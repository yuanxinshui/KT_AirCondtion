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C1CDF" w:rsidRPr="00A97486" w:rsidRDefault="00BC7178" w:rsidP="00C91763">
      <w:pPr>
        <w:ind w:leftChars="-342" w:left="-718" w:rightChars="67" w:right="141" w:firstLineChars="539" w:firstLine="1078"/>
        <w:rPr>
          <w:rFonts w:ascii="Arial" w:hAnsi="Arial" w:cs="Arial"/>
          <w:sz w:val="20"/>
        </w:rPr>
      </w:pPr>
      <w:r w:rsidRPr="00A97486">
        <w:rPr>
          <w:rFonts w:ascii="Arial" w:hAnsi="Arial" w:cs="Arial" w:hint="eastAsia"/>
          <w:noProof/>
          <w:sz w:val="20"/>
        </w:rPr>
        <w:drawing>
          <wp:anchor distT="0" distB="0" distL="114300" distR="114300" simplePos="0" relativeHeight="251652096" behindDoc="0" locked="0" layoutInCell="1" allowOverlap="1">
            <wp:simplePos x="0" y="0"/>
            <wp:positionH relativeFrom="column">
              <wp:posOffset>1109345</wp:posOffset>
            </wp:positionH>
            <wp:positionV relativeFrom="paragraph">
              <wp:posOffset>115570</wp:posOffset>
            </wp:positionV>
            <wp:extent cx="3197225" cy="690880"/>
            <wp:effectExtent l="19050" t="0" r="3175" b="0"/>
            <wp:wrapNone/>
            <wp:docPr id="2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srcRect/>
                    <a:stretch>
                      <a:fillRect/>
                    </a:stretch>
                  </pic:blipFill>
                  <pic:spPr bwMode="auto">
                    <a:xfrm>
                      <a:off x="0" y="0"/>
                      <a:ext cx="3197225" cy="690880"/>
                    </a:xfrm>
                    <a:prstGeom prst="rect">
                      <a:avLst/>
                    </a:prstGeom>
                    <a:noFill/>
                    <a:ln w="9525">
                      <a:noFill/>
                      <a:miter lim="800000"/>
                      <a:headEnd/>
                      <a:tailEnd/>
                    </a:ln>
                  </pic:spPr>
                </pic:pic>
              </a:graphicData>
            </a:graphic>
          </wp:anchor>
        </w:drawing>
      </w:r>
    </w:p>
    <w:p w:rsidR="005C1CDF" w:rsidRPr="00A97486" w:rsidRDefault="005C1CDF" w:rsidP="00C91763">
      <w:pPr>
        <w:ind w:leftChars="-342" w:left="-718" w:rightChars="67" w:right="141" w:firstLineChars="539" w:firstLine="1078"/>
        <w:rPr>
          <w:rFonts w:ascii="Arial" w:hAnsi="Arial" w:cs="Arial"/>
          <w:sz w:val="20"/>
        </w:rPr>
      </w:pPr>
    </w:p>
    <w:p w:rsidR="00DF3F41" w:rsidRPr="00A97486" w:rsidRDefault="00DF3F41" w:rsidP="00C91763">
      <w:pPr>
        <w:ind w:leftChars="-342" w:left="-718" w:rightChars="67" w:right="141" w:firstLineChars="539" w:firstLine="1078"/>
        <w:rPr>
          <w:rFonts w:ascii="Arial" w:hAnsi="Arial" w:cs="Arial"/>
          <w:sz w:val="20"/>
        </w:rPr>
      </w:pPr>
    </w:p>
    <w:p w:rsidR="009C1EEE" w:rsidRPr="00A97486" w:rsidRDefault="009C1EEE" w:rsidP="00C91763">
      <w:pPr>
        <w:ind w:leftChars="-342" w:left="-718" w:rightChars="-413" w:right="-867" w:firstLineChars="539" w:firstLine="1078"/>
        <w:rPr>
          <w:rFonts w:ascii="Arial" w:hAnsi="Arial" w:cs="Arial"/>
          <w:sz w:val="20"/>
        </w:rPr>
      </w:pPr>
    </w:p>
    <w:p w:rsidR="009C1EEE" w:rsidRPr="00A97486" w:rsidRDefault="009C1EEE" w:rsidP="00C91763">
      <w:pPr>
        <w:ind w:leftChars="-342" w:left="-718" w:rightChars="-413" w:right="-867" w:firstLineChars="539" w:firstLine="1078"/>
        <w:rPr>
          <w:rFonts w:ascii="Arial" w:hAnsi="Arial" w:cs="Arial"/>
          <w:sz w:val="20"/>
        </w:rPr>
      </w:pPr>
    </w:p>
    <w:p w:rsidR="008A081F" w:rsidRPr="00A97486" w:rsidRDefault="008A081F" w:rsidP="00C91763">
      <w:pPr>
        <w:ind w:leftChars="-342" w:left="-718" w:rightChars="-413" w:right="-867"/>
        <w:rPr>
          <w:rFonts w:ascii="Arial" w:hAnsi="Arial" w:cs="Arial"/>
          <w:sz w:val="20"/>
        </w:rPr>
      </w:pPr>
    </w:p>
    <w:p w:rsidR="002059E6" w:rsidRPr="00A97486" w:rsidRDefault="002059E6" w:rsidP="002059E6">
      <w:pPr>
        <w:widowControl/>
        <w:jc w:val="center"/>
        <w:rPr>
          <w:rFonts w:ascii="Arial" w:hAnsi="Arial"/>
          <w:b/>
          <w:kern w:val="0"/>
          <w:sz w:val="28"/>
          <w:szCs w:val="28"/>
          <w:lang w:val="en-GB"/>
        </w:rPr>
      </w:pPr>
      <w:r w:rsidRPr="00A97486">
        <w:rPr>
          <w:rFonts w:ascii="Arial" w:hAnsi="Arial"/>
          <w:b/>
          <w:kern w:val="0"/>
          <w:sz w:val="28"/>
          <w:szCs w:val="28"/>
          <w:lang w:val="en-GB"/>
        </w:rPr>
        <w:t>上海</w:t>
      </w:r>
      <w:r w:rsidRPr="00A97486">
        <w:rPr>
          <w:rFonts w:ascii="Arial" w:hAnsi="Arial" w:hint="eastAsia"/>
          <w:b/>
          <w:kern w:val="0"/>
          <w:sz w:val="28"/>
          <w:szCs w:val="28"/>
          <w:lang w:val="en-GB"/>
        </w:rPr>
        <w:t>科泰运输制冷设备有限</w:t>
      </w:r>
      <w:r w:rsidRPr="00A97486">
        <w:rPr>
          <w:rFonts w:ascii="Arial" w:hAnsi="Arial"/>
          <w:b/>
          <w:kern w:val="0"/>
          <w:sz w:val="28"/>
          <w:szCs w:val="28"/>
          <w:lang w:val="en-GB"/>
        </w:rPr>
        <w:t>公司</w:t>
      </w:r>
    </w:p>
    <w:p w:rsidR="006000E3" w:rsidRPr="00A97486" w:rsidRDefault="006000E3" w:rsidP="00C91763">
      <w:pPr>
        <w:ind w:firstLineChars="300" w:firstLine="630"/>
      </w:pPr>
      <w:r w:rsidRPr="00A97486">
        <w:t>SHANGHAI COOL-AIR TRNASPORT REFRIGERATION EQUIPMENT CO., LTD.</w:t>
      </w:r>
    </w:p>
    <w:p w:rsidR="008A081F" w:rsidRPr="00A97486" w:rsidRDefault="008A081F" w:rsidP="00E8437F">
      <w:pPr>
        <w:ind w:rightChars="-413" w:right="-867"/>
        <w:rPr>
          <w:rFonts w:ascii="Arial" w:hAnsi="Arial" w:cs="Arial"/>
          <w:sz w:val="20"/>
        </w:rPr>
      </w:pPr>
    </w:p>
    <w:p w:rsidR="00433973" w:rsidRPr="00A97486" w:rsidRDefault="00433973" w:rsidP="00C91763">
      <w:pPr>
        <w:ind w:leftChars="-342" w:left="-718" w:rightChars="-413" w:right="-867"/>
        <w:rPr>
          <w:rFonts w:ascii="Arial" w:hAnsi="Arial" w:cs="Arial"/>
          <w:sz w:val="20"/>
        </w:rPr>
      </w:pPr>
    </w:p>
    <w:p w:rsidR="00D17A2E" w:rsidRPr="00A97486" w:rsidRDefault="00D17A2E" w:rsidP="00C91763">
      <w:pPr>
        <w:ind w:leftChars="-342" w:left="-718" w:rightChars="-413" w:right="-867"/>
        <w:rPr>
          <w:rFonts w:ascii="Arial" w:hAnsi="Arial" w:cs="Arial"/>
          <w:sz w:val="20"/>
        </w:rPr>
      </w:pPr>
    </w:p>
    <w:p w:rsidR="00D17A2E" w:rsidRPr="00A97486" w:rsidRDefault="00D17A2E" w:rsidP="00C91763">
      <w:pPr>
        <w:ind w:leftChars="-342" w:left="-718" w:rightChars="-413" w:right="-867"/>
        <w:rPr>
          <w:rFonts w:ascii="Arial" w:hAnsi="Arial" w:cs="Arial"/>
          <w:sz w:val="20"/>
        </w:rPr>
      </w:pPr>
    </w:p>
    <w:p w:rsidR="00D17A2E" w:rsidRPr="00A97486" w:rsidRDefault="00D17A2E" w:rsidP="00C91763">
      <w:pPr>
        <w:ind w:leftChars="-342" w:left="-718" w:rightChars="-413" w:right="-867"/>
        <w:rPr>
          <w:rFonts w:ascii="Arial" w:hAnsi="Arial" w:cs="Arial"/>
          <w:sz w:val="20"/>
        </w:rPr>
      </w:pPr>
    </w:p>
    <w:p w:rsidR="00431E1B" w:rsidRPr="00A97486" w:rsidRDefault="006359BD" w:rsidP="00431E1B">
      <w:pPr>
        <w:spacing w:line="360" w:lineRule="auto"/>
        <w:jc w:val="center"/>
        <w:rPr>
          <w:rFonts w:ascii="宋体" w:hAnsi="宋体"/>
          <w:b/>
          <w:sz w:val="52"/>
          <w:szCs w:val="52"/>
        </w:rPr>
      </w:pPr>
      <w:r w:rsidRPr="00A97486">
        <w:rPr>
          <w:rFonts w:ascii="宋体" w:hAnsi="宋体" w:hint="eastAsia"/>
          <w:b/>
          <w:sz w:val="52"/>
          <w:szCs w:val="52"/>
        </w:rPr>
        <w:t>上海</w:t>
      </w:r>
      <w:r w:rsidR="00915C34" w:rsidRPr="00A97486">
        <w:rPr>
          <w:rFonts w:ascii="宋体" w:hAnsi="宋体"/>
          <w:b/>
          <w:sz w:val="52"/>
          <w:szCs w:val="52"/>
        </w:rPr>
        <w:t>5</w:t>
      </w:r>
      <w:r w:rsidR="00431E1B" w:rsidRPr="00A97486">
        <w:rPr>
          <w:rFonts w:ascii="宋体" w:hAnsi="宋体" w:hint="eastAsia"/>
          <w:b/>
          <w:sz w:val="52"/>
          <w:szCs w:val="52"/>
        </w:rPr>
        <w:t>号线空调系统</w:t>
      </w:r>
    </w:p>
    <w:p w:rsidR="00DF3F41" w:rsidRPr="00A97486" w:rsidRDefault="00431E1B" w:rsidP="00C91763">
      <w:pPr>
        <w:ind w:leftChars="-342" w:left="-718" w:rightChars="-413" w:right="-867"/>
        <w:jc w:val="center"/>
        <w:rPr>
          <w:rFonts w:ascii="Arial" w:hAnsi="Arial" w:cs="Arial"/>
          <w:sz w:val="20"/>
        </w:rPr>
      </w:pPr>
      <w:r w:rsidRPr="00A97486">
        <w:rPr>
          <w:rFonts w:ascii="宋体" w:hAnsi="宋体" w:hint="eastAsia"/>
          <w:b/>
          <w:sz w:val="52"/>
          <w:szCs w:val="52"/>
        </w:rPr>
        <w:t>维护手册</w:t>
      </w:r>
    </w:p>
    <w:p w:rsidR="00F02972" w:rsidRPr="00A97486" w:rsidRDefault="00F02972" w:rsidP="00C91763">
      <w:pPr>
        <w:ind w:leftChars="-342" w:left="-718" w:rightChars="-413" w:right="-867"/>
        <w:rPr>
          <w:rFonts w:ascii="Arial" w:hAnsi="Arial" w:cs="Arial"/>
          <w:sz w:val="20"/>
        </w:rPr>
      </w:pPr>
    </w:p>
    <w:p w:rsidR="008555F7" w:rsidRPr="00A97486" w:rsidRDefault="008555F7" w:rsidP="00C91763">
      <w:pPr>
        <w:ind w:leftChars="-342" w:left="-718" w:rightChars="-413" w:right="-867"/>
        <w:rPr>
          <w:rFonts w:ascii="Arial" w:hAnsi="Arial" w:cs="Arial"/>
          <w:sz w:val="20"/>
        </w:rPr>
      </w:pPr>
    </w:p>
    <w:p w:rsidR="00D17A2E" w:rsidRPr="00A97486" w:rsidRDefault="00D17A2E" w:rsidP="00C91763">
      <w:pPr>
        <w:ind w:leftChars="-342" w:left="-718" w:rightChars="-413" w:right="-867"/>
        <w:rPr>
          <w:rFonts w:ascii="Arial" w:hAnsi="Arial" w:cs="Arial"/>
          <w:sz w:val="20"/>
        </w:rPr>
      </w:pPr>
    </w:p>
    <w:p w:rsidR="00D17A2E" w:rsidRPr="00A97486" w:rsidRDefault="00D17A2E" w:rsidP="00C91763">
      <w:pPr>
        <w:ind w:leftChars="-342" w:left="-718" w:rightChars="-413" w:right="-867"/>
        <w:rPr>
          <w:rFonts w:ascii="Arial" w:hAnsi="Arial" w:cs="Arial"/>
          <w:sz w:val="20"/>
        </w:rPr>
      </w:pPr>
    </w:p>
    <w:p w:rsidR="00253904" w:rsidRPr="00A97486" w:rsidRDefault="00253904" w:rsidP="00C91763">
      <w:pPr>
        <w:ind w:leftChars="-342" w:left="-718" w:rightChars="-413" w:right="-867"/>
        <w:rPr>
          <w:rFonts w:ascii="Arial" w:hAnsi="Arial" w:cs="Arial"/>
          <w:sz w:val="20"/>
        </w:rPr>
      </w:pPr>
    </w:p>
    <w:p w:rsidR="00433973" w:rsidRPr="00A97486" w:rsidRDefault="00433973" w:rsidP="00C91763">
      <w:pPr>
        <w:ind w:leftChars="-342" w:left="-718" w:rightChars="-413" w:right="-867"/>
        <w:rPr>
          <w:rFonts w:ascii="Arial" w:hAnsi="Arial" w:cs="Arial"/>
          <w:sz w:val="20"/>
        </w:rPr>
      </w:pPr>
    </w:p>
    <w:tbl>
      <w:tblPr>
        <w:tblW w:w="5328" w:type="dxa"/>
        <w:jc w:val="center"/>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000" w:firstRow="0" w:lastRow="0" w:firstColumn="0" w:lastColumn="0" w:noHBand="0" w:noVBand="0"/>
      </w:tblPr>
      <w:tblGrid>
        <w:gridCol w:w="2664"/>
        <w:gridCol w:w="2664"/>
      </w:tblGrid>
      <w:tr w:rsidR="00433973" w:rsidRPr="00A97486" w:rsidTr="00CC2ABE">
        <w:trPr>
          <w:trHeight w:val="454"/>
          <w:jc w:val="center"/>
        </w:trPr>
        <w:tc>
          <w:tcPr>
            <w:tcW w:w="2664" w:type="dxa"/>
            <w:vAlign w:val="center"/>
          </w:tcPr>
          <w:p w:rsidR="00433973" w:rsidRPr="00A97486" w:rsidRDefault="00433973" w:rsidP="00884A6C">
            <w:pPr>
              <w:rPr>
                <w:rFonts w:ascii="宋体" w:hAnsi="宋体" w:cs="Arial"/>
                <w:b/>
                <w:bCs/>
                <w:szCs w:val="21"/>
              </w:rPr>
            </w:pPr>
            <w:r w:rsidRPr="00A97486">
              <w:rPr>
                <w:rFonts w:ascii="宋体" w:hAnsi="宋体" w:hint="eastAsia"/>
                <w:b/>
                <w:szCs w:val="21"/>
              </w:rPr>
              <w:t>文件编号</w:t>
            </w:r>
          </w:p>
        </w:tc>
        <w:tc>
          <w:tcPr>
            <w:tcW w:w="2664" w:type="dxa"/>
            <w:vAlign w:val="center"/>
          </w:tcPr>
          <w:p w:rsidR="00433973" w:rsidRPr="00A97486" w:rsidRDefault="00144574" w:rsidP="00C91763">
            <w:pPr>
              <w:ind w:rightChars="-413" w:right="-867"/>
              <w:rPr>
                <w:rFonts w:ascii="宋体" w:hAnsi="宋体" w:cs="Arial"/>
                <w:szCs w:val="21"/>
              </w:rPr>
            </w:pPr>
            <w:r w:rsidRPr="00A97486">
              <w:rPr>
                <w:rFonts w:ascii="宋体" w:hAnsi="宋体" w:cs="Arial" w:hint="eastAsia"/>
                <w:szCs w:val="21"/>
              </w:rPr>
              <w:t>CT</w:t>
            </w:r>
            <w:r w:rsidR="00915C34" w:rsidRPr="00A97486">
              <w:rPr>
                <w:rFonts w:ascii="宋体" w:hAnsi="宋体" w:cs="Arial"/>
                <w:szCs w:val="21"/>
              </w:rPr>
              <w:t>57</w:t>
            </w:r>
          </w:p>
        </w:tc>
      </w:tr>
      <w:tr w:rsidR="00433973" w:rsidRPr="00A97486" w:rsidTr="00CC2ABE">
        <w:trPr>
          <w:trHeight w:val="454"/>
          <w:jc w:val="center"/>
        </w:trPr>
        <w:tc>
          <w:tcPr>
            <w:tcW w:w="2664" w:type="dxa"/>
            <w:vAlign w:val="center"/>
          </w:tcPr>
          <w:p w:rsidR="00433973" w:rsidRPr="00A97486" w:rsidRDefault="00433973" w:rsidP="00C91763">
            <w:pPr>
              <w:ind w:rightChars="-413" w:right="-867"/>
              <w:rPr>
                <w:rFonts w:ascii="宋体" w:hAnsi="宋体" w:cs="Arial"/>
                <w:b/>
                <w:bCs/>
                <w:szCs w:val="21"/>
              </w:rPr>
            </w:pPr>
            <w:r w:rsidRPr="00A97486">
              <w:rPr>
                <w:rFonts w:ascii="宋体" w:hAnsi="宋体" w:hint="eastAsia"/>
                <w:b/>
                <w:szCs w:val="21"/>
              </w:rPr>
              <w:t>文件版本</w:t>
            </w:r>
          </w:p>
        </w:tc>
        <w:tc>
          <w:tcPr>
            <w:tcW w:w="2664" w:type="dxa"/>
            <w:vAlign w:val="center"/>
          </w:tcPr>
          <w:p w:rsidR="00433973" w:rsidRPr="00A97486" w:rsidRDefault="00711EFB" w:rsidP="00C91763">
            <w:pPr>
              <w:ind w:rightChars="-413" w:right="-867"/>
              <w:rPr>
                <w:rFonts w:ascii="宋体" w:hAnsi="宋体" w:cs="Arial"/>
                <w:szCs w:val="21"/>
              </w:rPr>
            </w:pPr>
            <w:r w:rsidRPr="00A97486">
              <w:rPr>
                <w:rFonts w:ascii="宋体" w:hAnsi="宋体" w:cs="Arial"/>
                <w:szCs w:val="21"/>
              </w:rPr>
              <w:t>F</w:t>
            </w:r>
          </w:p>
        </w:tc>
      </w:tr>
      <w:tr w:rsidR="00433973" w:rsidRPr="00A97486" w:rsidTr="00CC2ABE">
        <w:trPr>
          <w:trHeight w:val="454"/>
          <w:jc w:val="center"/>
        </w:trPr>
        <w:tc>
          <w:tcPr>
            <w:tcW w:w="2664" w:type="dxa"/>
            <w:vAlign w:val="center"/>
          </w:tcPr>
          <w:p w:rsidR="00433973" w:rsidRPr="00A97486" w:rsidRDefault="00433973" w:rsidP="00C91763">
            <w:pPr>
              <w:ind w:rightChars="-413" w:right="-867"/>
              <w:rPr>
                <w:rFonts w:ascii="宋体" w:hAnsi="宋体" w:cs="Arial"/>
                <w:b/>
                <w:bCs/>
                <w:szCs w:val="21"/>
              </w:rPr>
            </w:pPr>
            <w:r w:rsidRPr="00A97486">
              <w:rPr>
                <w:rFonts w:ascii="宋体" w:hAnsi="宋体" w:hint="eastAsia"/>
                <w:b/>
                <w:szCs w:val="21"/>
              </w:rPr>
              <w:t>编   制</w:t>
            </w:r>
          </w:p>
        </w:tc>
        <w:tc>
          <w:tcPr>
            <w:tcW w:w="2664" w:type="dxa"/>
            <w:vAlign w:val="center"/>
          </w:tcPr>
          <w:p w:rsidR="00433973" w:rsidRPr="00A97486" w:rsidRDefault="00915C34" w:rsidP="00C91763">
            <w:pPr>
              <w:ind w:rightChars="-413" w:right="-867"/>
              <w:rPr>
                <w:rFonts w:ascii="华文楷体" w:eastAsia="华文楷体" w:hAnsi="华文楷体" w:cs="Arial"/>
                <w:b/>
                <w:szCs w:val="21"/>
              </w:rPr>
            </w:pPr>
            <w:r w:rsidRPr="00A97486">
              <w:rPr>
                <w:rFonts w:ascii="华文楷体" w:eastAsia="华文楷体" w:hAnsi="华文楷体" w:cs="Arial" w:hint="eastAsia"/>
                <w:b/>
                <w:szCs w:val="21"/>
              </w:rPr>
              <w:t>邵龙</w:t>
            </w:r>
          </w:p>
        </w:tc>
      </w:tr>
      <w:tr w:rsidR="00433973" w:rsidRPr="00A97486" w:rsidTr="00CC2ABE">
        <w:trPr>
          <w:trHeight w:val="454"/>
          <w:jc w:val="center"/>
        </w:trPr>
        <w:tc>
          <w:tcPr>
            <w:tcW w:w="2664" w:type="dxa"/>
            <w:vAlign w:val="center"/>
          </w:tcPr>
          <w:p w:rsidR="00433973" w:rsidRPr="00A97486" w:rsidRDefault="00433973" w:rsidP="00C91763">
            <w:pPr>
              <w:ind w:rightChars="-413" w:right="-867"/>
              <w:rPr>
                <w:rFonts w:ascii="宋体" w:hAnsi="宋体" w:cs="Arial"/>
                <w:b/>
                <w:bCs/>
                <w:szCs w:val="21"/>
              </w:rPr>
            </w:pPr>
            <w:r w:rsidRPr="00A97486">
              <w:rPr>
                <w:rFonts w:ascii="宋体" w:hAnsi="宋体" w:hint="eastAsia"/>
                <w:b/>
                <w:szCs w:val="21"/>
              </w:rPr>
              <w:t>审   核</w:t>
            </w:r>
          </w:p>
        </w:tc>
        <w:tc>
          <w:tcPr>
            <w:tcW w:w="2664" w:type="dxa"/>
            <w:vAlign w:val="center"/>
          </w:tcPr>
          <w:p w:rsidR="00433973" w:rsidRPr="00A97486" w:rsidRDefault="006B09B7" w:rsidP="00C91763">
            <w:pPr>
              <w:ind w:rightChars="-413" w:right="-867"/>
              <w:rPr>
                <w:rFonts w:ascii="宋体" w:hAnsi="宋体" w:cs="Arial"/>
                <w:szCs w:val="21"/>
              </w:rPr>
            </w:pPr>
            <w:r w:rsidRPr="00A97486">
              <w:rPr>
                <w:rFonts w:ascii="华文楷体" w:eastAsia="华文楷体" w:hAnsi="华文楷体" w:cs="Arial" w:hint="eastAsia"/>
                <w:b/>
                <w:szCs w:val="21"/>
              </w:rPr>
              <w:t>李静静</w:t>
            </w:r>
          </w:p>
        </w:tc>
      </w:tr>
      <w:tr w:rsidR="00433973" w:rsidRPr="00A97486" w:rsidTr="00CC2ABE">
        <w:trPr>
          <w:trHeight w:val="454"/>
          <w:jc w:val="center"/>
        </w:trPr>
        <w:tc>
          <w:tcPr>
            <w:tcW w:w="2664" w:type="dxa"/>
            <w:vAlign w:val="center"/>
          </w:tcPr>
          <w:p w:rsidR="00433973" w:rsidRPr="00A97486" w:rsidRDefault="00433973" w:rsidP="00C91763">
            <w:pPr>
              <w:ind w:rightChars="-413" w:right="-867"/>
              <w:rPr>
                <w:rFonts w:ascii="宋体" w:hAnsi="宋体"/>
                <w:b/>
                <w:szCs w:val="21"/>
              </w:rPr>
            </w:pPr>
            <w:r w:rsidRPr="00A97486">
              <w:rPr>
                <w:rFonts w:ascii="宋体" w:hAnsi="宋体" w:hint="eastAsia"/>
                <w:b/>
                <w:szCs w:val="21"/>
              </w:rPr>
              <w:t>批   准</w:t>
            </w:r>
          </w:p>
        </w:tc>
        <w:tc>
          <w:tcPr>
            <w:tcW w:w="2664" w:type="dxa"/>
            <w:vAlign w:val="center"/>
          </w:tcPr>
          <w:p w:rsidR="00433973" w:rsidRPr="00A97486" w:rsidRDefault="006B09B7" w:rsidP="00C91763">
            <w:pPr>
              <w:ind w:rightChars="-413" w:right="-867"/>
              <w:rPr>
                <w:rFonts w:ascii="宋体" w:hAnsi="宋体" w:cs="Arial"/>
                <w:szCs w:val="21"/>
              </w:rPr>
            </w:pPr>
            <w:r w:rsidRPr="00A97486">
              <w:rPr>
                <w:rFonts w:ascii="华文楷体" w:eastAsia="华文楷体" w:hAnsi="华文楷体" w:cs="Arial" w:hint="eastAsia"/>
                <w:b/>
                <w:szCs w:val="21"/>
              </w:rPr>
              <w:t>魏跃文</w:t>
            </w:r>
          </w:p>
        </w:tc>
      </w:tr>
    </w:tbl>
    <w:p w:rsidR="005C1CDF" w:rsidRPr="00A97486" w:rsidRDefault="005C1CDF" w:rsidP="00C91763">
      <w:pPr>
        <w:ind w:rightChars="-413" w:right="-867"/>
        <w:rPr>
          <w:rFonts w:ascii="Arial" w:hAnsi="Arial" w:cs="Arial"/>
          <w:sz w:val="20"/>
        </w:rPr>
      </w:pPr>
    </w:p>
    <w:p w:rsidR="005C1CDF" w:rsidRPr="00A97486" w:rsidRDefault="005C1CDF" w:rsidP="00C91763">
      <w:pPr>
        <w:ind w:rightChars="-413" w:right="-867"/>
        <w:rPr>
          <w:rFonts w:ascii="Arial" w:hAnsi="Arial" w:cs="Arial"/>
          <w:sz w:val="20"/>
        </w:rPr>
      </w:pPr>
    </w:p>
    <w:p w:rsidR="005C1CDF" w:rsidRPr="00A97486" w:rsidRDefault="005C1CDF" w:rsidP="00C91763">
      <w:pPr>
        <w:ind w:rightChars="-413" w:right="-867"/>
        <w:rPr>
          <w:rFonts w:ascii="Arial" w:hAnsi="Arial" w:cs="Arial"/>
          <w:sz w:val="20"/>
        </w:rPr>
      </w:pPr>
    </w:p>
    <w:p w:rsidR="005C1CDF" w:rsidRPr="00A97486" w:rsidRDefault="005C1CDF" w:rsidP="00C91763">
      <w:pPr>
        <w:ind w:rightChars="-413" w:right="-867"/>
        <w:rPr>
          <w:rFonts w:ascii="Arial" w:hAnsi="Arial" w:cs="Arial"/>
          <w:sz w:val="20"/>
        </w:rPr>
      </w:pPr>
    </w:p>
    <w:p w:rsidR="005C1CDF" w:rsidRPr="00A97486" w:rsidRDefault="005C1CDF" w:rsidP="00C91763">
      <w:pPr>
        <w:ind w:rightChars="-413" w:right="-867"/>
        <w:rPr>
          <w:rFonts w:ascii="Arial" w:hAnsi="Arial" w:cs="Arial"/>
          <w:sz w:val="20"/>
        </w:rPr>
      </w:pPr>
    </w:p>
    <w:p w:rsidR="00DF3F41" w:rsidRPr="00A97486" w:rsidRDefault="00DF3F41" w:rsidP="00C91763">
      <w:pPr>
        <w:ind w:leftChars="-342" w:left="-718" w:rightChars="-413" w:right="-867"/>
        <w:rPr>
          <w:rFonts w:ascii="Arial" w:hAnsi="Arial" w:cs="Arial"/>
          <w:sz w:val="20"/>
        </w:rPr>
      </w:pPr>
    </w:p>
    <w:p w:rsidR="00F02972" w:rsidRPr="00A97486" w:rsidRDefault="00F02972" w:rsidP="006B1EDD">
      <w:pPr>
        <w:spacing w:line="288" w:lineRule="auto"/>
        <w:jc w:val="center"/>
        <w:rPr>
          <w:rFonts w:ascii="Arial" w:hAnsi="Arial" w:cs="Arial"/>
          <w:b/>
          <w:bCs/>
          <w:sz w:val="20"/>
        </w:rPr>
      </w:pPr>
      <w:r w:rsidRPr="00A97486">
        <w:rPr>
          <w:rFonts w:ascii="Arial" w:hAnsi="宋体" w:cs="Arial"/>
          <w:b/>
          <w:bCs/>
          <w:sz w:val="20"/>
        </w:rPr>
        <w:t>上海科泰运输制冷设备有限公司版权所有</w:t>
      </w:r>
    </w:p>
    <w:p w:rsidR="00F02972" w:rsidRPr="00A97486" w:rsidRDefault="00F02972" w:rsidP="006B1EDD">
      <w:pPr>
        <w:spacing w:line="288" w:lineRule="auto"/>
        <w:jc w:val="center"/>
        <w:rPr>
          <w:rFonts w:ascii="Arial" w:hAnsi="Arial" w:cs="Arial"/>
          <w:b/>
          <w:bCs/>
          <w:sz w:val="20"/>
        </w:rPr>
      </w:pPr>
      <w:r w:rsidRPr="00A97486">
        <w:rPr>
          <w:rFonts w:ascii="Arial" w:hAnsi="宋体" w:cs="Arial"/>
          <w:b/>
          <w:bCs/>
          <w:sz w:val="20"/>
        </w:rPr>
        <w:t>该文件中的基本部分都有版权，所有版权均被保留。</w:t>
      </w:r>
    </w:p>
    <w:p w:rsidR="005C1CDF" w:rsidRPr="00A97486" w:rsidRDefault="00F02972" w:rsidP="001A0F15">
      <w:pPr>
        <w:spacing w:line="288" w:lineRule="auto"/>
        <w:jc w:val="center"/>
        <w:rPr>
          <w:rFonts w:ascii="Arial" w:hAnsi="宋体" w:cs="Arial"/>
          <w:b/>
          <w:bCs/>
          <w:snapToGrid w:val="0"/>
          <w:sz w:val="20"/>
          <w:lang w:val="en-GB"/>
        </w:rPr>
      </w:pPr>
      <w:r w:rsidRPr="00A97486">
        <w:rPr>
          <w:rFonts w:ascii="Arial" w:hAnsi="宋体" w:cs="Arial"/>
          <w:b/>
          <w:bCs/>
          <w:snapToGrid w:val="0"/>
          <w:sz w:val="20"/>
          <w:lang w:val="en-GB"/>
        </w:rPr>
        <w:t>该文件的总体或部分未经上海科泰运输制冷设备有限公司书面许可不被拷贝，影印或复制。</w:t>
      </w:r>
    </w:p>
    <w:p w:rsidR="00DF3F41" w:rsidRPr="00A97486" w:rsidRDefault="00DF3F41">
      <w:pPr>
        <w:rPr>
          <w:rFonts w:ascii="Arial" w:hAnsi="Arial" w:cs="Arial"/>
          <w:b/>
        </w:rPr>
      </w:pPr>
    </w:p>
    <w:p w:rsidR="00DF3F41" w:rsidRPr="00A97486" w:rsidRDefault="001B6163">
      <w:pPr>
        <w:tabs>
          <w:tab w:val="left" w:pos="10312"/>
        </w:tabs>
        <w:rPr>
          <w:rFonts w:ascii="Arial" w:hAnsi="Arial" w:cs="Arial"/>
          <w:b/>
          <w:sz w:val="32"/>
        </w:rPr>
      </w:pPr>
      <w:r w:rsidRPr="00A97486">
        <w:rPr>
          <w:rFonts w:ascii="Arial" w:hAnsi="Arial"/>
          <w:b/>
          <w:sz w:val="32"/>
        </w:rPr>
        <w:lastRenderedPageBreak/>
        <w:t>修改记录</w:t>
      </w:r>
    </w:p>
    <w:tbl>
      <w:tblPr>
        <w:tblW w:w="8661" w:type="dxa"/>
        <w:tblInd w:w="80"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CellMar>
          <w:left w:w="80" w:type="dxa"/>
          <w:right w:w="80" w:type="dxa"/>
        </w:tblCellMar>
        <w:tblLook w:val="0000" w:firstRow="0" w:lastRow="0" w:firstColumn="0" w:lastColumn="0" w:noHBand="0" w:noVBand="0"/>
      </w:tblPr>
      <w:tblGrid>
        <w:gridCol w:w="1701"/>
        <w:gridCol w:w="1843"/>
        <w:gridCol w:w="3402"/>
        <w:gridCol w:w="1715"/>
      </w:tblGrid>
      <w:tr w:rsidR="00DF3F41" w:rsidRPr="00A97486" w:rsidTr="00CB45A7">
        <w:trPr>
          <w:cantSplit/>
          <w:trHeight w:val="454"/>
        </w:trPr>
        <w:tc>
          <w:tcPr>
            <w:tcW w:w="1701" w:type="dxa"/>
            <w:vAlign w:val="center"/>
          </w:tcPr>
          <w:p w:rsidR="00DF3F41" w:rsidRPr="00A97486" w:rsidRDefault="001B6163">
            <w:pPr>
              <w:spacing w:line="0" w:lineRule="atLeast"/>
              <w:rPr>
                <w:rFonts w:ascii="Arial" w:hAnsi="Arial" w:cs="Arial"/>
                <w:b/>
                <w:bCs/>
                <w:sz w:val="18"/>
              </w:rPr>
            </w:pPr>
            <w:r w:rsidRPr="00A97486">
              <w:rPr>
                <w:rFonts w:ascii="Arial" w:hAnsi="Arial"/>
                <w:b/>
                <w:sz w:val="18"/>
              </w:rPr>
              <w:t>版本</w:t>
            </w:r>
          </w:p>
        </w:tc>
        <w:tc>
          <w:tcPr>
            <w:tcW w:w="1843" w:type="dxa"/>
            <w:vAlign w:val="center"/>
          </w:tcPr>
          <w:p w:rsidR="00DF3F41" w:rsidRPr="00A97486" w:rsidRDefault="001B6163">
            <w:pPr>
              <w:spacing w:line="0" w:lineRule="atLeast"/>
              <w:rPr>
                <w:rFonts w:ascii="Arial" w:hAnsi="Arial" w:cs="Arial"/>
                <w:b/>
                <w:bCs/>
                <w:sz w:val="18"/>
              </w:rPr>
            </w:pPr>
            <w:r w:rsidRPr="00A97486">
              <w:rPr>
                <w:rFonts w:ascii="Arial" w:hAnsi="Arial"/>
                <w:b/>
                <w:sz w:val="18"/>
              </w:rPr>
              <w:t>日期</w:t>
            </w:r>
          </w:p>
        </w:tc>
        <w:tc>
          <w:tcPr>
            <w:tcW w:w="3402" w:type="dxa"/>
            <w:vAlign w:val="center"/>
          </w:tcPr>
          <w:p w:rsidR="00DF3F41" w:rsidRPr="00A97486" w:rsidRDefault="003E0179">
            <w:pPr>
              <w:spacing w:line="0" w:lineRule="atLeast"/>
              <w:rPr>
                <w:rFonts w:ascii="Arial" w:hAnsi="Arial" w:cs="Arial"/>
                <w:b/>
                <w:bCs/>
                <w:sz w:val="18"/>
              </w:rPr>
            </w:pPr>
            <w:r w:rsidRPr="00A97486">
              <w:rPr>
                <w:rFonts w:ascii="Arial" w:hAnsi="Arial" w:hint="eastAsia"/>
                <w:b/>
                <w:sz w:val="18"/>
              </w:rPr>
              <w:t>备注</w:t>
            </w:r>
          </w:p>
        </w:tc>
        <w:tc>
          <w:tcPr>
            <w:tcW w:w="1715" w:type="dxa"/>
            <w:vAlign w:val="center"/>
          </w:tcPr>
          <w:p w:rsidR="00DF3F41" w:rsidRPr="00A97486" w:rsidRDefault="00DF3F41">
            <w:pPr>
              <w:spacing w:line="0" w:lineRule="atLeast"/>
              <w:rPr>
                <w:rFonts w:ascii="Arial" w:hAnsi="Arial" w:cs="Arial"/>
                <w:b/>
                <w:bCs/>
                <w:sz w:val="18"/>
              </w:rPr>
            </w:pPr>
          </w:p>
        </w:tc>
      </w:tr>
      <w:tr w:rsidR="003073F4" w:rsidRPr="00A97486" w:rsidTr="00CB45A7">
        <w:trPr>
          <w:cantSplit/>
          <w:trHeight w:val="454"/>
        </w:trPr>
        <w:tc>
          <w:tcPr>
            <w:tcW w:w="1701" w:type="dxa"/>
            <w:vAlign w:val="center"/>
          </w:tcPr>
          <w:p w:rsidR="003073F4" w:rsidRPr="00A97486" w:rsidRDefault="004C134A" w:rsidP="00EE0150">
            <w:pPr>
              <w:spacing w:line="0" w:lineRule="atLeast"/>
              <w:rPr>
                <w:rFonts w:ascii="Arial" w:hAnsi="Arial" w:cs="Arial"/>
                <w:sz w:val="18"/>
              </w:rPr>
            </w:pPr>
            <w:r w:rsidRPr="00A97486">
              <w:rPr>
                <w:rFonts w:ascii="Arial" w:hAnsi="Arial" w:cs="Arial"/>
                <w:sz w:val="18"/>
              </w:rPr>
              <w:t>A</w:t>
            </w:r>
          </w:p>
        </w:tc>
        <w:tc>
          <w:tcPr>
            <w:tcW w:w="1843" w:type="dxa"/>
            <w:vAlign w:val="center"/>
          </w:tcPr>
          <w:p w:rsidR="003073F4" w:rsidRPr="00A97486" w:rsidRDefault="003A4340" w:rsidP="00C91763">
            <w:pPr>
              <w:ind w:rightChars="-413" w:right="-867"/>
              <w:rPr>
                <w:rFonts w:ascii="Arial" w:hAnsi="Arial" w:cs="Arial"/>
                <w:sz w:val="18"/>
              </w:rPr>
            </w:pPr>
            <w:r w:rsidRPr="00A97486">
              <w:rPr>
                <w:rFonts w:ascii="Arial" w:hAnsi="Arial" w:cs="Arial" w:hint="eastAsia"/>
                <w:sz w:val="18"/>
              </w:rPr>
              <w:t>2017-3-7</w:t>
            </w:r>
          </w:p>
        </w:tc>
        <w:tc>
          <w:tcPr>
            <w:tcW w:w="3402" w:type="dxa"/>
            <w:vAlign w:val="center"/>
          </w:tcPr>
          <w:p w:rsidR="003073F4" w:rsidRPr="00A97486" w:rsidRDefault="003073F4" w:rsidP="004B634D">
            <w:pPr>
              <w:spacing w:line="0" w:lineRule="atLeast"/>
              <w:rPr>
                <w:rFonts w:ascii="Arial" w:hAnsi="Arial" w:cs="Arial"/>
                <w:sz w:val="18"/>
              </w:rPr>
            </w:pPr>
          </w:p>
        </w:tc>
        <w:tc>
          <w:tcPr>
            <w:tcW w:w="1715" w:type="dxa"/>
            <w:vAlign w:val="center"/>
          </w:tcPr>
          <w:p w:rsidR="003073F4" w:rsidRPr="00A97486" w:rsidRDefault="003073F4" w:rsidP="004B634D">
            <w:pPr>
              <w:spacing w:line="0" w:lineRule="atLeast"/>
              <w:rPr>
                <w:rFonts w:ascii="Arial" w:hAnsi="Arial" w:cs="Arial"/>
                <w:sz w:val="18"/>
              </w:rPr>
            </w:pPr>
          </w:p>
        </w:tc>
      </w:tr>
      <w:tr w:rsidR="008651E4" w:rsidRPr="00A97486" w:rsidTr="00CB45A7">
        <w:trPr>
          <w:cantSplit/>
          <w:trHeight w:val="454"/>
        </w:trPr>
        <w:tc>
          <w:tcPr>
            <w:tcW w:w="1701" w:type="dxa"/>
            <w:vAlign w:val="center"/>
          </w:tcPr>
          <w:p w:rsidR="008651E4" w:rsidRPr="00A97486" w:rsidRDefault="004C134A" w:rsidP="008651E4">
            <w:pPr>
              <w:spacing w:line="0" w:lineRule="atLeast"/>
              <w:rPr>
                <w:rFonts w:ascii="Arial" w:hAnsi="Arial" w:cs="Arial"/>
                <w:sz w:val="18"/>
              </w:rPr>
            </w:pPr>
            <w:r w:rsidRPr="00A97486">
              <w:rPr>
                <w:rFonts w:ascii="Arial" w:hAnsi="Arial" w:cs="Arial"/>
                <w:sz w:val="18"/>
              </w:rPr>
              <w:t>B</w:t>
            </w:r>
          </w:p>
        </w:tc>
        <w:tc>
          <w:tcPr>
            <w:tcW w:w="1843" w:type="dxa"/>
            <w:vAlign w:val="center"/>
          </w:tcPr>
          <w:p w:rsidR="008651E4" w:rsidRPr="00A97486" w:rsidRDefault="008651E4" w:rsidP="008651E4">
            <w:pPr>
              <w:ind w:rightChars="-413" w:right="-867"/>
              <w:rPr>
                <w:rFonts w:ascii="Arial" w:hAnsi="Arial" w:cs="Arial"/>
                <w:sz w:val="18"/>
              </w:rPr>
            </w:pPr>
            <w:r w:rsidRPr="00A97486">
              <w:rPr>
                <w:rFonts w:ascii="Arial" w:hAnsi="Arial" w:cs="Arial" w:hint="eastAsia"/>
                <w:sz w:val="18"/>
              </w:rPr>
              <w:t>2017-</w:t>
            </w:r>
            <w:r w:rsidRPr="00A97486">
              <w:rPr>
                <w:rFonts w:ascii="Arial" w:hAnsi="Arial" w:cs="Arial"/>
                <w:sz w:val="18"/>
              </w:rPr>
              <w:t>6-26</w:t>
            </w:r>
          </w:p>
        </w:tc>
        <w:tc>
          <w:tcPr>
            <w:tcW w:w="3402" w:type="dxa"/>
            <w:vAlign w:val="center"/>
          </w:tcPr>
          <w:p w:rsidR="008651E4" w:rsidRPr="00A97486" w:rsidRDefault="008651E4" w:rsidP="008651E4">
            <w:pPr>
              <w:spacing w:line="0" w:lineRule="atLeast"/>
              <w:rPr>
                <w:rFonts w:ascii="Arial" w:hAnsi="Arial" w:cs="Arial"/>
                <w:sz w:val="18"/>
              </w:rPr>
            </w:pPr>
            <w:r w:rsidRPr="00A97486">
              <w:rPr>
                <w:rFonts w:ascii="Arial" w:hAnsi="Arial" w:cs="Arial" w:hint="eastAsia"/>
                <w:sz w:val="18"/>
              </w:rPr>
              <w:t>整体更新</w:t>
            </w:r>
          </w:p>
        </w:tc>
        <w:tc>
          <w:tcPr>
            <w:tcW w:w="1715" w:type="dxa"/>
            <w:vAlign w:val="center"/>
          </w:tcPr>
          <w:p w:rsidR="008651E4" w:rsidRPr="00A97486" w:rsidRDefault="008651E4" w:rsidP="008651E4">
            <w:pPr>
              <w:spacing w:line="0" w:lineRule="atLeast"/>
              <w:rPr>
                <w:rFonts w:ascii="Arial" w:hAnsi="Arial" w:cs="Arial"/>
                <w:sz w:val="18"/>
              </w:rPr>
            </w:pPr>
          </w:p>
        </w:tc>
      </w:tr>
      <w:tr w:rsidR="008651E4" w:rsidRPr="00A97486" w:rsidTr="00CB45A7">
        <w:trPr>
          <w:cantSplit/>
          <w:trHeight w:val="454"/>
        </w:trPr>
        <w:tc>
          <w:tcPr>
            <w:tcW w:w="1701" w:type="dxa"/>
            <w:vAlign w:val="center"/>
          </w:tcPr>
          <w:p w:rsidR="008651E4" w:rsidRPr="00A97486" w:rsidRDefault="004C134A" w:rsidP="008651E4">
            <w:pPr>
              <w:spacing w:line="0" w:lineRule="atLeast"/>
              <w:rPr>
                <w:rFonts w:ascii="Arial" w:hAnsi="Arial" w:cs="Arial"/>
                <w:sz w:val="18"/>
              </w:rPr>
            </w:pPr>
            <w:r w:rsidRPr="00A97486">
              <w:rPr>
                <w:rFonts w:ascii="Arial" w:hAnsi="Arial" w:cs="Arial" w:hint="eastAsia"/>
                <w:sz w:val="18"/>
              </w:rPr>
              <w:t>C</w:t>
            </w:r>
          </w:p>
        </w:tc>
        <w:tc>
          <w:tcPr>
            <w:tcW w:w="1843" w:type="dxa"/>
            <w:vAlign w:val="center"/>
          </w:tcPr>
          <w:p w:rsidR="008651E4" w:rsidRPr="00A97486" w:rsidRDefault="004C134A" w:rsidP="008651E4">
            <w:pPr>
              <w:spacing w:line="0" w:lineRule="atLeast"/>
              <w:rPr>
                <w:rFonts w:ascii="Arial" w:hAnsi="Arial" w:cs="Arial"/>
                <w:sz w:val="18"/>
              </w:rPr>
            </w:pPr>
            <w:r w:rsidRPr="00A97486">
              <w:rPr>
                <w:rFonts w:ascii="Arial" w:hAnsi="Arial" w:cs="Arial" w:hint="eastAsia"/>
                <w:sz w:val="18"/>
              </w:rPr>
              <w:t>2</w:t>
            </w:r>
            <w:r w:rsidRPr="00A97486">
              <w:rPr>
                <w:rFonts w:ascii="Arial" w:hAnsi="Arial" w:cs="Arial"/>
                <w:sz w:val="18"/>
              </w:rPr>
              <w:t>018-05-31</w:t>
            </w:r>
          </w:p>
        </w:tc>
        <w:tc>
          <w:tcPr>
            <w:tcW w:w="3402" w:type="dxa"/>
            <w:vAlign w:val="center"/>
          </w:tcPr>
          <w:p w:rsidR="008651E4" w:rsidRPr="00A97486" w:rsidRDefault="004C134A" w:rsidP="008651E4">
            <w:pPr>
              <w:spacing w:line="0" w:lineRule="atLeast"/>
              <w:rPr>
                <w:rFonts w:ascii="Arial" w:hAnsi="Arial" w:cs="Arial"/>
                <w:sz w:val="18"/>
              </w:rPr>
            </w:pPr>
            <w:r w:rsidRPr="00A97486">
              <w:rPr>
                <w:rFonts w:ascii="Arial" w:hAnsi="Arial" w:cs="Arial" w:hint="eastAsia"/>
                <w:sz w:val="18"/>
              </w:rPr>
              <w:t>整体更新</w:t>
            </w:r>
          </w:p>
        </w:tc>
        <w:tc>
          <w:tcPr>
            <w:tcW w:w="1715" w:type="dxa"/>
            <w:vAlign w:val="center"/>
          </w:tcPr>
          <w:p w:rsidR="008651E4" w:rsidRPr="00A97486" w:rsidRDefault="008651E4" w:rsidP="008651E4">
            <w:pPr>
              <w:spacing w:line="0" w:lineRule="atLeast"/>
              <w:rPr>
                <w:rFonts w:ascii="Arial" w:hAnsi="Arial" w:cs="Arial"/>
                <w:sz w:val="18"/>
              </w:rPr>
            </w:pPr>
          </w:p>
        </w:tc>
      </w:tr>
      <w:tr w:rsidR="008651E4" w:rsidRPr="00A97486" w:rsidTr="00CB45A7">
        <w:trPr>
          <w:cantSplit/>
          <w:trHeight w:val="454"/>
        </w:trPr>
        <w:tc>
          <w:tcPr>
            <w:tcW w:w="1701" w:type="dxa"/>
          </w:tcPr>
          <w:p w:rsidR="008651E4" w:rsidRPr="00A97486" w:rsidRDefault="005A76EF" w:rsidP="008651E4">
            <w:pPr>
              <w:spacing w:line="0" w:lineRule="atLeast"/>
              <w:rPr>
                <w:rFonts w:ascii="Arial" w:hAnsi="Arial" w:cs="Arial"/>
                <w:sz w:val="18"/>
              </w:rPr>
            </w:pPr>
            <w:r w:rsidRPr="00A97486">
              <w:rPr>
                <w:rFonts w:ascii="Arial" w:hAnsi="Arial" w:cs="Arial"/>
                <w:sz w:val="18"/>
              </w:rPr>
              <w:t>D</w:t>
            </w:r>
          </w:p>
        </w:tc>
        <w:tc>
          <w:tcPr>
            <w:tcW w:w="1843" w:type="dxa"/>
          </w:tcPr>
          <w:p w:rsidR="008651E4" w:rsidRPr="00A97486" w:rsidRDefault="005A76EF" w:rsidP="008651E4">
            <w:pPr>
              <w:spacing w:line="0" w:lineRule="atLeast"/>
              <w:rPr>
                <w:rFonts w:ascii="Arial" w:hAnsi="Arial" w:cs="Arial"/>
                <w:sz w:val="18"/>
              </w:rPr>
            </w:pPr>
            <w:r w:rsidRPr="00A97486">
              <w:rPr>
                <w:rFonts w:ascii="Arial" w:hAnsi="Arial" w:cs="Arial" w:hint="eastAsia"/>
                <w:sz w:val="18"/>
              </w:rPr>
              <w:t>2018-</w:t>
            </w:r>
            <w:r w:rsidRPr="00A97486">
              <w:rPr>
                <w:rFonts w:ascii="Arial" w:hAnsi="Arial" w:cs="Arial"/>
                <w:sz w:val="18"/>
              </w:rPr>
              <w:t>06</w:t>
            </w:r>
            <w:r w:rsidRPr="00A97486">
              <w:rPr>
                <w:rFonts w:ascii="Arial" w:hAnsi="Arial" w:cs="Arial" w:hint="eastAsia"/>
                <w:sz w:val="18"/>
              </w:rPr>
              <w:t>-</w:t>
            </w:r>
            <w:r w:rsidRPr="00A97486">
              <w:rPr>
                <w:rFonts w:ascii="Arial" w:hAnsi="Arial" w:cs="Arial"/>
                <w:sz w:val="18"/>
              </w:rPr>
              <w:t>14</w:t>
            </w:r>
          </w:p>
        </w:tc>
        <w:tc>
          <w:tcPr>
            <w:tcW w:w="3402" w:type="dxa"/>
          </w:tcPr>
          <w:p w:rsidR="008651E4" w:rsidRPr="00A97486" w:rsidRDefault="005A76EF" w:rsidP="008651E4">
            <w:pPr>
              <w:spacing w:line="0" w:lineRule="atLeast"/>
              <w:rPr>
                <w:rFonts w:ascii="Arial" w:hAnsi="Arial" w:cs="Arial"/>
                <w:sz w:val="18"/>
              </w:rPr>
            </w:pPr>
            <w:r w:rsidRPr="00A97486">
              <w:rPr>
                <w:rFonts w:ascii="Arial" w:hAnsi="Arial" w:cs="Arial"/>
                <w:sz w:val="18"/>
              </w:rPr>
              <w:t>完善紧急逆变器部分</w:t>
            </w:r>
          </w:p>
        </w:tc>
        <w:tc>
          <w:tcPr>
            <w:tcW w:w="1715" w:type="dxa"/>
          </w:tcPr>
          <w:p w:rsidR="008651E4" w:rsidRPr="00A97486" w:rsidRDefault="008651E4" w:rsidP="008651E4">
            <w:pPr>
              <w:spacing w:line="0" w:lineRule="atLeast"/>
              <w:rPr>
                <w:rFonts w:ascii="Arial" w:hAnsi="Arial" w:cs="Arial"/>
                <w:sz w:val="18"/>
              </w:rPr>
            </w:pPr>
          </w:p>
        </w:tc>
      </w:tr>
      <w:tr w:rsidR="008651E4" w:rsidRPr="00A97486" w:rsidTr="00CB45A7">
        <w:trPr>
          <w:cantSplit/>
          <w:trHeight w:val="454"/>
        </w:trPr>
        <w:tc>
          <w:tcPr>
            <w:tcW w:w="1701" w:type="dxa"/>
          </w:tcPr>
          <w:p w:rsidR="008651E4" w:rsidRPr="00A97486" w:rsidRDefault="000C0B1D" w:rsidP="008651E4">
            <w:pPr>
              <w:spacing w:line="0" w:lineRule="atLeast"/>
              <w:rPr>
                <w:rFonts w:ascii="Arial" w:hAnsi="Arial" w:cs="Arial"/>
                <w:sz w:val="18"/>
              </w:rPr>
            </w:pPr>
            <w:r w:rsidRPr="00A97486">
              <w:rPr>
                <w:rFonts w:ascii="Arial" w:hAnsi="Arial" w:cs="Arial"/>
                <w:sz w:val="18"/>
              </w:rPr>
              <w:t>E</w:t>
            </w:r>
          </w:p>
        </w:tc>
        <w:tc>
          <w:tcPr>
            <w:tcW w:w="1843" w:type="dxa"/>
          </w:tcPr>
          <w:p w:rsidR="008651E4" w:rsidRPr="00A97486" w:rsidRDefault="000C0B1D" w:rsidP="008651E4">
            <w:pPr>
              <w:spacing w:line="0" w:lineRule="atLeast"/>
              <w:rPr>
                <w:rFonts w:ascii="Arial" w:hAnsi="Arial" w:cs="Arial"/>
                <w:sz w:val="18"/>
              </w:rPr>
            </w:pPr>
            <w:r w:rsidRPr="00A97486">
              <w:rPr>
                <w:rFonts w:ascii="Arial" w:hAnsi="Arial" w:cs="Arial" w:hint="eastAsia"/>
                <w:sz w:val="18"/>
              </w:rPr>
              <w:t>2018-</w:t>
            </w:r>
            <w:r w:rsidRPr="00A97486">
              <w:rPr>
                <w:rFonts w:ascii="Arial" w:hAnsi="Arial" w:cs="Arial"/>
                <w:sz w:val="18"/>
              </w:rPr>
              <w:t>06</w:t>
            </w:r>
            <w:r w:rsidRPr="00A97486">
              <w:rPr>
                <w:rFonts w:ascii="Arial" w:hAnsi="Arial" w:cs="Arial" w:hint="eastAsia"/>
                <w:sz w:val="18"/>
              </w:rPr>
              <w:t>-</w:t>
            </w:r>
            <w:r w:rsidRPr="00A97486">
              <w:rPr>
                <w:rFonts w:ascii="Arial" w:hAnsi="Arial" w:cs="Arial"/>
                <w:sz w:val="18"/>
              </w:rPr>
              <w:t>20</w:t>
            </w:r>
          </w:p>
        </w:tc>
        <w:tc>
          <w:tcPr>
            <w:tcW w:w="3402" w:type="dxa"/>
          </w:tcPr>
          <w:p w:rsidR="008651E4" w:rsidRPr="00A97486" w:rsidRDefault="000C0B1D" w:rsidP="008651E4">
            <w:pPr>
              <w:spacing w:line="0" w:lineRule="atLeast"/>
              <w:rPr>
                <w:rFonts w:ascii="Arial" w:hAnsi="Arial" w:cs="Arial"/>
                <w:sz w:val="18"/>
              </w:rPr>
            </w:pPr>
            <w:r w:rsidRPr="00A97486">
              <w:rPr>
                <w:rFonts w:ascii="Arial" w:hAnsi="Arial" w:cs="Arial"/>
                <w:sz w:val="18"/>
              </w:rPr>
              <w:t>更新视液镜部分说明</w:t>
            </w:r>
          </w:p>
        </w:tc>
        <w:tc>
          <w:tcPr>
            <w:tcW w:w="1715" w:type="dxa"/>
          </w:tcPr>
          <w:p w:rsidR="008651E4" w:rsidRPr="00A97486" w:rsidRDefault="008651E4" w:rsidP="008651E4">
            <w:pPr>
              <w:spacing w:line="0" w:lineRule="atLeast"/>
              <w:rPr>
                <w:rFonts w:ascii="Arial" w:hAnsi="Arial" w:cs="Arial"/>
                <w:sz w:val="18"/>
              </w:rPr>
            </w:pPr>
          </w:p>
        </w:tc>
      </w:tr>
      <w:tr w:rsidR="00A97486" w:rsidRPr="00A97486" w:rsidTr="00CB45A7">
        <w:trPr>
          <w:cantSplit/>
          <w:trHeight w:val="454"/>
        </w:trPr>
        <w:tc>
          <w:tcPr>
            <w:tcW w:w="1701" w:type="dxa"/>
          </w:tcPr>
          <w:p w:rsidR="00A97486" w:rsidRPr="00A97486" w:rsidRDefault="00A97486" w:rsidP="008651E4">
            <w:pPr>
              <w:spacing w:line="0" w:lineRule="atLeast"/>
              <w:rPr>
                <w:rFonts w:ascii="Arial" w:hAnsi="Arial" w:cs="Arial"/>
                <w:sz w:val="18"/>
                <w:highlight w:val="yellow"/>
              </w:rPr>
            </w:pPr>
            <w:r w:rsidRPr="00A97486">
              <w:rPr>
                <w:rFonts w:ascii="Arial" w:hAnsi="Arial" w:cs="Arial"/>
                <w:sz w:val="18"/>
                <w:highlight w:val="yellow"/>
              </w:rPr>
              <w:t>F</w:t>
            </w:r>
          </w:p>
        </w:tc>
        <w:tc>
          <w:tcPr>
            <w:tcW w:w="1843" w:type="dxa"/>
          </w:tcPr>
          <w:p w:rsidR="00A97486" w:rsidRPr="00A97486" w:rsidRDefault="00A97486" w:rsidP="008651E4">
            <w:pPr>
              <w:spacing w:line="0" w:lineRule="atLeast"/>
              <w:rPr>
                <w:rFonts w:ascii="Arial" w:hAnsi="Arial" w:cs="Arial" w:hint="eastAsia"/>
                <w:sz w:val="18"/>
                <w:highlight w:val="yellow"/>
              </w:rPr>
            </w:pPr>
            <w:r w:rsidRPr="00A97486">
              <w:rPr>
                <w:rFonts w:ascii="Arial" w:hAnsi="Arial" w:cs="Arial" w:hint="eastAsia"/>
                <w:sz w:val="18"/>
                <w:highlight w:val="yellow"/>
              </w:rPr>
              <w:t>201</w:t>
            </w:r>
            <w:r w:rsidRPr="00A97486">
              <w:rPr>
                <w:rFonts w:ascii="Arial" w:hAnsi="Arial" w:cs="Arial"/>
                <w:sz w:val="18"/>
                <w:highlight w:val="yellow"/>
              </w:rPr>
              <w:t>8</w:t>
            </w:r>
            <w:r w:rsidRPr="00A97486">
              <w:rPr>
                <w:rFonts w:ascii="Arial" w:hAnsi="Arial" w:cs="Arial" w:hint="eastAsia"/>
                <w:sz w:val="18"/>
                <w:highlight w:val="yellow"/>
              </w:rPr>
              <w:t>-</w:t>
            </w:r>
            <w:r w:rsidRPr="00A97486">
              <w:rPr>
                <w:rFonts w:ascii="Arial" w:hAnsi="Arial" w:cs="Arial"/>
                <w:sz w:val="18"/>
                <w:highlight w:val="yellow"/>
              </w:rPr>
              <w:t>06</w:t>
            </w:r>
            <w:r w:rsidRPr="00A97486">
              <w:rPr>
                <w:rFonts w:ascii="Arial" w:hAnsi="Arial" w:cs="Arial" w:hint="eastAsia"/>
                <w:sz w:val="18"/>
                <w:highlight w:val="yellow"/>
              </w:rPr>
              <w:t>-</w:t>
            </w:r>
            <w:r w:rsidRPr="00A97486">
              <w:rPr>
                <w:rFonts w:ascii="Arial" w:hAnsi="Arial" w:cs="Arial"/>
                <w:sz w:val="18"/>
                <w:highlight w:val="yellow"/>
              </w:rPr>
              <w:t>26</w:t>
            </w:r>
          </w:p>
        </w:tc>
        <w:tc>
          <w:tcPr>
            <w:tcW w:w="3402" w:type="dxa"/>
          </w:tcPr>
          <w:p w:rsidR="00A97486" w:rsidRPr="00A97486" w:rsidRDefault="00A97486" w:rsidP="008651E4">
            <w:pPr>
              <w:spacing w:line="0" w:lineRule="atLeast"/>
              <w:rPr>
                <w:rFonts w:ascii="Arial" w:hAnsi="Arial" w:cs="Arial"/>
                <w:sz w:val="18"/>
                <w:highlight w:val="yellow"/>
              </w:rPr>
            </w:pPr>
            <w:r w:rsidRPr="00A97486">
              <w:rPr>
                <w:rFonts w:ascii="Arial" w:hAnsi="Arial" w:cs="Arial"/>
                <w:sz w:val="18"/>
                <w:highlight w:val="yellow"/>
              </w:rPr>
              <w:t>更新日志下载说明</w:t>
            </w:r>
          </w:p>
        </w:tc>
        <w:tc>
          <w:tcPr>
            <w:tcW w:w="1715" w:type="dxa"/>
          </w:tcPr>
          <w:p w:rsidR="00A97486" w:rsidRPr="00A97486" w:rsidRDefault="00A97486" w:rsidP="008651E4">
            <w:pPr>
              <w:spacing w:line="0" w:lineRule="atLeast"/>
              <w:rPr>
                <w:rFonts w:ascii="Arial" w:hAnsi="Arial" w:cs="Arial"/>
                <w:sz w:val="18"/>
              </w:rPr>
            </w:pPr>
          </w:p>
        </w:tc>
      </w:tr>
    </w:tbl>
    <w:p w:rsidR="00DF3F41" w:rsidRPr="00A97486" w:rsidRDefault="00DF3F41">
      <w:pPr>
        <w:rPr>
          <w:rFonts w:ascii="Arial" w:hAnsi="Arial" w:cs="Arial"/>
        </w:rPr>
      </w:pPr>
    </w:p>
    <w:p w:rsidR="00DF3F41" w:rsidRPr="00A97486" w:rsidRDefault="00DF3F41">
      <w:pPr>
        <w:rPr>
          <w:rFonts w:ascii="Arial" w:hAnsi="Arial" w:cs="Arial"/>
        </w:rPr>
      </w:pPr>
    </w:p>
    <w:p w:rsidR="00D14488" w:rsidRPr="00A97486" w:rsidRDefault="00D14488" w:rsidP="000D65C6">
      <w:pPr>
        <w:jc w:val="center"/>
        <w:rPr>
          <w:rFonts w:ascii="Arial" w:hAnsi="Arial" w:cs="Arial"/>
          <w:b/>
          <w:bCs/>
          <w:sz w:val="28"/>
          <w:lang w:val="en-GB"/>
        </w:rPr>
      </w:pPr>
    </w:p>
    <w:p w:rsidR="00D14488" w:rsidRPr="00A97486" w:rsidRDefault="00D14488" w:rsidP="000D65C6">
      <w:pPr>
        <w:jc w:val="center"/>
        <w:rPr>
          <w:rFonts w:ascii="Arial" w:hAnsi="Arial" w:cs="Arial"/>
          <w:b/>
          <w:bCs/>
          <w:sz w:val="28"/>
          <w:lang w:val="en-GB"/>
        </w:rPr>
      </w:pPr>
    </w:p>
    <w:p w:rsidR="00D14488" w:rsidRPr="00A97486" w:rsidRDefault="00D14488" w:rsidP="000D65C6">
      <w:pPr>
        <w:jc w:val="center"/>
        <w:rPr>
          <w:rFonts w:ascii="Arial" w:hAnsi="Arial" w:cs="Arial"/>
          <w:b/>
          <w:bCs/>
          <w:sz w:val="28"/>
          <w:lang w:val="en-GB"/>
        </w:rPr>
      </w:pPr>
    </w:p>
    <w:p w:rsidR="00D14488" w:rsidRPr="00A97486" w:rsidRDefault="00D14488" w:rsidP="000D65C6">
      <w:pPr>
        <w:jc w:val="center"/>
        <w:rPr>
          <w:rFonts w:ascii="Arial" w:hAnsi="Arial" w:cs="Arial"/>
          <w:b/>
          <w:bCs/>
          <w:sz w:val="28"/>
          <w:lang w:val="en-GB"/>
        </w:rPr>
      </w:pPr>
    </w:p>
    <w:p w:rsidR="00D14488" w:rsidRPr="00A97486" w:rsidRDefault="00D14488" w:rsidP="000D65C6">
      <w:pPr>
        <w:jc w:val="center"/>
        <w:rPr>
          <w:rFonts w:ascii="Arial" w:hAnsi="Arial" w:cs="Arial"/>
          <w:b/>
          <w:bCs/>
          <w:sz w:val="28"/>
          <w:lang w:val="en-GB"/>
        </w:rPr>
      </w:pPr>
    </w:p>
    <w:p w:rsidR="00631E34" w:rsidRPr="00A97486" w:rsidRDefault="00631E34" w:rsidP="000D65C6">
      <w:pPr>
        <w:jc w:val="center"/>
        <w:rPr>
          <w:rFonts w:ascii="Arial" w:hAnsi="Arial" w:cs="Arial"/>
          <w:b/>
          <w:bCs/>
          <w:sz w:val="28"/>
          <w:lang w:val="en-GB"/>
        </w:rPr>
      </w:pPr>
    </w:p>
    <w:p w:rsidR="00631E34" w:rsidRPr="00A97486" w:rsidRDefault="00631E34" w:rsidP="000D65C6">
      <w:pPr>
        <w:jc w:val="center"/>
        <w:rPr>
          <w:rFonts w:ascii="Arial" w:hAnsi="Arial" w:cs="Arial"/>
          <w:b/>
          <w:bCs/>
          <w:sz w:val="28"/>
          <w:lang w:val="en-GB"/>
        </w:rPr>
        <w:sectPr w:rsidR="00631E34" w:rsidRPr="00A97486" w:rsidSect="00631E34">
          <w:headerReference w:type="default" r:id="rId9"/>
          <w:footerReference w:type="default" r:id="rId10"/>
          <w:pgSz w:w="11906" w:h="16838" w:code="9"/>
          <w:pgMar w:top="1440" w:right="1800" w:bottom="1440" w:left="1800" w:header="624" w:footer="578" w:gutter="0"/>
          <w:cols w:space="425"/>
          <w:docGrid w:type="linesAndChars" w:linePitch="312"/>
        </w:sectPr>
      </w:pPr>
    </w:p>
    <w:p w:rsidR="00DF3F41" w:rsidRPr="00A97486" w:rsidRDefault="004E5EE3" w:rsidP="000D65C6">
      <w:pPr>
        <w:jc w:val="center"/>
        <w:rPr>
          <w:rFonts w:ascii="Arial" w:hAnsi="Arial" w:cs="Arial"/>
          <w:b/>
          <w:bCs/>
          <w:sz w:val="24"/>
          <w:lang w:val="en-GB"/>
        </w:rPr>
      </w:pPr>
      <w:r w:rsidRPr="00A97486">
        <w:rPr>
          <w:rFonts w:ascii="Arial" w:hAnsi="Arial" w:cs="Arial" w:hint="eastAsia"/>
          <w:b/>
          <w:bCs/>
          <w:sz w:val="24"/>
          <w:lang w:val="en-GB"/>
        </w:rPr>
        <w:lastRenderedPageBreak/>
        <w:t>目录</w:t>
      </w:r>
    </w:p>
    <w:bookmarkStart w:id="0" w:name="Purpose"/>
    <w:bookmarkStart w:id="1" w:name="_GoBack"/>
    <w:bookmarkEnd w:id="0"/>
    <w:bookmarkEnd w:id="1"/>
    <w:p w:rsidR="007A2122" w:rsidRDefault="004C134A">
      <w:pPr>
        <w:pStyle w:val="11"/>
        <w:tabs>
          <w:tab w:val="left" w:pos="420"/>
          <w:tab w:val="right" w:leader="dot" w:pos="8296"/>
        </w:tabs>
        <w:rPr>
          <w:rFonts w:asciiTheme="minorHAnsi" w:eastAsiaTheme="minorEastAsia" w:hAnsiTheme="minorHAnsi" w:cstheme="minorBidi"/>
          <w:b w:val="0"/>
          <w:bCs w:val="0"/>
          <w:caps w:val="0"/>
          <w:noProof/>
          <w:sz w:val="21"/>
          <w:szCs w:val="22"/>
        </w:rPr>
      </w:pPr>
      <w:r w:rsidRPr="00A97486">
        <w:rPr>
          <w:rFonts w:ascii="宋体" w:hAnsi="宋体" w:cs="Arial"/>
          <w:bCs w:val="0"/>
          <w:caps w:val="0"/>
          <w:sz w:val="24"/>
          <w:lang w:val="en-GB"/>
        </w:rPr>
        <w:fldChar w:fldCharType="begin"/>
      </w:r>
      <w:r w:rsidRPr="00A97486">
        <w:rPr>
          <w:rFonts w:ascii="宋体" w:hAnsi="宋体" w:cs="Arial"/>
          <w:bCs w:val="0"/>
          <w:caps w:val="0"/>
          <w:sz w:val="24"/>
          <w:lang w:val="en-GB"/>
        </w:rPr>
        <w:instrText xml:space="preserve"> TOC \o "1-3" \h \z \u </w:instrText>
      </w:r>
      <w:r w:rsidRPr="00A97486">
        <w:rPr>
          <w:rFonts w:ascii="宋体" w:hAnsi="宋体" w:cs="Arial"/>
          <w:bCs w:val="0"/>
          <w:caps w:val="0"/>
          <w:sz w:val="24"/>
          <w:lang w:val="en-GB"/>
        </w:rPr>
        <w:fldChar w:fldCharType="separate"/>
      </w:r>
      <w:hyperlink w:anchor="_Toc517755348" w:history="1">
        <w:r w:rsidR="007A2122" w:rsidRPr="00FF161B">
          <w:rPr>
            <w:rStyle w:val="aa"/>
            <w:rFonts w:ascii="宋体" w:hAnsi="宋体"/>
            <w:noProof/>
          </w:rPr>
          <w:t>1</w:t>
        </w:r>
        <w:r w:rsidR="007A2122">
          <w:rPr>
            <w:rFonts w:asciiTheme="minorHAnsi" w:eastAsiaTheme="minorEastAsia" w:hAnsiTheme="minorHAnsi" w:cstheme="minorBidi"/>
            <w:b w:val="0"/>
            <w:bCs w:val="0"/>
            <w:caps w:val="0"/>
            <w:noProof/>
            <w:sz w:val="21"/>
            <w:szCs w:val="22"/>
          </w:rPr>
          <w:tab/>
        </w:r>
        <w:r w:rsidR="007A2122" w:rsidRPr="00FF161B">
          <w:rPr>
            <w:rStyle w:val="aa"/>
            <w:rFonts w:ascii="宋体" w:hAnsi="宋体" w:hint="eastAsia"/>
            <w:noProof/>
          </w:rPr>
          <w:t>引用文件</w:t>
        </w:r>
        <w:r w:rsidR="007A2122">
          <w:rPr>
            <w:noProof/>
            <w:webHidden/>
          </w:rPr>
          <w:tab/>
        </w:r>
        <w:r w:rsidR="007A2122">
          <w:rPr>
            <w:noProof/>
            <w:webHidden/>
          </w:rPr>
          <w:fldChar w:fldCharType="begin"/>
        </w:r>
        <w:r w:rsidR="007A2122">
          <w:rPr>
            <w:noProof/>
            <w:webHidden/>
          </w:rPr>
          <w:instrText xml:space="preserve"> PAGEREF _Toc517755348 \h </w:instrText>
        </w:r>
        <w:r w:rsidR="007A2122">
          <w:rPr>
            <w:noProof/>
            <w:webHidden/>
          </w:rPr>
        </w:r>
        <w:r w:rsidR="007A2122">
          <w:rPr>
            <w:noProof/>
            <w:webHidden/>
          </w:rPr>
          <w:fldChar w:fldCharType="separate"/>
        </w:r>
        <w:r w:rsidR="007A2122">
          <w:rPr>
            <w:noProof/>
            <w:webHidden/>
          </w:rPr>
          <w:t>7</w:t>
        </w:r>
        <w:r w:rsidR="007A2122">
          <w:rPr>
            <w:noProof/>
            <w:webHidden/>
          </w:rPr>
          <w:fldChar w:fldCharType="end"/>
        </w:r>
      </w:hyperlink>
    </w:p>
    <w:p w:rsidR="007A2122" w:rsidRDefault="007A2122">
      <w:pPr>
        <w:pStyle w:val="11"/>
        <w:tabs>
          <w:tab w:val="left" w:pos="420"/>
          <w:tab w:val="right" w:leader="dot" w:pos="8296"/>
        </w:tabs>
        <w:rPr>
          <w:rFonts w:asciiTheme="minorHAnsi" w:eastAsiaTheme="minorEastAsia" w:hAnsiTheme="minorHAnsi" w:cstheme="minorBidi"/>
          <w:b w:val="0"/>
          <w:bCs w:val="0"/>
          <w:caps w:val="0"/>
          <w:noProof/>
          <w:sz w:val="21"/>
          <w:szCs w:val="22"/>
        </w:rPr>
      </w:pPr>
      <w:hyperlink w:anchor="_Toc517755349" w:history="1">
        <w:r w:rsidRPr="00FF161B">
          <w:rPr>
            <w:rStyle w:val="aa"/>
            <w:rFonts w:ascii="宋体" w:hAnsi="宋体"/>
            <w:noProof/>
          </w:rPr>
          <w:t>2</w:t>
        </w:r>
        <w:r>
          <w:rPr>
            <w:rFonts w:asciiTheme="minorHAnsi" w:eastAsiaTheme="minorEastAsia" w:hAnsiTheme="minorHAnsi" w:cstheme="minorBidi"/>
            <w:b w:val="0"/>
            <w:bCs w:val="0"/>
            <w:caps w:val="0"/>
            <w:noProof/>
            <w:sz w:val="21"/>
            <w:szCs w:val="22"/>
          </w:rPr>
          <w:tab/>
        </w:r>
        <w:r w:rsidRPr="00FF161B">
          <w:rPr>
            <w:rStyle w:val="aa"/>
            <w:rFonts w:ascii="宋体" w:hAnsi="宋体" w:hint="eastAsia"/>
            <w:noProof/>
          </w:rPr>
          <w:t>术语和缩略词</w:t>
        </w:r>
        <w:r>
          <w:rPr>
            <w:noProof/>
            <w:webHidden/>
          </w:rPr>
          <w:tab/>
        </w:r>
        <w:r>
          <w:rPr>
            <w:noProof/>
            <w:webHidden/>
          </w:rPr>
          <w:fldChar w:fldCharType="begin"/>
        </w:r>
        <w:r>
          <w:rPr>
            <w:noProof/>
            <w:webHidden/>
          </w:rPr>
          <w:instrText xml:space="preserve"> PAGEREF _Toc517755349 \h </w:instrText>
        </w:r>
        <w:r>
          <w:rPr>
            <w:noProof/>
            <w:webHidden/>
          </w:rPr>
        </w:r>
        <w:r>
          <w:rPr>
            <w:noProof/>
            <w:webHidden/>
          </w:rPr>
          <w:fldChar w:fldCharType="separate"/>
        </w:r>
        <w:r>
          <w:rPr>
            <w:noProof/>
            <w:webHidden/>
          </w:rPr>
          <w:t>8</w:t>
        </w:r>
        <w:r>
          <w:rPr>
            <w:noProof/>
            <w:webHidden/>
          </w:rPr>
          <w:fldChar w:fldCharType="end"/>
        </w:r>
      </w:hyperlink>
    </w:p>
    <w:p w:rsidR="007A2122" w:rsidRDefault="007A2122">
      <w:pPr>
        <w:pStyle w:val="11"/>
        <w:tabs>
          <w:tab w:val="left" w:pos="420"/>
          <w:tab w:val="right" w:leader="dot" w:pos="8296"/>
        </w:tabs>
        <w:rPr>
          <w:rFonts w:asciiTheme="minorHAnsi" w:eastAsiaTheme="minorEastAsia" w:hAnsiTheme="minorHAnsi" w:cstheme="minorBidi"/>
          <w:b w:val="0"/>
          <w:bCs w:val="0"/>
          <w:caps w:val="0"/>
          <w:noProof/>
          <w:sz w:val="21"/>
          <w:szCs w:val="22"/>
        </w:rPr>
      </w:pPr>
      <w:hyperlink w:anchor="_Toc517755350" w:history="1">
        <w:r w:rsidRPr="00FF161B">
          <w:rPr>
            <w:rStyle w:val="aa"/>
            <w:rFonts w:ascii="宋体" w:hAnsi="宋体"/>
            <w:noProof/>
          </w:rPr>
          <w:t>3</w:t>
        </w:r>
        <w:r>
          <w:rPr>
            <w:rFonts w:asciiTheme="minorHAnsi" w:eastAsiaTheme="minorEastAsia" w:hAnsiTheme="minorHAnsi" w:cstheme="minorBidi"/>
            <w:b w:val="0"/>
            <w:bCs w:val="0"/>
            <w:caps w:val="0"/>
            <w:noProof/>
            <w:sz w:val="21"/>
            <w:szCs w:val="22"/>
          </w:rPr>
          <w:tab/>
        </w:r>
        <w:r w:rsidRPr="00FF161B">
          <w:rPr>
            <w:rStyle w:val="aa"/>
            <w:rFonts w:ascii="宋体" w:hAnsi="宋体" w:hint="eastAsia"/>
            <w:noProof/>
          </w:rPr>
          <w:t>紧固力矩表</w:t>
        </w:r>
        <w:r>
          <w:rPr>
            <w:noProof/>
            <w:webHidden/>
          </w:rPr>
          <w:tab/>
        </w:r>
        <w:r>
          <w:rPr>
            <w:noProof/>
            <w:webHidden/>
          </w:rPr>
          <w:fldChar w:fldCharType="begin"/>
        </w:r>
        <w:r>
          <w:rPr>
            <w:noProof/>
            <w:webHidden/>
          </w:rPr>
          <w:instrText xml:space="preserve"> PAGEREF _Toc517755350 \h </w:instrText>
        </w:r>
        <w:r>
          <w:rPr>
            <w:noProof/>
            <w:webHidden/>
          </w:rPr>
        </w:r>
        <w:r>
          <w:rPr>
            <w:noProof/>
            <w:webHidden/>
          </w:rPr>
          <w:fldChar w:fldCharType="separate"/>
        </w:r>
        <w:r>
          <w:rPr>
            <w:noProof/>
            <w:webHidden/>
          </w:rPr>
          <w:t>9</w:t>
        </w:r>
        <w:r>
          <w:rPr>
            <w:noProof/>
            <w:webHidden/>
          </w:rPr>
          <w:fldChar w:fldCharType="end"/>
        </w:r>
      </w:hyperlink>
    </w:p>
    <w:p w:rsidR="007A2122" w:rsidRDefault="007A2122">
      <w:pPr>
        <w:pStyle w:val="11"/>
        <w:tabs>
          <w:tab w:val="left" w:pos="420"/>
          <w:tab w:val="right" w:leader="dot" w:pos="8296"/>
        </w:tabs>
        <w:rPr>
          <w:rFonts w:asciiTheme="minorHAnsi" w:eastAsiaTheme="minorEastAsia" w:hAnsiTheme="minorHAnsi" w:cstheme="minorBidi"/>
          <w:b w:val="0"/>
          <w:bCs w:val="0"/>
          <w:caps w:val="0"/>
          <w:noProof/>
          <w:sz w:val="21"/>
          <w:szCs w:val="22"/>
        </w:rPr>
      </w:pPr>
      <w:hyperlink w:anchor="_Toc517755351" w:history="1">
        <w:r w:rsidRPr="00FF161B">
          <w:rPr>
            <w:rStyle w:val="aa"/>
            <w:rFonts w:ascii="宋体" w:hAnsi="宋体"/>
            <w:noProof/>
          </w:rPr>
          <w:t>4</w:t>
        </w:r>
        <w:r>
          <w:rPr>
            <w:rFonts w:asciiTheme="minorHAnsi" w:eastAsiaTheme="minorEastAsia" w:hAnsiTheme="minorHAnsi" w:cstheme="minorBidi"/>
            <w:b w:val="0"/>
            <w:bCs w:val="0"/>
            <w:caps w:val="0"/>
            <w:noProof/>
            <w:sz w:val="21"/>
            <w:szCs w:val="22"/>
          </w:rPr>
          <w:tab/>
        </w:r>
        <w:r w:rsidRPr="00FF161B">
          <w:rPr>
            <w:rStyle w:val="aa"/>
            <w:rFonts w:ascii="宋体" w:hAnsi="宋体" w:hint="eastAsia"/>
            <w:noProof/>
          </w:rPr>
          <w:t>空调系统</w:t>
        </w:r>
        <w:r>
          <w:rPr>
            <w:noProof/>
            <w:webHidden/>
          </w:rPr>
          <w:tab/>
        </w:r>
        <w:r>
          <w:rPr>
            <w:noProof/>
            <w:webHidden/>
          </w:rPr>
          <w:fldChar w:fldCharType="begin"/>
        </w:r>
        <w:r>
          <w:rPr>
            <w:noProof/>
            <w:webHidden/>
          </w:rPr>
          <w:instrText xml:space="preserve"> PAGEREF _Toc517755351 \h </w:instrText>
        </w:r>
        <w:r>
          <w:rPr>
            <w:noProof/>
            <w:webHidden/>
          </w:rPr>
        </w:r>
        <w:r>
          <w:rPr>
            <w:noProof/>
            <w:webHidden/>
          </w:rPr>
          <w:fldChar w:fldCharType="separate"/>
        </w:r>
        <w:r>
          <w:rPr>
            <w:noProof/>
            <w:webHidden/>
          </w:rPr>
          <w:t>10</w:t>
        </w:r>
        <w:r>
          <w:rPr>
            <w:noProof/>
            <w:webHidden/>
          </w:rPr>
          <w:fldChar w:fldCharType="end"/>
        </w:r>
      </w:hyperlink>
    </w:p>
    <w:p w:rsidR="007A2122" w:rsidRDefault="007A2122">
      <w:pPr>
        <w:pStyle w:val="25"/>
        <w:tabs>
          <w:tab w:val="left" w:pos="840"/>
          <w:tab w:val="right" w:leader="dot" w:pos="8296"/>
        </w:tabs>
        <w:rPr>
          <w:rFonts w:asciiTheme="minorHAnsi" w:eastAsiaTheme="minorEastAsia" w:hAnsiTheme="minorHAnsi" w:cstheme="minorBidi"/>
          <w:smallCaps w:val="0"/>
          <w:noProof/>
          <w:sz w:val="21"/>
          <w:szCs w:val="22"/>
        </w:rPr>
      </w:pPr>
      <w:hyperlink w:anchor="_Toc517755352" w:history="1">
        <w:r w:rsidRPr="00FF161B">
          <w:rPr>
            <w:rStyle w:val="aa"/>
            <w:b/>
            <w:noProof/>
          </w:rPr>
          <w:t>4.1</w:t>
        </w:r>
        <w:r>
          <w:rPr>
            <w:rFonts w:asciiTheme="minorHAnsi" w:eastAsiaTheme="minorEastAsia" w:hAnsiTheme="minorHAnsi" w:cstheme="minorBidi"/>
            <w:smallCaps w:val="0"/>
            <w:noProof/>
            <w:sz w:val="21"/>
            <w:szCs w:val="22"/>
          </w:rPr>
          <w:tab/>
        </w:r>
        <w:r w:rsidRPr="00FF161B">
          <w:rPr>
            <w:rStyle w:val="aa"/>
            <w:rFonts w:hint="eastAsia"/>
            <w:b/>
            <w:noProof/>
          </w:rPr>
          <w:t>空调系统总体介绍</w:t>
        </w:r>
        <w:r>
          <w:rPr>
            <w:noProof/>
            <w:webHidden/>
          </w:rPr>
          <w:tab/>
        </w:r>
        <w:r>
          <w:rPr>
            <w:noProof/>
            <w:webHidden/>
          </w:rPr>
          <w:fldChar w:fldCharType="begin"/>
        </w:r>
        <w:r>
          <w:rPr>
            <w:noProof/>
            <w:webHidden/>
          </w:rPr>
          <w:instrText xml:space="preserve"> PAGEREF _Toc517755352 \h </w:instrText>
        </w:r>
        <w:r>
          <w:rPr>
            <w:noProof/>
            <w:webHidden/>
          </w:rPr>
        </w:r>
        <w:r>
          <w:rPr>
            <w:noProof/>
            <w:webHidden/>
          </w:rPr>
          <w:fldChar w:fldCharType="separate"/>
        </w:r>
        <w:r>
          <w:rPr>
            <w:noProof/>
            <w:webHidden/>
          </w:rPr>
          <w:t>10</w:t>
        </w:r>
        <w:r>
          <w:rPr>
            <w:noProof/>
            <w:webHidden/>
          </w:rPr>
          <w:fldChar w:fldCharType="end"/>
        </w:r>
      </w:hyperlink>
    </w:p>
    <w:p w:rsidR="007A2122" w:rsidRDefault="007A2122">
      <w:pPr>
        <w:pStyle w:val="25"/>
        <w:tabs>
          <w:tab w:val="left" w:pos="840"/>
          <w:tab w:val="right" w:leader="dot" w:pos="8296"/>
        </w:tabs>
        <w:rPr>
          <w:rFonts w:asciiTheme="minorHAnsi" w:eastAsiaTheme="minorEastAsia" w:hAnsiTheme="minorHAnsi" w:cstheme="minorBidi"/>
          <w:smallCaps w:val="0"/>
          <w:noProof/>
          <w:sz w:val="21"/>
          <w:szCs w:val="22"/>
        </w:rPr>
      </w:pPr>
      <w:hyperlink w:anchor="_Toc517755353" w:history="1">
        <w:r w:rsidRPr="00FF161B">
          <w:rPr>
            <w:rStyle w:val="aa"/>
            <w:b/>
            <w:noProof/>
          </w:rPr>
          <w:t>4.2</w:t>
        </w:r>
        <w:r>
          <w:rPr>
            <w:rFonts w:asciiTheme="minorHAnsi" w:eastAsiaTheme="minorEastAsia" w:hAnsiTheme="minorHAnsi" w:cstheme="minorBidi"/>
            <w:smallCaps w:val="0"/>
            <w:noProof/>
            <w:sz w:val="21"/>
            <w:szCs w:val="22"/>
          </w:rPr>
          <w:tab/>
        </w:r>
        <w:r w:rsidRPr="00FF161B">
          <w:rPr>
            <w:rStyle w:val="aa"/>
            <w:rFonts w:hint="eastAsia"/>
            <w:b/>
            <w:noProof/>
          </w:rPr>
          <w:t>空调机组技术参数</w:t>
        </w:r>
        <w:r>
          <w:rPr>
            <w:noProof/>
            <w:webHidden/>
          </w:rPr>
          <w:tab/>
        </w:r>
        <w:r>
          <w:rPr>
            <w:noProof/>
            <w:webHidden/>
          </w:rPr>
          <w:fldChar w:fldCharType="begin"/>
        </w:r>
        <w:r>
          <w:rPr>
            <w:noProof/>
            <w:webHidden/>
          </w:rPr>
          <w:instrText xml:space="preserve"> PAGEREF _Toc517755353 \h </w:instrText>
        </w:r>
        <w:r>
          <w:rPr>
            <w:noProof/>
            <w:webHidden/>
          </w:rPr>
        </w:r>
        <w:r>
          <w:rPr>
            <w:noProof/>
            <w:webHidden/>
          </w:rPr>
          <w:fldChar w:fldCharType="separate"/>
        </w:r>
        <w:r>
          <w:rPr>
            <w:noProof/>
            <w:webHidden/>
          </w:rPr>
          <w:t>11</w:t>
        </w:r>
        <w:r>
          <w:rPr>
            <w:noProof/>
            <w:webHidden/>
          </w:rPr>
          <w:fldChar w:fldCharType="end"/>
        </w:r>
      </w:hyperlink>
    </w:p>
    <w:p w:rsidR="007A2122" w:rsidRDefault="007A2122">
      <w:pPr>
        <w:pStyle w:val="35"/>
        <w:tabs>
          <w:tab w:val="left" w:pos="1260"/>
          <w:tab w:val="right" w:leader="dot" w:pos="8296"/>
        </w:tabs>
        <w:rPr>
          <w:rFonts w:asciiTheme="minorHAnsi" w:eastAsiaTheme="minorEastAsia" w:hAnsiTheme="minorHAnsi" w:cstheme="minorBidi"/>
          <w:iCs w:val="0"/>
          <w:noProof/>
          <w:sz w:val="21"/>
          <w:szCs w:val="22"/>
        </w:rPr>
      </w:pPr>
      <w:hyperlink w:anchor="_Toc517755354" w:history="1">
        <w:r w:rsidRPr="00FF161B">
          <w:rPr>
            <w:rStyle w:val="aa"/>
            <w:b/>
            <w:noProof/>
          </w:rPr>
          <w:t>4.2.1</w:t>
        </w:r>
        <w:r>
          <w:rPr>
            <w:rFonts w:asciiTheme="minorHAnsi" w:eastAsiaTheme="minorEastAsia" w:hAnsiTheme="minorHAnsi" w:cstheme="minorBidi"/>
            <w:iCs w:val="0"/>
            <w:noProof/>
            <w:sz w:val="21"/>
            <w:szCs w:val="22"/>
          </w:rPr>
          <w:tab/>
        </w:r>
        <w:r w:rsidRPr="00FF161B">
          <w:rPr>
            <w:rStyle w:val="aa"/>
            <w:rFonts w:hint="eastAsia"/>
            <w:b/>
            <w:noProof/>
          </w:rPr>
          <w:t>客室机组主要技术参数</w:t>
        </w:r>
        <w:r>
          <w:rPr>
            <w:noProof/>
            <w:webHidden/>
          </w:rPr>
          <w:tab/>
        </w:r>
        <w:r>
          <w:rPr>
            <w:noProof/>
            <w:webHidden/>
          </w:rPr>
          <w:fldChar w:fldCharType="begin"/>
        </w:r>
        <w:r>
          <w:rPr>
            <w:noProof/>
            <w:webHidden/>
          </w:rPr>
          <w:instrText xml:space="preserve"> PAGEREF _Toc517755354 \h </w:instrText>
        </w:r>
        <w:r>
          <w:rPr>
            <w:noProof/>
            <w:webHidden/>
          </w:rPr>
        </w:r>
        <w:r>
          <w:rPr>
            <w:noProof/>
            <w:webHidden/>
          </w:rPr>
          <w:fldChar w:fldCharType="separate"/>
        </w:r>
        <w:r>
          <w:rPr>
            <w:noProof/>
            <w:webHidden/>
          </w:rPr>
          <w:t>11</w:t>
        </w:r>
        <w:r>
          <w:rPr>
            <w:noProof/>
            <w:webHidden/>
          </w:rPr>
          <w:fldChar w:fldCharType="end"/>
        </w:r>
      </w:hyperlink>
    </w:p>
    <w:p w:rsidR="007A2122" w:rsidRDefault="007A2122">
      <w:pPr>
        <w:pStyle w:val="35"/>
        <w:tabs>
          <w:tab w:val="left" w:pos="1260"/>
          <w:tab w:val="right" w:leader="dot" w:pos="8296"/>
        </w:tabs>
        <w:rPr>
          <w:rFonts w:asciiTheme="minorHAnsi" w:eastAsiaTheme="minorEastAsia" w:hAnsiTheme="minorHAnsi" w:cstheme="minorBidi"/>
          <w:iCs w:val="0"/>
          <w:noProof/>
          <w:sz w:val="21"/>
          <w:szCs w:val="22"/>
        </w:rPr>
      </w:pPr>
      <w:hyperlink w:anchor="_Toc517755355" w:history="1">
        <w:r w:rsidRPr="00FF161B">
          <w:rPr>
            <w:rStyle w:val="aa"/>
            <w:b/>
            <w:noProof/>
          </w:rPr>
          <w:t>4.2.2</w:t>
        </w:r>
        <w:r>
          <w:rPr>
            <w:rFonts w:asciiTheme="minorHAnsi" w:eastAsiaTheme="minorEastAsia" w:hAnsiTheme="minorHAnsi" w:cstheme="minorBidi"/>
            <w:iCs w:val="0"/>
            <w:noProof/>
            <w:sz w:val="21"/>
            <w:szCs w:val="22"/>
          </w:rPr>
          <w:tab/>
        </w:r>
        <w:r w:rsidRPr="00FF161B">
          <w:rPr>
            <w:rStyle w:val="aa"/>
            <w:rFonts w:hint="eastAsia"/>
            <w:b/>
            <w:noProof/>
          </w:rPr>
          <w:t>司机室机组主要技术参数</w:t>
        </w:r>
        <w:r>
          <w:rPr>
            <w:noProof/>
            <w:webHidden/>
          </w:rPr>
          <w:tab/>
        </w:r>
        <w:r>
          <w:rPr>
            <w:noProof/>
            <w:webHidden/>
          </w:rPr>
          <w:fldChar w:fldCharType="begin"/>
        </w:r>
        <w:r>
          <w:rPr>
            <w:noProof/>
            <w:webHidden/>
          </w:rPr>
          <w:instrText xml:space="preserve"> PAGEREF _Toc517755355 \h </w:instrText>
        </w:r>
        <w:r>
          <w:rPr>
            <w:noProof/>
            <w:webHidden/>
          </w:rPr>
        </w:r>
        <w:r>
          <w:rPr>
            <w:noProof/>
            <w:webHidden/>
          </w:rPr>
          <w:fldChar w:fldCharType="separate"/>
        </w:r>
        <w:r>
          <w:rPr>
            <w:noProof/>
            <w:webHidden/>
          </w:rPr>
          <w:t>12</w:t>
        </w:r>
        <w:r>
          <w:rPr>
            <w:noProof/>
            <w:webHidden/>
          </w:rPr>
          <w:fldChar w:fldCharType="end"/>
        </w:r>
      </w:hyperlink>
    </w:p>
    <w:p w:rsidR="007A2122" w:rsidRDefault="007A2122">
      <w:pPr>
        <w:pStyle w:val="35"/>
        <w:tabs>
          <w:tab w:val="left" w:pos="1260"/>
          <w:tab w:val="right" w:leader="dot" w:pos="8296"/>
        </w:tabs>
        <w:rPr>
          <w:rFonts w:asciiTheme="minorHAnsi" w:eastAsiaTheme="minorEastAsia" w:hAnsiTheme="minorHAnsi" w:cstheme="minorBidi"/>
          <w:iCs w:val="0"/>
          <w:noProof/>
          <w:sz w:val="21"/>
          <w:szCs w:val="22"/>
        </w:rPr>
      </w:pPr>
      <w:hyperlink w:anchor="_Toc517755356" w:history="1">
        <w:r w:rsidRPr="00FF161B">
          <w:rPr>
            <w:rStyle w:val="aa"/>
            <w:b/>
            <w:noProof/>
          </w:rPr>
          <w:t>4.2.3</w:t>
        </w:r>
        <w:r>
          <w:rPr>
            <w:rFonts w:asciiTheme="minorHAnsi" w:eastAsiaTheme="minorEastAsia" w:hAnsiTheme="minorHAnsi" w:cstheme="minorBidi"/>
            <w:iCs w:val="0"/>
            <w:noProof/>
            <w:sz w:val="21"/>
            <w:szCs w:val="22"/>
          </w:rPr>
          <w:tab/>
        </w:r>
        <w:r w:rsidRPr="00FF161B">
          <w:rPr>
            <w:rStyle w:val="aa"/>
            <w:rFonts w:hint="eastAsia"/>
            <w:b/>
            <w:noProof/>
          </w:rPr>
          <w:t>紧急逆变器技术参数</w:t>
        </w:r>
        <w:r>
          <w:rPr>
            <w:noProof/>
            <w:webHidden/>
          </w:rPr>
          <w:tab/>
        </w:r>
        <w:r>
          <w:rPr>
            <w:noProof/>
            <w:webHidden/>
          </w:rPr>
          <w:fldChar w:fldCharType="begin"/>
        </w:r>
        <w:r>
          <w:rPr>
            <w:noProof/>
            <w:webHidden/>
          </w:rPr>
          <w:instrText xml:space="preserve"> PAGEREF _Toc517755356 \h </w:instrText>
        </w:r>
        <w:r>
          <w:rPr>
            <w:noProof/>
            <w:webHidden/>
          </w:rPr>
        </w:r>
        <w:r>
          <w:rPr>
            <w:noProof/>
            <w:webHidden/>
          </w:rPr>
          <w:fldChar w:fldCharType="separate"/>
        </w:r>
        <w:r>
          <w:rPr>
            <w:noProof/>
            <w:webHidden/>
          </w:rPr>
          <w:t>12</w:t>
        </w:r>
        <w:r>
          <w:rPr>
            <w:noProof/>
            <w:webHidden/>
          </w:rPr>
          <w:fldChar w:fldCharType="end"/>
        </w:r>
      </w:hyperlink>
    </w:p>
    <w:p w:rsidR="007A2122" w:rsidRDefault="007A2122">
      <w:pPr>
        <w:pStyle w:val="25"/>
        <w:tabs>
          <w:tab w:val="left" w:pos="840"/>
          <w:tab w:val="right" w:leader="dot" w:pos="8296"/>
        </w:tabs>
        <w:rPr>
          <w:rFonts w:asciiTheme="minorHAnsi" w:eastAsiaTheme="minorEastAsia" w:hAnsiTheme="minorHAnsi" w:cstheme="minorBidi"/>
          <w:smallCaps w:val="0"/>
          <w:noProof/>
          <w:sz w:val="21"/>
          <w:szCs w:val="22"/>
        </w:rPr>
      </w:pPr>
      <w:hyperlink w:anchor="_Toc517755357" w:history="1">
        <w:r w:rsidRPr="00FF161B">
          <w:rPr>
            <w:rStyle w:val="aa"/>
            <w:b/>
            <w:noProof/>
          </w:rPr>
          <w:t>4.3</w:t>
        </w:r>
        <w:r>
          <w:rPr>
            <w:rFonts w:asciiTheme="minorHAnsi" w:eastAsiaTheme="minorEastAsia" w:hAnsiTheme="minorHAnsi" w:cstheme="minorBidi"/>
            <w:smallCaps w:val="0"/>
            <w:noProof/>
            <w:sz w:val="21"/>
            <w:szCs w:val="22"/>
          </w:rPr>
          <w:tab/>
        </w:r>
        <w:r w:rsidRPr="00FF161B">
          <w:rPr>
            <w:rStyle w:val="aa"/>
            <w:rFonts w:hint="eastAsia"/>
            <w:b/>
            <w:noProof/>
          </w:rPr>
          <w:t>工作原理</w:t>
        </w:r>
        <w:r>
          <w:rPr>
            <w:noProof/>
            <w:webHidden/>
          </w:rPr>
          <w:tab/>
        </w:r>
        <w:r>
          <w:rPr>
            <w:noProof/>
            <w:webHidden/>
          </w:rPr>
          <w:fldChar w:fldCharType="begin"/>
        </w:r>
        <w:r>
          <w:rPr>
            <w:noProof/>
            <w:webHidden/>
          </w:rPr>
          <w:instrText xml:space="preserve"> PAGEREF _Toc517755357 \h </w:instrText>
        </w:r>
        <w:r>
          <w:rPr>
            <w:noProof/>
            <w:webHidden/>
          </w:rPr>
        </w:r>
        <w:r>
          <w:rPr>
            <w:noProof/>
            <w:webHidden/>
          </w:rPr>
          <w:fldChar w:fldCharType="separate"/>
        </w:r>
        <w:r>
          <w:rPr>
            <w:noProof/>
            <w:webHidden/>
          </w:rPr>
          <w:t>13</w:t>
        </w:r>
        <w:r>
          <w:rPr>
            <w:noProof/>
            <w:webHidden/>
          </w:rPr>
          <w:fldChar w:fldCharType="end"/>
        </w:r>
      </w:hyperlink>
    </w:p>
    <w:p w:rsidR="007A2122" w:rsidRDefault="007A2122">
      <w:pPr>
        <w:pStyle w:val="35"/>
        <w:tabs>
          <w:tab w:val="left" w:pos="1260"/>
          <w:tab w:val="right" w:leader="dot" w:pos="8296"/>
        </w:tabs>
        <w:rPr>
          <w:rFonts w:asciiTheme="minorHAnsi" w:eastAsiaTheme="minorEastAsia" w:hAnsiTheme="minorHAnsi" w:cstheme="minorBidi"/>
          <w:iCs w:val="0"/>
          <w:noProof/>
          <w:sz w:val="21"/>
          <w:szCs w:val="22"/>
        </w:rPr>
      </w:pPr>
      <w:hyperlink w:anchor="_Toc517755358" w:history="1">
        <w:r w:rsidRPr="00FF161B">
          <w:rPr>
            <w:rStyle w:val="aa"/>
            <w:b/>
            <w:noProof/>
          </w:rPr>
          <w:t>4.3.1</w:t>
        </w:r>
        <w:r>
          <w:rPr>
            <w:rFonts w:asciiTheme="minorHAnsi" w:eastAsiaTheme="minorEastAsia" w:hAnsiTheme="minorHAnsi" w:cstheme="minorBidi"/>
            <w:iCs w:val="0"/>
            <w:noProof/>
            <w:sz w:val="21"/>
            <w:szCs w:val="22"/>
          </w:rPr>
          <w:tab/>
        </w:r>
        <w:r w:rsidRPr="00FF161B">
          <w:rPr>
            <w:rStyle w:val="aa"/>
            <w:rFonts w:hint="eastAsia"/>
            <w:b/>
            <w:noProof/>
          </w:rPr>
          <w:t>客室空调工作原理</w:t>
        </w:r>
        <w:r>
          <w:rPr>
            <w:noProof/>
            <w:webHidden/>
          </w:rPr>
          <w:tab/>
        </w:r>
        <w:r>
          <w:rPr>
            <w:noProof/>
            <w:webHidden/>
          </w:rPr>
          <w:fldChar w:fldCharType="begin"/>
        </w:r>
        <w:r>
          <w:rPr>
            <w:noProof/>
            <w:webHidden/>
          </w:rPr>
          <w:instrText xml:space="preserve"> PAGEREF _Toc517755358 \h </w:instrText>
        </w:r>
        <w:r>
          <w:rPr>
            <w:noProof/>
            <w:webHidden/>
          </w:rPr>
        </w:r>
        <w:r>
          <w:rPr>
            <w:noProof/>
            <w:webHidden/>
          </w:rPr>
          <w:fldChar w:fldCharType="separate"/>
        </w:r>
        <w:r>
          <w:rPr>
            <w:noProof/>
            <w:webHidden/>
          </w:rPr>
          <w:t>13</w:t>
        </w:r>
        <w:r>
          <w:rPr>
            <w:noProof/>
            <w:webHidden/>
          </w:rPr>
          <w:fldChar w:fldCharType="end"/>
        </w:r>
      </w:hyperlink>
    </w:p>
    <w:p w:rsidR="007A2122" w:rsidRDefault="007A2122">
      <w:pPr>
        <w:pStyle w:val="35"/>
        <w:tabs>
          <w:tab w:val="left" w:pos="1260"/>
          <w:tab w:val="right" w:leader="dot" w:pos="8296"/>
        </w:tabs>
        <w:rPr>
          <w:rFonts w:asciiTheme="minorHAnsi" w:eastAsiaTheme="minorEastAsia" w:hAnsiTheme="minorHAnsi" w:cstheme="minorBidi"/>
          <w:iCs w:val="0"/>
          <w:noProof/>
          <w:sz w:val="21"/>
          <w:szCs w:val="22"/>
        </w:rPr>
      </w:pPr>
      <w:hyperlink w:anchor="_Toc517755359" w:history="1">
        <w:r w:rsidRPr="00FF161B">
          <w:rPr>
            <w:rStyle w:val="aa"/>
            <w:b/>
            <w:noProof/>
          </w:rPr>
          <w:t>4.3.2</w:t>
        </w:r>
        <w:r>
          <w:rPr>
            <w:rFonts w:asciiTheme="minorHAnsi" w:eastAsiaTheme="minorEastAsia" w:hAnsiTheme="minorHAnsi" w:cstheme="minorBidi"/>
            <w:iCs w:val="0"/>
            <w:noProof/>
            <w:sz w:val="21"/>
            <w:szCs w:val="22"/>
          </w:rPr>
          <w:tab/>
        </w:r>
        <w:r w:rsidRPr="00FF161B">
          <w:rPr>
            <w:rStyle w:val="aa"/>
            <w:rFonts w:hint="eastAsia"/>
            <w:b/>
            <w:noProof/>
          </w:rPr>
          <w:t>司机室空调工作原理</w:t>
        </w:r>
        <w:r>
          <w:rPr>
            <w:noProof/>
            <w:webHidden/>
          </w:rPr>
          <w:tab/>
        </w:r>
        <w:r>
          <w:rPr>
            <w:noProof/>
            <w:webHidden/>
          </w:rPr>
          <w:fldChar w:fldCharType="begin"/>
        </w:r>
        <w:r>
          <w:rPr>
            <w:noProof/>
            <w:webHidden/>
          </w:rPr>
          <w:instrText xml:space="preserve"> PAGEREF _Toc517755359 \h </w:instrText>
        </w:r>
        <w:r>
          <w:rPr>
            <w:noProof/>
            <w:webHidden/>
          </w:rPr>
        </w:r>
        <w:r>
          <w:rPr>
            <w:noProof/>
            <w:webHidden/>
          </w:rPr>
          <w:fldChar w:fldCharType="separate"/>
        </w:r>
        <w:r>
          <w:rPr>
            <w:noProof/>
            <w:webHidden/>
          </w:rPr>
          <w:t>20</w:t>
        </w:r>
        <w:r>
          <w:rPr>
            <w:noProof/>
            <w:webHidden/>
          </w:rPr>
          <w:fldChar w:fldCharType="end"/>
        </w:r>
      </w:hyperlink>
    </w:p>
    <w:p w:rsidR="007A2122" w:rsidRDefault="007A2122">
      <w:pPr>
        <w:pStyle w:val="11"/>
        <w:tabs>
          <w:tab w:val="left" w:pos="420"/>
          <w:tab w:val="right" w:leader="dot" w:pos="8296"/>
        </w:tabs>
        <w:rPr>
          <w:rFonts w:asciiTheme="minorHAnsi" w:eastAsiaTheme="minorEastAsia" w:hAnsiTheme="minorHAnsi" w:cstheme="minorBidi"/>
          <w:b w:val="0"/>
          <w:bCs w:val="0"/>
          <w:caps w:val="0"/>
          <w:noProof/>
          <w:sz w:val="21"/>
          <w:szCs w:val="22"/>
        </w:rPr>
      </w:pPr>
      <w:hyperlink w:anchor="_Toc517755360" w:history="1">
        <w:r w:rsidRPr="00FF161B">
          <w:rPr>
            <w:rStyle w:val="aa"/>
            <w:rFonts w:ascii="宋体" w:hAnsi="宋体"/>
            <w:noProof/>
          </w:rPr>
          <w:t>5</w:t>
        </w:r>
        <w:r>
          <w:rPr>
            <w:rFonts w:asciiTheme="minorHAnsi" w:eastAsiaTheme="minorEastAsia" w:hAnsiTheme="minorHAnsi" w:cstheme="minorBidi"/>
            <w:b w:val="0"/>
            <w:bCs w:val="0"/>
            <w:caps w:val="0"/>
            <w:noProof/>
            <w:sz w:val="21"/>
            <w:szCs w:val="22"/>
          </w:rPr>
          <w:tab/>
        </w:r>
        <w:r w:rsidRPr="00FF161B">
          <w:rPr>
            <w:rStyle w:val="aa"/>
            <w:rFonts w:ascii="宋体" w:hAnsi="宋体" w:hint="eastAsia"/>
            <w:noProof/>
          </w:rPr>
          <w:t>客室空调机组控制逻辑说明</w:t>
        </w:r>
        <w:r>
          <w:rPr>
            <w:noProof/>
            <w:webHidden/>
          </w:rPr>
          <w:tab/>
        </w:r>
        <w:r>
          <w:rPr>
            <w:noProof/>
            <w:webHidden/>
          </w:rPr>
          <w:fldChar w:fldCharType="begin"/>
        </w:r>
        <w:r>
          <w:rPr>
            <w:noProof/>
            <w:webHidden/>
          </w:rPr>
          <w:instrText xml:space="preserve"> PAGEREF _Toc517755360 \h </w:instrText>
        </w:r>
        <w:r>
          <w:rPr>
            <w:noProof/>
            <w:webHidden/>
          </w:rPr>
        </w:r>
        <w:r>
          <w:rPr>
            <w:noProof/>
            <w:webHidden/>
          </w:rPr>
          <w:fldChar w:fldCharType="separate"/>
        </w:r>
        <w:r>
          <w:rPr>
            <w:noProof/>
            <w:webHidden/>
          </w:rPr>
          <w:t>26</w:t>
        </w:r>
        <w:r>
          <w:rPr>
            <w:noProof/>
            <w:webHidden/>
          </w:rPr>
          <w:fldChar w:fldCharType="end"/>
        </w:r>
      </w:hyperlink>
    </w:p>
    <w:p w:rsidR="007A2122" w:rsidRDefault="007A2122">
      <w:pPr>
        <w:pStyle w:val="35"/>
        <w:tabs>
          <w:tab w:val="left" w:pos="1050"/>
          <w:tab w:val="right" w:leader="dot" w:pos="8296"/>
        </w:tabs>
        <w:rPr>
          <w:rFonts w:asciiTheme="minorHAnsi" w:eastAsiaTheme="minorEastAsia" w:hAnsiTheme="minorHAnsi" w:cstheme="minorBidi"/>
          <w:iCs w:val="0"/>
          <w:noProof/>
          <w:sz w:val="21"/>
          <w:szCs w:val="22"/>
        </w:rPr>
      </w:pPr>
      <w:hyperlink w:anchor="_Toc517755361" w:history="1">
        <w:r w:rsidRPr="00FF161B">
          <w:rPr>
            <w:rStyle w:val="aa"/>
            <w:rFonts w:ascii="宋体" w:hAnsi="宋体"/>
            <w:noProof/>
          </w:rPr>
          <w:t>5.1</w:t>
        </w:r>
        <w:r>
          <w:rPr>
            <w:rFonts w:asciiTheme="minorHAnsi" w:eastAsiaTheme="minorEastAsia" w:hAnsiTheme="minorHAnsi" w:cstheme="minorBidi"/>
            <w:iCs w:val="0"/>
            <w:noProof/>
            <w:sz w:val="21"/>
            <w:szCs w:val="22"/>
          </w:rPr>
          <w:tab/>
        </w:r>
        <w:r w:rsidRPr="00FF161B">
          <w:rPr>
            <w:rStyle w:val="aa"/>
            <w:rFonts w:ascii="宋体" w:hAnsi="宋体" w:hint="eastAsia"/>
            <w:noProof/>
          </w:rPr>
          <w:t>系统配置</w:t>
        </w:r>
        <w:r>
          <w:rPr>
            <w:noProof/>
            <w:webHidden/>
          </w:rPr>
          <w:tab/>
        </w:r>
        <w:r>
          <w:rPr>
            <w:noProof/>
            <w:webHidden/>
          </w:rPr>
          <w:fldChar w:fldCharType="begin"/>
        </w:r>
        <w:r>
          <w:rPr>
            <w:noProof/>
            <w:webHidden/>
          </w:rPr>
          <w:instrText xml:space="preserve"> PAGEREF _Toc517755361 \h </w:instrText>
        </w:r>
        <w:r>
          <w:rPr>
            <w:noProof/>
            <w:webHidden/>
          </w:rPr>
        </w:r>
        <w:r>
          <w:rPr>
            <w:noProof/>
            <w:webHidden/>
          </w:rPr>
          <w:fldChar w:fldCharType="separate"/>
        </w:r>
        <w:r>
          <w:rPr>
            <w:noProof/>
            <w:webHidden/>
          </w:rPr>
          <w:t>27</w:t>
        </w:r>
        <w:r>
          <w:rPr>
            <w:noProof/>
            <w:webHidden/>
          </w:rPr>
          <w:fldChar w:fldCharType="end"/>
        </w:r>
      </w:hyperlink>
    </w:p>
    <w:p w:rsidR="007A2122" w:rsidRDefault="007A2122">
      <w:pPr>
        <w:pStyle w:val="35"/>
        <w:tabs>
          <w:tab w:val="left" w:pos="1260"/>
          <w:tab w:val="right" w:leader="dot" w:pos="8296"/>
        </w:tabs>
        <w:rPr>
          <w:rFonts w:asciiTheme="minorHAnsi" w:eastAsiaTheme="minorEastAsia" w:hAnsiTheme="minorHAnsi" w:cstheme="minorBidi"/>
          <w:iCs w:val="0"/>
          <w:noProof/>
          <w:sz w:val="21"/>
          <w:szCs w:val="22"/>
        </w:rPr>
      </w:pPr>
      <w:hyperlink w:anchor="_Toc517755362" w:history="1">
        <w:r w:rsidRPr="00FF161B">
          <w:rPr>
            <w:rStyle w:val="aa"/>
            <w:rFonts w:ascii="宋体" w:hAnsi="宋体"/>
            <w:noProof/>
          </w:rPr>
          <w:t>5.1.1</w:t>
        </w:r>
        <w:r>
          <w:rPr>
            <w:rFonts w:asciiTheme="minorHAnsi" w:eastAsiaTheme="minorEastAsia" w:hAnsiTheme="minorHAnsi" w:cstheme="minorBidi"/>
            <w:iCs w:val="0"/>
            <w:noProof/>
            <w:sz w:val="21"/>
            <w:szCs w:val="22"/>
          </w:rPr>
          <w:tab/>
        </w:r>
        <w:r w:rsidRPr="00FF161B">
          <w:rPr>
            <w:rStyle w:val="aa"/>
            <w:rFonts w:ascii="宋体" w:hAnsi="宋体" w:hint="eastAsia"/>
            <w:noProof/>
          </w:rPr>
          <w:t>客室空调控制器</w:t>
        </w:r>
        <w:r>
          <w:rPr>
            <w:noProof/>
            <w:webHidden/>
          </w:rPr>
          <w:tab/>
        </w:r>
        <w:r>
          <w:rPr>
            <w:noProof/>
            <w:webHidden/>
          </w:rPr>
          <w:fldChar w:fldCharType="begin"/>
        </w:r>
        <w:r>
          <w:rPr>
            <w:noProof/>
            <w:webHidden/>
          </w:rPr>
          <w:instrText xml:space="preserve"> PAGEREF _Toc517755362 \h </w:instrText>
        </w:r>
        <w:r>
          <w:rPr>
            <w:noProof/>
            <w:webHidden/>
          </w:rPr>
        </w:r>
        <w:r>
          <w:rPr>
            <w:noProof/>
            <w:webHidden/>
          </w:rPr>
          <w:fldChar w:fldCharType="separate"/>
        </w:r>
        <w:r>
          <w:rPr>
            <w:noProof/>
            <w:webHidden/>
          </w:rPr>
          <w:t>27</w:t>
        </w:r>
        <w:r>
          <w:rPr>
            <w:noProof/>
            <w:webHidden/>
          </w:rPr>
          <w:fldChar w:fldCharType="end"/>
        </w:r>
      </w:hyperlink>
    </w:p>
    <w:p w:rsidR="007A2122" w:rsidRDefault="007A2122">
      <w:pPr>
        <w:pStyle w:val="35"/>
        <w:tabs>
          <w:tab w:val="left" w:pos="1260"/>
          <w:tab w:val="right" w:leader="dot" w:pos="8296"/>
        </w:tabs>
        <w:rPr>
          <w:rFonts w:asciiTheme="minorHAnsi" w:eastAsiaTheme="minorEastAsia" w:hAnsiTheme="minorHAnsi" w:cstheme="minorBidi"/>
          <w:iCs w:val="0"/>
          <w:noProof/>
          <w:sz w:val="21"/>
          <w:szCs w:val="22"/>
        </w:rPr>
      </w:pPr>
      <w:hyperlink w:anchor="_Toc517755363" w:history="1">
        <w:r w:rsidRPr="00FF161B">
          <w:rPr>
            <w:rStyle w:val="aa"/>
            <w:rFonts w:ascii="宋体" w:hAnsi="宋体"/>
            <w:noProof/>
          </w:rPr>
          <w:t>5.1.2</w:t>
        </w:r>
        <w:r>
          <w:rPr>
            <w:rFonts w:asciiTheme="minorHAnsi" w:eastAsiaTheme="minorEastAsia" w:hAnsiTheme="minorHAnsi" w:cstheme="minorBidi"/>
            <w:iCs w:val="0"/>
            <w:noProof/>
            <w:sz w:val="21"/>
            <w:szCs w:val="22"/>
          </w:rPr>
          <w:tab/>
        </w:r>
        <w:r w:rsidRPr="00FF161B">
          <w:rPr>
            <w:rStyle w:val="aa"/>
            <w:rFonts w:ascii="宋体" w:hAnsi="宋体"/>
            <w:noProof/>
          </w:rPr>
          <w:t>I/O</w:t>
        </w:r>
        <w:r w:rsidRPr="00FF161B">
          <w:rPr>
            <w:rStyle w:val="aa"/>
            <w:rFonts w:ascii="宋体" w:hAnsi="宋体" w:hint="eastAsia"/>
            <w:noProof/>
          </w:rPr>
          <w:t>输入输出板</w:t>
        </w:r>
        <w:r>
          <w:rPr>
            <w:noProof/>
            <w:webHidden/>
          </w:rPr>
          <w:tab/>
        </w:r>
        <w:r>
          <w:rPr>
            <w:noProof/>
            <w:webHidden/>
          </w:rPr>
          <w:fldChar w:fldCharType="begin"/>
        </w:r>
        <w:r>
          <w:rPr>
            <w:noProof/>
            <w:webHidden/>
          </w:rPr>
          <w:instrText xml:space="preserve"> PAGEREF _Toc517755363 \h </w:instrText>
        </w:r>
        <w:r>
          <w:rPr>
            <w:noProof/>
            <w:webHidden/>
          </w:rPr>
        </w:r>
        <w:r>
          <w:rPr>
            <w:noProof/>
            <w:webHidden/>
          </w:rPr>
          <w:fldChar w:fldCharType="separate"/>
        </w:r>
        <w:r>
          <w:rPr>
            <w:noProof/>
            <w:webHidden/>
          </w:rPr>
          <w:t>28</w:t>
        </w:r>
        <w:r>
          <w:rPr>
            <w:noProof/>
            <w:webHidden/>
          </w:rPr>
          <w:fldChar w:fldCharType="end"/>
        </w:r>
      </w:hyperlink>
    </w:p>
    <w:p w:rsidR="007A2122" w:rsidRDefault="007A2122">
      <w:pPr>
        <w:pStyle w:val="35"/>
        <w:tabs>
          <w:tab w:val="left" w:pos="1260"/>
          <w:tab w:val="right" w:leader="dot" w:pos="8296"/>
        </w:tabs>
        <w:rPr>
          <w:rFonts w:asciiTheme="minorHAnsi" w:eastAsiaTheme="minorEastAsia" w:hAnsiTheme="minorHAnsi" w:cstheme="minorBidi"/>
          <w:iCs w:val="0"/>
          <w:noProof/>
          <w:sz w:val="21"/>
          <w:szCs w:val="22"/>
        </w:rPr>
      </w:pPr>
      <w:hyperlink w:anchor="_Toc517755364" w:history="1">
        <w:r w:rsidRPr="00FF161B">
          <w:rPr>
            <w:rStyle w:val="aa"/>
            <w:rFonts w:ascii="宋体" w:hAnsi="宋体"/>
            <w:noProof/>
          </w:rPr>
          <w:t>5.1.3</w:t>
        </w:r>
        <w:r>
          <w:rPr>
            <w:rFonts w:asciiTheme="minorHAnsi" w:eastAsiaTheme="minorEastAsia" w:hAnsiTheme="minorHAnsi" w:cstheme="minorBidi"/>
            <w:iCs w:val="0"/>
            <w:noProof/>
            <w:sz w:val="21"/>
            <w:szCs w:val="22"/>
          </w:rPr>
          <w:tab/>
        </w:r>
        <w:r w:rsidRPr="00FF161B">
          <w:rPr>
            <w:rStyle w:val="aa"/>
            <w:rFonts w:ascii="宋体" w:hAnsi="宋体"/>
            <w:noProof/>
          </w:rPr>
          <w:t>MVB</w:t>
        </w:r>
        <w:r w:rsidRPr="00FF161B">
          <w:rPr>
            <w:rStyle w:val="aa"/>
            <w:rFonts w:ascii="宋体" w:hAnsi="宋体" w:hint="eastAsia"/>
            <w:noProof/>
          </w:rPr>
          <w:t>网络接口</w:t>
        </w:r>
        <w:r>
          <w:rPr>
            <w:noProof/>
            <w:webHidden/>
          </w:rPr>
          <w:tab/>
        </w:r>
        <w:r>
          <w:rPr>
            <w:noProof/>
            <w:webHidden/>
          </w:rPr>
          <w:fldChar w:fldCharType="begin"/>
        </w:r>
        <w:r>
          <w:rPr>
            <w:noProof/>
            <w:webHidden/>
          </w:rPr>
          <w:instrText xml:space="preserve"> PAGEREF _Toc517755364 \h </w:instrText>
        </w:r>
        <w:r>
          <w:rPr>
            <w:noProof/>
            <w:webHidden/>
          </w:rPr>
        </w:r>
        <w:r>
          <w:rPr>
            <w:noProof/>
            <w:webHidden/>
          </w:rPr>
          <w:fldChar w:fldCharType="separate"/>
        </w:r>
        <w:r>
          <w:rPr>
            <w:noProof/>
            <w:webHidden/>
          </w:rPr>
          <w:t>28</w:t>
        </w:r>
        <w:r>
          <w:rPr>
            <w:noProof/>
            <w:webHidden/>
          </w:rPr>
          <w:fldChar w:fldCharType="end"/>
        </w:r>
      </w:hyperlink>
    </w:p>
    <w:p w:rsidR="007A2122" w:rsidRDefault="007A2122">
      <w:pPr>
        <w:pStyle w:val="35"/>
        <w:tabs>
          <w:tab w:val="left" w:pos="1260"/>
          <w:tab w:val="right" w:leader="dot" w:pos="8296"/>
        </w:tabs>
        <w:rPr>
          <w:rFonts w:asciiTheme="minorHAnsi" w:eastAsiaTheme="minorEastAsia" w:hAnsiTheme="minorHAnsi" w:cstheme="minorBidi"/>
          <w:iCs w:val="0"/>
          <w:noProof/>
          <w:sz w:val="21"/>
          <w:szCs w:val="22"/>
        </w:rPr>
      </w:pPr>
      <w:hyperlink w:anchor="_Toc517755365" w:history="1">
        <w:r w:rsidRPr="00FF161B">
          <w:rPr>
            <w:rStyle w:val="aa"/>
            <w:rFonts w:ascii="宋体" w:hAnsi="宋体"/>
            <w:noProof/>
          </w:rPr>
          <w:t>5.1.4</w:t>
        </w:r>
        <w:r>
          <w:rPr>
            <w:rFonts w:asciiTheme="minorHAnsi" w:eastAsiaTheme="minorEastAsia" w:hAnsiTheme="minorHAnsi" w:cstheme="minorBidi"/>
            <w:iCs w:val="0"/>
            <w:noProof/>
            <w:sz w:val="21"/>
            <w:szCs w:val="22"/>
          </w:rPr>
          <w:tab/>
        </w:r>
        <w:r w:rsidRPr="00FF161B">
          <w:rPr>
            <w:rStyle w:val="aa"/>
            <w:rFonts w:ascii="宋体" w:hAnsi="宋体" w:hint="eastAsia"/>
            <w:noProof/>
          </w:rPr>
          <w:t>空调启动逻辑</w:t>
        </w:r>
        <w:r>
          <w:rPr>
            <w:noProof/>
            <w:webHidden/>
          </w:rPr>
          <w:tab/>
        </w:r>
        <w:r>
          <w:rPr>
            <w:noProof/>
            <w:webHidden/>
          </w:rPr>
          <w:fldChar w:fldCharType="begin"/>
        </w:r>
        <w:r>
          <w:rPr>
            <w:noProof/>
            <w:webHidden/>
          </w:rPr>
          <w:instrText xml:space="preserve"> PAGEREF _Toc517755365 \h </w:instrText>
        </w:r>
        <w:r>
          <w:rPr>
            <w:noProof/>
            <w:webHidden/>
          </w:rPr>
        </w:r>
        <w:r>
          <w:rPr>
            <w:noProof/>
            <w:webHidden/>
          </w:rPr>
          <w:fldChar w:fldCharType="separate"/>
        </w:r>
        <w:r>
          <w:rPr>
            <w:noProof/>
            <w:webHidden/>
          </w:rPr>
          <w:t>29</w:t>
        </w:r>
        <w:r>
          <w:rPr>
            <w:noProof/>
            <w:webHidden/>
          </w:rPr>
          <w:fldChar w:fldCharType="end"/>
        </w:r>
      </w:hyperlink>
    </w:p>
    <w:p w:rsidR="007A2122" w:rsidRDefault="007A2122">
      <w:pPr>
        <w:pStyle w:val="35"/>
        <w:tabs>
          <w:tab w:val="left" w:pos="1260"/>
          <w:tab w:val="right" w:leader="dot" w:pos="8296"/>
        </w:tabs>
        <w:rPr>
          <w:rFonts w:asciiTheme="minorHAnsi" w:eastAsiaTheme="minorEastAsia" w:hAnsiTheme="minorHAnsi" w:cstheme="minorBidi"/>
          <w:iCs w:val="0"/>
          <w:noProof/>
          <w:sz w:val="21"/>
          <w:szCs w:val="22"/>
        </w:rPr>
      </w:pPr>
      <w:hyperlink w:anchor="_Toc517755366" w:history="1">
        <w:r w:rsidRPr="00FF161B">
          <w:rPr>
            <w:rStyle w:val="aa"/>
            <w:rFonts w:ascii="宋体" w:hAnsi="宋体"/>
            <w:noProof/>
          </w:rPr>
          <w:t>5.1.5</w:t>
        </w:r>
        <w:r>
          <w:rPr>
            <w:rFonts w:asciiTheme="minorHAnsi" w:eastAsiaTheme="minorEastAsia" w:hAnsiTheme="minorHAnsi" w:cstheme="minorBidi"/>
            <w:iCs w:val="0"/>
            <w:noProof/>
            <w:sz w:val="21"/>
            <w:szCs w:val="22"/>
          </w:rPr>
          <w:tab/>
        </w:r>
        <w:r w:rsidRPr="00FF161B">
          <w:rPr>
            <w:rStyle w:val="aa"/>
            <w:rFonts w:ascii="宋体" w:hAnsi="宋体"/>
            <w:noProof/>
          </w:rPr>
          <w:t>PTU</w:t>
        </w:r>
        <w:r w:rsidRPr="00FF161B">
          <w:rPr>
            <w:rStyle w:val="aa"/>
            <w:rFonts w:ascii="宋体" w:hAnsi="宋体" w:hint="eastAsia"/>
            <w:noProof/>
          </w:rPr>
          <w:t>维护</w:t>
        </w:r>
        <w:r>
          <w:rPr>
            <w:noProof/>
            <w:webHidden/>
          </w:rPr>
          <w:tab/>
        </w:r>
        <w:r>
          <w:rPr>
            <w:noProof/>
            <w:webHidden/>
          </w:rPr>
          <w:fldChar w:fldCharType="begin"/>
        </w:r>
        <w:r>
          <w:rPr>
            <w:noProof/>
            <w:webHidden/>
          </w:rPr>
          <w:instrText xml:space="preserve"> PAGEREF _Toc517755366 \h </w:instrText>
        </w:r>
        <w:r>
          <w:rPr>
            <w:noProof/>
            <w:webHidden/>
          </w:rPr>
        </w:r>
        <w:r>
          <w:rPr>
            <w:noProof/>
            <w:webHidden/>
          </w:rPr>
          <w:fldChar w:fldCharType="separate"/>
        </w:r>
        <w:r>
          <w:rPr>
            <w:noProof/>
            <w:webHidden/>
          </w:rPr>
          <w:t>29</w:t>
        </w:r>
        <w:r>
          <w:rPr>
            <w:noProof/>
            <w:webHidden/>
          </w:rPr>
          <w:fldChar w:fldCharType="end"/>
        </w:r>
      </w:hyperlink>
    </w:p>
    <w:p w:rsidR="007A2122" w:rsidRDefault="007A2122">
      <w:pPr>
        <w:pStyle w:val="35"/>
        <w:tabs>
          <w:tab w:val="left" w:pos="1260"/>
          <w:tab w:val="right" w:leader="dot" w:pos="8296"/>
        </w:tabs>
        <w:rPr>
          <w:rFonts w:asciiTheme="minorHAnsi" w:eastAsiaTheme="minorEastAsia" w:hAnsiTheme="minorHAnsi" w:cstheme="minorBidi"/>
          <w:iCs w:val="0"/>
          <w:noProof/>
          <w:sz w:val="21"/>
          <w:szCs w:val="22"/>
        </w:rPr>
      </w:pPr>
      <w:hyperlink w:anchor="_Toc517755367" w:history="1">
        <w:r w:rsidRPr="00FF161B">
          <w:rPr>
            <w:rStyle w:val="aa"/>
            <w:rFonts w:ascii="宋体" w:hAnsi="宋体"/>
            <w:noProof/>
          </w:rPr>
          <w:t>5.1.6</w:t>
        </w:r>
        <w:r>
          <w:rPr>
            <w:rFonts w:asciiTheme="minorHAnsi" w:eastAsiaTheme="minorEastAsia" w:hAnsiTheme="minorHAnsi" w:cstheme="minorBidi"/>
            <w:iCs w:val="0"/>
            <w:noProof/>
            <w:sz w:val="21"/>
            <w:szCs w:val="22"/>
          </w:rPr>
          <w:tab/>
        </w:r>
        <w:r w:rsidRPr="00FF161B">
          <w:rPr>
            <w:rStyle w:val="aa"/>
            <w:rFonts w:ascii="宋体" w:hAnsi="宋体" w:hint="eastAsia"/>
            <w:noProof/>
          </w:rPr>
          <w:t>控制元器件</w:t>
        </w:r>
        <w:r>
          <w:rPr>
            <w:noProof/>
            <w:webHidden/>
          </w:rPr>
          <w:tab/>
        </w:r>
        <w:r>
          <w:rPr>
            <w:noProof/>
            <w:webHidden/>
          </w:rPr>
          <w:fldChar w:fldCharType="begin"/>
        </w:r>
        <w:r>
          <w:rPr>
            <w:noProof/>
            <w:webHidden/>
          </w:rPr>
          <w:instrText xml:space="preserve"> PAGEREF _Toc517755367 \h </w:instrText>
        </w:r>
        <w:r>
          <w:rPr>
            <w:noProof/>
            <w:webHidden/>
          </w:rPr>
        </w:r>
        <w:r>
          <w:rPr>
            <w:noProof/>
            <w:webHidden/>
          </w:rPr>
          <w:fldChar w:fldCharType="separate"/>
        </w:r>
        <w:r>
          <w:rPr>
            <w:noProof/>
            <w:webHidden/>
          </w:rPr>
          <w:t>30</w:t>
        </w:r>
        <w:r>
          <w:rPr>
            <w:noProof/>
            <w:webHidden/>
          </w:rPr>
          <w:fldChar w:fldCharType="end"/>
        </w:r>
      </w:hyperlink>
    </w:p>
    <w:p w:rsidR="007A2122" w:rsidRDefault="007A2122">
      <w:pPr>
        <w:pStyle w:val="35"/>
        <w:tabs>
          <w:tab w:val="left" w:pos="1260"/>
          <w:tab w:val="right" w:leader="dot" w:pos="8296"/>
        </w:tabs>
        <w:rPr>
          <w:rFonts w:asciiTheme="minorHAnsi" w:eastAsiaTheme="minorEastAsia" w:hAnsiTheme="minorHAnsi" w:cstheme="minorBidi"/>
          <w:iCs w:val="0"/>
          <w:noProof/>
          <w:sz w:val="21"/>
          <w:szCs w:val="22"/>
        </w:rPr>
      </w:pPr>
      <w:hyperlink w:anchor="_Toc517755368" w:history="1">
        <w:r w:rsidRPr="00FF161B">
          <w:rPr>
            <w:rStyle w:val="aa"/>
            <w:rFonts w:ascii="宋体" w:hAnsi="宋体"/>
            <w:noProof/>
          </w:rPr>
          <w:t>5.1.7</w:t>
        </w:r>
        <w:r>
          <w:rPr>
            <w:rFonts w:asciiTheme="minorHAnsi" w:eastAsiaTheme="minorEastAsia" w:hAnsiTheme="minorHAnsi" w:cstheme="minorBidi"/>
            <w:iCs w:val="0"/>
            <w:noProof/>
            <w:sz w:val="21"/>
            <w:szCs w:val="22"/>
          </w:rPr>
          <w:tab/>
        </w:r>
        <w:r w:rsidRPr="00FF161B">
          <w:rPr>
            <w:rStyle w:val="aa"/>
            <w:rFonts w:ascii="宋体" w:hAnsi="宋体" w:hint="eastAsia"/>
            <w:noProof/>
          </w:rPr>
          <w:t>保护功能</w:t>
        </w:r>
        <w:r>
          <w:rPr>
            <w:noProof/>
            <w:webHidden/>
          </w:rPr>
          <w:tab/>
        </w:r>
        <w:r>
          <w:rPr>
            <w:noProof/>
            <w:webHidden/>
          </w:rPr>
          <w:fldChar w:fldCharType="begin"/>
        </w:r>
        <w:r>
          <w:rPr>
            <w:noProof/>
            <w:webHidden/>
          </w:rPr>
          <w:instrText xml:space="preserve"> PAGEREF _Toc517755368 \h </w:instrText>
        </w:r>
        <w:r>
          <w:rPr>
            <w:noProof/>
            <w:webHidden/>
          </w:rPr>
        </w:r>
        <w:r>
          <w:rPr>
            <w:noProof/>
            <w:webHidden/>
          </w:rPr>
          <w:fldChar w:fldCharType="separate"/>
        </w:r>
        <w:r>
          <w:rPr>
            <w:noProof/>
            <w:webHidden/>
          </w:rPr>
          <w:t>30</w:t>
        </w:r>
        <w:r>
          <w:rPr>
            <w:noProof/>
            <w:webHidden/>
          </w:rPr>
          <w:fldChar w:fldCharType="end"/>
        </w:r>
      </w:hyperlink>
    </w:p>
    <w:p w:rsidR="007A2122" w:rsidRDefault="007A2122">
      <w:pPr>
        <w:pStyle w:val="35"/>
        <w:tabs>
          <w:tab w:val="left" w:pos="1470"/>
          <w:tab w:val="right" w:leader="dot" w:pos="8296"/>
        </w:tabs>
        <w:rPr>
          <w:rFonts w:asciiTheme="minorHAnsi" w:eastAsiaTheme="minorEastAsia" w:hAnsiTheme="minorHAnsi" w:cstheme="minorBidi"/>
          <w:iCs w:val="0"/>
          <w:noProof/>
          <w:sz w:val="21"/>
          <w:szCs w:val="22"/>
        </w:rPr>
      </w:pPr>
      <w:hyperlink w:anchor="_Toc517755369" w:history="1">
        <w:r w:rsidRPr="00FF161B">
          <w:rPr>
            <w:rStyle w:val="aa"/>
            <w:rFonts w:ascii="宋体" w:hAnsi="宋体"/>
            <w:noProof/>
          </w:rPr>
          <w:t>5.1.7.1</w:t>
        </w:r>
        <w:r>
          <w:rPr>
            <w:rFonts w:asciiTheme="minorHAnsi" w:eastAsiaTheme="minorEastAsia" w:hAnsiTheme="minorHAnsi" w:cstheme="minorBidi"/>
            <w:iCs w:val="0"/>
            <w:noProof/>
            <w:sz w:val="21"/>
            <w:szCs w:val="22"/>
          </w:rPr>
          <w:tab/>
        </w:r>
        <w:r w:rsidRPr="00FF161B">
          <w:rPr>
            <w:rStyle w:val="aa"/>
            <w:rFonts w:ascii="宋体" w:hAnsi="宋体" w:hint="eastAsia"/>
            <w:noProof/>
          </w:rPr>
          <w:t>电机连锁保护</w:t>
        </w:r>
        <w:r>
          <w:rPr>
            <w:noProof/>
            <w:webHidden/>
          </w:rPr>
          <w:tab/>
        </w:r>
        <w:r>
          <w:rPr>
            <w:noProof/>
            <w:webHidden/>
          </w:rPr>
          <w:fldChar w:fldCharType="begin"/>
        </w:r>
        <w:r>
          <w:rPr>
            <w:noProof/>
            <w:webHidden/>
          </w:rPr>
          <w:instrText xml:space="preserve"> PAGEREF _Toc517755369 \h </w:instrText>
        </w:r>
        <w:r>
          <w:rPr>
            <w:noProof/>
            <w:webHidden/>
          </w:rPr>
        </w:r>
        <w:r>
          <w:rPr>
            <w:noProof/>
            <w:webHidden/>
          </w:rPr>
          <w:fldChar w:fldCharType="separate"/>
        </w:r>
        <w:r>
          <w:rPr>
            <w:noProof/>
            <w:webHidden/>
          </w:rPr>
          <w:t>30</w:t>
        </w:r>
        <w:r>
          <w:rPr>
            <w:noProof/>
            <w:webHidden/>
          </w:rPr>
          <w:fldChar w:fldCharType="end"/>
        </w:r>
      </w:hyperlink>
    </w:p>
    <w:p w:rsidR="007A2122" w:rsidRDefault="007A2122">
      <w:pPr>
        <w:pStyle w:val="35"/>
        <w:tabs>
          <w:tab w:val="left" w:pos="1470"/>
          <w:tab w:val="right" w:leader="dot" w:pos="8296"/>
        </w:tabs>
        <w:rPr>
          <w:rFonts w:asciiTheme="minorHAnsi" w:eastAsiaTheme="minorEastAsia" w:hAnsiTheme="minorHAnsi" w:cstheme="minorBidi"/>
          <w:iCs w:val="0"/>
          <w:noProof/>
          <w:sz w:val="21"/>
          <w:szCs w:val="22"/>
        </w:rPr>
      </w:pPr>
      <w:hyperlink w:anchor="_Toc517755370" w:history="1">
        <w:r w:rsidRPr="00FF161B">
          <w:rPr>
            <w:rStyle w:val="aa"/>
            <w:rFonts w:ascii="宋体" w:hAnsi="宋体"/>
            <w:noProof/>
          </w:rPr>
          <w:t>5.1.7.2</w:t>
        </w:r>
        <w:r>
          <w:rPr>
            <w:rFonts w:asciiTheme="minorHAnsi" w:eastAsiaTheme="minorEastAsia" w:hAnsiTheme="minorHAnsi" w:cstheme="minorBidi"/>
            <w:iCs w:val="0"/>
            <w:noProof/>
            <w:sz w:val="21"/>
            <w:szCs w:val="22"/>
          </w:rPr>
          <w:tab/>
        </w:r>
        <w:r w:rsidRPr="00FF161B">
          <w:rPr>
            <w:rStyle w:val="aa"/>
            <w:rFonts w:ascii="宋体" w:hAnsi="宋体" w:hint="eastAsia"/>
            <w:noProof/>
          </w:rPr>
          <w:t>紧急通风和正常通风互锁</w:t>
        </w:r>
        <w:r>
          <w:rPr>
            <w:noProof/>
            <w:webHidden/>
          </w:rPr>
          <w:tab/>
        </w:r>
        <w:r>
          <w:rPr>
            <w:noProof/>
            <w:webHidden/>
          </w:rPr>
          <w:fldChar w:fldCharType="begin"/>
        </w:r>
        <w:r>
          <w:rPr>
            <w:noProof/>
            <w:webHidden/>
          </w:rPr>
          <w:instrText xml:space="preserve"> PAGEREF _Toc517755370 \h </w:instrText>
        </w:r>
        <w:r>
          <w:rPr>
            <w:noProof/>
            <w:webHidden/>
          </w:rPr>
        </w:r>
        <w:r>
          <w:rPr>
            <w:noProof/>
            <w:webHidden/>
          </w:rPr>
          <w:fldChar w:fldCharType="separate"/>
        </w:r>
        <w:r>
          <w:rPr>
            <w:noProof/>
            <w:webHidden/>
          </w:rPr>
          <w:t>31</w:t>
        </w:r>
        <w:r>
          <w:rPr>
            <w:noProof/>
            <w:webHidden/>
          </w:rPr>
          <w:fldChar w:fldCharType="end"/>
        </w:r>
      </w:hyperlink>
    </w:p>
    <w:p w:rsidR="007A2122" w:rsidRDefault="007A2122">
      <w:pPr>
        <w:pStyle w:val="35"/>
        <w:tabs>
          <w:tab w:val="left" w:pos="1470"/>
          <w:tab w:val="right" w:leader="dot" w:pos="8296"/>
        </w:tabs>
        <w:rPr>
          <w:rFonts w:asciiTheme="minorHAnsi" w:eastAsiaTheme="minorEastAsia" w:hAnsiTheme="minorHAnsi" w:cstheme="minorBidi"/>
          <w:iCs w:val="0"/>
          <w:noProof/>
          <w:sz w:val="21"/>
          <w:szCs w:val="22"/>
        </w:rPr>
      </w:pPr>
      <w:hyperlink w:anchor="_Toc517755371" w:history="1">
        <w:r w:rsidRPr="00FF161B">
          <w:rPr>
            <w:rStyle w:val="aa"/>
            <w:rFonts w:ascii="宋体" w:hAnsi="宋体"/>
            <w:noProof/>
          </w:rPr>
          <w:t>5.1.7.3</w:t>
        </w:r>
        <w:r>
          <w:rPr>
            <w:rFonts w:asciiTheme="minorHAnsi" w:eastAsiaTheme="minorEastAsia" w:hAnsiTheme="minorHAnsi" w:cstheme="minorBidi"/>
            <w:iCs w:val="0"/>
            <w:noProof/>
            <w:sz w:val="21"/>
            <w:szCs w:val="22"/>
          </w:rPr>
          <w:tab/>
        </w:r>
        <w:r w:rsidRPr="00FF161B">
          <w:rPr>
            <w:rStyle w:val="aa"/>
            <w:rFonts w:ascii="宋体" w:hAnsi="宋体" w:hint="eastAsia"/>
            <w:noProof/>
          </w:rPr>
          <w:t>高压保护</w:t>
        </w:r>
        <w:r>
          <w:rPr>
            <w:noProof/>
            <w:webHidden/>
          </w:rPr>
          <w:tab/>
        </w:r>
        <w:r>
          <w:rPr>
            <w:noProof/>
            <w:webHidden/>
          </w:rPr>
          <w:fldChar w:fldCharType="begin"/>
        </w:r>
        <w:r>
          <w:rPr>
            <w:noProof/>
            <w:webHidden/>
          </w:rPr>
          <w:instrText xml:space="preserve"> PAGEREF _Toc517755371 \h </w:instrText>
        </w:r>
        <w:r>
          <w:rPr>
            <w:noProof/>
            <w:webHidden/>
          </w:rPr>
        </w:r>
        <w:r>
          <w:rPr>
            <w:noProof/>
            <w:webHidden/>
          </w:rPr>
          <w:fldChar w:fldCharType="separate"/>
        </w:r>
        <w:r>
          <w:rPr>
            <w:noProof/>
            <w:webHidden/>
          </w:rPr>
          <w:t>31</w:t>
        </w:r>
        <w:r>
          <w:rPr>
            <w:noProof/>
            <w:webHidden/>
          </w:rPr>
          <w:fldChar w:fldCharType="end"/>
        </w:r>
      </w:hyperlink>
    </w:p>
    <w:p w:rsidR="007A2122" w:rsidRDefault="007A2122">
      <w:pPr>
        <w:pStyle w:val="35"/>
        <w:tabs>
          <w:tab w:val="left" w:pos="1470"/>
          <w:tab w:val="right" w:leader="dot" w:pos="8296"/>
        </w:tabs>
        <w:rPr>
          <w:rFonts w:asciiTheme="minorHAnsi" w:eastAsiaTheme="minorEastAsia" w:hAnsiTheme="minorHAnsi" w:cstheme="minorBidi"/>
          <w:iCs w:val="0"/>
          <w:noProof/>
          <w:sz w:val="21"/>
          <w:szCs w:val="22"/>
        </w:rPr>
      </w:pPr>
      <w:hyperlink w:anchor="_Toc517755372" w:history="1">
        <w:r w:rsidRPr="00FF161B">
          <w:rPr>
            <w:rStyle w:val="aa"/>
            <w:rFonts w:ascii="宋体" w:hAnsi="宋体"/>
            <w:noProof/>
          </w:rPr>
          <w:t>5.1.7.4</w:t>
        </w:r>
        <w:r>
          <w:rPr>
            <w:rFonts w:asciiTheme="minorHAnsi" w:eastAsiaTheme="minorEastAsia" w:hAnsiTheme="minorHAnsi" w:cstheme="minorBidi"/>
            <w:iCs w:val="0"/>
            <w:noProof/>
            <w:sz w:val="21"/>
            <w:szCs w:val="22"/>
          </w:rPr>
          <w:tab/>
        </w:r>
        <w:r w:rsidRPr="00FF161B">
          <w:rPr>
            <w:rStyle w:val="aa"/>
            <w:rFonts w:ascii="宋体" w:hAnsi="宋体" w:hint="eastAsia"/>
            <w:noProof/>
          </w:rPr>
          <w:t>低压保护</w:t>
        </w:r>
        <w:r>
          <w:rPr>
            <w:noProof/>
            <w:webHidden/>
          </w:rPr>
          <w:tab/>
        </w:r>
        <w:r>
          <w:rPr>
            <w:noProof/>
            <w:webHidden/>
          </w:rPr>
          <w:fldChar w:fldCharType="begin"/>
        </w:r>
        <w:r>
          <w:rPr>
            <w:noProof/>
            <w:webHidden/>
          </w:rPr>
          <w:instrText xml:space="preserve"> PAGEREF _Toc517755372 \h </w:instrText>
        </w:r>
        <w:r>
          <w:rPr>
            <w:noProof/>
            <w:webHidden/>
          </w:rPr>
        </w:r>
        <w:r>
          <w:rPr>
            <w:noProof/>
            <w:webHidden/>
          </w:rPr>
          <w:fldChar w:fldCharType="separate"/>
        </w:r>
        <w:r>
          <w:rPr>
            <w:noProof/>
            <w:webHidden/>
          </w:rPr>
          <w:t>31</w:t>
        </w:r>
        <w:r>
          <w:rPr>
            <w:noProof/>
            <w:webHidden/>
          </w:rPr>
          <w:fldChar w:fldCharType="end"/>
        </w:r>
      </w:hyperlink>
    </w:p>
    <w:p w:rsidR="007A2122" w:rsidRDefault="007A2122">
      <w:pPr>
        <w:pStyle w:val="35"/>
        <w:tabs>
          <w:tab w:val="left" w:pos="1470"/>
          <w:tab w:val="right" w:leader="dot" w:pos="8296"/>
        </w:tabs>
        <w:rPr>
          <w:rFonts w:asciiTheme="minorHAnsi" w:eastAsiaTheme="minorEastAsia" w:hAnsiTheme="minorHAnsi" w:cstheme="minorBidi"/>
          <w:iCs w:val="0"/>
          <w:noProof/>
          <w:sz w:val="21"/>
          <w:szCs w:val="22"/>
        </w:rPr>
      </w:pPr>
      <w:hyperlink w:anchor="_Toc517755373" w:history="1">
        <w:r w:rsidRPr="00FF161B">
          <w:rPr>
            <w:rStyle w:val="aa"/>
            <w:rFonts w:ascii="宋体" w:hAnsi="宋体"/>
            <w:noProof/>
          </w:rPr>
          <w:t>5.1.7.5</w:t>
        </w:r>
        <w:r>
          <w:rPr>
            <w:rFonts w:asciiTheme="minorHAnsi" w:eastAsiaTheme="minorEastAsia" w:hAnsiTheme="minorHAnsi" w:cstheme="minorBidi"/>
            <w:iCs w:val="0"/>
            <w:noProof/>
            <w:sz w:val="21"/>
            <w:szCs w:val="22"/>
          </w:rPr>
          <w:tab/>
        </w:r>
        <w:r w:rsidRPr="00FF161B">
          <w:rPr>
            <w:rStyle w:val="aa"/>
            <w:rFonts w:ascii="宋体" w:hAnsi="宋体" w:hint="eastAsia"/>
            <w:noProof/>
          </w:rPr>
          <w:t>回气温度保护</w:t>
        </w:r>
        <w:r>
          <w:rPr>
            <w:noProof/>
            <w:webHidden/>
          </w:rPr>
          <w:tab/>
        </w:r>
        <w:r>
          <w:rPr>
            <w:noProof/>
            <w:webHidden/>
          </w:rPr>
          <w:fldChar w:fldCharType="begin"/>
        </w:r>
        <w:r>
          <w:rPr>
            <w:noProof/>
            <w:webHidden/>
          </w:rPr>
          <w:instrText xml:space="preserve"> PAGEREF _Toc517755373 \h </w:instrText>
        </w:r>
        <w:r>
          <w:rPr>
            <w:noProof/>
            <w:webHidden/>
          </w:rPr>
        </w:r>
        <w:r>
          <w:rPr>
            <w:noProof/>
            <w:webHidden/>
          </w:rPr>
          <w:fldChar w:fldCharType="separate"/>
        </w:r>
        <w:r>
          <w:rPr>
            <w:noProof/>
            <w:webHidden/>
          </w:rPr>
          <w:t>31</w:t>
        </w:r>
        <w:r>
          <w:rPr>
            <w:noProof/>
            <w:webHidden/>
          </w:rPr>
          <w:fldChar w:fldCharType="end"/>
        </w:r>
      </w:hyperlink>
    </w:p>
    <w:p w:rsidR="007A2122" w:rsidRDefault="007A2122">
      <w:pPr>
        <w:pStyle w:val="35"/>
        <w:tabs>
          <w:tab w:val="left" w:pos="1470"/>
          <w:tab w:val="right" w:leader="dot" w:pos="8296"/>
        </w:tabs>
        <w:rPr>
          <w:rFonts w:asciiTheme="minorHAnsi" w:eastAsiaTheme="minorEastAsia" w:hAnsiTheme="minorHAnsi" w:cstheme="minorBidi"/>
          <w:iCs w:val="0"/>
          <w:noProof/>
          <w:sz w:val="21"/>
          <w:szCs w:val="22"/>
        </w:rPr>
      </w:pPr>
      <w:hyperlink w:anchor="_Toc517755374" w:history="1">
        <w:r w:rsidRPr="00FF161B">
          <w:rPr>
            <w:rStyle w:val="aa"/>
            <w:rFonts w:ascii="宋体" w:hAnsi="宋体"/>
            <w:noProof/>
          </w:rPr>
          <w:t>5.1.7.6</w:t>
        </w:r>
        <w:r>
          <w:rPr>
            <w:rFonts w:asciiTheme="minorHAnsi" w:eastAsiaTheme="minorEastAsia" w:hAnsiTheme="minorHAnsi" w:cstheme="minorBidi"/>
            <w:iCs w:val="0"/>
            <w:noProof/>
            <w:sz w:val="21"/>
            <w:szCs w:val="22"/>
          </w:rPr>
          <w:tab/>
        </w:r>
        <w:r w:rsidRPr="00FF161B">
          <w:rPr>
            <w:rStyle w:val="aa"/>
            <w:rFonts w:ascii="宋体" w:hAnsi="宋体" w:hint="eastAsia"/>
            <w:noProof/>
          </w:rPr>
          <w:t>排气温度保护</w:t>
        </w:r>
        <w:r>
          <w:rPr>
            <w:noProof/>
            <w:webHidden/>
          </w:rPr>
          <w:tab/>
        </w:r>
        <w:r>
          <w:rPr>
            <w:noProof/>
            <w:webHidden/>
          </w:rPr>
          <w:fldChar w:fldCharType="begin"/>
        </w:r>
        <w:r>
          <w:rPr>
            <w:noProof/>
            <w:webHidden/>
          </w:rPr>
          <w:instrText xml:space="preserve"> PAGEREF _Toc517755374 \h </w:instrText>
        </w:r>
        <w:r>
          <w:rPr>
            <w:noProof/>
            <w:webHidden/>
          </w:rPr>
        </w:r>
        <w:r>
          <w:rPr>
            <w:noProof/>
            <w:webHidden/>
          </w:rPr>
          <w:fldChar w:fldCharType="separate"/>
        </w:r>
        <w:r>
          <w:rPr>
            <w:noProof/>
            <w:webHidden/>
          </w:rPr>
          <w:t>31</w:t>
        </w:r>
        <w:r>
          <w:rPr>
            <w:noProof/>
            <w:webHidden/>
          </w:rPr>
          <w:fldChar w:fldCharType="end"/>
        </w:r>
      </w:hyperlink>
    </w:p>
    <w:p w:rsidR="007A2122" w:rsidRDefault="007A2122">
      <w:pPr>
        <w:pStyle w:val="35"/>
        <w:tabs>
          <w:tab w:val="left" w:pos="1470"/>
          <w:tab w:val="right" w:leader="dot" w:pos="8296"/>
        </w:tabs>
        <w:rPr>
          <w:rFonts w:asciiTheme="minorHAnsi" w:eastAsiaTheme="minorEastAsia" w:hAnsiTheme="minorHAnsi" w:cstheme="minorBidi"/>
          <w:iCs w:val="0"/>
          <w:noProof/>
          <w:sz w:val="21"/>
          <w:szCs w:val="22"/>
        </w:rPr>
      </w:pPr>
      <w:hyperlink w:anchor="_Toc517755375" w:history="1">
        <w:r w:rsidRPr="00FF161B">
          <w:rPr>
            <w:rStyle w:val="aa"/>
            <w:rFonts w:ascii="宋体" w:hAnsi="宋体"/>
            <w:noProof/>
          </w:rPr>
          <w:t>5.1.7.7</w:t>
        </w:r>
        <w:r>
          <w:rPr>
            <w:rFonts w:asciiTheme="minorHAnsi" w:eastAsiaTheme="minorEastAsia" w:hAnsiTheme="minorHAnsi" w:cstheme="minorBidi"/>
            <w:iCs w:val="0"/>
            <w:noProof/>
            <w:sz w:val="21"/>
            <w:szCs w:val="22"/>
          </w:rPr>
          <w:tab/>
        </w:r>
        <w:r w:rsidRPr="00FF161B">
          <w:rPr>
            <w:rStyle w:val="aa"/>
            <w:rFonts w:ascii="宋体" w:hAnsi="宋体" w:hint="eastAsia"/>
            <w:noProof/>
          </w:rPr>
          <w:t>欠压、过压、相序保护</w:t>
        </w:r>
        <w:r>
          <w:rPr>
            <w:noProof/>
            <w:webHidden/>
          </w:rPr>
          <w:tab/>
        </w:r>
        <w:r>
          <w:rPr>
            <w:noProof/>
            <w:webHidden/>
          </w:rPr>
          <w:fldChar w:fldCharType="begin"/>
        </w:r>
        <w:r>
          <w:rPr>
            <w:noProof/>
            <w:webHidden/>
          </w:rPr>
          <w:instrText xml:space="preserve"> PAGEREF _Toc517755375 \h </w:instrText>
        </w:r>
        <w:r>
          <w:rPr>
            <w:noProof/>
            <w:webHidden/>
          </w:rPr>
        </w:r>
        <w:r>
          <w:rPr>
            <w:noProof/>
            <w:webHidden/>
          </w:rPr>
          <w:fldChar w:fldCharType="separate"/>
        </w:r>
        <w:r>
          <w:rPr>
            <w:noProof/>
            <w:webHidden/>
          </w:rPr>
          <w:t>32</w:t>
        </w:r>
        <w:r>
          <w:rPr>
            <w:noProof/>
            <w:webHidden/>
          </w:rPr>
          <w:fldChar w:fldCharType="end"/>
        </w:r>
      </w:hyperlink>
    </w:p>
    <w:p w:rsidR="007A2122" w:rsidRDefault="007A2122">
      <w:pPr>
        <w:pStyle w:val="35"/>
        <w:tabs>
          <w:tab w:val="left" w:pos="1470"/>
          <w:tab w:val="right" w:leader="dot" w:pos="8296"/>
        </w:tabs>
        <w:rPr>
          <w:rFonts w:asciiTheme="minorHAnsi" w:eastAsiaTheme="minorEastAsia" w:hAnsiTheme="minorHAnsi" w:cstheme="minorBidi"/>
          <w:iCs w:val="0"/>
          <w:noProof/>
          <w:sz w:val="21"/>
          <w:szCs w:val="22"/>
        </w:rPr>
      </w:pPr>
      <w:hyperlink w:anchor="_Toc517755376" w:history="1">
        <w:r w:rsidRPr="00FF161B">
          <w:rPr>
            <w:rStyle w:val="aa"/>
            <w:rFonts w:ascii="宋体" w:hAnsi="宋体"/>
            <w:noProof/>
          </w:rPr>
          <w:t>5.1.7.8</w:t>
        </w:r>
        <w:r>
          <w:rPr>
            <w:rFonts w:asciiTheme="minorHAnsi" w:eastAsiaTheme="minorEastAsia" w:hAnsiTheme="minorHAnsi" w:cstheme="minorBidi"/>
            <w:iCs w:val="0"/>
            <w:noProof/>
            <w:sz w:val="21"/>
            <w:szCs w:val="22"/>
          </w:rPr>
          <w:tab/>
        </w:r>
        <w:r w:rsidRPr="00FF161B">
          <w:rPr>
            <w:rStyle w:val="aa"/>
            <w:rFonts w:ascii="宋体" w:hAnsi="宋体" w:hint="eastAsia"/>
            <w:noProof/>
          </w:rPr>
          <w:t>过载和短路保护</w:t>
        </w:r>
        <w:r>
          <w:rPr>
            <w:noProof/>
            <w:webHidden/>
          </w:rPr>
          <w:tab/>
        </w:r>
        <w:r>
          <w:rPr>
            <w:noProof/>
            <w:webHidden/>
          </w:rPr>
          <w:fldChar w:fldCharType="begin"/>
        </w:r>
        <w:r>
          <w:rPr>
            <w:noProof/>
            <w:webHidden/>
          </w:rPr>
          <w:instrText xml:space="preserve"> PAGEREF _Toc517755376 \h </w:instrText>
        </w:r>
        <w:r>
          <w:rPr>
            <w:noProof/>
            <w:webHidden/>
          </w:rPr>
        </w:r>
        <w:r>
          <w:rPr>
            <w:noProof/>
            <w:webHidden/>
          </w:rPr>
          <w:fldChar w:fldCharType="separate"/>
        </w:r>
        <w:r>
          <w:rPr>
            <w:noProof/>
            <w:webHidden/>
          </w:rPr>
          <w:t>32</w:t>
        </w:r>
        <w:r>
          <w:rPr>
            <w:noProof/>
            <w:webHidden/>
          </w:rPr>
          <w:fldChar w:fldCharType="end"/>
        </w:r>
      </w:hyperlink>
    </w:p>
    <w:p w:rsidR="007A2122" w:rsidRDefault="007A2122">
      <w:pPr>
        <w:pStyle w:val="35"/>
        <w:tabs>
          <w:tab w:val="left" w:pos="1260"/>
          <w:tab w:val="right" w:leader="dot" w:pos="8296"/>
        </w:tabs>
        <w:rPr>
          <w:rFonts w:asciiTheme="minorHAnsi" w:eastAsiaTheme="minorEastAsia" w:hAnsiTheme="minorHAnsi" w:cstheme="minorBidi"/>
          <w:iCs w:val="0"/>
          <w:noProof/>
          <w:sz w:val="21"/>
          <w:szCs w:val="22"/>
        </w:rPr>
      </w:pPr>
      <w:hyperlink w:anchor="_Toc517755377" w:history="1">
        <w:r w:rsidRPr="00FF161B">
          <w:rPr>
            <w:rStyle w:val="aa"/>
            <w:rFonts w:ascii="宋体" w:hAnsi="宋体"/>
            <w:noProof/>
          </w:rPr>
          <w:t>5.1.8</w:t>
        </w:r>
        <w:r>
          <w:rPr>
            <w:rFonts w:asciiTheme="minorHAnsi" w:eastAsiaTheme="minorEastAsia" w:hAnsiTheme="minorHAnsi" w:cstheme="minorBidi"/>
            <w:iCs w:val="0"/>
            <w:noProof/>
            <w:sz w:val="21"/>
            <w:szCs w:val="22"/>
          </w:rPr>
          <w:tab/>
        </w:r>
        <w:r w:rsidRPr="00FF161B">
          <w:rPr>
            <w:rStyle w:val="aa"/>
            <w:rFonts w:ascii="宋体" w:hAnsi="宋体" w:hint="eastAsia"/>
            <w:noProof/>
          </w:rPr>
          <w:t>故障说明</w:t>
        </w:r>
        <w:r>
          <w:rPr>
            <w:noProof/>
            <w:webHidden/>
          </w:rPr>
          <w:tab/>
        </w:r>
        <w:r>
          <w:rPr>
            <w:noProof/>
            <w:webHidden/>
          </w:rPr>
          <w:fldChar w:fldCharType="begin"/>
        </w:r>
        <w:r>
          <w:rPr>
            <w:noProof/>
            <w:webHidden/>
          </w:rPr>
          <w:instrText xml:space="preserve"> PAGEREF _Toc517755377 \h </w:instrText>
        </w:r>
        <w:r>
          <w:rPr>
            <w:noProof/>
            <w:webHidden/>
          </w:rPr>
        </w:r>
        <w:r>
          <w:rPr>
            <w:noProof/>
            <w:webHidden/>
          </w:rPr>
          <w:fldChar w:fldCharType="separate"/>
        </w:r>
        <w:r>
          <w:rPr>
            <w:noProof/>
            <w:webHidden/>
          </w:rPr>
          <w:t>32</w:t>
        </w:r>
        <w:r>
          <w:rPr>
            <w:noProof/>
            <w:webHidden/>
          </w:rPr>
          <w:fldChar w:fldCharType="end"/>
        </w:r>
      </w:hyperlink>
    </w:p>
    <w:p w:rsidR="007A2122" w:rsidRDefault="007A2122">
      <w:pPr>
        <w:pStyle w:val="35"/>
        <w:tabs>
          <w:tab w:val="left" w:pos="1470"/>
          <w:tab w:val="right" w:leader="dot" w:pos="8296"/>
        </w:tabs>
        <w:rPr>
          <w:rFonts w:asciiTheme="minorHAnsi" w:eastAsiaTheme="minorEastAsia" w:hAnsiTheme="minorHAnsi" w:cstheme="minorBidi"/>
          <w:iCs w:val="0"/>
          <w:noProof/>
          <w:sz w:val="21"/>
          <w:szCs w:val="22"/>
        </w:rPr>
      </w:pPr>
      <w:hyperlink w:anchor="_Toc517755378" w:history="1">
        <w:r w:rsidRPr="00FF161B">
          <w:rPr>
            <w:rStyle w:val="aa"/>
            <w:rFonts w:ascii="宋体" w:hAnsi="宋体"/>
            <w:noProof/>
          </w:rPr>
          <w:t>5.1.8.1</w:t>
        </w:r>
        <w:r>
          <w:rPr>
            <w:rFonts w:asciiTheme="minorHAnsi" w:eastAsiaTheme="minorEastAsia" w:hAnsiTheme="minorHAnsi" w:cstheme="minorBidi"/>
            <w:iCs w:val="0"/>
            <w:noProof/>
            <w:sz w:val="21"/>
            <w:szCs w:val="22"/>
          </w:rPr>
          <w:tab/>
        </w:r>
        <w:r w:rsidRPr="00FF161B">
          <w:rPr>
            <w:rStyle w:val="aa"/>
            <w:rFonts w:ascii="宋体" w:hAnsi="宋体"/>
            <w:noProof/>
          </w:rPr>
          <w:t>TCMS</w:t>
        </w:r>
        <w:r w:rsidRPr="00FF161B">
          <w:rPr>
            <w:rStyle w:val="aa"/>
            <w:rFonts w:ascii="宋体" w:hAnsi="宋体" w:hint="eastAsia"/>
            <w:noProof/>
          </w:rPr>
          <w:t>网络故障</w:t>
        </w:r>
        <w:r>
          <w:rPr>
            <w:noProof/>
            <w:webHidden/>
          </w:rPr>
          <w:tab/>
        </w:r>
        <w:r>
          <w:rPr>
            <w:noProof/>
            <w:webHidden/>
          </w:rPr>
          <w:fldChar w:fldCharType="begin"/>
        </w:r>
        <w:r>
          <w:rPr>
            <w:noProof/>
            <w:webHidden/>
          </w:rPr>
          <w:instrText xml:space="preserve"> PAGEREF _Toc517755378 \h </w:instrText>
        </w:r>
        <w:r>
          <w:rPr>
            <w:noProof/>
            <w:webHidden/>
          </w:rPr>
        </w:r>
        <w:r>
          <w:rPr>
            <w:noProof/>
            <w:webHidden/>
          </w:rPr>
          <w:fldChar w:fldCharType="separate"/>
        </w:r>
        <w:r>
          <w:rPr>
            <w:noProof/>
            <w:webHidden/>
          </w:rPr>
          <w:t>32</w:t>
        </w:r>
        <w:r>
          <w:rPr>
            <w:noProof/>
            <w:webHidden/>
          </w:rPr>
          <w:fldChar w:fldCharType="end"/>
        </w:r>
      </w:hyperlink>
    </w:p>
    <w:p w:rsidR="007A2122" w:rsidRDefault="007A2122">
      <w:pPr>
        <w:pStyle w:val="35"/>
        <w:tabs>
          <w:tab w:val="left" w:pos="1470"/>
          <w:tab w:val="right" w:leader="dot" w:pos="8296"/>
        </w:tabs>
        <w:rPr>
          <w:rFonts w:asciiTheme="minorHAnsi" w:eastAsiaTheme="minorEastAsia" w:hAnsiTheme="minorHAnsi" w:cstheme="minorBidi"/>
          <w:iCs w:val="0"/>
          <w:noProof/>
          <w:sz w:val="21"/>
          <w:szCs w:val="22"/>
        </w:rPr>
      </w:pPr>
      <w:hyperlink w:anchor="_Toc517755379" w:history="1">
        <w:r w:rsidRPr="00FF161B">
          <w:rPr>
            <w:rStyle w:val="aa"/>
            <w:rFonts w:ascii="宋体" w:hAnsi="宋体"/>
            <w:noProof/>
          </w:rPr>
          <w:t>5.1.8.2</w:t>
        </w:r>
        <w:r>
          <w:rPr>
            <w:rFonts w:asciiTheme="minorHAnsi" w:eastAsiaTheme="minorEastAsia" w:hAnsiTheme="minorHAnsi" w:cstheme="minorBidi"/>
            <w:iCs w:val="0"/>
            <w:noProof/>
            <w:sz w:val="21"/>
            <w:szCs w:val="22"/>
          </w:rPr>
          <w:tab/>
        </w:r>
        <w:r w:rsidRPr="00FF161B">
          <w:rPr>
            <w:rStyle w:val="aa"/>
            <w:rFonts w:ascii="宋体" w:hAnsi="宋体" w:hint="eastAsia"/>
            <w:noProof/>
          </w:rPr>
          <w:t>压缩机变频器故障</w:t>
        </w:r>
        <w:r>
          <w:rPr>
            <w:noProof/>
            <w:webHidden/>
          </w:rPr>
          <w:tab/>
        </w:r>
        <w:r>
          <w:rPr>
            <w:noProof/>
            <w:webHidden/>
          </w:rPr>
          <w:fldChar w:fldCharType="begin"/>
        </w:r>
        <w:r>
          <w:rPr>
            <w:noProof/>
            <w:webHidden/>
          </w:rPr>
          <w:instrText xml:space="preserve"> PAGEREF _Toc517755379 \h </w:instrText>
        </w:r>
        <w:r>
          <w:rPr>
            <w:noProof/>
            <w:webHidden/>
          </w:rPr>
        </w:r>
        <w:r>
          <w:rPr>
            <w:noProof/>
            <w:webHidden/>
          </w:rPr>
          <w:fldChar w:fldCharType="separate"/>
        </w:r>
        <w:r>
          <w:rPr>
            <w:noProof/>
            <w:webHidden/>
          </w:rPr>
          <w:t>33</w:t>
        </w:r>
        <w:r>
          <w:rPr>
            <w:noProof/>
            <w:webHidden/>
          </w:rPr>
          <w:fldChar w:fldCharType="end"/>
        </w:r>
      </w:hyperlink>
    </w:p>
    <w:p w:rsidR="007A2122" w:rsidRDefault="007A2122">
      <w:pPr>
        <w:pStyle w:val="35"/>
        <w:tabs>
          <w:tab w:val="left" w:pos="1470"/>
          <w:tab w:val="right" w:leader="dot" w:pos="8296"/>
        </w:tabs>
        <w:rPr>
          <w:rFonts w:asciiTheme="minorHAnsi" w:eastAsiaTheme="minorEastAsia" w:hAnsiTheme="minorHAnsi" w:cstheme="minorBidi"/>
          <w:iCs w:val="0"/>
          <w:noProof/>
          <w:sz w:val="21"/>
          <w:szCs w:val="22"/>
        </w:rPr>
      </w:pPr>
      <w:hyperlink w:anchor="_Toc517755380" w:history="1">
        <w:r w:rsidRPr="00FF161B">
          <w:rPr>
            <w:rStyle w:val="aa"/>
            <w:rFonts w:ascii="宋体" w:hAnsi="宋体"/>
            <w:noProof/>
          </w:rPr>
          <w:t>5.1.8.3</w:t>
        </w:r>
        <w:r>
          <w:rPr>
            <w:rFonts w:asciiTheme="minorHAnsi" w:eastAsiaTheme="minorEastAsia" w:hAnsiTheme="minorHAnsi" w:cstheme="minorBidi"/>
            <w:iCs w:val="0"/>
            <w:noProof/>
            <w:sz w:val="21"/>
            <w:szCs w:val="22"/>
          </w:rPr>
          <w:tab/>
        </w:r>
        <w:r w:rsidRPr="00FF161B">
          <w:rPr>
            <w:rStyle w:val="aa"/>
            <w:rFonts w:ascii="宋体" w:hAnsi="宋体" w:hint="eastAsia"/>
            <w:noProof/>
          </w:rPr>
          <w:t>辅助逆变器故障（故障信号由网络发送给空调）</w:t>
        </w:r>
        <w:r>
          <w:rPr>
            <w:noProof/>
            <w:webHidden/>
          </w:rPr>
          <w:tab/>
        </w:r>
        <w:r>
          <w:rPr>
            <w:noProof/>
            <w:webHidden/>
          </w:rPr>
          <w:fldChar w:fldCharType="begin"/>
        </w:r>
        <w:r>
          <w:rPr>
            <w:noProof/>
            <w:webHidden/>
          </w:rPr>
          <w:instrText xml:space="preserve"> PAGEREF _Toc517755380 \h </w:instrText>
        </w:r>
        <w:r>
          <w:rPr>
            <w:noProof/>
            <w:webHidden/>
          </w:rPr>
        </w:r>
        <w:r>
          <w:rPr>
            <w:noProof/>
            <w:webHidden/>
          </w:rPr>
          <w:fldChar w:fldCharType="separate"/>
        </w:r>
        <w:r>
          <w:rPr>
            <w:noProof/>
            <w:webHidden/>
          </w:rPr>
          <w:t>33</w:t>
        </w:r>
        <w:r>
          <w:rPr>
            <w:noProof/>
            <w:webHidden/>
          </w:rPr>
          <w:fldChar w:fldCharType="end"/>
        </w:r>
      </w:hyperlink>
    </w:p>
    <w:p w:rsidR="007A2122" w:rsidRDefault="007A2122">
      <w:pPr>
        <w:pStyle w:val="35"/>
        <w:tabs>
          <w:tab w:val="left" w:pos="1050"/>
          <w:tab w:val="right" w:leader="dot" w:pos="8296"/>
        </w:tabs>
        <w:rPr>
          <w:rFonts w:asciiTheme="minorHAnsi" w:eastAsiaTheme="minorEastAsia" w:hAnsiTheme="minorHAnsi" w:cstheme="minorBidi"/>
          <w:iCs w:val="0"/>
          <w:noProof/>
          <w:sz w:val="21"/>
          <w:szCs w:val="22"/>
        </w:rPr>
      </w:pPr>
      <w:hyperlink w:anchor="_Toc517755381" w:history="1">
        <w:r w:rsidRPr="00FF161B">
          <w:rPr>
            <w:rStyle w:val="aa"/>
            <w:rFonts w:ascii="宋体" w:hAnsi="宋体"/>
            <w:noProof/>
          </w:rPr>
          <w:t>5.2</w:t>
        </w:r>
        <w:r>
          <w:rPr>
            <w:rFonts w:asciiTheme="minorHAnsi" w:eastAsiaTheme="minorEastAsia" w:hAnsiTheme="minorHAnsi" w:cstheme="minorBidi"/>
            <w:iCs w:val="0"/>
            <w:noProof/>
            <w:sz w:val="21"/>
            <w:szCs w:val="22"/>
          </w:rPr>
          <w:tab/>
        </w:r>
        <w:r w:rsidRPr="00FF161B">
          <w:rPr>
            <w:rStyle w:val="aa"/>
            <w:rFonts w:ascii="宋体" w:hAnsi="宋体" w:hint="eastAsia"/>
            <w:noProof/>
          </w:rPr>
          <w:t>运行模式</w:t>
        </w:r>
        <w:r>
          <w:rPr>
            <w:noProof/>
            <w:webHidden/>
          </w:rPr>
          <w:tab/>
        </w:r>
        <w:r>
          <w:rPr>
            <w:noProof/>
            <w:webHidden/>
          </w:rPr>
          <w:fldChar w:fldCharType="begin"/>
        </w:r>
        <w:r>
          <w:rPr>
            <w:noProof/>
            <w:webHidden/>
          </w:rPr>
          <w:instrText xml:space="preserve"> PAGEREF _Toc517755381 \h </w:instrText>
        </w:r>
        <w:r>
          <w:rPr>
            <w:noProof/>
            <w:webHidden/>
          </w:rPr>
        </w:r>
        <w:r>
          <w:rPr>
            <w:noProof/>
            <w:webHidden/>
          </w:rPr>
          <w:fldChar w:fldCharType="separate"/>
        </w:r>
        <w:r>
          <w:rPr>
            <w:noProof/>
            <w:webHidden/>
          </w:rPr>
          <w:t>33</w:t>
        </w:r>
        <w:r>
          <w:rPr>
            <w:noProof/>
            <w:webHidden/>
          </w:rPr>
          <w:fldChar w:fldCharType="end"/>
        </w:r>
      </w:hyperlink>
    </w:p>
    <w:p w:rsidR="007A2122" w:rsidRDefault="007A2122">
      <w:pPr>
        <w:pStyle w:val="35"/>
        <w:tabs>
          <w:tab w:val="left" w:pos="1260"/>
          <w:tab w:val="right" w:leader="dot" w:pos="8296"/>
        </w:tabs>
        <w:rPr>
          <w:rFonts w:asciiTheme="minorHAnsi" w:eastAsiaTheme="minorEastAsia" w:hAnsiTheme="minorHAnsi" w:cstheme="minorBidi"/>
          <w:iCs w:val="0"/>
          <w:noProof/>
          <w:sz w:val="21"/>
          <w:szCs w:val="22"/>
        </w:rPr>
      </w:pPr>
      <w:hyperlink w:anchor="_Toc517755382" w:history="1">
        <w:r w:rsidRPr="00FF161B">
          <w:rPr>
            <w:rStyle w:val="aa"/>
            <w:rFonts w:ascii="宋体" w:hAnsi="宋体"/>
            <w:noProof/>
          </w:rPr>
          <w:t>5.2.1</w:t>
        </w:r>
        <w:r>
          <w:rPr>
            <w:rFonts w:asciiTheme="minorHAnsi" w:eastAsiaTheme="minorEastAsia" w:hAnsiTheme="minorHAnsi" w:cstheme="minorBidi"/>
            <w:iCs w:val="0"/>
            <w:noProof/>
            <w:sz w:val="21"/>
            <w:szCs w:val="22"/>
          </w:rPr>
          <w:tab/>
        </w:r>
        <w:r w:rsidRPr="00FF161B">
          <w:rPr>
            <w:rStyle w:val="aa"/>
            <w:rFonts w:ascii="宋体" w:hAnsi="宋体" w:hint="eastAsia"/>
            <w:noProof/>
          </w:rPr>
          <w:t>本控模式</w:t>
        </w:r>
        <w:r>
          <w:rPr>
            <w:noProof/>
            <w:webHidden/>
          </w:rPr>
          <w:tab/>
        </w:r>
        <w:r>
          <w:rPr>
            <w:noProof/>
            <w:webHidden/>
          </w:rPr>
          <w:fldChar w:fldCharType="begin"/>
        </w:r>
        <w:r>
          <w:rPr>
            <w:noProof/>
            <w:webHidden/>
          </w:rPr>
          <w:instrText xml:space="preserve"> PAGEREF _Toc517755382 \h </w:instrText>
        </w:r>
        <w:r>
          <w:rPr>
            <w:noProof/>
            <w:webHidden/>
          </w:rPr>
        </w:r>
        <w:r>
          <w:rPr>
            <w:noProof/>
            <w:webHidden/>
          </w:rPr>
          <w:fldChar w:fldCharType="separate"/>
        </w:r>
        <w:r>
          <w:rPr>
            <w:noProof/>
            <w:webHidden/>
          </w:rPr>
          <w:t>34</w:t>
        </w:r>
        <w:r>
          <w:rPr>
            <w:noProof/>
            <w:webHidden/>
          </w:rPr>
          <w:fldChar w:fldCharType="end"/>
        </w:r>
      </w:hyperlink>
    </w:p>
    <w:p w:rsidR="007A2122" w:rsidRDefault="007A2122">
      <w:pPr>
        <w:pStyle w:val="35"/>
        <w:tabs>
          <w:tab w:val="left" w:pos="1470"/>
          <w:tab w:val="right" w:leader="dot" w:pos="8296"/>
        </w:tabs>
        <w:rPr>
          <w:rFonts w:asciiTheme="minorHAnsi" w:eastAsiaTheme="minorEastAsia" w:hAnsiTheme="minorHAnsi" w:cstheme="minorBidi"/>
          <w:iCs w:val="0"/>
          <w:noProof/>
          <w:sz w:val="21"/>
          <w:szCs w:val="22"/>
        </w:rPr>
      </w:pPr>
      <w:hyperlink w:anchor="_Toc517755383" w:history="1">
        <w:r w:rsidRPr="00FF161B">
          <w:rPr>
            <w:rStyle w:val="aa"/>
            <w:rFonts w:ascii="宋体" w:hAnsi="宋体"/>
            <w:noProof/>
          </w:rPr>
          <w:t>5.2.1.1</w:t>
        </w:r>
        <w:r>
          <w:rPr>
            <w:rFonts w:asciiTheme="minorHAnsi" w:eastAsiaTheme="minorEastAsia" w:hAnsiTheme="minorHAnsi" w:cstheme="minorBidi"/>
            <w:iCs w:val="0"/>
            <w:noProof/>
            <w:sz w:val="21"/>
            <w:szCs w:val="22"/>
          </w:rPr>
          <w:tab/>
        </w:r>
        <w:r w:rsidRPr="00FF161B">
          <w:rPr>
            <w:rStyle w:val="aa"/>
            <w:rFonts w:ascii="宋体" w:hAnsi="宋体" w:hint="eastAsia"/>
            <w:noProof/>
          </w:rPr>
          <w:t>自动</w:t>
        </w:r>
        <w:r>
          <w:rPr>
            <w:noProof/>
            <w:webHidden/>
          </w:rPr>
          <w:tab/>
        </w:r>
        <w:r>
          <w:rPr>
            <w:noProof/>
            <w:webHidden/>
          </w:rPr>
          <w:fldChar w:fldCharType="begin"/>
        </w:r>
        <w:r>
          <w:rPr>
            <w:noProof/>
            <w:webHidden/>
          </w:rPr>
          <w:instrText xml:space="preserve"> PAGEREF _Toc517755383 \h </w:instrText>
        </w:r>
        <w:r>
          <w:rPr>
            <w:noProof/>
            <w:webHidden/>
          </w:rPr>
        </w:r>
        <w:r>
          <w:rPr>
            <w:noProof/>
            <w:webHidden/>
          </w:rPr>
          <w:fldChar w:fldCharType="separate"/>
        </w:r>
        <w:r>
          <w:rPr>
            <w:noProof/>
            <w:webHidden/>
          </w:rPr>
          <w:t>34</w:t>
        </w:r>
        <w:r>
          <w:rPr>
            <w:noProof/>
            <w:webHidden/>
          </w:rPr>
          <w:fldChar w:fldCharType="end"/>
        </w:r>
      </w:hyperlink>
    </w:p>
    <w:p w:rsidR="007A2122" w:rsidRDefault="007A2122">
      <w:pPr>
        <w:pStyle w:val="35"/>
        <w:tabs>
          <w:tab w:val="left" w:pos="1680"/>
          <w:tab w:val="right" w:leader="dot" w:pos="8296"/>
        </w:tabs>
        <w:rPr>
          <w:rFonts w:asciiTheme="minorHAnsi" w:eastAsiaTheme="minorEastAsia" w:hAnsiTheme="minorHAnsi" w:cstheme="minorBidi"/>
          <w:iCs w:val="0"/>
          <w:noProof/>
          <w:sz w:val="21"/>
          <w:szCs w:val="22"/>
        </w:rPr>
      </w:pPr>
      <w:hyperlink w:anchor="_Toc517755384" w:history="1">
        <w:r w:rsidRPr="00FF161B">
          <w:rPr>
            <w:rStyle w:val="aa"/>
            <w:rFonts w:ascii="宋体" w:hAnsi="宋体"/>
            <w:noProof/>
          </w:rPr>
          <w:t>5.2.1.1.1</w:t>
        </w:r>
        <w:r>
          <w:rPr>
            <w:rFonts w:asciiTheme="minorHAnsi" w:eastAsiaTheme="minorEastAsia" w:hAnsiTheme="minorHAnsi" w:cstheme="minorBidi"/>
            <w:iCs w:val="0"/>
            <w:noProof/>
            <w:sz w:val="21"/>
            <w:szCs w:val="22"/>
          </w:rPr>
          <w:tab/>
        </w:r>
        <w:r w:rsidRPr="00FF161B">
          <w:rPr>
            <w:rStyle w:val="aa"/>
            <w:rFonts w:ascii="宋体" w:hAnsi="宋体" w:hint="eastAsia"/>
            <w:noProof/>
          </w:rPr>
          <w:t>制冷</w:t>
        </w:r>
        <w:r>
          <w:rPr>
            <w:noProof/>
            <w:webHidden/>
          </w:rPr>
          <w:tab/>
        </w:r>
        <w:r>
          <w:rPr>
            <w:noProof/>
            <w:webHidden/>
          </w:rPr>
          <w:fldChar w:fldCharType="begin"/>
        </w:r>
        <w:r>
          <w:rPr>
            <w:noProof/>
            <w:webHidden/>
          </w:rPr>
          <w:instrText xml:space="preserve"> PAGEREF _Toc517755384 \h </w:instrText>
        </w:r>
        <w:r>
          <w:rPr>
            <w:noProof/>
            <w:webHidden/>
          </w:rPr>
        </w:r>
        <w:r>
          <w:rPr>
            <w:noProof/>
            <w:webHidden/>
          </w:rPr>
          <w:fldChar w:fldCharType="separate"/>
        </w:r>
        <w:r>
          <w:rPr>
            <w:noProof/>
            <w:webHidden/>
          </w:rPr>
          <w:t>34</w:t>
        </w:r>
        <w:r>
          <w:rPr>
            <w:noProof/>
            <w:webHidden/>
          </w:rPr>
          <w:fldChar w:fldCharType="end"/>
        </w:r>
      </w:hyperlink>
    </w:p>
    <w:p w:rsidR="007A2122" w:rsidRDefault="007A2122">
      <w:pPr>
        <w:pStyle w:val="35"/>
        <w:tabs>
          <w:tab w:val="left" w:pos="1680"/>
          <w:tab w:val="right" w:leader="dot" w:pos="8296"/>
        </w:tabs>
        <w:rPr>
          <w:rFonts w:asciiTheme="minorHAnsi" w:eastAsiaTheme="minorEastAsia" w:hAnsiTheme="minorHAnsi" w:cstheme="minorBidi"/>
          <w:iCs w:val="0"/>
          <w:noProof/>
          <w:sz w:val="21"/>
          <w:szCs w:val="22"/>
        </w:rPr>
      </w:pPr>
      <w:hyperlink w:anchor="_Toc517755385" w:history="1">
        <w:r w:rsidRPr="00FF161B">
          <w:rPr>
            <w:rStyle w:val="aa"/>
            <w:rFonts w:ascii="宋体" w:hAnsi="宋体"/>
            <w:noProof/>
          </w:rPr>
          <w:t>5.2.1.1.2</w:t>
        </w:r>
        <w:r>
          <w:rPr>
            <w:rFonts w:asciiTheme="minorHAnsi" w:eastAsiaTheme="minorEastAsia" w:hAnsiTheme="minorHAnsi" w:cstheme="minorBidi"/>
            <w:iCs w:val="0"/>
            <w:noProof/>
            <w:sz w:val="21"/>
            <w:szCs w:val="22"/>
          </w:rPr>
          <w:tab/>
        </w:r>
        <w:r w:rsidRPr="00FF161B">
          <w:rPr>
            <w:rStyle w:val="aa"/>
            <w:rFonts w:ascii="宋体" w:hAnsi="宋体" w:hint="eastAsia"/>
            <w:noProof/>
          </w:rPr>
          <w:t>制热</w:t>
        </w:r>
        <w:r>
          <w:rPr>
            <w:noProof/>
            <w:webHidden/>
          </w:rPr>
          <w:tab/>
        </w:r>
        <w:r>
          <w:rPr>
            <w:noProof/>
            <w:webHidden/>
          </w:rPr>
          <w:fldChar w:fldCharType="begin"/>
        </w:r>
        <w:r>
          <w:rPr>
            <w:noProof/>
            <w:webHidden/>
          </w:rPr>
          <w:instrText xml:space="preserve"> PAGEREF _Toc517755385 \h </w:instrText>
        </w:r>
        <w:r>
          <w:rPr>
            <w:noProof/>
            <w:webHidden/>
          </w:rPr>
        </w:r>
        <w:r>
          <w:rPr>
            <w:noProof/>
            <w:webHidden/>
          </w:rPr>
          <w:fldChar w:fldCharType="separate"/>
        </w:r>
        <w:r>
          <w:rPr>
            <w:noProof/>
            <w:webHidden/>
          </w:rPr>
          <w:t>34</w:t>
        </w:r>
        <w:r>
          <w:rPr>
            <w:noProof/>
            <w:webHidden/>
          </w:rPr>
          <w:fldChar w:fldCharType="end"/>
        </w:r>
      </w:hyperlink>
    </w:p>
    <w:p w:rsidR="007A2122" w:rsidRDefault="007A2122">
      <w:pPr>
        <w:pStyle w:val="35"/>
        <w:tabs>
          <w:tab w:val="left" w:pos="1680"/>
          <w:tab w:val="right" w:leader="dot" w:pos="8296"/>
        </w:tabs>
        <w:rPr>
          <w:rFonts w:asciiTheme="minorHAnsi" w:eastAsiaTheme="minorEastAsia" w:hAnsiTheme="minorHAnsi" w:cstheme="minorBidi"/>
          <w:iCs w:val="0"/>
          <w:noProof/>
          <w:sz w:val="21"/>
          <w:szCs w:val="22"/>
        </w:rPr>
      </w:pPr>
      <w:hyperlink w:anchor="_Toc517755386" w:history="1">
        <w:r w:rsidRPr="00FF161B">
          <w:rPr>
            <w:rStyle w:val="aa"/>
            <w:rFonts w:ascii="宋体" w:hAnsi="宋体"/>
            <w:noProof/>
          </w:rPr>
          <w:t>5.2.1.1.3</w:t>
        </w:r>
        <w:r>
          <w:rPr>
            <w:rFonts w:asciiTheme="minorHAnsi" w:eastAsiaTheme="minorEastAsia" w:hAnsiTheme="minorHAnsi" w:cstheme="minorBidi"/>
            <w:iCs w:val="0"/>
            <w:noProof/>
            <w:sz w:val="21"/>
            <w:szCs w:val="22"/>
          </w:rPr>
          <w:tab/>
        </w:r>
        <w:r w:rsidRPr="00FF161B">
          <w:rPr>
            <w:rStyle w:val="aa"/>
            <w:rFonts w:ascii="宋体" w:hAnsi="宋体" w:hint="eastAsia"/>
            <w:noProof/>
          </w:rPr>
          <w:t>通风</w:t>
        </w:r>
        <w:r>
          <w:rPr>
            <w:noProof/>
            <w:webHidden/>
          </w:rPr>
          <w:tab/>
        </w:r>
        <w:r>
          <w:rPr>
            <w:noProof/>
            <w:webHidden/>
          </w:rPr>
          <w:fldChar w:fldCharType="begin"/>
        </w:r>
        <w:r>
          <w:rPr>
            <w:noProof/>
            <w:webHidden/>
          </w:rPr>
          <w:instrText xml:space="preserve"> PAGEREF _Toc517755386 \h </w:instrText>
        </w:r>
        <w:r>
          <w:rPr>
            <w:noProof/>
            <w:webHidden/>
          </w:rPr>
        </w:r>
        <w:r>
          <w:rPr>
            <w:noProof/>
            <w:webHidden/>
          </w:rPr>
          <w:fldChar w:fldCharType="separate"/>
        </w:r>
        <w:r>
          <w:rPr>
            <w:noProof/>
            <w:webHidden/>
          </w:rPr>
          <w:t>34</w:t>
        </w:r>
        <w:r>
          <w:rPr>
            <w:noProof/>
            <w:webHidden/>
          </w:rPr>
          <w:fldChar w:fldCharType="end"/>
        </w:r>
      </w:hyperlink>
    </w:p>
    <w:p w:rsidR="007A2122" w:rsidRDefault="007A2122">
      <w:pPr>
        <w:pStyle w:val="35"/>
        <w:tabs>
          <w:tab w:val="left" w:pos="1680"/>
          <w:tab w:val="right" w:leader="dot" w:pos="8296"/>
        </w:tabs>
        <w:rPr>
          <w:rFonts w:asciiTheme="minorHAnsi" w:eastAsiaTheme="minorEastAsia" w:hAnsiTheme="minorHAnsi" w:cstheme="minorBidi"/>
          <w:iCs w:val="0"/>
          <w:noProof/>
          <w:sz w:val="21"/>
          <w:szCs w:val="22"/>
        </w:rPr>
      </w:pPr>
      <w:hyperlink w:anchor="_Toc517755387" w:history="1">
        <w:r w:rsidRPr="00FF161B">
          <w:rPr>
            <w:rStyle w:val="aa"/>
            <w:rFonts w:ascii="宋体" w:hAnsi="宋体"/>
            <w:noProof/>
          </w:rPr>
          <w:t>5.2.1.1.4</w:t>
        </w:r>
        <w:r>
          <w:rPr>
            <w:rFonts w:asciiTheme="minorHAnsi" w:eastAsiaTheme="minorEastAsia" w:hAnsiTheme="minorHAnsi" w:cstheme="minorBidi"/>
            <w:iCs w:val="0"/>
            <w:noProof/>
            <w:sz w:val="21"/>
            <w:szCs w:val="22"/>
          </w:rPr>
          <w:tab/>
        </w:r>
        <w:r w:rsidRPr="00FF161B">
          <w:rPr>
            <w:rStyle w:val="aa"/>
            <w:rFonts w:ascii="宋体" w:hAnsi="宋体" w:hint="eastAsia"/>
            <w:noProof/>
          </w:rPr>
          <w:t>强风</w:t>
        </w:r>
        <w:r>
          <w:rPr>
            <w:noProof/>
            <w:webHidden/>
          </w:rPr>
          <w:tab/>
        </w:r>
        <w:r>
          <w:rPr>
            <w:noProof/>
            <w:webHidden/>
          </w:rPr>
          <w:fldChar w:fldCharType="begin"/>
        </w:r>
        <w:r>
          <w:rPr>
            <w:noProof/>
            <w:webHidden/>
          </w:rPr>
          <w:instrText xml:space="preserve"> PAGEREF _Toc517755387 \h </w:instrText>
        </w:r>
        <w:r>
          <w:rPr>
            <w:noProof/>
            <w:webHidden/>
          </w:rPr>
        </w:r>
        <w:r>
          <w:rPr>
            <w:noProof/>
            <w:webHidden/>
          </w:rPr>
          <w:fldChar w:fldCharType="separate"/>
        </w:r>
        <w:r>
          <w:rPr>
            <w:noProof/>
            <w:webHidden/>
          </w:rPr>
          <w:t>35</w:t>
        </w:r>
        <w:r>
          <w:rPr>
            <w:noProof/>
            <w:webHidden/>
          </w:rPr>
          <w:fldChar w:fldCharType="end"/>
        </w:r>
      </w:hyperlink>
    </w:p>
    <w:p w:rsidR="007A2122" w:rsidRDefault="007A2122">
      <w:pPr>
        <w:pStyle w:val="35"/>
        <w:tabs>
          <w:tab w:val="left" w:pos="1680"/>
          <w:tab w:val="right" w:leader="dot" w:pos="8296"/>
        </w:tabs>
        <w:rPr>
          <w:rFonts w:asciiTheme="minorHAnsi" w:eastAsiaTheme="minorEastAsia" w:hAnsiTheme="minorHAnsi" w:cstheme="minorBidi"/>
          <w:iCs w:val="0"/>
          <w:noProof/>
          <w:sz w:val="21"/>
          <w:szCs w:val="22"/>
        </w:rPr>
      </w:pPr>
      <w:hyperlink w:anchor="_Toc517755388" w:history="1">
        <w:r w:rsidRPr="00FF161B">
          <w:rPr>
            <w:rStyle w:val="aa"/>
            <w:rFonts w:ascii="宋体" w:hAnsi="宋体"/>
            <w:noProof/>
          </w:rPr>
          <w:t>5.2.1.1.5</w:t>
        </w:r>
        <w:r>
          <w:rPr>
            <w:rFonts w:asciiTheme="minorHAnsi" w:eastAsiaTheme="minorEastAsia" w:hAnsiTheme="minorHAnsi" w:cstheme="minorBidi"/>
            <w:iCs w:val="0"/>
            <w:noProof/>
            <w:sz w:val="21"/>
            <w:szCs w:val="22"/>
          </w:rPr>
          <w:tab/>
        </w:r>
        <w:r w:rsidRPr="00FF161B">
          <w:rPr>
            <w:rStyle w:val="aa"/>
            <w:rFonts w:ascii="宋体" w:hAnsi="宋体" w:hint="eastAsia"/>
            <w:noProof/>
          </w:rPr>
          <w:t>高温减载</w:t>
        </w:r>
        <w:r>
          <w:rPr>
            <w:noProof/>
            <w:webHidden/>
          </w:rPr>
          <w:tab/>
        </w:r>
        <w:r>
          <w:rPr>
            <w:noProof/>
            <w:webHidden/>
          </w:rPr>
          <w:fldChar w:fldCharType="begin"/>
        </w:r>
        <w:r>
          <w:rPr>
            <w:noProof/>
            <w:webHidden/>
          </w:rPr>
          <w:instrText xml:space="preserve"> PAGEREF _Toc517755388 \h </w:instrText>
        </w:r>
        <w:r>
          <w:rPr>
            <w:noProof/>
            <w:webHidden/>
          </w:rPr>
        </w:r>
        <w:r>
          <w:rPr>
            <w:noProof/>
            <w:webHidden/>
          </w:rPr>
          <w:fldChar w:fldCharType="separate"/>
        </w:r>
        <w:r>
          <w:rPr>
            <w:noProof/>
            <w:webHidden/>
          </w:rPr>
          <w:t>35</w:t>
        </w:r>
        <w:r>
          <w:rPr>
            <w:noProof/>
            <w:webHidden/>
          </w:rPr>
          <w:fldChar w:fldCharType="end"/>
        </w:r>
      </w:hyperlink>
    </w:p>
    <w:p w:rsidR="007A2122" w:rsidRDefault="007A2122">
      <w:pPr>
        <w:pStyle w:val="35"/>
        <w:tabs>
          <w:tab w:val="left" w:pos="1680"/>
          <w:tab w:val="right" w:leader="dot" w:pos="8296"/>
        </w:tabs>
        <w:rPr>
          <w:rFonts w:asciiTheme="minorHAnsi" w:eastAsiaTheme="minorEastAsia" w:hAnsiTheme="minorHAnsi" w:cstheme="minorBidi"/>
          <w:iCs w:val="0"/>
          <w:noProof/>
          <w:sz w:val="21"/>
          <w:szCs w:val="22"/>
        </w:rPr>
      </w:pPr>
      <w:hyperlink w:anchor="_Toc517755389" w:history="1">
        <w:r w:rsidRPr="00FF161B">
          <w:rPr>
            <w:rStyle w:val="aa"/>
            <w:rFonts w:ascii="宋体" w:hAnsi="宋体"/>
            <w:noProof/>
          </w:rPr>
          <w:t>5.2.1.1.6</w:t>
        </w:r>
        <w:r>
          <w:rPr>
            <w:rFonts w:asciiTheme="minorHAnsi" w:eastAsiaTheme="minorEastAsia" w:hAnsiTheme="minorHAnsi" w:cstheme="minorBidi"/>
            <w:iCs w:val="0"/>
            <w:noProof/>
            <w:sz w:val="21"/>
            <w:szCs w:val="22"/>
          </w:rPr>
          <w:tab/>
        </w:r>
        <w:r w:rsidRPr="00FF161B">
          <w:rPr>
            <w:rStyle w:val="aa"/>
            <w:rFonts w:ascii="宋体" w:hAnsi="宋体" w:hint="eastAsia"/>
            <w:noProof/>
          </w:rPr>
          <w:t>预冷</w:t>
        </w:r>
        <w:r w:rsidRPr="00FF161B">
          <w:rPr>
            <w:rStyle w:val="aa"/>
            <w:rFonts w:ascii="宋体" w:hAnsi="宋体"/>
            <w:noProof/>
          </w:rPr>
          <w:t>/</w:t>
        </w:r>
        <w:r w:rsidRPr="00FF161B">
          <w:rPr>
            <w:rStyle w:val="aa"/>
            <w:rFonts w:ascii="宋体" w:hAnsi="宋体" w:hint="eastAsia"/>
            <w:noProof/>
          </w:rPr>
          <w:t>预热</w:t>
        </w:r>
        <w:r>
          <w:rPr>
            <w:noProof/>
            <w:webHidden/>
          </w:rPr>
          <w:tab/>
        </w:r>
        <w:r>
          <w:rPr>
            <w:noProof/>
            <w:webHidden/>
          </w:rPr>
          <w:fldChar w:fldCharType="begin"/>
        </w:r>
        <w:r>
          <w:rPr>
            <w:noProof/>
            <w:webHidden/>
          </w:rPr>
          <w:instrText xml:space="preserve"> PAGEREF _Toc517755389 \h </w:instrText>
        </w:r>
        <w:r>
          <w:rPr>
            <w:noProof/>
            <w:webHidden/>
          </w:rPr>
        </w:r>
        <w:r>
          <w:rPr>
            <w:noProof/>
            <w:webHidden/>
          </w:rPr>
          <w:fldChar w:fldCharType="separate"/>
        </w:r>
        <w:r>
          <w:rPr>
            <w:noProof/>
            <w:webHidden/>
          </w:rPr>
          <w:t>35</w:t>
        </w:r>
        <w:r>
          <w:rPr>
            <w:noProof/>
            <w:webHidden/>
          </w:rPr>
          <w:fldChar w:fldCharType="end"/>
        </w:r>
      </w:hyperlink>
    </w:p>
    <w:p w:rsidR="007A2122" w:rsidRDefault="007A2122">
      <w:pPr>
        <w:pStyle w:val="35"/>
        <w:tabs>
          <w:tab w:val="left" w:pos="1680"/>
          <w:tab w:val="right" w:leader="dot" w:pos="8296"/>
        </w:tabs>
        <w:rPr>
          <w:rFonts w:asciiTheme="minorHAnsi" w:eastAsiaTheme="minorEastAsia" w:hAnsiTheme="minorHAnsi" w:cstheme="minorBidi"/>
          <w:iCs w:val="0"/>
          <w:noProof/>
          <w:sz w:val="21"/>
          <w:szCs w:val="22"/>
        </w:rPr>
      </w:pPr>
      <w:hyperlink w:anchor="_Toc517755390" w:history="1">
        <w:r w:rsidRPr="00FF161B">
          <w:rPr>
            <w:rStyle w:val="aa"/>
            <w:rFonts w:ascii="宋体" w:hAnsi="宋体"/>
            <w:noProof/>
          </w:rPr>
          <w:t>5.2.1.1.7</w:t>
        </w:r>
        <w:r>
          <w:rPr>
            <w:rFonts w:asciiTheme="minorHAnsi" w:eastAsiaTheme="minorEastAsia" w:hAnsiTheme="minorHAnsi" w:cstheme="minorBidi"/>
            <w:iCs w:val="0"/>
            <w:noProof/>
            <w:sz w:val="21"/>
            <w:szCs w:val="22"/>
          </w:rPr>
          <w:tab/>
        </w:r>
        <w:r w:rsidRPr="00FF161B">
          <w:rPr>
            <w:rStyle w:val="aa"/>
            <w:rFonts w:ascii="宋体" w:hAnsi="宋体" w:hint="eastAsia"/>
            <w:noProof/>
          </w:rPr>
          <w:t>除湿模式</w:t>
        </w:r>
        <w:r>
          <w:rPr>
            <w:noProof/>
            <w:webHidden/>
          </w:rPr>
          <w:tab/>
        </w:r>
        <w:r>
          <w:rPr>
            <w:noProof/>
            <w:webHidden/>
          </w:rPr>
          <w:fldChar w:fldCharType="begin"/>
        </w:r>
        <w:r>
          <w:rPr>
            <w:noProof/>
            <w:webHidden/>
          </w:rPr>
          <w:instrText xml:space="preserve"> PAGEREF _Toc517755390 \h </w:instrText>
        </w:r>
        <w:r>
          <w:rPr>
            <w:noProof/>
            <w:webHidden/>
          </w:rPr>
        </w:r>
        <w:r>
          <w:rPr>
            <w:noProof/>
            <w:webHidden/>
          </w:rPr>
          <w:fldChar w:fldCharType="separate"/>
        </w:r>
        <w:r>
          <w:rPr>
            <w:noProof/>
            <w:webHidden/>
          </w:rPr>
          <w:t>35</w:t>
        </w:r>
        <w:r>
          <w:rPr>
            <w:noProof/>
            <w:webHidden/>
          </w:rPr>
          <w:fldChar w:fldCharType="end"/>
        </w:r>
      </w:hyperlink>
    </w:p>
    <w:p w:rsidR="007A2122" w:rsidRDefault="007A2122">
      <w:pPr>
        <w:pStyle w:val="35"/>
        <w:tabs>
          <w:tab w:val="left" w:pos="1680"/>
          <w:tab w:val="right" w:leader="dot" w:pos="8296"/>
        </w:tabs>
        <w:rPr>
          <w:rFonts w:asciiTheme="minorHAnsi" w:eastAsiaTheme="minorEastAsia" w:hAnsiTheme="minorHAnsi" w:cstheme="minorBidi"/>
          <w:iCs w:val="0"/>
          <w:noProof/>
          <w:sz w:val="21"/>
          <w:szCs w:val="22"/>
        </w:rPr>
      </w:pPr>
      <w:hyperlink w:anchor="_Toc517755391" w:history="1">
        <w:r w:rsidRPr="00FF161B">
          <w:rPr>
            <w:rStyle w:val="aa"/>
            <w:rFonts w:ascii="宋体" w:hAnsi="宋体"/>
            <w:noProof/>
          </w:rPr>
          <w:t>5.2.1.1.8</w:t>
        </w:r>
        <w:r>
          <w:rPr>
            <w:rFonts w:asciiTheme="minorHAnsi" w:eastAsiaTheme="minorEastAsia" w:hAnsiTheme="minorHAnsi" w:cstheme="minorBidi"/>
            <w:iCs w:val="0"/>
            <w:noProof/>
            <w:sz w:val="21"/>
            <w:szCs w:val="22"/>
          </w:rPr>
          <w:tab/>
        </w:r>
        <w:r w:rsidRPr="00FF161B">
          <w:rPr>
            <w:rStyle w:val="aa"/>
            <w:rFonts w:ascii="宋体" w:hAnsi="宋体" w:hint="eastAsia"/>
            <w:noProof/>
          </w:rPr>
          <w:t>除霜模式</w:t>
        </w:r>
        <w:r>
          <w:rPr>
            <w:noProof/>
            <w:webHidden/>
          </w:rPr>
          <w:tab/>
        </w:r>
        <w:r>
          <w:rPr>
            <w:noProof/>
            <w:webHidden/>
          </w:rPr>
          <w:fldChar w:fldCharType="begin"/>
        </w:r>
        <w:r>
          <w:rPr>
            <w:noProof/>
            <w:webHidden/>
          </w:rPr>
          <w:instrText xml:space="preserve"> PAGEREF _Toc517755391 \h </w:instrText>
        </w:r>
        <w:r>
          <w:rPr>
            <w:noProof/>
            <w:webHidden/>
          </w:rPr>
        </w:r>
        <w:r>
          <w:rPr>
            <w:noProof/>
            <w:webHidden/>
          </w:rPr>
          <w:fldChar w:fldCharType="separate"/>
        </w:r>
        <w:r>
          <w:rPr>
            <w:noProof/>
            <w:webHidden/>
          </w:rPr>
          <w:t>35</w:t>
        </w:r>
        <w:r>
          <w:rPr>
            <w:noProof/>
            <w:webHidden/>
          </w:rPr>
          <w:fldChar w:fldCharType="end"/>
        </w:r>
      </w:hyperlink>
    </w:p>
    <w:p w:rsidR="007A2122" w:rsidRDefault="007A2122">
      <w:pPr>
        <w:pStyle w:val="35"/>
        <w:tabs>
          <w:tab w:val="left" w:pos="1470"/>
          <w:tab w:val="right" w:leader="dot" w:pos="8296"/>
        </w:tabs>
        <w:rPr>
          <w:rFonts w:asciiTheme="minorHAnsi" w:eastAsiaTheme="minorEastAsia" w:hAnsiTheme="minorHAnsi" w:cstheme="minorBidi"/>
          <w:iCs w:val="0"/>
          <w:noProof/>
          <w:sz w:val="21"/>
          <w:szCs w:val="22"/>
        </w:rPr>
      </w:pPr>
      <w:hyperlink w:anchor="_Toc517755392" w:history="1">
        <w:r w:rsidRPr="00FF161B">
          <w:rPr>
            <w:rStyle w:val="aa"/>
            <w:rFonts w:ascii="宋体" w:hAnsi="宋体"/>
            <w:noProof/>
          </w:rPr>
          <w:t>5.2.1.2</w:t>
        </w:r>
        <w:r>
          <w:rPr>
            <w:rFonts w:asciiTheme="minorHAnsi" w:eastAsiaTheme="minorEastAsia" w:hAnsiTheme="minorHAnsi" w:cstheme="minorBidi"/>
            <w:iCs w:val="0"/>
            <w:noProof/>
            <w:sz w:val="21"/>
            <w:szCs w:val="22"/>
          </w:rPr>
          <w:tab/>
        </w:r>
        <w:r w:rsidRPr="00FF161B">
          <w:rPr>
            <w:rStyle w:val="aa"/>
            <w:rFonts w:ascii="宋体" w:hAnsi="宋体" w:hint="eastAsia"/>
            <w:noProof/>
          </w:rPr>
          <w:t>手动模式（制热、制冷）</w:t>
        </w:r>
        <w:r>
          <w:rPr>
            <w:noProof/>
            <w:webHidden/>
          </w:rPr>
          <w:tab/>
        </w:r>
        <w:r>
          <w:rPr>
            <w:noProof/>
            <w:webHidden/>
          </w:rPr>
          <w:fldChar w:fldCharType="begin"/>
        </w:r>
        <w:r>
          <w:rPr>
            <w:noProof/>
            <w:webHidden/>
          </w:rPr>
          <w:instrText xml:space="preserve"> PAGEREF _Toc517755392 \h </w:instrText>
        </w:r>
        <w:r>
          <w:rPr>
            <w:noProof/>
            <w:webHidden/>
          </w:rPr>
        </w:r>
        <w:r>
          <w:rPr>
            <w:noProof/>
            <w:webHidden/>
          </w:rPr>
          <w:fldChar w:fldCharType="separate"/>
        </w:r>
        <w:r>
          <w:rPr>
            <w:noProof/>
            <w:webHidden/>
          </w:rPr>
          <w:t>36</w:t>
        </w:r>
        <w:r>
          <w:rPr>
            <w:noProof/>
            <w:webHidden/>
          </w:rPr>
          <w:fldChar w:fldCharType="end"/>
        </w:r>
      </w:hyperlink>
    </w:p>
    <w:p w:rsidR="007A2122" w:rsidRDefault="007A2122">
      <w:pPr>
        <w:pStyle w:val="35"/>
        <w:tabs>
          <w:tab w:val="left" w:pos="1470"/>
          <w:tab w:val="right" w:leader="dot" w:pos="8296"/>
        </w:tabs>
        <w:rPr>
          <w:rFonts w:asciiTheme="minorHAnsi" w:eastAsiaTheme="minorEastAsia" w:hAnsiTheme="minorHAnsi" w:cstheme="minorBidi"/>
          <w:iCs w:val="0"/>
          <w:noProof/>
          <w:sz w:val="21"/>
          <w:szCs w:val="22"/>
        </w:rPr>
      </w:pPr>
      <w:hyperlink w:anchor="_Toc517755393" w:history="1">
        <w:r w:rsidRPr="00FF161B">
          <w:rPr>
            <w:rStyle w:val="aa"/>
            <w:rFonts w:ascii="宋体" w:hAnsi="宋体"/>
            <w:noProof/>
          </w:rPr>
          <w:t>5.2.1.3</w:t>
        </w:r>
        <w:r>
          <w:rPr>
            <w:rFonts w:asciiTheme="minorHAnsi" w:eastAsiaTheme="minorEastAsia" w:hAnsiTheme="minorHAnsi" w:cstheme="minorBidi"/>
            <w:iCs w:val="0"/>
            <w:noProof/>
            <w:sz w:val="21"/>
            <w:szCs w:val="22"/>
          </w:rPr>
          <w:tab/>
        </w:r>
        <w:r w:rsidRPr="00FF161B">
          <w:rPr>
            <w:rStyle w:val="aa"/>
            <w:rFonts w:ascii="宋体" w:hAnsi="宋体" w:hint="eastAsia"/>
            <w:noProof/>
          </w:rPr>
          <w:t>通风模式</w:t>
        </w:r>
        <w:r>
          <w:rPr>
            <w:noProof/>
            <w:webHidden/>
          </w:rPr>
          <w:tab/>
        </w:r>
        <w:r>
          <w:rPr>
            <w:noProof/>
            <w:webHidden/>
          </w:rPr>
          <w:fldChar w:fldCharType="begin"/>
        </w:r>
        <w:r>
          <w:rPr>
            <w:noProof/>
            <w:webHidden/>
          </w:rPr>
          <w:instrText xml:space="preserve"> PAGEREF _Toc517755393 \h </w:instrText>
        </w:r>
        <w:r>
          <w:rPr>
            <w:noProof/>
            <w:webHidden/>
          </w:rPr>
        </w:r>
        <w:r>
          <w:rPr>
            <w:noProof/>
            <w:webHidden/>
          </w:rPr>
          <w:fldChar w:fldCharType="separate"/>
        </w:r>
        <w:r>
          <w:rPr>
            <w:noProof/>
            <w:webHidden/>
          </w:rPr>
          <w:t>36</w:t>
        </w:r>
        <w:r>
          <w:rPr>
            <w:noProof/>
            <w:webHidden/>
          </w:rPr>
          <w:fldChar w:fldCharType="end"/>
        </w:r>
      </w:hyperlink>
    </w:p>
    <w:p w:rsidR="007A2122" w:rsidRDefault="007A2122">
      <w:pPr>
        <w:pStyle w:val="35"/>
        <w:tabs>
          <w:tab w:val="left" w:pos="1470"/>
          <w:tab w:val="right" w:leader="dot" w:pos="8296"/>
        </w:tabs>
        <w:rPr>
          <w:rFonts w:asciiTheme="minorHAnsi" w:eastAsiaTheme="minorEastAsia" w:hAnsiTheme="minorHAnsi" w:cstheme="minorBidi"/>
          <w:iCs w:val="0"/>
          <w:noProof/>
          <w:sz w:val="21"/>
          <w:szCs w:val="22"/>
        </w:rPr>
      </w:pPr>
      <w:hyperlink w:anchor="_Toc517755394" w:history="1">
        <w:r w:rsidRPr="00FF161B">
          <w:rPr>
            <w:rStyle w:val="aa"/>
            <w:rFonts w:ascii="宋体" w:hAnsi="宋体"/>
            <w:noProof/>
          </w:rPr>
          <w:t>5.2.1.4</w:t>
        </w:r>
        <w:r>
          <w:rPr>
            <w:rFonts w:asciiTheme="minorHAnsi" w:eastAsiaTheme="minorEastAsia" w:hAnsiTheme="minorHAnsi" w:cstheme="minorBidi"/>
            <w:iCs w:val="0"/>
            <w:noProof/>
            <w:sz w:val="21"/>
            <w:szCs w:val="22"/>
          </w:rPr>
          <w:tab/>
        </w:r>
        <w:r w:rsidRPr="00FF161B">
          <w:rPr>
            <w:rStyle w:val="aa"/>
            <w:rFonts w:ascii="宋体" w:hAnsi="宋体" w:hint="eastAsia"/>
            <w:noProof/>
          </w:rPr>
          <w:t>停止模式</w:t>
        </w:r>
        <w:r>
          <w:rPr>
            <w:noProof/>
            <w:webHidden/>
          </w:rPr>
          <w:tab/>
        </w:r>
        <w:r>
          <w:rPr>
            <w:noProof/>
            <w:webHidden/>
          </w:rPr>
          <w:fldChar w:fldCharType="begin"/>
        </w:r>
        <w:r>
          <w:rPr>
            <w:noProof/>
            <w:webHidden/>
          </w:rPr>
          <w:instrText xml:space="preserve"> PAGEREF _Toc517755394 \h </w:instrText>
        </w:r>
        <w:r>
          <w:rPr>
            <w:noProof/>
            <w:webHidden/>
          </w:rPr>
        </w:r>
        <w:r>
          <w:rPr>
            <w:noProof/>
            <w:webHidden/>
          </w:rPr>
          <w:fldChar w:fldCharType="separate"/>
        </w:r>
        <w:r>
          <w:rPr>
            <w:noProof/>
            <w:webHidden/>
          </w:rPr>
          <w:t>36</w:t>
        </w:r>
        <w:r>
          <w:rPr>
            <w:noProof/>
            <w:webHidden/>
          </w:rPr>
          <w:fldChar w:fldCharType="end"/>
        </w:r>
      </w:hyperlink>
    </w:p>
    <w:p w:rsidR="007A2122" w:rsidRDefault="007A2122">
      <w:pPr>
        <w:pStyle w:val="35"/>
        <w:tabs>
          <w:tab w:val="left" w:pos="1470"/>
          <w:tab w:val="right" w:leader="dot" w:pos="8296"/>
        </w:tabs>
        <w:rPr>
          <w:rFonts w:asciiTheme="minorHAnsi" w:eastAsiaTheme="minorEastAsia" w:hAnsiTheme="minorHAnsi" w:cstheme="minorBidi"/>
          <w:iCs w:val="0"/>
          <w:noProof/>
          <w:sz w:val="21"/>
          <w:szCs w:val="22"/>
        </w:rPr>
      </w:pPr>
      <w:hyperlink w:anchor="_Toc517755395" w:history="1">
        <w:r w:rsidRPr="00FF161B">
          <w:rPr>
            <w:rStyle w:val="aa"/>
            <w:rFonts w:ascii="宋体" w:hAnsi="宋体"/>
            <w:noProof/>
          </w:rPr>
          <w:t>5.2.1.5</w:t>
        </w:r>
        <w:r>
          <w:rPr>
            <w:rFonts w:asciiTheme="minorHAnsi" w:eastAsiaTheme="minorEastAsia" w:hAnsiTheme="minorHAnsi" w:cstheme="minorBidi"/>
            <w:iCs w:val="0"/>
            <w:noProof/>
            <w:sz w:val="21"/>
            <w:szCs w:val="22"/>
          </w:rPr>
          <w:tab/>
        </w:r>
        <w:r w:rsidRPr="00FF161B">
          <w:rPr>
            <w:rStyle w:val="aa"/>
            <w:rFonts w:ascii="宋体" w:hAnsi="宋体" w:hint="eastAsia"/>
            <w:noProof/>
          </w:rPr>
          <w:t>强风模式</w:t>
        </w:r>
        <w:r>
          <w:rPr>
            <w:noProof/>
            <w:webHidden/>
          </w:rPr>
          <w:tab/>
        </w:r>
        <w:r>
          <w:rPr>
            <w:noProof/>
            <w:webHidden/>
          </w:rPr>
          <w:fldChar w:fldCharType="begin"/>
        </w:r>
        <w:r>
          <w:rPr>
            <w:noProof/>
            <w:webHidden/>
          </w:rPr>
          <w:instrText xml:space="preserve"> PAGEREF _Toc517755395 \h </w:instrText>
        </w:r>
        <w:r>
          <w:rPr>
            <w:noProof/>
            <w:webHidden/>
          </w:rPr>
        </w:r>
        <w:r>
          <w:rPr>
            <w:noProof/>
            <w:webHidden/>
          </w:rPr>
          <w:fldChar w:fldCharType="separate"/>
        </w:r>
        <w:r>
          <w:rPr>
            <w:noProof/>
            <w:webHidden/>
          </w:rPr>
          <w:t>36</w:t>
        </w:r>
        <w:r>
          <w:rPr>
            <w:noProof/>
            <w:webHidden/>
          </w:rPr>
          <w:fldChar w:fldCharType="end"/>
        </w:r>
      </w:hyperlink>
    </w:p>
    <w:p w:rsidR="007A2122" w:rsidRDefault="007A2122">
      <w:pPr>
        <w:pStyle w:val="35"/>
        <w:tabs>
          <w:tab w:val="left" w:pos="1470"/>
          <w:tab w:val="right" w:leader="dot" w:pos="8296"/>
        </w:tabs>
        <w:rPr>
          <w:rFonts w:asciiTheme="minorHAnsi" w:eastAsiaTheme="minorEastAsia" w:hAnsiTheme="minorHAnsi" w:cstheme="minorBidi"/>
          <w:iCs w:val="0"/>
          <w:noProof/>
          <w:sz w:val="21"/>
          <w:szCs w:val="22"/>
        </w:rPr>
      </w:pPr>
      <w:hyperlink w:anchor="_Toc517755396" w:history="1">
        <w:r w:rsidRPr="00FF161B">
          <w:rPr>
            <w:rStyle w:val="aa"/>
            <w:rFonts w:ascii="宋体" w:hAnsi="宋体"/>
            <w:noProof/>
          </w:rPr>
          <w:t>5.2.1.6</w:t>
        </w:r>
        <w:r>
          <w:rPr>
            <w:rFonts w:asciiTheme="minorHAnsi" w:eastAsiaTheme="minorEastAsia" w:hAnsiTheme="minorHAnsi" w:cstheme="minorBidi"/>
            <w:iCs w:val="0"/>
            <w:noProof/>
            <w:sz w:val="21"/>
            <w:szCs w:val="22"/>
          </w:rPr>
          <w:tab/>
        </w:r>
        <w:r w:rsidRPr="00FF161B">
          <w:rPr>
            <w:rStyle w:val="aa"/>
            <w:rFonts w:ascii="宋体" w:hAnsi="宋体" w:hint="eastAsia"/>
            <w:noProof/>
          </w:rPr>
          <w:t>测试模式</w:t>
        </w:r>
        <w:r>
          <w:rPr>
            <w:noProof/>
            <w:webHidden/>
          </w:rPr>
          <w:tab/>
        </w:r>
        <w:r>
          <w:rPr>
            <w:noProof/>
            <w:webHidden/>
          </w:rPr>
          <w:fldChar w:fldCharType="begin"/>
        </w:r>
        <w:r>
          <w:rPr>
            <w:noProof/>
            <w:webHidden/>
          </w:rPr>
          <w:instrText xml:space="preserve"> PAGEREF _Toc517755396 \h </w:instrText>
        </w:r>
        <w:r>
          <w:rPr>
            <w:noProof/>
            <w:webHidden/>
          </w:rPr>
        </w:r>
        <w:r>
          <w:rPr>
            <w:noProof/>
            <w:webHidden/>
          </w:rPr>
          <w:fldChar w:fldCharType="separate"/>
        </w:r>
        <w:r>
          <w:rPr>
            <w:noProof/>
            <w:webHidden/>
          </w:rPr>
          <w:t>36</w:t>
        </w:r>
        <w:r>
          <w:rPr>
            <w:noProof/>
            <w:webHidden/>
          </w:rPr>
          <w:fldChar w:fldCharType="end"/>
        </w:r>
      </w:hyperlink>
    </w:p>
    <w:p w:rsidR="007A2122" w:rsidRDefault="007A2122">
      <w:pPr>
        <w:pStyle w:val="35"/>
        <w:tabs>
          <w:tab w:val="left" w:pos="1260"/>
          <w:tab w:val="right" w:leader="dot" w:pos="8296"/>
        </w:tabs>
        <w:rPr>
          <w:rFonts w:asciiTheme="minorHAnsi" w:eastAsiaTheme="minorEastAsia" w:hAnsiTheme="minorHAnsi" w:cstheme="minorBidi"/>
          <w:iCs w:val="0"/>
          <w:noProof/>
          <w:sz w:val="21"/>
          <w:szCs w:val="22"/>
        </w:rPr>
      </w:pPr>
      <w:hyperlink w:anchor="_Toc517755397" w:history="1">
        <w:r w:rsidRPr="00FF161B">
          <w:rPr>
            <w:rStyle w:val="aa"/>
            <w:rFonts w:ascii="宋体" w:hAnsi="宋体"/>
            <w:noProof/>
          </w:rPr>
          <w:t>5.2.2</w:t>
        </w:r>
        <w:r>
          <w:rPr>
            <w:rFonts w:asciiTheme="minorHAnsi" w:eastAsiaTheme="minorEastAsia" w:hAnsiTheme="minorHAnsi" w:cstheme="minorBidi"/>
            <w:iCs w:val="0"/>
            <w:noProof/>
            <w:sz w:val="21"/>
            <w:szCs w:val="22"/>
          </w:rPr>
          <w:tab/>
        </w:r>
        <w:r w:rsidRPr="00FF161B">
          <w:rPr>
            <w:rStyle w:val="aa"/>
            <w:rFonts w:ascii="宋体" w:hAnsi="宋体" w:hint="eastAsia"/>
            <w:noProof/>
          </w:rPr>
          <w:t>集控模式</w:t>
        </w:r>
        <w:r>
          <w:rPr>
            <w:noProof/>
            <w:webHidden/>
          </w:rPr>
          <w:tab/>
        </w:r>
        <w:r>
          <w:rPr>
            <w:noProof/>
            <w:webHidden/>
          </w:rPr>
          <w:fldChar w:fldCharType="begin"/>
        </w:r>
        <w:r>
          <w:rPr>
            <w:noProof/>
            <w:webHidden/>
          </w:rPr>
          <w:instrText xml:space="preserve"> PAGEREF _Toc517755397 \h </w:instrText>
        </w:r>
        <w:r>
          <w:rPr>
            <w:noProof/>
            <w:webHidden/>
          </w:rPr>
        </w:r>
        <w:r>
          <w:rPr>
            <w:noProof/>
            <w:webHidden/>
          </w:rPr>
          <w:fldChar w:fldCharType="separate"/>
        </w:r>
        <w:r>
          <w:rPr>
            <w:noProof/>
            <w:webHidden/>
          </w:rPr>
          <w:t>37</w:t>
        </w:r>
        <w:r>
          <w:rPr>
            <w:noProof/>
            <w:webHidden/>
          </w:rPr>
          <w:fldChar w:fldCharType="end"/>
        </w:r>
      </w:hyperlink>
    </w:p>
    <w:p w:rsidR="007A2122" w:rsidRDefault="007A2122">
      <w:pPr>
        <w:pStyle w:val="35"/>
        <w:tabs>
          <w:tab w:val="left" w:pos="1470"/>
          <w:tab w:val="right" w:leader="dot" w:pos="8296"/>
        </w:tabs>
        <w:rPr>
          <w:rFonts w:asciiTheme="minorHAnsi" w:eastAsiaTheme="minorEastAsia" w:hAnsiTheme="minorHAnsi" w:cstheme="minorBidi"/>
          <w:iCs w:val="0"/>
          <w:noProof/>
          <w:sz w:val="21"/>
          <w:szCs w:val="22"/>
        </w:rPr>
      </w:pPr>
      <w:hyperlink w:anchor="_Toc517755398" w:history="1">
        <w:r w:rsidRPr="00FF161B">
          <w:rPr>
            <w:rStyle w:val="aa"/>
            <w:rFonts w:ascii="宋体" w:hAnsi="宋体"/>
            <w:noProof/>
          </w:rPr>
          <w:t>5.2.2.1</w:t>
        </w:r>
        <w:r>
          <w:rPr>
            <w:rFonts w:asciiTheme="minorHAnsi" w:eastAsiaTheme="minorEastAsia" w:hAnsiTheme="minorHAnsi" w:cstheme="minorBidi"/>
            <w:iCs w:val="0"/>
            <w:noProof/>
            <w:sz w:val="21"/>
            <w:szCs w:val="22"/>
          </w:rPr>
          <w:tab/>
        </w:r>
        <w:r w:rsidRPr="00FF161B">
          <w:rPr>
            <w:rStyle w:val="aa"/>
            <w:rFonts w:ascii="宋体" w:hAnsi="宋体" w:hint="eastAsia"/>
            <w:noProof/>
          </w:rPr>
          <w:t>紧急通风模式</w:t>
        </w:r>
        <w:r>
          <w:rPr>
            <w:noProof/>
            <w:webHidden/>
          </w:rPr>
          <w:tab/>
        </w:r>
        <w:r>
          <w:rPr>
            <w:noProof/>
            <w:webHidden/>
          </w:rPr>
          <w:fldChar w:fldCharType="begin"/>
        </w:r>
        <w:r>
          <w:rPr>
            <w:noProof/>
            <w:webHidden/>
          </w:rPr>
          <w:instrText xml:space="preserve"> PAGEREF _Toc517755398 \h </w:instrText>
        </w:r>
        <w:r>
          <w:rPr>
            <w:noProof/>
            <w:webHidden/>
          </w:rPr>
        </w:r>
        <w:r>
          <w:rPr>
            <w:noProof/>
            <w:webHidden/>
          </w:rPr>
          <w:fldChar w:fldCharType="separate"/>
        </w:r>
        <w:r>
          <w:rPr>
            <w:noProof/>
            <w:webHidden/>
          </w:rPr>
          <w:t>37</w:t>
        </w:r>
        <w:r>
          <w:rPr>
            <w:noProof/>
            <w:webHidden/>
          </w:rPr>
          <w:fldChar w:fldCharType="end"/>
        </w:r>
      </w:hyperlink>
    </w:p>
    <w:p w:rsidR="007A2122" w:rsidRDefault="007A2122">
      <w:pPr>
        <w:pStyle w:val="35"/>
        <w:tabs>
          <w:tab w:val="left" w:pos="1470"/>
          <w:tab w:val="right" w:leader="dot" w:pos="8296"/>
        </w:tabs>
        <w:rPr>
          <w:rFonts w:asciiTheme="minorHAnsi" w:eastAsiaTheme="minorEastAsia" w:hAnsiTheme="minorHAnsi" w:cstheme="minorBidi"/>
          <w:iCs w:val="0"/>
          <w:noProof/>
          <w:sz w:val="21"/>
          <w:szCs w:val="22"/>
        </w:rPr>
      </w:pPr>
      <w:hyperlink w:anchor="_Toc517755399" w:history="1">
        <w:r w:rsidRPr="00FF161B">
          <w:rPr>
            <w:rStyle w:val="aa"/>
            <w:rFonts w:ascii="宋体" w:hAnsi="宋体"/>
            <w:noProof/>
          </w:rPr>
          <w:t>5.2.2.2</w:t>
        </w:r>
        <w:r>
          <w:rPr>
            <w:rFonts w:asciiTheme="minorHAnsi" w:eastAsiaTheme="minorEastAsia" w:hAnsiTheme="minorHAnsi" w:cstheme="minorBidi"/>
            <w:iCs w:val="0"/>
            <w:noProof/>
            <w:sz w:val="21"/>
            <w:szCs w:val="22"/>
          </w:rPr>
          <w:tab/>
        </w:r>
        <w:r w:rsidRPr="00FF161B">
          <w:rPr>
            <w:rStyle w:val="aa"/>
            <w:rFonts w:ascii="宋体" w:hAnsi="宋体" w:hint="eastAsia"/>
            <w:noProof/>
          </w:rPr>
          <w:t>减载模式</w:t>
        </w:r>
        <w:r w:rsidRPr="00FF161B">
          <w:rPr>
            <w:rStyle w:val="aa"/>
            <w:rFonts w:ascii="宋体" w:hAnsi="宋体"/>
            <w:noProof/>
          </w:rPr>
          <w:t xml:space="preserve"> </w:t>
        </w:r>
        <w:r w:rsidRPr="00FF161B">
          <w:rPr>
            <w:rStyle w:val="aa"/>
            <w:rFonts w:ascii="宋体" w:hAnsi="宋体" w:hint="eastAsia"/>
            <w:noProof/>
          </w:rPr>
          <w:t>（一个</w:t>
        </w:r>
        <w:r w:rsidRPr="00FF161B">
          <w:rPr>
            <w:rStyle w:val="aa"/>
            <w:rFonts w:ascii="宋体" w:hAnsi="宋体"/>
            <w:noProof/>
          </w:rPr>
          <w:t>SIV</w:t>
        </w:r>
        <w:r w:rsidRPr="00FF161B">
          <w:rPr>
            <w:rStyle w:val="aa"/>
            <w:rFonts w:ascii="宋体" w:hAnsi="宋体" w:hint="eastAsia"/>
            <w:noProof/>
          </w:rPr>
          <w:t>故障，即扩展供电模式</w:t>
        </w:r>
        <w:r w:rsidRPr="00FF161B">
          <w:rPr>
            <w:rStyle w:val="aa"/>
            <w:rFonts w:ascii="宋体" w:hAnsi="宋体"/>
            <w:noProof/>
          </w:rPr>
          <w:t>)</w:t>
        </w:r>
        <w:r>
          <w:rPr>
            <w:noProof/>
            <w:webHidden/>
          </w:rPr>
          <w:tab/>
        </w:r>
        <w:r>
          <w:rPr>
            <w:noProof/>
            <w:webHidden/>
          </w:rPr>
          <w:fldChar w:fldCharType="begin"/>
        </w:r>
        <w:r>
          <w:rPr>
            <w:noProof/>
            <w:webHidden/>
          </w:rPr>
          <w:instrText xml:space="preserve"> PAGEREF _Toc517755399 \h </w:instrText>
        </w:r>
        <w:r>
          <w:rPr>
            <w:noProof/>
            <w:webHidden/>
          </w:rPr>
        </w:r>
        <w:r>
          <w:rPr>
            <w:noProof/>
            <w:webHidden/>
          </w:rPr>
          <w:fldChar w:fldCharType="separate"/>
        </w:r>
        <w:r>
          <w:rPr>
            <w:noProof/>
            <w:webHidden/>
          </w:rPr>
          <w:t>37</w:t>
        </w:r>
        <w:r>
          <w:rPr>
            <w:noProof/>
            <w:webHidden/>
          </w:rPr>
          <w:fldChar w:fldCharType="end"/>
        </w:r>
      </w:hyperlink>
    </w:p>
    <w:p w:rsidR="007A2122" w:rsidRDefault="007A2122">
      <w:pPr>
        <w:pStyle w:val="35"/>
        <w:tabs>
          <w:tab w:val="left" w:pos="1470"/>
          <w:tab w:val="right" w:leader="dot" w:pos="8296"/>
        </w:tabs>
        <w:rPr>
          <w:rFonts w:asciiTheme="minorHAnsi" w:eastAsiaTheme="minorEastAsia" w:hAnsiTheme="minorHAnsi" w:cstheme="minorBidi"/>
          <w:iCs w:val="0"/>
          <w:noProof/>
          <w:sz w:val="21"/>
          <w:szCs w:val="22"/>
        </w:rPr>
      </w:pPr>
      <w:hyperlink w:anchor="_Toc517755400" w:history="1">
        <w:r w:rsidRPr="00FF161B">
          <w:rPr>
            <w:rStyle w:val="aa"/>
            <w:rFonts w:ascii="宋体" w:hAnsi="宋体"/>
            <w:noProof/>
          </w:rPr>
          <w:t>5.2.2.3</w:t>
        </w:r>
        <w:r>
          <w:rPr>
            <w:rFonts w:asciiTheme="minorHAnsi" w:eastAsiaTheme="minorEastAsia" w:hAnsiTheme="minorHAnsi" w:cstheme="minorBidi"/>
            <w:iCs w:val="0"/>
            <w:noProof/>
            <w:sz w:val="21"/>
            <w:szCs w:val="22"/>
          </w:rPr>
          <w:tab/>
        </w:r>
        <w:r w:rsidRPr="00FF161B">
          <w:rPr>
            <w:rStyle w:val="aa"/>
            <w:rFonts w:ascii="宋体" w:hAnsi="宋体" w:hint="eastAsia"/>
            <w:noProof/>
          </w:rPr>
          <w:t>司机台手动目标调节模式</w:t>
        </w:r>
        <w:r>
          <w:rPr>
            <w:noProof/>
            <w:webHidden/>
          </w:rPr>
          <w:tab/>
        </w:r>
        <w:r>
          <w:rPr>
            <w:noProof/>
            <w:webHidden/>
          </w:rPr>
          <w:fldChar w:fldCharType="begin"/>
        </w:r>
        <w:r>
          <w:rPr>
            <w:noProof/>
            <w:webHidden/>
          </w:rPr>
          <w:instrText xml:space="preserve"> PAGEREF _Toc517755400 \h </w:instrText>
        </w:r>
        <w:r>
          <w:rPr>
            <w:noProof/>
            <w:webHidden/>
          </w:rPr>
        </w:r>
        <w:r>
          <w:rPr>
            <w:noProof/>
            <w:webHidden/>
          </w:rPr>
          <w:fldChar w:fldCharType="separate"/>
        </w:r>
        <w:r>
          <w:rPr>
            <w:noProof/>
            <w:webHidden/>
          </w:rPr>
          <w:t>37</w:t>
        </w:r>
        <w:r>
          <w:rPr>
            <w:noProof/>
            <w:webHidden/>
          </w:rPr>
          <w:fldChar w:fldCharType="end"/>
        </w:r>
      </w:hyperlink>
    </w:p>
    <w:p w:rsidR="007A2122" w:rsidRDefault="007A2122">
      <w:pPr>
        <w:pStyle w:val="35"/>
        <w:tabs>
          <w:tab w:val="left" w:pos="1470"/>
          <w:tab w:val="right" w:leader="dot" w:pos="8296"/>
        </w:tabs>
        <w:rPr>
          <w:rFonts w:asciiTheme="minorHAnsi" w:eastAsiaTheme="minorEastAsia" w:hAnsiTheme="minorHAnsi" w:cstheme="minorBidi"/>
          <w:iCs w:val="0"/>
          <w:noProof/>
          <w:sz w:val="21"/>
          <w:szCs w:val="22"/>
        </w:rPr>
      </w:pPr>
      <w:hyperlink w:anchor="_Toc517755401" w:history="1">
        <w:r w:rsidRPr="00FF161B">
          <w:rPr>
            <w:rStyle w:val="aa"/>
            <w:rFonts w:ascii="宋体" w:hAnsi="宋体"/>
            <w:noProof/>
          </w:rPr>
          <w:t>5.2.2.4</w:t>
        </w:r>
        <w:r>
          <w:rPr>
            <w:rFonts w:asciiTheme="minorHAnsi" w:eastAsiaTheme="minorEastAsia" w:hAnsiTheme="minorHAnsi" w:cstheme="minorBidi"/>
            <w:iCs w:val="0"/>
            <w:noProof/>
            <w:sz w:val="21"/>
            <w:szCs w:val="22"/>
          </w:rPr>
          <w:tab/>
        </w:r>
        <w:r w:rsidRPr="00FF161B">
          <w:rPr>
            <w:rStyle w:val="aa"/>
            <w:rFonts w:ascii="宋体" w:hAnsi="宋体" w:hint="eastAsia"/>
            <w:noProof/>
          </w:rPr>
          <w:t>隧道火灾模式</w:t>
        </w:r>
        <w:r>
          <w:rPr>
            <w:noProof/>
            <w:webHidden/>
          </w:rPr>
          <w:tab/>
        </w:r>
        <w:r>
          <w:rPr>
            <w:noProof/>
            <w:webHidden/>
          </w:rPr>
          <w:fldChar w:fldCharType="begin"/>
        </w:r>
        <w:r>
          <w:rPr>
            <w:noProof/>
            <w:webHidden/>
          </w:rPr>
          <w:instrText xml:space="preserve"> PAGEREF _Toc517755401 \h </w:instrText>
        </w:r>
        <w:r>
          <w:rPr>
            <w:noProof/>
            <w:webHidden/>
          </w:rPr>
        </w:r>
        <w:r>
          <w:rPr>
            <w:noProof/>
            <w:webHidden/>
          </w:rPr>
          <w:fldChar w:fldCharType="separate"/>
        </w:r>
        <w:r>
          <w:rPr>
            <w:noProof/>
            <w:webHidden/>
          </w:rPr>
          <w:t>38</w:t>
        </w:r>
        <w:r>
          <w:rPr>
            <w:noProof/>
            <w:webHidden/>
          </w:rPr>
          <w:fldChar w:fldCharType="end"/>
        </w:r>
      </w:hyperlink>
    </w:p>
    <w:p w:rsidR="007A2122" w:rsidRDefault="007A2122">
      <w:pPr>
        <w:pStyle w:val="35"/>
        <w:tabs>
          <w:tab w:val="left" w:pos="1260"/>
          <w:tab w:val="right" w:leader="dot" w:pos="8296"/>
        </w:tabs>
        <w:rPr>
          <w:rFonts w:asciiTheme="minorHAnsi" w:eastAsiaTheme="minorEastAsia" w:hAnsiTheme="minorHAnsi" w:cstheme="minorBidi"/>
          <w:iCs w:val="0"/>
          <w:noProof/>
          <w:sz w:val="21"/>
          <w:szCs w:val="22"/>
        </w:rPr>
      </w:pPr>
      <w:hyperlink w:anchor="_Toc517755402" w:history="1">
        <w:r w:rsidRPr="00FF161B">
          <w:rPr>
            <w:rStyle w:val="aa"/>
            <w:rFonts w:ascii="宋体" w:hAnsi="宋体"/>
            <w:noProof/>
          </w:rPr>
          <w:t>5.2.3</w:t>
        </w:r>
        <w:r>
          <w:rPr>
            <w:rFonts w:asciiTheme="minorHAnsi" w:eastAsiaTheme="minorEastAsia" w:hAnsiTheme="minorHAnsi" w:cstheme="minorBidi"/>
            <w:iCs w:val="0"/>
            <w:noProof/>
            <w:sz w:val="21"/>
            <w:szCs w:val="22"/>
          </w:rPr>
          <w:tab/>
        </w:r>
        <w:r w:rsidRPr="00FF161B">
          <w:rPr>
            <w:rStyle w:val="aa"/>
            <w:rFonts w:ascii="宋体" w:hAnsi="宋体" w:hint="eastAsia"/>
            <w:noProof/>
          </w:rPr>
          <w:t>维护模式</w:t>
        </w:r>
        <w:r>
          <w:rPr>
            <w:noProof/>
            <w:webHidden/>
          </w:rPr>
          <w:tab/>
        </w:r>
        <w:r>
          <w:rPr>
            <w:noProof/>
            <w:webHidden/>
          </w:rPr>
          <w:fldChar w:fldCharType="begin"/>
        </w:r>
        <w:r>
          <w:rPr>
            <w:noProof/>
            <w:webHidden/>
          </w:rPr>
          <w:instrText xml:space="preserve"> PAGEREF _Toc517755402 \h </w:instrText>
        </w:r>
        <w:r>
          <w:rPr>
            <w:noProof/>
            <w:webHidden/>
          </w:rPr>
        </w:r>
        <w:r>
          <w:rPr>
            <w:noProof/>
            <w:webHidden/>
          </w:rPr>
          <w:fldChar w:fldCharType="separate"/>
        </w:r>
        <w:r>
          <w:rPr>
            <w:noProof/>
            <w:webHidden/>
          </w:rPr>
          <w:t>38</w:t>
        </w:r>
        <w:r>
          <w:rPr>
            <w:noProof/>
            <w:webHidden/>
          </w:rPr>
          <w:fldChar w:fldCharType="end"/>
        </w:r>
      </w:hyperlink>
    </w:p>
    <w:p w:rsidR="007A2122" w:rsidRDefault="007A2122">
      <w:pPr>
        <w:pStyle w:val="35"/>
        <w:tabs>
          <w:tab w:val="left" w:pos="1050"/>
          <w:tab w:val="right" w:leader="dot" w:pos="8296"/>
        </w:tabs>
        <w:rPr>
          <w:rFonts w:asciiTheme="minorHAnsi" w:eastAsiaTheme="minorEastAsia" w:hAnsiTheme="minorHAnsi" w:cstheme="minorBidi"/>
          <w:iCs w:val="0"/>
          <w:noProof/>
          <w:sz w:val="21"/>
          <w:szCs w:val="22"/>
        </w:rPr>
      </w:pPr>
      <w:hyperlink w:anchor="_Toc517755403" w:history="1">
        <w:r w:rsidRPr="00FF161B">
          <w:rPr>
            <w:rStyle w:val="aa"/>
            <w:rFonts w:ascii="宋体" w:hAnsi="宋体"/>
            <w:noProof/>
          </w:rPr>
          <w:t>5.3</w:t>
        </w:r>
        <w:r>
          <w:rPr>
            <w:rFonts w:asciiTheme="minorHAnsi" w:eastAsiaTheme="minorEastAsia" w:hAnsiTheme="minorHAnsi" w:cstheme="minorBidi"/>
            <w:iCs w:val="0"/>
            <w:noProof/>
            <w:sz w:val="21"/>
            <w:szCs w:val="22"/>
          </w:rPr>
          <w:tab/>
        </w:r>
        <w:r w:rsidRPr="00FF161B">
          <w:rPr>
            <w:rStyle w:val="aa"/>
            <w:rFonts w:ascii="宋体" w:hAnsi="宋体" w:hint="eastAsia"/>
            <w:noProof/>
          </w:rPr>
          <w:t>目标温度设定</w:t>
        </w:r>
        <w:r>
          <w:rPr>
            <w:noProof/>
            <w:webHidden/>
          </w:rPr>
          <w:tab/>
        </w:r>
        <w:r>
          <w:rPr>
            <w:noProof/>
            <w:webHidden/>
          </w:rPr>
          <w:fldChar w:fldCharType="begin"/>
        </w:r>
        <w:r>
          <w:rPr>
            <w:noProof/>
            <w:webHidden/>
          </w:rPr>
          <w:instrText xml:space="preserve"> PAGEREF _Toc517755403 \h </w:instrText>
        </w:r>
        <w:r>
          <w:rPr>
            <w:noProof/>
            <w:webHidden/>
          </w:rPr>
        </w:r>
        <w:r>
          <w:rPr>
            <w:noProof/>
            <w:webHidden/>
          </w:rPr>
          <w:fldChar w:fldCharType="separate"/>
        </w:r>
        <w:r>
          <w:rPr>
            <w:noProof/>
            <w:webHidden/>
          </w:rPr>
          <w:t>38</w:t>
        </w:r>
        <w:r>
          <w:rPr>
            <w:noProof/>
            <w:webHidden/>
          </w:rPr>
          <w:fldChar w:fldCharType="end"/>
        </w:r>
      </w:hyperlink>
    </w:p>
    <w:p w:rsidR="007A2122" w:rsidRDefault="007A2122">
      <w:pPr>
        <w:pStyle w:val="35"/>
        <w:tabs>
          <w:tab w:val="left" w:pos="1260"/>
          <w:tab w:val="right" w:leader="dot" w:pos="8296"/>
        </w:tabs>
        <w:rPr>
          <w:rFonts w:asciiTheme="minorHAnsi" w:eastAsiaTheme="minorEastAsia" w:hAnsiTheme="minorHAnsi" w:cstheme="minorBidi"/>
          <w:iCs w:val="0"/>
          <w:noProof/>
          <w:sz w:val="21"/>
          <w:szCs w:val="22"/>
        </w:rPr>
      </w:pPr>
      <w:hyperlink w:anchor="_Toc517755404" w:history="1">
        <w:r w:rsidRPr="00FF161B">
          <w:rPr>
            <w:rStyle w:val="aa"/>
            <w:rFonts w:ascii="宋体" w:hAnsi="宋体"/>
            <w:noProof/>
          </w:rPr>
          <w:t>5.3.1</w:t>
        </w:r>
        <w:r>
          <w:rPr>
            <w:rFonts w:asciiTheme="minorHAnsi" w:eastAsiaTheme="minorEastAsia" w:hAnsiTheme="minorHAnsi" w:cstheme="minorBidi"/>
            <w:iCs w:val="0"/>
            <w:noProof/>
            <w:sz w:val="21"/>
            <w:szCs w:val="22"/>
          </w:rPr>
          <w:tab/>
        </w:r>
        <w:r w:rsidRPr="00FF161B">
          <w:rPr>
            <w:rStyle w:val="aa"/>
            <w:rFonts w:ascii="宋体" w:hAnsi="宋体" w:hint="eastAsia"/>
            <w:noProof/>
          </w:rPr>
          <w:t>自动模式</w:t>
        </w:r>
        <w:r>
          <w:rPr>
            <w:noProof/>
            <w:webHidden/>
          </w:rPr>
          <w:tab/>
        </w:r>
        <w:r>
          <w:rPr>
            <w:noProof/>
            <w:webHidden/>
          </w:rPr>
          <w:fldChar w:fldCharType="begin"/>
        </w:r>
        <w:r>
          <w:rPr>
            <w:noProof/>
            <w:webHidden/>
          </w:rPr>
          <w:instrText xml:space="preserve"> PAGEREF _Toc517755404 \h </w:instrText>
        </w:r>
        <w:r>
          <w:rPr>
            <w:noProof/>
            <w:webHidden/>
          </w:rPr>
        </w:r>
        <w:r>
          <w:rPr>
            <w:noProof/>
            <w:webHidden/>
          </w:rPr>
          <w:fldChar w:fldCharType="separate"/>
        </w:r>
        <w:r>
          <w:rPr>
            <w:noProof/>
            <w:webHidden/>
          </w:rPr>
          <w:t>38</w:t>
        </w:r>
        <w:r>
          <w:rPr>
            <w:noProof/>
            <w:webHidden/>
          </w:rPr>
          <w:fldChar w:fldCharType="end"/>
        </w:r>
      </w:hyperlink>
    </w:p>
    <w:p w:rsidR="007A2122" w:rsidRDefault="007A2122">
      <w:pPr>
        <w:pStyle w:val="35"/>
        <w:tabs>
          <w:tab w:val="left" w:pos="1260"/>
          <w:tab w:val="right" w:leader="dot" w:pos="8296"/>
        </w:tabs>
        <w:rPr>
          <w:rFonts w:asciiTheme="minorHAnsi" w:eastAsiaTheme="minorEastAsia" w:hAnsiTheme="minorHAnsi" w:cstheme="minorBidi"/>
          <w:iCs w:val="0"/>
          <w:noProof/>
          <w:sz w:val="21"/>
          <w:szCs w:val="22"/>
        </w:rPr>
      </w:pPr>
      <w:hyperlink w:anchor="_Toc517755405" w:history="1">
        <w:r w:rsidRPr="00FF161B">
          <w:rPr>
            <w:rStyle w:val="aa"/>
            <w:rFonts w:ascii="宋体" w:hAnsi="宋体"/>
            <w:noProof/>
          </w:rPr>
          <w:t>5.3.2</w:t>
        </w:r>
        <w:r>
          <w:rPr>
            <w:rFonts w:asciiTheme="minorHAnsi" w:eastAsiaTheme="minorEastAsia" w:hAnsiTheme="minorHAnsi" w:cstheme="minorBidi"/>
            <w:iCs w:val="0"/>
            <w:noProof/>
            <w:sz w:val="21"/>
            <w:szCs w:val="22"/>
          </w:rPr>
          <w:tab/>
        </w:r>
        <w:r w:rsidRPr="00FF161B">
          <w:rPr>
            <w:rStyle w:val="aa"/>
            <w:rFonts w:ascii="宋体" w:hAnsi="宋体" w:hint="eastAsia"/>
            <w:noProof/>
          </w:rPr>
          <w:t>目标温度调节</w:t>
        </w:r>
        <w:r>
          <w:rPr>
            <w:noProof/>
            <w:webHidden/>
          </w:rPr>
          <w:tab/>
        </w:r>
        <w:r>
          <w:rPr>
            <w:noProof/>
            <w:webHidden/>
          </w:rPr>
          <w:fldChar w:fldCharType="begin"/>
        </w:r>
        <w:r>
          <w:rPr>
            <w:noProof/>
            <w:webHidden/>
          </w:rPr>
          <w:instrText xml:space="preserve"> PAGEREF _Toc517755405 \h </w:instrText>
        </w:r>
        <w:r>
          <w:rPr>
            <w:noProof/>
            <w:webHidden/>
          </w:rPr>
        </w:r>
        <w:r>
          <w:rPr>
            <w:noProof/>
            <w:webHidden/>
          </w:rPr>
          <w:fldChar w:fldCharType="separate"/>
        </w:r>
        <w:r>
          <w:rPr>
            <w:noProof/>
            <w:webHidden/>
          </w:rPr>
          <w:t>38</w:t>
        </w:r>
        <w:r>
          <w:rPr>
            <w:noProof/>
            <w:webHidden/>
          </w:rPr>
          <w:fldChar w:fldCharType="end"/>
        </w:r>
      </w:hyperlink>
    </w:p>
    <w:p w:rsidR="007A2122" w:rsidRDefault="007A2122">
      <w:pPr>
        <w:pStyle w:val="35"/>
        <w:tabs>
          <w:tab w:val="left" w:pos="1050"/>
          <w:tab w:val="right" w:leader="dot" w:pos="8296"/>
        </w:tabs>
        <w:rPr>
          <w:rFonts w:asciiTheme="minorHAnsi" w:eastAsiaTheme="minorEastAsia" w:hAnsiTheme="minorHAnsi" w:cstheme="minorBidi"/>
          <w:iCs w:val="0"/>
          <w:noProof/>
          <w:sz w:val="21"/>
          <w:szCs w:val="22"/>
        </w:rPr>
      </w:pPr>
      <w:hyperlink w:anchor="_Toc517755406" w:history="1">
        <w:r w:rsidRPr="00FF161B">
          <w:rPr>
            <w:rStyle w:val="aa"/>
            <w:rFonts w:ascii="宋体" w:hAnsi="宋体"/>
            <w:noProof/>
          </w:rPr>
          <w:t>5.4</w:t>
        </w:r>
        <w:r>
          <w:rPr>
            <w:rFonts w:asciiTheme="minorHAnsi" w:eastAsiaTheme="minorEastAsia" w:hAnsiTheme="minorHAnsi" w:cstheme="minorBidi"/>
            <w:iCs w:val="0"/>
            <w:noProof/>
            <w:sz w:val="21"/>
            <w:szCs w:val="22"/>
          </w:rPr>
          <w:tab/>
        </w:r>
        <w:r w:rsidRPr="00FF161B">
          <w:rPr>
            <w:rStyle w:val="aa"/>
            <w:rFonts w:ascii="宋体" w:hAnsi="宋体" w:hint="eastAsia"/>
            <w:noProof/>
          </w:rPr>
          <w:t>压缩机变频控制</w:t>
        </w:r>
        <w:r>
          <w:rPr>
            <w:noProof/>
            <w:webHidden/>
          </w:rPr>
          <w:tab/>
        </w:r>
        <w:r>
          <w:rPr>
            <w:noProof/>
            <w:webHidden/>
          </w:rPr>
          <w:fldChar w:fldCharType="begin"/>
        </w:r>
        <w:r>
          <w:rPr>
            <w:noProof/>
            <w:webHidden/>
          </w:rPr>
          <w:instrText xml:space="preserve"> PAGEREF _Toc517755406 \h </w:instrText>
        </w:r>
        <w:r>
          <w:rPr>
            <w:noProof/>
            <w:webHidden/>
          </w:rPr>
        </w:r>
        <w:r>
          <w:rPr>
            <w:noProof/>
            <w:webHidden/>
          </w:rPr>
          <w:fldChar w:fldCharType="separate"/>
        </w:r>
        <w:r>
          <w:rPr>
            <w:noProof/>
            <w:webHidden/>
          </w:rPr>
          <w:t>38</w:t>
        </w:r>
        <w:r>
          <w:rPr>
            <w:noProof/>
            <w:webHidden/>
          </w:rPr>
          <w:fldChar w:fldCharType="end"/>
        </w:r>
      </w:hyperlink>
    </w:p>
    <w:p w:rsidR="007A2122" w:rsidRDefault="007A2122">
      <w:pPr>
        <w:pStyle w:val="35"/>
        <w:tabs>
          <w:tab w:val="left" w:pos="1260"/>
          <w:tab w:val="right" w:leader="dot" w:pos="8296"/>
        </w:tabs>
        <w:rPr>
          <w:rFonts w:asciiTheme="minorHAnsi" w:eastAsiaTheme="minorEastAsia" w:hAnsiTheme="minorHAnsi" w:cstheme="minorBidi"/>
          <w:iCs w:val="0"/>
          <w:noProof/>
          <w:sz w:val="21"/>
          <w:szCs w:val="22"/>
        </w:rPr>
      </w:pPr>
      <w:hyperlink w:anchor="_Toc517755407" w:history="1">
        <w:r w:rsidRPr="00FF161B">
          <w:rPr>
            <w:rStyle w:val="aa"/>
            <w:rFonts w:ascii="宋体" w:hAnsi="宋体"/>
            <w:noProof/>
          </w:rPr>
          <w:t>5.4.1</w:t>
        </w:r>
        <w:r>
          <w:rPr>
            <w:rFonts w:asciiTheme="minorHAnsi" w:eastAsiaTheme="minorEastAsia" w:hAnsiTheme="minorHAnsi" w:cstheme="minorBidi"/>
            <w:iCs w:val="0"/>
            <w:noProof/>
            <w:sz w:val="21"/>
            <w:szCs w:val="22"/>
          </w:rPr>
          <w:tab/>
        </w:r>
        <w:r w:rsidRPr="00FF161B">
          <w:rPr>
            <w:rStyle w:val="aa"/>
            <w:rFonts w:ascii="宋体" w:hAnsi="宋体" w:hint="eastAsia"/>
            <w:noProof/>
          </w:rPr>
          <w:t>变频控制原理</w:t>
        </w:r>
        <w:r>
          <w:rPr>
            <w:noProof/>
            <w:webHidden/>
          </w:rPr>
          <w:tab/>
        </w:r>
        <w:r>
          <w:rPr>
            <w:noProof/>
            <w:webHidden/>
          </w:rPr>
          <w:fldChar w:fldCharType="begin"/>
        </w:r>
        <w:r>
          <w:rPr>
            <w:noProof/>
            <w:webHidden/>
          </w:rPr>
          <w:instrText xml:space="preserve"> PAGEREF _Toc517755407 \h </w:instrText>
        </w:r>
        <w:r>
          <w:rPr>
            <w:noProof/>
            <w:webHidden/>
          </w:rPr>
        </w:r>
        <w:r>
          <w:rPr>
            <w:noProof/>
            <w:webHidden/>
          </w:rPr>
          <w:fldChar w:fldCharType="separate"/>
        </w:r>
        <w:r>
          <w:rPr>
            <w:noProof/>
            <w:webHidden/>
          </w:rPr>
          <w:t>38</w:t>
        </w:r>
        <w:r>
          <w:rPr>
            <w:noProof/>
            <w:webHidden/>
          </w:rPr>
          <w:fldChar w:fldCharType="end"/>
        </w:r>
      </w:hyperlink>
    </w:p>
    <w:p w:rsidR="007A2122" w:rsidRDefault="007A2122">
      <w:pPr>
        <w:pStyle w:val="35"/>
        <w:tabs>
          <w:tab w:val="left" w:pos="1260"/>
          <w:tab w:val="right" w:leader="dot" w:pos="8296"/>
        </w:tabs>
        <w:rPr>
          <w:rFonts w:asciiTheme="minorHAnsi" w:eastAsiaTheme="minorEastAsia" w:hAnsiTheme="minorHAnsi" w:cstheme="minorBidi"/>
          <w:iCs w:val="0"/>
          <w:noProof/>
          <w:sz w:val="21"/>
          <w:szCs w:val="22"/>
        </w:rPr>
      </w:pPr>
      <w:hyperlink w:anchor="_Toc517755408" w:history="1">
        <w:r w:rsidRPr="00FF161B">
          <w:rPr>
            <w:rStyle w:val="aa"/>
            <w:rFonts w:ascii="宋体" w:hAnsi="宋体"/>
            <w:noProof/>
          </w:rPr>
          <w:t>5.4.2</w:t>
        </w:r>
        <w:r>
          <w:rPr>
            <w:rFonts w:asciiTheme="minorHAnsi" w:eastAsiaTheme="minorEastAsia" w:hAnsiTheme="minorHAnsi" w:cstheme="minorBidi"/>
            <w:iCs w:val="0"/>
            <w:noProof/>
            <w:sz w:val="21"/>
            <w:szCs w:val="22"/>
          </w:rPr>
          <w:tab/>
        </w:r>
        <w:r w:rsidRPr="00FF161B">
          <w:rPr>
            <w:rStyle w:val="aa"/>
            <w:rFonts w:ascii="宋体" w:hAnsi="宋体" w:hint="eastAsia"/>
            <w:noProof/>
          </w:rPr>
          <w:t>恒温控制方案</w:t>
        </w:r>
        <w:r>
          <w:rPr>
            <w:noProof/>
            <w:webHidden/>
          </w:rPr>
          <w:tab/>
        </w:r>
        <w:r>
          <w:rPr>
            <w:noProof/>
            <w:webHidden/>
          </w:rPr>
          <w:fldChar w:fldCharType="begin"/>
        </w:r>
        <w:r>
          <w:rPr>
            <w:noProof/>
            <w:webHidden/>
          </w:rPr>
          <w:instrText xml:space="preserve"> PAGEREF _Toc517755408 \h </w:instrText>
        </w:r>
        <w:r>
          <w:rPr>
            <w:noProof/>
            <w:webHidden/>
          </w:rPr>
        </w:r>
        <w:r>
          <w:rPr>
            <w:noProof/>
            <w:webHidden/>
          </w:rPr>
          <w:fldChar w:fldCharType="separate"/>
        </w:r>
        <w:r>
          <w:rPr>
            <w:noProof/>
            <w:webHidden/>
          </w:rPr>
          <w:t>39</w:t>
        </w:r>
        <w:r>
          <w:rPr>
            <w:noProof/>
            <w:webHidden/>
          </w:rPr>
          <w:fldChar w:fldCharType="end"/>
        </w:r>
      </w:hyperlink>
    </w:p>
    <w:p w:rsidR="007A2122" w:rsidRDefault="007A2122">
      <w:pPr>
        <w:pStyle w:val="35"/>
        <w:tabs>
          <w:tab w:val="left" w:pos="1260"/>
          <w:tab w:val="right" w:leader="dot" w:pos="8296"/>
        </w:tabs>
        <w:rPr>
          <w:rFonts w:asciiTheme="minorHAnsi" w:eastAsiaTheme="minorEastAsia" w:hAnsiTheme="minorHAnsi" w:cstheme="minorBidi"/>
          <w:iCs w:val="0"/>
          <w:noProof/>
          <w:sz w:val="21"/>
          <w:szCs w:val="22"/>
        </w:rPr>
      </w:pPr>
      <w:hyperlink w:anchor="_Toc517755409" w:history="1">
        <w:r w:rsidRPr="00FF161B">
          <w:rPr>
            <w:rStyle w:val="aa"/>
            <w:rFonts w:ascii="宋体" w:hAnsi="宋体"/>
            <w:noProof/>
          </w:rPr>
          <w:t>5.4.3</w:t>
        </w:r>
        <w:r>
          <w:rPr>
            <w:rFonts w:asciiTheme="minorHAnsi" w:eastAsiaTheme="minorEastAsia" w:hAnsiTheme="minorHAnsi" w:cstheme="minorBidi"/>
            <w:iCs w:val="0"/>
            <w:noProof/>
            <w:sz w:val="21"/>
            <w:szCs w:val="22"/>
          </w:rPr>
          <w:tab/>
        </w:r>
        <w:r w:rsidRPr="00FF161B">
          <w:rPr>
            <w:rStyle w:val="aa"/>
            <w:rFonts w:ascii="宋体" w:hAnsi="宋体"/>
            <w:noProof/>
          </w:rPr>
          <w:t>PID</w:t>
        </w:r>
        <w:r w:rsidRPr="00FF161B">
          <w:rPr>
            <w:rStyle w:val="aa"/>
            <w:rFonts w:ascii="宋体" w:hAnsi="宋体" w:hint="eastAsia"/>
            <w:noProof/>
          </w:rPr>
          <w:t>控制</w:t>
        </w:r>
        <w:r>
          <w:rPr>
            <w:noProof/>
            <w:webHidden/>
          </w:rPr>
          <w:tab/>
        </w:r>
        <w:r>
          <w:rPr>
            <w:noProof/>
            <w:webHidden/>
          </w:rPr>
          <w:fldChar w:fldCharType="begin"/>
        </w:r>
        <w:r>
          <w:rPr>
            <w:noProof/>
            <w:webHidden/>
          </w:rPr>
          <w:instrText xml:space="preserve"> PAGEREF _Toc517755409 \h </w:instrText>
        </w:r>
        <w:r>
          <w:rPr>
            <w:noProof/>
            <w:webHidden/>
          </w:rPr>
        </w:r>
        <w:r>
          <w:rPr>
            <w:noProof/>
            <w:webHidden/>
          </w:rPr>
          <w:fldChar w:fldCharType="separate"/>
        </w:r>
        <w:r>
          <w:rPr>
            <w:noProof/>
            <w:webHidden/>
          </w:rPr>
          <w:t>40</w:t>
        </w:r>
        <w:r>
          <w:rPr>
            <w:noProof/>
            <w:webHidden/>
          </w:rPr>
          <w:fldChar w:fldCharType="end"/>
        </w:r>
      </w:hyperlink>
    </w:p>
    <w:p w:rsidR="007A2122" w:rsidRDefault="007A2122">
      <w:pPr>
        <w:pStyle w:val="35"/>
        <w:tabs>
          <w:tab w:val="left" w:pos="1260"/>
          <w:tab w:val="right" w:leader="dot" w:pos="8296"/>
        </w:tabs>
        <w:rPr>
          <w:rFonts w:asciiTheme="minorHAnsi" w:eastAsiaTheme="minorEastAsia" w:hAnsiTheme="minorHAnsi" w:cstheme="minorBidi"/>
          <w:iCs w:val="0"/>
          <w:noProof/>
          <w:sz w:val="21"/>
          <w:szCs w:val="22"/>
        </w:rPr>
      </w:pPr>
      <w:hyperlink w:anchor="_Toc517755410" w:history="1">
        <w:r w:rsidRPr="00FF161B">
          <w:rPr>
            <w:rStyle w:val="aa"/>
            <w:rFonts w:ascii="宋体" w:hAnsi="宋体"/>
            <w:noProof/>
          </w:rPr>
          <w:t>5.4.4</w:t>
        </w:r>
        <w:r>
          <w:rPr>
            <w:rFonts w:asciiTheme="minorHAnsi" w:eastAsiaTheme="minorEastAsia" w:hAnsiTheme="minorHAnsi" w:cstheme="minorBidi"/>
            <w:iCs w:val="0"/>
            <w:noProof/>
            <w:sz w:val="21"/>
            <w:szCs w:val="22"/>
          </w:rPr>
          <w:tab/>
        </w:r>
        <w:r w:rsidRPr="00FF161B">
          <w:rPr>
            <w:rStyle w:val="aa"/>
            <w:rFonts w:ascii="宋体" w:hAnsi="宋体" w:hint="eastAsia"/>
            <w:noProof/>
          </w:rPr>
          <w:t>压机启动电流</w:t>
        </w:r>
        <w:r>
          <w:rPr>
            <w:noProof/>
            <w:webHidden/>
          </w:rPr>
          <w:tab/>
        </w:r>
        <w:r>
          <w:rPr>
            <w:noProof/>
            <w:webHidden/>
          </w:rPr>
          <w:fldChar w:fldCharType="begin"/>
        </w:r>
        <w:r>
          <w:rPr>
            <w:noProof/>
            <w:webHidden/>
          </w:rPr>
          <w:instrText xml:space="preserve"> PAGEREF _Toc517755410 \h </w:instrText>
        </w:r>
        <w:r>
          <w:rPr>
            <w:noProof/>
            <w:webHidden/>
          </w:rPr>
        </w:r>
        <w:r>
          <w:rPr>
            <w:noProof/>
            <w:webHidden/>
          </w:rPr>
          <w:fldChar w:fldCharType="separate"/>
        </w:r>
        <w:r>
          <w:rPr>
            <w:noProof/>
            <w:webHidden/>
          </w:rPr>
          <w:t>40</w:t>
        </w:r>
        <w:r>
          <w:rPr>
            <w:noProof/>
            <w:webHidden/>
          </w:rPr>
          <w:fldChar w:fldCharType="end"/>
        </w:r>
      </w:hyperlink>
    </w:p>
    <w:p w:rsidR="007A2122" w:rsidRDefault="007A2122">
      <w:pPr>
        <w:pStyle w:val="35"/>
        <w:tabs>
          <w:tab w:val="left" w:pos="1050"/>
          <w:tab w:val="right" w:leader="dot" w:pos="8296"/>
        </w:tabs>
        <w:rPr>
          <w:rFonts w:asciiTheme="minorHAnsi" w:eastAsiaTheme="minorEastAsia" w:hAnsiTheme="minorHAnsi" w:cstheme="minorBidi"/>
          <w:iCs w:val="0"/>
          <w:noProof/>
          <w:sz w:val="21"/>
          <w:szCs w:val="22"/>
        </w:rPr>
      </w:pPr>
      <w:hyperlink w:anchor="_Toc517755411" w:history="1">
        <w:r w:rsidRPr="00FF161B">
          <w:rPr>
            <w:rStyle w:val="aa"/>
            <w:rFonts w:ascii="宋体" w:hAnsi="宋体"/>
            <w:noProof/>
          </w:rPr>
          <w:t>5.5</w:t>
        </w:r>
        <w:r>
          <w:rPr>
            <w:rFonts w:asciiTheme="minorHAnsi" w:eastAsiaTheme="minorEastAsia" w:hAnsiTheme="minorHAnsi" w:cstheme="minorBidi"/>
            <w:iCs w:val="0"/>
            <w:noProof/>
            <w:sz w:val="21"/>
            <w:szCs w:val="22"/>
          </w:rPr>
          <w:tab/>
        </w:r>
        <w:r w:rsidRPr="00FF161B">
          <w:rPr>
            <w:rStyle w:val="aa"/>
            <w:rFonts w:ascii="宋体" w:hAnsi="宋体" w:hint="eastAsia"/>
            <w:noProof/>
          </w:rPr>
          <w:t>热泵控制</w:t>
        </w:r>
        <w:r>
          <w:rPr>
            <w:noProof/>
            <w:webHidden/>
          </w:rPr>
          <w:tab/>
        </w:r>
        <w:r>
          <w:rPr>
            <w:noProof/>
            <w:webHidden/>
          </w:rPr>
          <w:fldChar w:fldCharType="begin"/>
        </w:r>
        <w:r>
          <w:rPr>
            <w:noProof/>
            <w:webHidden/>
          </w:rPr>
          <w:instrText xml:space="preserve"> PAGEREF _Toc517755411 \h </w:instrText>
        </w:r>
        <w:r>
          <w:rPr>
            <w:noProof/>
            <w:webHidden/>
          </w:rPr>
        </w:r>
        <w:r>
          <w:rPr>
            <w:noProof/>
            <w:webHidden/>
          </w:rPr>
          <w:fldChar w:fldCharType="separate"/>
        </w:r>
        <w:r>
          <w:rPr>
            <w:noProof/>
            <w:webHidden/>
          </w:rPr>
          <w:t>40</w:t>
        </w:r>
        <w:r>
          <w:rPr>
            <w:noProof/>
            <w:webHidden/>
          </w:rPr>
          <w:fldChar w:fldCharType="end"/>
        </w:r>
      </w:hyperlink>
    </w:p>
    <w:p w:rsidR="007A2122" w:rsidRDefault="007A2122">
      <w:pPr>
        <w:pStyle w:val="35"/>
        <w:tabs>
          <w:tab w:val="left" w:pos="1050"/>
          <w:tab w:val="right" w:leader="dot" w:pos="8296"/>
        </w:tabs>
        <w:rPr>
          <w:rFonts w:asciiTheme="minorHAnsi" w:eastAsiaTheme="minorEastAsia" w:hAnsiTheme="minorHAnsi" w:cstheme="minorBidi"/>
          <w:iCs w:val="0"/>
          <w:noProof/>
          <w:sz w:val="21"/>
          <w:szCs w:val="22"/>
        </w:rPr>
      </w:pPr>
      <w:hyperlink w:anchor="_Toc517755412" w:history="1">
        <w:r w:rsidRPr="00FF161B">
          <w:rPr>
            <w:rStyle w:val="aa"/>
            <w:rFonts w:ascii="宋体" w:hAnsi="宋体"/>
            <w:noProof/>
          </w:rPr>
          <w:t>5.6</w:t>
        </w:r>
        <w:r>
          <w:rPr>
            <w:rFonts w:asciiTheme="minorHAnsi" w:eastAsiaTheme="minorEastAsia" w:hAnsiTheme="minorHAnsi" w:cstheme="minorBidi"/>
            <w:iCs w:val="0"/>
            <w:noProof/>
            <w:sz w:val="21"/>
            <w:szCs w:val="22"/>
          </w:rPr>
          <w:tab/>
        </w:r>
        <w:r w:rsidRPr="00FF161B">
          <w:rPr>
            <w:rStyle w:val="aa"/>
            <w:rFonts w:ascii="宋体" w:hAnsi="宋体" w:hint="eastAsia"/>
            <w:noProof/>
          </w:rPr>
          <w:t>风阀动作</w:t>
        </w:r>
        <w:r>
          <w:rPr>
            <w:noProof/>
            <w:webHidden/>
          </w:rPr>
          <w:tab/>
        </w:r>
        <w:r>
          <w:rPr>
            <w:noProof/>
            <w:webHidden/>
          </w:rPr>
          <w:fldChar w:fldCharType="begin"/>
        </w:r>
        <w:r>
          <w:rPr>
            <w:noProof/>
            <w:webHidden/>
          </w:rPr>
          <w:instrText xml:space="preserve"> PAGEREF _Toc517755412 \h </w:instrText>
        </w:r>
        <w:r>
          <w:rPr>
            <w:noProof/>
            <w:webHidden/>
          </w:rPr>
        </w:r>
        <w:r>
          <w:rPr>
            <w:noProof/>
            <w:webHidden/>
          </w:rPr>
          <w:fldChar w:fldCharType="separate"/>
        </w:r>
        <w:r>
          <w:rPr>
            <w:noProof/>
            <w:webHidden/>
          </w:rPr>
          <w:t>41</w:t>
        </w:r>
        <w:r>
          <w:rPr>
            <w:noProof/>
            <w:webHidden/>
          </w:rPr>
          <w:fldChar w:fldCharType="end"/>
        </w:r>
      </w:hyperlink>
    </w:p>
    <w:p w:rsidR="007A2122" w:rsidRDefault="007A2122">
      <w:pPr>
        <w:pStyle w:val="35"/>
        <w:tabs>
          <w:tab w:val="left" w:pos="1050"/>
          <w:tab w:val="right" w:leader="dot" w:pos="8296"/>
        </w:tabs>
        <w:rPr>
          <w:rFonts w:asciiTheme="minorHAnsi" w:eastAsiaTheme="minorEastAsia" w:hAnsiTheme="minorHAnsi" w:cstheme="minorBidi"/>
          <w:iCs w:val="0"/>
          <w:noProof/>
          <w:sz w:val="21"/>
          <w:szCs w:val="22"/>
        </w:rPr>
      </w:pPr>
      <w:hyperlink w:anchor="_Toc517755413" w:history="1">
        <w:r w:rsidRPr="00FF161B">
          <w:rPr>
            <w:rStyle w:val="aa"/>
            <w:rFonts w:ascii="宋体" w:hAnsi="宋体"/>
            <w:noProof/>
          </w:rPr>
          <w:t>5.7</w:t>
        </w:r>
        <w:r>
          <w:rPr>
            <w:rFonts w:asciiTheme="minorHAnsi" w:eastAsiaTheme="minorEastAsia" w:hAnsiTheme="minorHAnsi" w:cstheme="minorBidi"/>
            <w:iCs w:val="0"/>
            <w:noProof/>
            <w:sz w:val="21"/>
            <w:szCs w:val="22"/>
          </w:rPr>
          <w:tab/>
        </w:r>
        <w:r w:rsidRPr="00FF161B">
          <w:rPr>
            <w:rStyle w:val="aa"/>
            <w:rFonts w:ascii="宋体" w:hAnsi="宋体" w:hint="eastAsia"/>
            <w:noProof/>
          </w:rPr>
          <w:t>空调系统保护和故障处理</w:t>
        </w:r>
        <w:r>
          <w:rPr>
            <w:noProof/>
            <w:webHidden/>
          </w:rPr>
          <w:tab/>
        </w:r>
        <w:r>
          <w:rPr>
            <w:noProof/>
            <w:webHidden/>
          </w:rPr>
          <w:fldChar w:fldCharType="begin"/>
        </w:r>
        <w:r>
          <w:rPr>
            <w:noProof/>
            <w:webHidden/>
          </w:rPr>
          <w:instrText xml:space="preserve"> PAGEREF _Toc517755413 \h </w:instrText>
        </w:r>
        <w:r>
          <w:rPr>
            <w:noProof/>
            <w:webHidden/>
          </w:rPr>
        </w:r>
        <w:r>
          <w:rPr>
            <w:noProof/>
            <w:webHidden/>
          </w:rPr>
          <w:fldChar w:fldCharType="separate"/>
        </w:r>
        <w:r>
          <w:rPr>
            <w:noProof/>
            <w:webHidden/>
          </w:rPr>
          <w:t>42</w:t>
        </w:r>
        <w:r>
          <w:rPr>
            <w:noProof/>
            <w:webHidden/>
          </w:rPr>
          <w:fldChar w:fldCharType="end"/>
        </w:r>
      </w:hyperlink>
    </w:p>
    <w:p w:rsidR="007A2122" w:rsidRDefault="007A2122">
      <w:pPr>
        <w:pStyle w:val="11"/>
        <w:tabs>
          <w:tab w:val="left" w:pos="420"/>
          <w:tab w:val="right" w:leader="dot" w:pos="8296"/>
        </w:tabs>
        <w:rPr>
          <w:rFonts w:asciiTheme="minorHAnsi" w:eastAsiaTheme="minorEastAsia" w:hAnsiTheme="minorHAnsi" w:cstheme="minorBidi"/>
          <w:b w:val="0"/>
          <w:bCs w:val="0"/>
          <w:caps w:val="0"/>
          <w:noProof/>
          <w:sz w:val="21"/>
          <w:szCs w:val="22"/>
        </w:rPr>
      </w:pPr>
      <w:hyperlink w:anchor="_Toc517755414" w:history="1">
        <w:r w:rsidRPr="00FF161B">
          <w:rPr>
            <w:rStyle w:val="aa"/>
            <w:rFonts w:ascii="宋体" w:hAnsi="宋体"/>
            <w:noProof/>
          </w:rPr>
          <w:t>6</w:t>
        </w:r>
        <w:r>
          <w:rPr>
            <w:rFonts w:asciiTheme="minorHAnsi" w:eastAsiaTheme="minorEastAsia" w:hAnsiTheme="minorHAnsi" w:cstheme="minorBidi"/>
            <w:b w:val="0"/>
            <w:bCs w:val="0"/>
            <w:caps w:val="0"/>
            <w:noProof/>
            <w:sz w:val="21"/>
            <w:szCs w:val="22"/>
          </w:rPr>
          <w:tab/>
        </w:r>
        <w:r w:rsidRPr="00FF161B">
          <w:rPr>
            <w:rStyle w:val="aa"/>
            <w:rFonts w:ascii="宋体" w:hAnsi="宋体" w:hint="eastAsia"/>
            <w:noProof/>
          </w:rPr>
          <w:t>司机室空调机组控制逻辑说明</w:t>
        </w:r>
        <w:r>
          <w:rPr>
            <w:noProof/>
            <w:webHidden/>
          </w:rPr>
          <w:tab/>
        </w:r>
        <w:r>
          <w:rPr>
            <w:noProof/>
            <w:webHidden/>
          </w:rPr>
          <w:fldChar w:fldCharType="begin"/>
        </w:r>
        <w:r>
          <w:rPr>
            <w:noProof/>
            <w:webHidden/>
          </w:rPr>
          <w:instrText xml:space="preserve"> PAGEREF _Toc517755414 \h </w:instrText>
        </w:r>
        <w:r>
          <w:rPr>
            <w:noProof/>
            <w:webHidden/>
          </w:rPr>
        </w:r>
        <w:r>
          <w:rPr>
            <w:noProof/>
            <w:webHidden/>
          </w:rPr>
          <w:fldChar w:fldCharType="separate"/>
        </w:r>
        <w:r>
          <w:rPr>
            <w:noProof/>
            <w:webHidden/>
          </w:rPr>
          <w:t>43</w:t>
        </w:r>
        <w:r>
          <w:rPr>
            <w:noProof/>
            <w:webHidden/>
          </w:rPr>
          <w:fldChar w:fldCharType="end"/>
        </w:r>
      </w:hyperlink>
    </w:p>
    <w:p w:rsidR="007A2122" w:rsidRDefault="007A2122">
      <w:pPr>
        <w:pStyle w:val="35"/>
        <w:tabs>
          <w:tab w:val="left" w:pos="1050"/>
          <w:tab w:val="right" w:leader="dot" w:pos="8296"/>
        </w:tabs>
        <w:rPr>
          <w:rFonts w:asciiTheme="minorHAnsi" w:eastAsiaTheme="minorEastAsia" w:hAnsiTheme="minorHAnsi" w:cstheme="minorBidi"/>
          <w:iCs w:val="0"/>
          <w:noProof/>
          <w:sz w:val="21"/>
          <w:szCs w:val="22"/>
        </w:rPr>
      </w:pPr>
      <w:hyperlink w:anchor="_Toc517755415" w:history="1">
        <w:r w:rsidRPr="00FF161B">
          <w:rPr>
            <w:rStyle w:val="aa"/>
            <w:rFonts w:ascii="宋体" w:hAnsi="宋体"/>
            <w:noProof/>
          </w:rPr>
          <w:t>6.1</w:t>
        </w:r>
        <w:r>
          <w:rPr>
            <w:rFonts w:asciiTheme="minorHAnsi" w:eastAsiaTheme="minorEastAsia" w:hAnsiTheme="minorHAnsi" w:cstheme="minorBidi"/>
            <w:iCs w:val="0"/>
            <w:noProof/>
            <w:sz w:val="21"/>
            <w:szCs w:val="22"/>
          </w:rPr>
          <w:tab/>
        </w:r>
        <w:r w:rsidRPr="00FF161B">
          <w:rPr>
            <w:rStyle w:val="aa"/>
            <w:rFonts w:ascii="宋体" w:hAnsi="宋体" w:hint="eastAsia"/>
            <w:noProof/>
          </w:rPr>
          <w:t>系统配置</w:t>
        </w:r>
        <w:r>
          <w:rPr>
            <w:noProof/>
            <w:webHidden/>
          </w:rPr>
          <w:tab/>
        </w:r>
        <w:r>
          <w:rPr>
            <w:noProof/>
            <w:webHidden/>
          </w:rPr>
          <w:fldChar w:fldCharType="begin"/>
        </w:r>
        <w:r>
          <w:rPr>
            <w:noProof/>
            <w:webHidden/>
          </w:rPr>
          <w:instrText xml:space="preserve"> PAGEREF _Toc517755415 \h </w:instrText>
        </w:r>
        <w:r>
          <w:rPr>
            <w:noProof/>
            <w:webHidden/>
          </w:rPr>
        </w:r>
        <w:r>
          <w:rPr>
            <w:noProof/>
            <w:webHidden/>
          </w:rPr>
          <w:fldChar w:fldCharType="separate"/>
        </w:r>
        <w:r>
          <w:rPr>
            <w:noProof/>
            <w:webHidden/>
          </w:rPr>
          <w:t>43</w:t>
        </w:r>
        <w:r>
          <w:rPr>
            <w:noProof/>
            <w:webHidden/>
          </w:rPr>
          <w:fldChar w:fldCharType="end"/>
        </w:r>
      </w:hyperlink>
    </w:p>
    <w:p w:rsidR="007A2122" w:rsidRDefault="007A2122">
      <w:pPr>
        <w:pStyle w:val="35"/>
        <w:tabs>
          <w:tab w:val="left" w:pos="1050"/>
          <w:tab w:val="right" w:leader="dot" w:pos="8296"/>
        </w:tabs>
        <w:rPr>
          <w:rFonts w:asciiTheme="minorHAnsi" w:eastAsiaTheme="minorEastAsia" w:hAnsiTheme="minorHAnsi" w:cstheme="minorBidi"/>
          <w:iCs w:val="0"/>
          <w:noProof/>
          <w:sz w:val="21"/>
          <w:szCs w:val="22"/>
        </w:rPr>
      </w:pPr>
      <w:hyperlink w:anchor="_Toc517755416" w:history="1">
        <w:r w:rsidRPr="00FF161B">
          <w:rPr>
            <w:rStyle w:val="aa"/>
            <w:rFonts w:ascii="宋体" w:hAnsi="宋体"/>
            <w:noProof/>
          </w:rPr>
          <w:t>6.2</w:t>
        </w:r>
        <w:r>
          <w:rPr>
            <w:rFonts w:asciiTheme="minorHAnsi" w:eastAsiaTheme="minorEastAsia" w:hAnsiTheme="minorHAnsi" w:cstheme="minorBidi"/>
            <w:iCs w:val="0"/>
            <w:noProof/>
            <w:sz w:val="21"/>
            <w:szCs w:val="22"/>
          </w:rPr>
          <w:tab/>
        </w:r>
        <w:r w:rsidRPr="00FF161B">
          <w:rPr>
            <w:rStyle w:val="aa"/>
            <w:rFonts w:ascii="宋体" w:hAnsi="宋体" w:hint="eastAsia"/>
            <w:noProof/>
          </w:rPr>
          <w:t>司机室空调控制盘主要部件</w:t>
        </w:r>
        <w:r>
          <w:rPr>
            <w:noProof/>
            <w:webHidden/>
          </w:rPr>
          <w:tab/>
        </w:r>
        <w:r>
          <w:rPr>
            <w:noProof/>
            <w:webHidden/>
          </w:rPr>
          <w:fldChar w:fldCharType="begin"/>
        </w:r>
        <w:r>
          <w:rPr>
            <w:noProof/>
            <w:webHidden/>
          </w:rPr>
          <w:instrText xml:space="preserve"> PAGEREF _Toc517755416 \h </w:instrText>
        </w:r>
        <w:r>
          <w:rPr>
            <w:noProof/>
            <w:webHidden/>
          </w:rPr>
        </w:r>
        <w:r>
          <w:rPr>
            <w:noProof/>
            <w:webHidden/>
          </w:rPr>
          <w:fldChar w:fldCharType="separate"/>
        </w:r>
        <w:r>
          <w:rPr>
            <w:noProof/>
            <w:webHidden/>
          </w:rPr>
          <w:t>43</w:t>
        </w:r>
        <w:r>
          <w:rPr>
            <w:noProof/>
            <w:webHidden/>
          </w:rPr>
          <w:fldChar w:fldCharType="end"/>
        </w:r>
      </w:hyperlink>
    </w:p>
    <w:p w:rsidR="007A2122" w:rsidRDefault="007A2122">
      <w:pPr>
        <w:pStyle w:val="35"/>
        <w:tabs>
          <w:tab w:val="left" w:pos="1050"/>
          <w:tab w:val="right" w:leader="dot" w:pos="8296"/>
        </w:tabs>
        <w:rPr>
          <w:rFonts w:asciiTheme="minorHAnsi" w:eastAsiaTheme="minorEastAsia" w:hAnsiTheme="minorHAnsi" w:cstheme="minorBidi"/>
          <w:iCs w:val="0"/>
          <w:noProof/>
          <w:sz w:val="21"/>
          <w:szCs w:val="22"/>
        </w:rPr>
      </w:pPr>
      <w:hyperlink w:anchor="_Toc517755417" w:history="1">
        <w:r w:rsidRPr="00FF161B">
          <w:rPr>
            <w:rStyle w:val="aa"/>
            <w:rFonts w:ascii="宋体" w:hAnsi="宋体"/>
            <w:noProof/>
          </w:rPr>
          <w:t>6.3</w:t>
        </w:r>
        <w:r>
          <w:rPr>
            <w:rFonts w:asciiTheme="minorHAnsi" w:eastAsiaTheme="minorEastAsia" w:hAnsiTheme="minorHAnsi" w:cstheme="minorBidi"/>
            <w:iCs w:val="0"/>
            <w:noProof/>
            <w:sz w:val="21"/>
            <w:szCs w:val="22"/>
          </w:rPr>
          <w:tab/>
        </w:r>
        <w:r w:rsidRPr="00FF161B">
          <w:rPr>
            <w:rStyle w:val="aa"/>
            <w:rFonts w:ascii="宋体" w:hAnsi="宋体" w:hint="eastAsia"/>
            <w:noProof/>
          </w:rPr>
          <w:t>保护功能</w:t>
        </w:r>
        <w:r>
          <w:rPr>
            <w:noProof/>
            <w:webHidden/>
          </w:rPr>
          <w:tab/>
        </w:r>
        <w:r>
          <w:rPr>
            <w:noProof/>
            <w:webHidden/>
          </w:rPr>
          <w:fldChar w:fldCharType="begin"/>
        </w:r>
        <w:r>
          <w:rPr>
            <w:noProof/>
            <w:webHidden/>
          </w:rPr>
          <w:instrText xml:space="preserve"> PAGEREF _Toc517755417 \h </w:instrText>
        </w:r>
        <w:r>
          <w:rPr>
            <w:noProof/>
            <w:webHidden/>
          </w:rPr>
        </w:r>
        <w:r>
          <w:rPr>
            <w:noProof/>
            <w:webHidden/>
          </w:rPr>
          <w:fldChar w:fldCharType="separate"/>
        </w:r>
        <w:r>
          <w:rPr>
            <w:noProof/>
            <w:webHidden/>
          </w:rPr>
          <w:t>44</w:t>
        </w:r>
        <w:r>
          <w:rPr>
            <w:noProof/>
            <w:webHidden/>
          </w:rPr>
          <w:fldChar w:fldCharType="end"/>
        </w:r>
      </w:hyperlink>
    </w:p>
    <w:p w:rsidR="007A2122" w:rsidRDefault="007A2122">
      <w:pPr>
        <w:pStyle w:val="35"/>
        <w:tabs>
          <w:tab w:val="left" w:pos="1260"/>
          <w:tab w:val="right" w:leader="dot" w:pos="8296"/>
        </w:tabs>
        <w:rPr>
          <w:rFonts w:asciiTheme="minorHAnsi" w:eastAsiaTheme="minorEastAsia" w:hAnsiTheme="minorHAnsi" w:cstheme="minorBidi"/>
          <w:iCs w:val="0"/>
          <w:noProof/>
          <w:sz w:val="21"/>
          <w:szCs w:val="22"/>
        </w:rPr>
      </w:pPr>
      <w:hyperlink w:anchor="_Toc517755418" w:history="1">
        <w:r w:rsidRPr="00FF161B">
          <w:rPr>
            <w:rStyle w:val="aa"/>
            <w:rFonts w:ascii="宋体" w:hAnsi="宋体"/>
            <w:noProof/>
          </w:rPr>
          <w:t>6.3.1</w:t>
        </w:r>
        <w:r>
          <w:rPr>
            <w:rFonts w:asciiTheme="minorHAnsi" w:eastAsiaTheme="minorEastAsia" w:hAnsiTheme="minorHAnsi" w:cstheme="minorBidi"/>
            <w:iCs w:val="0"/>
            <w:noProof/>
            <w:sz w:val="21"/>
            <w:szCs w:val="22"/>
          </w:rPr>
          <w:tab/>
        </w:r>
        <w:r w:rsidRPr="00FF161B">
          <w:rPr>
            <w:rStyle w:val="aa"/>
            <w:rFonts w:ascii="宋体" w:hAnsi="宋体" w:hint="eastAsia"/>
            <w:noProof/>
          </w:rPr>
          <w:t>低压保护</w:t>
        </w:r>
        <w:r>
          <w:rPr>
            <w:noProof/>
            <w:webHidden/>
          </w:rPr>
          <w:tab/>
        </w:r>
        <w:r>
          <w:rPr>
            <w:noProof/>
            <w:webHidden/>
          </w:rPr>
          <w:fldChar w:fldCharType="begin"/>
        </w:r>
        <w:r>
          <w:rPr>
            <w:noProof/>
            <w:webHidden/>
          </w:rPr>
          <w:instrText xml:space="preserve"> PAGEREF _Toc517755418 \h </w:instrText>
        </w:r>
        <w:r>
          <w:rPr>
            <w:noProof/>
            <w:webHidden/>
          </w:rPr>
        </w:r>
        <w:r>
          <w:rPr>
            <w:noProof/>
            <w:webHidden/>
          </w:rPr>
          <w:fldChar w:fldCharType="separate"/>
        </w:r>
        <w:r>
          <w:rPr>
            <w:noProof/>
            <w:webHidden/>
          </w:rPr>
          <w:t>44</w:t>
        </w:r>
        <w:r>
          <w:rPr>
            <w:noProof/>
            <w:webHidden/>
          </w:rPr>
          <w:fldChar w:fldCharType="end"/>
        </w:r>
      </w:hyperlink>
    </w:p>
    <w:p w:rsidR="007A2122" w:rsidRDefault="007A2122">
      <w:pPr>
        <w:pStyle w:val="35"/>
        <w:tabs>
          <w:tab w:val="left" w:pos="1050"/>
          <w:tab w:val="right" w:leader="dot" w:pos="8296"/>
        </w:tabs>
        <w:rPr>
          <w:rFonts w:asciiTheme="minorHAnsi" w:eastAsiaTheme="minorEastAsia" w:hAnsiTheme="minorHAnsi" w:cstheme="minorBidi"/>
          <w:iCs w:val="0"/>
          <w:noProof/>
          <w:sz w:val="21"/>
          <w:szCs w:val="22"/>
        </w:rPr>
      </w:pPr>
      <w:hyperlink w:anchor="_Toc517755419" w:history="1">
        <w:r w:rsidRPr="00FF161B">
          <w:rPr>
            <w:rStyle w:val="aa"/>
            <w:rFonts w:ascii="宋体" w:hAnsi="宋体"/>
            <w:noProof/>
          </w:rPr>
          <w:t>6.4</w:t>
        </w:r>
        <w:r>
          <w:rPr>
            <w:rFonts w:asciiTheme="minorHAnsi" w:eastAsiaTheme="minorEastAsia" w:hAnsiTheme="minorHAnsi" w:cstheme="minorBidi"/>
            <w:iCs w:val="0"/>
            <w:noProof/>
            <w:sz w:val="21"/>
            <w:szCs w:val="22"/>
          </w:rPr>
          <w:tab/>
        </w:r>
        <w:r w:rsidRPr="00FF161B">
          <w:rPr>
            <w:rStyle w:val="aa"/>
            <w:rFonts w:ascii="宋体" w:hAnsi="宋体" w:hint="eastAsia"/>
            <w:noProof/>
          </w:rPr>
          <w:t>空调控制器</w:t>
        </w:r>
        <w:r>
          <w:rPr>
            <w:noProof/>
            <w:webHidden/>
          </w:rPr>
          <w:tab/>
        </w:r>
        <w:r>
          <w:rPr>
            <w:noProof/>
            <w:webHidden/>
          </w:rPr>
          <w:fldChar w:fldCharType="begin"/>
        </w:r>
        <w:r>
          <w:rPr>
            <w:noProof/>
            <w:webHidden/>
          </w:rPr>
          <w:instrText xml:space="preserve"> PAGEREF _Toc517755419 \h </w:instrText>
        </w:r>
        <w:r>
          <w:rPr>
            <w:noProof/>
            <w:webHidden/>
          </w:rPr>
        </w:r>
        <w:r>
          <w:rPr>
            <w:noProof/>
            <w:webHidden/>
          </w:rPr>
          <w:fldChar w:fldCharType="separate"/>
        </w:r>
        <w:r>
          <w:rPr>
            <w:noProof/>
            <w:webHidden/>
          </w:rPr>
          <w:t>44</w:t>
        </w:r>
        <w:r>
          <w:rPr>
            <w:noProof/>
            <w:webHidden/>
          </w:rPr>
          <w:fldChar w:fldCharType="end"/>
        </w:r>
      </w:hyperlink>
    </w:p>
    <w:p w:rsidR="007A2122" w:rsidRDefault="007A2122">
      <w:pPr>
        <w:pStyle w:val="35"/>
        <w:tabs>
          <w:tab w:val="left" w:pos="1050"/>
          <w:tab w:val="right" w:leader="dot" w:pos="8296"/>
        </w:tabs>
        <w:rPr>
          <w:rFonts w:asciiTheme="minorHAnsi" w:eastAsiaTheme="minorEastAsia" w:hAnsiTheme="minorHAnsi" w:cstheme="minorBidi"/>
          <w:iCs w:val="0"/>
          <w:noProof/>
          <w:sz w:val="21"/>
          <w:szCs w:val="22"/>
        </w:rPr>
      </w:pPr>
      <w:hyperlink w:anchor="_Toc517755420" w:history="1">
        <w:r w:rsidRPr="00FF161B">
          <w:rPr>
            <w:rStyle w:val="aa"/>
            <w:rFonts w:ascii="宋体" w:hAnsi="宋体"/>
            <w:noProof/>
          </w:rPr>
          <w:t>6.5</w:t>
        </w:r>
        <w:r>
          <w:rPr>
            <w:rFonts w:asciiTheme="minorHAnsi" w:eastAsiaTheme="minorEastAsia" w:hAnsiTheme="minorHAnsi" w:cstheme="minorBidi"/>
            <w:iCs w:val="0"/>
            <w:noProof/>
            <w:sz w:val="21"/>
            <w:szCs w:val="22"/>
          </w:rPr>
          <w:tab/>
        </w:r>
        <w:r w:rsidRPr="00FF161B">
          <w:rPr>
            <w:rStyle w:val="aa"/>
            <w:rFonts w:ascii="宋体" w:hAnsi="宋体" w:hint="eastAsia"/>
            <w:noProof/>
          </w:rPr>
          <w:t>运行模式</w:t>
        </w:r>
        <w:r>
          <w:rPr>
            <w:noProof/>
            <w:webHidden/>
          </w:rPr>
          <w:tab/>
        </w:r>
        <w:r>
          <w:rPr>
            <w:noProof/>
            <w:webHidden/>
          </w:rPr>
          <w:fldChar w:fldCharType="begin"/>
        </w:r>
        <w:r>
          <w:rPr>
            <w:noProof/>
            <w:webHidden/>
          </w:rPr>
          <w:instrText xml:space="preserve"> PAGEREF _Toc517755420 \h </w:instrText>
        </w:r>
        <w:r>
          <w:rPr>
            <w:noProof/>
            <w:webHidden/>
          </w:rPr>
        </w:r>
        <w:r>
          <w:rPr>
            <w:noProof/>
            <w:webHidden/>
          </w:rPr>
          <w:fldChar w:fldCharType="separate"/>
        </w:r>
        <w:r>
          <w:rPr>
            <w:noProof/>
            <w:webHidden/>
          </w:rPr>
          <w:t>45</w:t>
        </w:r>
        <w:r>
          <w:rPr>
            <w:noProof/>
            <w:webHidden/>
          </w:rPr>
          <w:fldChar w:fldCharType="end"/>
        </w:r>
      </w:hyperlink>
    </w:p>
    <w:p w:rsidR="007A2122" w:rsidRDefault="007A2122">
      <w:pPr>
        <w:pStyle w:val="35"/>
        <w:tabs>
          <w:tab w:val="left" w:pos="1260"/>
          <w:tab w:val="right" w:leader="dot" w:pos="8296"/>
        </w:tabs>
        <w:rPr>
          <w:rFonts w:asciiTheme="minorHAnsi" w:eastAsiaTheme="minorEastAsia" w:hAnsiTheme="minorHAnsi" w:cstheme="minorBidi"/>
          <w:iCs w:val="0"/>
          <w:noProof/>
          <w:sz w:val="21"/>
          <w:szCs w:val="22"/>
        </w:rPr>
      </w:pPr>
      <w:hyperlink w:anchor="_Toc517755421" w:history="1">
        <w:r w:rsidRPr="00FF161B">
          <w:rPr>
            <w:rStyle w:val="aa"/>
            <w:rFonts w:ascii="宋体" w:hAnsi="宋体"/>
            <w:noProof/>
          </w:rPr>
          <w:t>6.5.1</w:t>
        </w:r>
        <w:r>
          <w:rPr>
            <w:rFonts w:asciiTheme="minorHAnsi" w:eastAsiaTheme="minorEastAsia" w:hAnsiTheme="minorHAnsi" w:cstheme="minorBidi"/>
            <w:iCs w:val="0"/>
            <w:noProof/>
            <w:sz w:val="21"/>
            <w:szCs w:val="22"/>
          </w:rPr>
          <w:tab/>
        </w:r>
        <w:r w:rsidRPr="00FF161B">
          <w:rPr>
            <w:rStyle w:val="aa"/>
            <w:rFonts w:ascii="宋体" w:hAnsi="宋体" w:hint="eastAsia"/>
            <w:noProof/>
          </w:rPr>
          <w:t>本控模式</w:t>
        </w:r>
        <w:r>
          <w:rPr>
            <w:noProof/>
            <w:webHidden/>
          </w:rPr>
          <w:tab/>
        </w:r>
        <w:r>
          <w:rPr>
            <w:noProof/>
            <w:webHidden/>
          </w:rPr>
          <w:fldChar w:fldCharType="begin"/>
        </w:r>
        <w:r>
          <w:rPr>
            <w:noProof/>
            <w:webHidden/>
          </w:rPr>
          <w:instrText xml:space="preserve"> PAGEREF _Toc517755421 \h </w:instrText>
        </w:r>
        <w:r>
          <w:rPr>
            <w:noProof/>
            <w:webHidden/>
          </w:rPr>
        </w:r>
        <w:r>
          <w:rPr>
            <w:noProof/>
            <w:webHidden/>
          </w:rPr>
          <w:fldChar w:fldCharType="separate"/>
        </w:r>
        <w:r>
          <w:rPr>
            <w:noProof/>
            <w:webHidden/>
          </w:rPr>
          <w:t>46</w:t>
        </w:r>
        <w:r>
          <w:rPr>
            <w:noProof/>
            <w:webHidden/>
          </w:rPr>
          <w:fldChar w:fldCharType="end"/>
        </w:r>
      </w:hyperlink>
    </w:p>
    <w:p w:rsidR="007A2122" w:rsidRDefault="007A2122">
      <w:pPr>
        <w:pStyle w:val="35"/>
        <w:tabs>
          <w:tab w:val="left" w:pos="1470"/>
          <w:tab w:val="right" w:leader="dot" w:pos="8296"/>
        </w:tabs>
        <w:rPr>
          <w:rFonts w:asciiTheme="minorHAnsi" w:eastAsiaTheme="minorEastAsia" w:hAnsiTheme="minorHAnsi" w:cstheme="minorBidi"/>
          <w:iCs w:val="0"/>
          <w:noProof/>
          <w:sz w:val="21"/>
          <w:szCs w:val="22"/>
        </w:rPr>
      </w:pPr>
      <w:hyperlink w:anchor="_Toc517755422" w:history="1">
        <w:r w:rsidRPr="00FF161B">
          <w:rPr>
            <w:rStyle w:val="aa"/>
            <w:rFonts w:ascii="宋体" w:hAnsi="宋体"/>
            <w:noProof/>
          </w:rPr>
          <w:t>6.5.1.1</w:t>
        </w:r>
        <w:r>
          <w:rPr>
            <w:rFonts w:asciiTheme="minorHAnsi" w:eastAsiaTheme="minorEastAsia" w:hAnsiTheme="minorHAnsi" w:cstheme="minorBidi"/>
            <w:iCs w:val="0"/>
            <w:noProof/>
            <w:sz w:val="21"/>
            <w:szCs w:val="22"/>
          </w:rPr>
          <w:tab/>
        </w:r>
        <w:r w:rsidRPr="00FF161B">
          <w:rPr>
            <w:rStyle w:val="aa"/>
            <w:rFonts w:ascii="宋体" w:hAnsi="宋体" w:hint="eastAsia"/>
            <w:noProof/>
          </w:rPr>
          <w:t>自动</w:t>
        </w:r>
        <w:r>
          <w:rPr>
            <w:noProof/>
            <w:webHidden/>
          </w:rPr>
          <w:tab/>
        </w:r>
        <w:r>
          <w:rPr>
            <w:noProof/>
            <w:webHidden/>
          </w:rPr>
          <w:fldChar w:fldCharType="begin"/>
        </w:r>
        <w:r>
          <w:rPr>
            <w:noProof/>
            <w:webHidden/>
          </w:rPr>
          <w:instrText xml:space="preserve"> PAGEREF _Toc517755422 \h </w:instrText>
        </w:r>
        <w:r>
          <w:rPr>
            <w:noProof/>
            <w:webHidden/>
          </w:rPr>
        </w:r>
        <w:r>
          <w:rPr>
            <w:noProof/>
            <w:webHidden/>
          </w:rPr>
          <w:fldChar w:fldCharType="separate"/>
        </w:r>
        <w:r>
          <w:rPr>
            <w:noProof/>
            <w:webHidden/>
          </w:rPr>
          <w:t>46</w:t>
        </w:r>
        <w:r>
          <w:rPr>
            <w:noProof/>
            <w:webHidden/>
          </w:rPr>
          <w:fldChar w:fldCharType="end"/>
        </w:r>
      </w:hyperlink>
    </w:p>
    <w:p w:rsidR="007A2122" w:rsidRDefault="007A2122">
      <w:pPr>
        <w:pStyle w:val="35"/>
        <w:tabs>
          <w:tab w:val="left" w:pos="1680"/>
          <w:tab w:val="right" w:leader="dot" w:pos="8296"/>
        </w:tabs>
        <w:rPr>
          <w:rFonts w:asciiTheme="minorHAnsi" w:eastAsiaTheme="minorEastAsia" w:hAnsiTheme="minorHAnsi" w:cstheme="minorBidi"/>
          <w:iCs w:val="0"/>
          <w:noProof/>
          <w:sz w:val="21"/>
          <w:szCs w:val="22"/>
        </w:rPr>
      </w:pPr>
      <w:hyperlink w:anchor="_Toc517755423" w:history="1">
        <w:r w:rsidRPr="00FF161B">
          <w:rPr>
            <w:rStyle w:val="aa"/>
            <w:rFonts w:ascii="宋体" w:hAnsi="宋体"/>
            <w:noProof/>
          </w:rPr>
          <w:t>6.5.1.1.1</w:t>
        </w:r>
        <w:r>
          <w:rPr>
            <w:rFonts w:asciiTheme="minorHAnsi" w:eastAsiaTheme="minorEastAsia" w:hAnsiTheme="minorHAnsi" w:cstheme="minorBidi"/>
            <w:iCs w:val="0"/>
            <w:noProof/>
            <w:sz w:val="21"/>
            <w:szCs w:val="22"/>
          </w:rPr>
          <w:tab/>
        </w:r>
        <w:r w:rsidRPr="00FF161B">
          <w:rPr>
            <w:rStyle w:val="aa"/>
            <w:rFonts w:ascii="宋体" w:hAnsi="宋体" w:hint="eastAsia"/>
            <w:noProof/>
          </w:rPr>
          <w:t>制冷</w:t>
        </w:r>
        <w:r>
          <w:rPr>
            <w:noProof/>
            <w:webHidden/>
          </w:rPr>
          <w:tab/>
        </w:r>
        <w:r>
          <w:rPr>
            <w:noProof/>
            <w:webHidden/>
          </w:rPr>
          <w:fldChar w:fldCharType="begin"/>
        </w:r>
        <w:r>
          <w:rPr>
            <w:noProof/>
            <w:webHidden/>
          </w:rPr>
          <w:instrText xml:space="preserve"> PAGEREF _Toc517755423 \h </w:instrText>
        </w:r>
        <w:r>
          <w:rPr>
            <w:noProof/>
            <w:webHidden/>
          </w:rPr>
        </w:r>
        <w:r>
          <w:rPr>
            <w:noProof/>
            <w:webHidden/>
          </w:rPr>
          <w:fldChar w:fldCharType="separate"/>
        </w:r>
        <w:r>
          <w:rPr>
            <w:noProof/>
            <w:webHidden/>
          </w:rPr>
          <w:t>46</w:t>
        </w:r>
        <w:r>
          <w:rPr>
            <w:noProof/>
            <w:webHidden/>
          </w:rPr>
          <w:fldChar w:fldCharType="end"/>
        </w:r>
      </w:hyperlink>
    </w:p>
    <w:p w:rsidR="007A2122" w:rsidRDefault="007A2122">
      <w:pPr>
        <w:pStyle w:val="35"/>
        <w:tabs>
          <w:tab w:val="left" w:pos="1680"/>
          <w:tab w:val="right" w:leader="dot" w:pos="8296"/>
        </w:tabs>
        <w:rPr>
          <w:rFonts w:asciiTheme="minorHAnsi" w:eastAsiaTheme="minorEastAsia" w:hAnsiTheme="minorHAnsi" w:cstheme="minorBidi"/>
          <w:iCs w:val="0"/>
          <w:noProof/>
          <w:sz w:val="21"/>
          <w:szCs w:val="22"/>
        </w:rPr>
      </w:pPr>
      <w:hyperlink w:anchor="_Toc517755424" w:history="1">
        <w:r w:rsidRPr="00FF161B">
          <w:rPr>
            <w:rStyle w:val="aa"/>
            <w:rFonts w:ascii="宋体" w:hAnsi="宋体"/>
            <w:noProof/>
          </w:rPr>
          <w:t>6.5.1.1.2</w:t>
        </w:r>
        <w:r>
          <w:rPr>
            <w:rFonts w:asciiTheme="minorHAnsi" w:eastAsiaTheme="minorEastAsia" w:hAnsiTheme="minorHAnsi" w:cstheme="minorBidi"/>
            <w:iCs w:val="0"/>
            <w:noProof/>
            <w:sz w:val="21"/>
            <w:szCs w:val="22"/>
          </w:rPr>
          <w:tab/>
        </w:r>
        <w:r w:rsidRPr="00FF161B">
          <w:rPr>
            <w:rStyle w:val="aa"/>
            <w:rFonts w:ascii="宋体" w:hAnsi="宋体" w:hint="eastAsia"/>
            <w:noProof/>
          </w:rPr>
          <w:t>制热</w:t>
        </w:r>
        <w:r>
          <w:rPr>
            <w:noProof/>
            <w:webHidden/>
          </w:rPr>
          <w:tab/>
        </w:r>
        <w:r>
          <w:rPr>
            <w:noProof/>
            <w:webHidden/>
          </w:rPr>
          <w:fldChar w:fldCharType="begin"/>
        </w:r>
        <w:r>
          <w:rPr>
            <w:noProof/>
            <w:webHidden/>
          </w:rPr>
          <w:instrText xml:space="preserve"> PAGEREF _Toc517755424 \h </w:instrText>
        </w:r>
        <w:r>
          <w:rPr>
            <w:noProof/>
            <w:webHidden/>
          </w:rPr>
        </w:r>
        <w:r>
          <w:rPr>
            <w:noProof/>
            <w:webHidden/>
          </w:rPr>
          <w:fldChar w:fldCharType="separate"/>
        </w:r>
        <w:r>
          <w:rPr>
            <w:noProof/>
            <w:webHidden/>
          </w:rPr>
          <w:t>46</w:t>
        </w:r>
        <w:r>
          <w:rPr>
            <w:noProof/>
            <w:webHidden/>
          </w:rPr>
          <w:fldChar w:fldCharType="end"/>
        </w:r>
      </w:hyperlink>
    </w:p>
    <w:p w:rsidR="007A2122" w:rsidRDefault="007A2122">
      <w:pPr>
        <w:pStyle w:val="35"/>
        <w:tabs>
          <w:tab w:val="left" w:pos="1680"/>
          <w:tab w:val="right" w:leader="dot" w:pos="8296"/>
        </w:tabs>
        <w:rPr>
          <w:rFonts w:asciiTheme="minorHAnsi" w:eastAsiaTheme="minorEastAsia" w:hAnsiTheme="minorHAnsi" w:cstheme="minorBidi"/>
          <w:iCs w:val="0"/>
          <w:noProof/>
          <w:sz w:val="21"/>
          <w:szCs w:val="22"/>
        </w:rPr>
      </w:pPr>
      <w:hyperlink w:anchor="_Toc517755425" w:history="1">
        <w:r w:rsidRPr="00FF161B">
          <w:rPr>
            <w:rStyle w:val="aa"/>
            <w:rFonts w:ascii="宋体" w:hAnsi="宋体"/>
            <w:noProof/>
          </w:rPr>
          <w:t>6.5.1.1.3</w:t>
        </w:r>
        <w:r>
          <w:rPr>
            <w:rFonts w:asciiTheme="minorHAnsi" w:eastAsiaTheme="minorEastAsia" w:hAnsiTheme="minorHAnsi" w:cstheme="minorBidi"/>
            <w:iCs w:val="0"/>
            <w:noProof/>
            <w:sz w:val="21"/>
            <w:szCs w:val="22"/>
          </w:rPr>
          <w:tab/>
        </w:r>
        <w:r w:rsidRPr="00FF161B">
          <w:rPr>
            <w:rStyle w:val="aa"/>
            <w:rFonts w:ascii="宋体" w:hAnsi="宋体" w:hint="eastAsia"/>
            <w:noProof/>
          </w:rPr>
          <w:t>通风</w:t>
        </w:r>
        <w:r>
          <w:rPr>
            <w:noProof/>
            <w:webHidden/>
          </w:rPr>
          <w:tab/>
        </w:r>
        <w:r>
          <w:rPr>
            <w:noProof/>
            <w:webHidden/>
          </w:rPr>
          <w:fldChar w:fldCharType="begin"/>
        </w:r>
        <w:r>
          <w:rPr>
            <w:noProof/>
            <w:webHidden/>
          </w:rPr>
          <w:instrText xml:space="preserve"> PAGEREF _Toc517755425 \h </w:instrText>
        </w:r>
        <w:r>
          <w:rPr>
            <w:noProof/>
            <w:webHidden/>
          </w:rPr>
        </w:r>
        <w:r>
          <w:rPr>
            <w:noProof/>
            <w:webHidden/>
          </w:rPr>
          <w:fldChar w:fldCharType="separate"/>
        </w:r>
        <w:r>
          <w:rPr>
            <w:noProof/>
            <w:webHidden/>
          </w:rPr>
          <w:t>47</w:t>
        </w:r>
        <w:r>
          <w:rPr>
            <w:noProof/>
            <w:webHidden/>
          </w:rPr>
          <w:fldChar w:fldCharType="end"/>
        </w:r>
      </w:hyperlink>
    </w:p>
    <w:p w:rsidR="007A2122" w:rsidRDefault="007A2122">
      <w:pPr>
        <w:pStyle w:val="35"/>
        <w:tabs>
          <w:tab w:val="left" w:pos="1680"/>
          <w:tab w:val="right" w:leader="dot" w:pos="8296"/>
        </w:tabs>
        <w:rPr>
          <w:rFonts w:asciiTheme="minorHAnsi" w:eastAsiaTheme="minorEastAsia" w:hAnsiTheme="minorHAnsi" w:cstheme="minorBidi"/>
          <w:iCs w:val="0"/>
          <w:noProof/>
          <w:sz w:val="21"/>
          <w:szCs w:val="22"/>
        </w:rPr>
      </w:pPr>
      <w:hyperlink w:anchor="_Toc517755426" w:history="1">
        <w:r w:rsidRPr="00FF161B">
          <w:rPr>
            <w:rStyle w:val="aa"/>
            <w:rFonts w:ascii="宋体" w:hAnsi="宋体"/>
            <w:noProof/>
          </w:rPr>
          <w:t>6.5.1.1.4</w:t>
        </w:r>
        <w:r>
          <w:rPr>
            <w:rFonts w:asciiTheme="minorHAnsi" w:eastAsiaTheme="minorEastAsia" w:hAnsiTheme="minorHAnsi" w:cstheme="minorBidi"/>
            <w:iCs w:val="0"/>
            <w:noProof/>
            <w:sz w:val="21"/>
            <w:szCs w:val="22"/>
          </w:rPr>
          <w:tab/>
        </w:r>
        <w:r w:rsidRPr="00FF161B">
          <w:rPr>
            <w:rStyle w:val="aa"/>
            <w:rFonts w:ascii="宋体" w:hAnsi="宋体" w:hint="eastAsia"/>
            <w:noProof/>
          </w:rPr>
          <w:t>预冷</w:t>
        </w:r>
        <w:r w:rsidRPr="00FF161B">
          <w:rPr>
            <w:rStyle w:val="aa"/>
            <w:rFonts w:ascii="宋体" w:hAnsi="宋体"/>
            <w:noProof/>
          </w:rPr>
          <w:t>/</w:t>
        </w:r>
        <w:r w:rsidRPr="00FF161B">
          <w:rPr>
            <w:rStyle w:val="aa"/>
            <w:rFonts w:ascii="宋体" w:hAnsi="宋体" w:hint="eastAsia"/>
            <w:noProof/>
          </w:rPr>
          <w:t>预热</w:t>
        </w:r>
        <w:r>
          <w:rPr>
            <w:noProof/>
            <w:webHidden/>
          </w:rPr>
          <w:tab/>
        </w:r>
        <w:r>
          <w:rPr>
            <w:noProof/>
            <w:webHidden/>
          </w:rPr>
          <w:fldChar w:fldCharType="begin"/>
        </w:r>
        <w:r>
          <w:rPr>
            <w:noProof/>
            <w:webHidden/>
          </w:rPr>
          <w:instrText xml:space="preserve"> PAGEREF _Toc517755426 \h </w:instrText>
        </w:r>
        <w:r>
          <w:rPr>
            <w:noProof/>
            <w:webHidden/>
          </w:rPr>
        </w:r>
        <w:r>
          <w:rPr>
            <w:noProof/>
            <w:webHidden/>
          </w:rPr>
          <w:fldChar w:fldCharType="separate"/>
        </w:r>
        <w:r>
          <w:rPr>
            <w:noProof/>
            <w:webHidden/>
          </w:rPr>
          <w:t>47</w:t>
        </w:r>
        <w:r>
          <w:rPr>
            <w:noProof/>
            <w:webHidden/>
          </w:rPr>
          <w:fldChar w:fldCharType="end"/>
        </w:r>
      </w:hyperlink>
    </w:p>
    <w:p w:rsidR="007A2122" w:rsidRDefault="007A2122">
      <w:pPr>
        <w:pStyle w:val="35"/>
        <w:tabs>
          <w:tab w:val="left" w:pos="1680"/>
          <w:tab w:val="right" w:leader="dot" w:pos="8296"/>
        </w:tabs>
        <w:rPr>
          <w:rFonts w:asciiTheme="minorHAnsi" w:eastAsiaTheme="minorEastAsia" w:hAnsiTheme="minorHAnsi" w:cstheme="minorBidi"/>
          <w:iCs w:val="0"/>
          <w:noProof/>
          <w:sz w:val="21"/>
          <w:szCs w:val="22"/>
        </w:rPr>
      </w:pPr>
      <w:hyperlink w:anchor="_Toc517755427" w:history="1">
        <w:r w:rsidRPr="00FF161B">
          <w:rPr>
            <w:rStyle w:val="aa"/>
            <w:rFonts w:ascii="宋体" w:hAnsi="宋体"/>
            <w:noProof/>
          </w:rPr>
          <w:t>6.5.1.1.5</w:t>
        </w:r>
        <w:r>
          <w:rPr>
            <w:rFonts w:asciiTheme="minorHAnsi" w:eastAsiaTheme="minorEastAsia" w:hAnsiTheme="minorHAnsi" w:cstheme="minorBidi"/>
            <w:iCs w:val="0"/>
            <w:noProof/>
            <w:sz w:val="21"/>
            <w:szCs w:val="22"/>
          </w:rPr>
          <w:tab/>
        </w:r>
        <w:r w:rsidRPr="00FF161B">
          <w:rPr>
            <w:rStyle w:val="aa"/>
            <w:rFonts w:ascii="宋体" w:hAnsi="宋体" w:hint="eastAsia"/>
            <w:noProof/>
          </w:rPr>
          <w:t>手动制冷模式</w:t>
        </w:r>
        <w:r>
          <w:rPr>
            <w:noProof/>
            <w:webHidden/>
          </w:rPr>
          <w:tab/>
        </w:r>
        <w:r>
          <w:rPr>
            <w:noProof/>
            <w:webHidden/>
          </w:rPr>
          <w:fldChar w:fldCharType="begin"/>
        </w:r>
        <w:r>
          <w:rPr>
            <w:noProof/>
            <w:webHidden/>
          </w:rPr>
          <w:instrText xml:space="preserve"> PAGEREF _Toc517755427 \h </w:instrText>
        </w:r>
        <w:r>
          <w:rPr>
            <w:noProof/>
            <w:webHidden/>
          </w:rPr>
        </w:r>
        <w:r>
          <w:rPr>
            <w:noProof/>
            <w:webHidden/>
          </w:rPr>
          <w:fldChar w:fldCharType="separate"/>
        </w:r>
        <w:r>
          <w:rPr>
            <w:noProof/>
            <w:webHidden/>
          </w:rPr>
          <w:t>47</w:t>
        </w:r>
        <w:r>
          <w:rPr>
            <w:noProof/>
            <w:webHidden/>
          </w:rPr>
          <w:fldChar w:fldCharType="end"/>
        </w:r>
      </w:hyperlink>
    </w:p>
    <w:p w:rsidR="007A2122" w:rsidRDefault="007A2122">
      <w:pPr>
        <w:pStyle w:val="35"/>
        <w:tabs>
          <w:tab w:val="left" w:pos="1680"/>
          <w:tab w:val="right" w:leader="dot" w:pos="8296"/>
        </w:tabs>
        <w:rPr>
          <w:rFonts w:asciiTheme="minorHAnsi" w:eastAsiaTheme="minorEastAsia" w:hAnsiTheme="minorHAnsi" w:cstheme="minorBidi"/>
          <w:iCs w:val="0"/>
          <w:noProof/>
          <w:sz w:val="21"/>
          <w:szCs w:val="22"/>
        </w:rPr>
      </w:pPr>
      <w:hyperlink w:anchor="_Toc517755428" w:history="1">
        <w:r w:rsidRPr="00FF161B">
          <w:rPr>
            <w:rStyle w:val="aa"/>
            <w:rFonts w:ascii="宋体" w:hAnsi="宋体"/>
            <w:noProof/>
          </w:rPr>
          <w:t>6.5.1.1.6</w:t>
        </w:r>
        <w:r>
          <w:rPr>
            <w:rFonts w:asciiTheme="minorHAnsi" w:eastAsiaTheme="minorEastAsia" w:hAnsiTheme="minorHAnsi" w:cstheme="minorBidi"/>
            <w:iCs w:val="0"/>
            <w:noProof/>
            <w:sz w:val="21"/>
            <w:szCs w:val="22"/>
          </w:rPr>
          <w:tab/>
        </w:r>
        <w:r w:rsidRPr="00FF161B">
          <w:rPr>
            <w:rStyle w:val="aa"/>
            <w:rFonts w:ascii="宋体" w:hAnsi="宋体" w:hint="eastAsia"/>
            <w:noProof/>
          </w:rPr>
          <w:t>手动制热模式</w:t>
        </w:r>
        <w:r>
          <w:rPr>
            <w:noProof/>
            <w:webHidden/>
          </w:rPr>
          <w:tab/>
        </w:r>
        <w:r>
          <w:rPr>
            <w:noProof/>
            <w:webHidden/>
          </w:rPr>
          <w:fldChar w:fldCharType="begin"/>
        </w:r>
        <w:r>
          <w:rPr>
            <w:noProof/>
            <w:webHidden/>
          </w:rPr>
          <w:instrText xml:space="preserve"> PAGEREF _Toc517755428 \h </w:instrText>
        </w:r>
        <w:r>
          <w:rPr>
            <w:noProof/>
            <w:webHidden/>
          </w:rPr>
        </w:r>
        <w:r>
          <w:rPr>
            <w:noProof/>
            <w:webHidden/>
          </w:rPr>
          <w:fldChar w:fldCharType="separate"/>
        </w:r>
        <w:r>
          <w:rPr>
            <w:noProof/>
            <w:webHidden/>
          </w:rPr>
          <w:t>48</w:t>
        </w:r>
        <w:r>
          <w:rPr>
            <w:noProof/>
            <w:webHidden/>
          </w:rPr>
          <w:fldChar w:fldCharType="end"/>
        </w:r>
      </w:hyperlink>
    </w:p>
    <w:p w:rsidR="007A2122" w:rsidRDefault="007A2122">
      <w:pPr>
        <w:pStyle w:val="35"/>
        <w:tabs>
          <w:tab w:val="left" w:pos="1470"/>
          <w:tab w:val="right" w:leader="dot" w:pos="8296"/>
        </w:tabs>
        <w:rPr>
          <w:rFonts w:asciiTheme="minorHAnsi" w:eastAsiaTheme="minorEastAsia" w:hAnsiTheme="minorHAnsi" w:cstheme="minorBidi"/>
          <w:iCs w:val="0"/>
          <w:noProof/>
          <w:sz w:val="21"/>
          <w:szCs w:val="22"/>
        </w:rPr>
      </w:pPr>
      <w:hyperlink w:anchor="_Toc517755429" w:history="1">
        <w:r w:rsidRPr="00FF161B">
          <w:rPr>
            <w:rStyle w:val="aa"/>
            <w:rFonts w:ascii="宋体" w:hAnsi="宋体"/>
            <w:noProof/>
          </w:rPr>
          <w:t>6.5.1.2</w:t>
        </w:r>
        <w:r>
          <w:rPr>
            <w:rFonts w:asciiTheme="minorHAnsi" w:eastAsiaTheme="minorEastAsia" w:hAnsiTheme="minorHAnsi" w:cstheme="minorBidi"/>
            <w:iCs w:val="0"/>
            <w:noProof/>
            <w:sz w:val="21"/>
            <w:szCs w:val="22"/>
          </w:rPr>
          <w:tab/>
        </w:r>
        <w:r w:rsidRPr="00FF161B">
          <w:rPr>
            <w:rStyle w:val="aa"/>
            <w:rFonts w:ascii="宋体" w:hAnsi="宋体" w:hint="eastAsia"/>
            <w:noProof/>
          </w:rPr>
          <w:t>通风模式</w:t>
        </w:r>
        <w:r>
          <w:rPr>
            <w:noProof/>
            <w:webHidden/>
          </w:rPr>
          <w:tab/>
        </w:r>
        <w:r>
          <w:rPr>
            <w:noProof/>
            <w:webHidden/>
          </w:rPr>
          <w:fldChar w:fldCharType="begin"/>
        </w:r>
        <w:r>
          <w:rPr>
            <w:noProof/>
            <w:webHidden/>
          </w:rPr>
          <w:instrText xml:space="preserve"> PAGEREF _Toc517755429 \h </w:instrText>
        </w:r>
        <w:r>
          <w:rPr>
            <w:noProof/>
            <w:webHidden/>
          </w:rPr>
        </w:r>
        <w:r>
          <w:rPr>
            <w:noProof/>
            <w:webHidden/>
          </w:rPr>
          <w:fldChar w:fldCharType="separate"/>
        </w:r>
        <w:r>
          <w:rPr>
            <w:noProof/>
            <w:webHidden/>
          </w:rPr>
          <w:t>48</w:t>
        </w:r>
        <w:r>
          <w:rPr>
            <w:noProof/>
            <w:webHidden/>
          </w:rPr>
          <w:fldChar w:fldCharType="end"/>
        </w:r>
      </w:hyperlink>
    </w:p>
    <w:p w:rsidR="007A2122" w:rsidRDefault="007A2122">
      <w:pPr>
        <w:pStyle w:val="35"/>
        <w:tabs>
          <w:tab w:val="left" w:pos="1470"/>
          <w:tab w:val="right" w:leader="dot" w:pos="8296"/>
        </w:tabs>
        <w:rPr>
          <w:rFonts w:asciiTheme="minorHAnsi" w:eastAsiaTheme="minorEastAsia" w:hAnsiTheme="minorHAnsi" w:cstheme="minorBidi"/>
          <w:iCs w:val="0"/>
          <w:noProof/>
          <w:sz w:val="21"/>
          <w:szCs w:val="22"/>
        </w:rPr>
      </w:pPr>
      <w:hyperlink w:anchor="_Toc517755430" w:history="1">
        <w:r w:rsidRPr="00FF161B">
          <w:rPr>
            <w:rStyle w:val="aa"/>
            <w:rFonts w:ascii="宋体" w:hAnsi="宋体"/>
            <w:noProof/>
          </w:rPr>
          <w:t>6.5.1.3</w:t>
        </w:r>
        <w:r>
          <w:rPr>
            <w:rFonts w:asciiTheme="minorHAnsi" w:eastAsiaTheme="minorEastAsia" w:hAnsiTheme="minorHAnsi" w:cstheme="minorBidi"/>
            <w:iCs w:val="0"/>
            <w:noProof/>
            <w:sz w:val="21"/>
            <w:szCs w:val="22"/>
          </w:rPr>
          <w:tab/>
        </w:r>
        <w:r w:rsidRPr="00FF161B">
          <w:rPr>
            <w:rStyle w:val="aa"/>
            <w:rFonts w:ascii="宋体" w:hAnsi="宋体" w:hint="eastAsia"/>
            <w:noProof/>
          </w:rPr>
          <w:t>停止模式</w:t>
        </w:r>
        <w:r>
          <w:rPr>
            <w:noProof/>
            <w:webHidden/>
          </w:rPr>
          <w:tab/>
        </w:r>
        <w:r>
          <w:rPr>
            <w:noProof/>
            <w:webHidden/>
          </w:rPr>
          <w:fldChar w:fldCharType="begin"/>
        </w:r>
        <w:r>
          <w:rPr>
            <w:noProof/>
            <w:webHidden/>
          </w:rPr>
          <w:instrText xml:space="preserve"> PAGEREF _Toc517755430 \h </w:instrText>
        </w:r>
        <w:r>
          <w:rPr>
            <w:noProof/>
            <w:webHidden/>
          </w:rPr>
        </w:r>
        <w:r>
          <w:rPr>
            <w:noProof/>
            <w:webHidden/>
          </w:rPr>
          <w:fldChar w:fldCharType="separate"/>
        </w:r>
        <w:r>
          <w:rPr>
            <w:noProof/>
            <w:webHidden/>
          </w:rPr>
          <w:t>48</w:t>
        </w:r>
        <w:r>
          <w:rPr>
            <w:noProof/>
            <w:webHidden/>
          </w:rPr>
          <w:fldChar w:fldCharType="end"/>
        </w:r>
      </w:hyperlink>
    </w:p>
    <w:p w:rsidR="007A2122" w:rsidRDefault="007A2122">
      <w:pPr>
        <w:pStyle w:val="35"/>
        <w:tabs>
          <w:tab w:val="left" w:pos="1260"/>
          <w:tab w:val="right" w:leader="dot" w:pos="8296"/>
        </w:tabs>
        <w:rPr>
          <w:rFonts w:asciiTheme="minorHAnsi" w:eastAsiaTheme="minorEastAsia" w:hAnsiTheme="minorHAnsi" w:cstheme="minorBidi"/>
          <w:iCs w:val="0"/>
          <w:noProof/>
          <w:sz w:val="21"/>
          <w:szCs w:val="22"/>
        </w:rPr>
      </w:pPr>
      <w:hyperlink w:anchor="_Toc517755431" w:history="1">
        <w:r w:rsidRPr="00FF161B">
          <w:rPr>
            <w:rStyle w:val="aa"/>
            <w:rFonts w:ascii="宋体" w:hAnsi="宋体"/>
            <w:noProof/>
          </w:rPr>
          <w:t>6.5.2</w:t>
        </w:r>
        <w:r>
          <w:rPr>
            <w:rFonts w:asciiTheme="minorHAnsi" w:eastAsiaTheme="minorEastAsia" w:hAnsiTheme="minorHAnsi" w:cstheme="minorBidi"/>
            <w:iCs w:val="0"/>
            <w:noProof/>
            <w:sz w:val="21"/>
            <w:szCs w:val="22"/>
          </w:rPr>
          <w:tab/>
        </w:r>
        <w:r w:rsidRPr="00FF161B">
          <w:rPr>
            <w:rStyle w:val="aa"/>
            <w:rFonts w:ascii="宋体" w:hAnsi="宋体" w:hint="eastAsia"/>
            <w:noProof/>
          </w:rPr>
          <w:t>维护模式</w:t>
        </w:r>
        <w:r>
          <w:rPr>
            <w:noProof/>
            <w:webHidden/>
          </w:rPr>
          <w:tab/>
        </w:r>
        <w:r>
          <w:rPr>
            <w:noProof/>
            <w:webHidden/>
          </w:rPr>
          <w:fldChar w:fldCharType="begin"/>
        </w:r>
        <w:r>
          <w:rPr>
            <w:noProof/>
            <w:webHidden/>
          </w:rPr>
          <w:instrText xml:space="preserve"> PAGEREF _Toc517755431 \h </w:instrText>
        </w:r>
        <w:r>
          <w:rPr>
            <w:noProof/>
            <w:webHidden/>
          </w:rPr>
        </w:r>
        <w:r>
          <w:rPr>
            <w:noProof/>
            <w:webHidden/>
          </w:rPr>
          <w:fldChar w:fldCharType="separate"/>
        </w:r>
        <w:r>
          <w:rPr>
            <w:noProof/>
            <w:webHidden/>
          </w:rPr>
          <w:t>48</w:t>
        </w:r>
        <w:r>
          <w:rPr>
            <w:noProof/>
            <w:webHidden/>
          </w:rPr>
          <w:fldChar w:fldCharType="end"/>
        </w:r>
      </w:hyperlink>
    </w:p>
    <w:p w:rsidR="007A2122" w:rsidRDefault="007A2122">
      <w:pPr>
        <w:pStyle w:val="35"/>
        <w:tabs>
          <w:tab w:val="left" w:pos="1050"/>
          <w:tab w:val="right" w:leader="dot" w:pos="8296"/>
        </w:tabs>
        <w:rPr>
          <w:rFonts w:asciiTheme="minorHAnsi" w:eastAsiaTheme="minorEastAsia" w:hAnsiTheme="minorHAnsi" w:cstheme="minorBidi"/>
          <w:iCs w:val="0"/>
          <w:noProof/>
          <w:sz w:val="21"/>
          <w:szCs w:val="22"/>
        </w:rPr>
      </w:pPr>
      <w:hyperlink w:anchor="_Toc517755432" w:history="1">
        <w:r w:rsidRPr="00FF161B">
          <w:rPr>
            <w:rStyle w:val="aa"/>
            <w:rFonts w:ascii="宋体" w:hAnsi="宋体"/>
            <w:noProof/>
          </w:rPr>
          <w:t>6.6</w:t>
        </w:r>
        <w:r>
          <w:rPr>
            <w:rFonts w:asciiTheme="minorHAnsi" w:eastAsiaTheme="minorEastAsia" w:hAnsiTheme="minorHAnsi" w:cstheme="minorBidi"/>
            <w:iCs w:val="0"/>
            <w:noProof/>
            <w:sz w:val="21"/>
            <w:szCs w:val="22"/>
          </w:rPr>
          <w:tab/>
        </w:r>
        <w:r w:rsidRPr="00FF161B">
          <w:rPr>
            <w:rStyle w:val="aa"/>
            <w:rFonts w:ascii="宋体" w:hAnsi="宋体" w:hint="eastAsia"/>
            <w:noProof/>
          </w:rPr>
          <w:t>双速风机调速原理</w:t>
        </w:r>
        <w:r>
          <w:rPr>
            <w:noProof/>
            <w:webHidden/>
          </w:rPr>
          <w:tab/>
        </w:r>
        <w:r>
          <w:rPr>
            <w:noProof/>
            <w:webHidden/>
          </w:rPr>
          <w:fldChar w:fldCharType="begin"/>
        </w:r>
        <w:r>
          <w:rPr>
            <w:noProof/>
            <w:webHidden/>
          </w:rPr>
          <w:instrText xml:space="preserve"> PAGEREF _Toc517755432 \h </w:instrText>
        </w:r>
        <w:r>
          <w:rPr>
            <w:noProof/>
            <w:webHidden/>
          </w:rPr>
        </w:r>
        <w:r>
          <w:rPr>
            <w:noProof/>
            <w:webHidden/>
          </w:rPr>
          <w:fldChar w:fldCharType="separate"/>
        </w:r>
        <w:r>
          <w:rPr>
            <w:noProof/>
            <w:webHidden/>
          </w:rPr>
          <w:t>48</w:t>
        </w:r>
        <w:r>
          <w:rPr>
            <w:noProof/>
            <w:webHidden/>
          </w:rPr>
          <w:fldChar w:fldCharType="end"/>
        </w:r>
      </w:hyperlink>
    </w:p>
    <w:p w:rsidR="007A2122" w:rsidRDefault="007A2122">
      <w:pPr>
        <w:pStyle w:val="11"/>
        <w:tabs>
          <w:tab w:val="left" w:pos="420"/>
          <w:tab w:val="right" w:leader="dot" w:pos="8296"/>
        </w:tabs>
        <w:rPr>
          <w:rFonts w:asciiTheme="minorHAnsi" w:eastAsiaTheme="minorEastAsia" w:hAnsiTheme="minorHAnsi" w:cstheme="minorBidi"/>
          <w:b w:val="0"/>
          <w:bCs w:val="0"/>
          <w:caps w:val="0"/>
          <w:noProof/>
          <w:sz w:val="21"/>
          <w:szCs w:val="22"/>
        </w:rPr>
      </w:pPr>
      <w:hyperlink w:anchor="_Toc517755433" w:history="1">
        <w:r w:rsidRPr="00FF161B">
          <w:rPr>
            <w:rStyle w:val="aa"/>
            <w:rFonts w:ascii="宋体" w:hAnsi="宋体"/>
            <w:noProof/>
          </w:rPr>
          <w:t>7</w:t>
        </w:r>
        <w:r>
          <w:rPr>
            <w:rFonts w:asciiTheme="minorHAnsi" w:eastAsiaTheme="minorEastAsia" w:hAnsiTheme="minorHAnsi" w:cstheme="minorBidi"/>
            <w:b w:val="0"/>
            <w:bCs w:val="0"/>
            <w:caps w:val="0"/>
            <w:noProof/>
            <w:sz w:val="21"/>
            <w:szCs w:val="22"/>
          </w:rPr>
          <w:tab/>
        </w:r>
        <w:r w:rsidRPr="00FF161B">
          <w:rPr>
            <w:rStyle w:val="aa"/>
            <w:rFonts w:ascii="宋体" w:hAnsi="宋体" w:hint="eastAsia"/>
            <w:noProof/>
          </w:rPr>
          <w:t>紧急通风逆变器控制逻辑说明</w:t>
        </w:r>
        <w:r>
          <w:rPr>
            <w:noProof/>
            <w:webHidden/>
          </w:rPr>
          <w:tab/>
        </w:r>
        <w:r>
          <w:rPr>
            <w:noProof/>
            <w:webHidden/>
          </w:rPr>
          <w:fldChar w:fldCharType="begin"/>
        </w:r>
        <w:r>
          <w:rPr>
            <w:noProof/>
            <w:webHidden/>
          </w:rPr>
          <w:instrText xml:space="preserve"> PAGEREF _Toc517755433 \h </w:instrText>
        </w:r>
        <w:r>
          <w:rPr>
            <w:noProof/>
            <w:webHidden/>
          </w:rPr>
        </w:r>
        <w:r>
          <w:rPr>
            <w:noProof/>
            <w:webHidden/>
          </w:rPr>
          <w:fldChar w:fldCharType="separate"/>
        </w:r>
        <w:r>
          <w:rPr>
            <w:noProof/>
            <w:webHidden/>
          </w:rPr>
          <w:t>50</w:t>
        </w:r>
        <w:r>
          <w:rPr>
            <w:noProof/>
            <w:webHidden/>
          </w:rPr>
          <w:fldChar w:fldCharType="end"/>
        </w:r>
      </w:hyperlink>
    </w:p>
    <w:p w:rsidR="007A2122" w:rsidRDefault="007A2122">
      <w:pPr>
        <w:pStyle w:val="11"/>
        <w:tabs>
          <w:tab w:val="left" w:pos="420"/>
          <w:tab w:val="right" w:leader="dot" w:pos="8296"/>
        </w:tabs>
        <w:rPr>
          <w:rFonts w:asciiTheme="minorHAnsi" w:eastAsiaTheme="minorEastAsia" w:hAnsiTheme="minorHAnsi" w:cstheme="minorBidi"/>
          <w:b w:val="0"/>
          <w:bCs w:val="0"/>
          <w:caps w:val="0"/>
          <w:noProof/>
          <w:sz w:val="21"/>
          <w:szCs w:val="22"/>
        </w:rPr>
      </w:pPr>
      <w:hyperlink w:anchor="_Toc517755434" w:history="1">
        <w:r w:rsidRPr="00FF161B">
          <w:rPr>
            <w:rStyle w:val="aa"/>
            <w:rFonts w:ascii="宋体" w:hAnsi="宋体"/>
            <w:noProof/>
          </w:rPr>
          <w:t>8</w:t>
        </w:r>
        <w:r>
          <w:rPr>
            <w:rFonts w:asciiTheme="minorHAnsi" w:eastAsiaTheme="minorEastAsia" w:hAnsiTheme="minorHAnsi" w:cstheme="minorBidi"/>
            <w:b w:val="0"/>
            <w:bCs w:val="0"/>
            <w:caps w:val="0"/>
            <w:noProof/>
            <w:sz w:val="21"/>
            <w:szCs w:val="22"/>
          </w:rPr>
          <w:tab/>
        </w:r>
        <w:r w:rsidRPr="00FF161B">
          <w:rPr>
            <w:rStyle w:val="aa"/>
            <w:rFonts w:ascii="宋体" w:hAnsi="宋体" w:hint="eastAsia"/>
            <w:noProof/>
          </w:rPr>
          <w:t>软件使用说明</w:t>
        </w:r>
        <w:r>
          <w:rPr>
            <w:noProof/>
            <w:webHidden/>
          </w:rPr>
          <w:tab/>
        </w:r>
        <w:r>
          <w:rPr>
            <w:noProof/>
            <w:webHidden/>
          </w:rPr>
          <w:fldChar w:fldCharType="begin"/>
        </w:r>
        <w:r>
          <w:rPr>
            <w:noProof/>
            <w:webHidden/>
          </w:rPr>
          <w:instrText xml:space="preserve"> PAGEREF _Toc517755434 \h </w:instrText>
        </w:r>
        <w:r>
          <w:rPr>
            <w:noProof/>
            <w:webHidden/>
          </w:rPr>
        </w:r>
        <w:r>
          <w:rPr>
            <w:noProof/>
            <w:webHidden/>
          </w:rPr>
          <w:fldChar w:fldCharType="separate"/>
        </w:r>
        <w:r>
          <w:rPr>
            <w:noProof/>
            <w:webHidden/>
          </w:rPr>
          <w:t>51</w:t>
        </w:r>
        <w:r>
          <w:rPr>
            <w:noProof/>
            <w:webHidden/>
          </w:rPr>
          <w:fldChar w:fldCharType="end"/>
        </w:r>
      </w:hyperlink>
    </w:p>
    <w:p w:rsidR="007A2122" w:rsidRDefault="007A2122">
      <w:pPr>
        <w:pStyle w:val="35"/>
        <w:tabs>
          <w:tab w:val="left" w:pos="1050"/>
          <w:tab w:val="right" w:leader="dot" w:pos="8296"/>
        </w:tabs>
        <w:rPr>
          <w:rFonts w:asciiTheme="minorHAnsi" w:eastAsiaTheme="minorEastAsia" w:hAnsiTheme="minorHAnsi" w:cstheme="minorBidi"/>
          <w:iCs w:val="0"/>
          <w:noProof/>
          <w:sz w:val="21"/>
          <w:szCs w:val="22"/>
        </w:rPr>
      </w:pPr>
      <w:hyperlink w:anchor="_Toc517755435" w:history="1">
        <w:r w:rsidRPr="00FF161B">
          <w:rPr>
            <w:rStyle w:val="aa"/>
            <w:rFonts w:ascii="宋体" w:hAnsi="宋体"/>
            <w:noProof/>
          </w:rPr>
          <w:t>8.1</w:t>
        </w:r>
        <w:r>
          <w:rPr>
            <w:rFonts w:asciiTheme="minorHAnsi" w:eastAsiaTheme="minorEastAsia" w:hAnsiTheme="minorHAnsi" w:cstheme="minorBidi"/>
            <w:iCs w:val="0"/>
            <w:noProof/>
            <w:sz w:val="21"/>
            <w:szCs w:val="22"/>
          </w:rPr>
          <w:tab/>
        </w:r>
        <w:r w:rsidRPr="00FF161B">
          <w:rPr>
            <w:rStyle w:val="aa"/>
            <w:rFonts w:ascii="宋体" w:hAnsi="宋体" w:hint="eastAsia"/>
            <w:noProof/>
          </w:rPr>
          <w:t>概述</w:t>
        </w:r>
        <w:r>
          <w:rPr>
            <w:noProof/>
            <w:webHidden/>
          </w:rPr>
          <w:tab/>
        </w:r>
        <w:r>
          <w:rPr>
            <w:noProof/>
            <w:webHidden/>
          </w:rPr>
          <w:fldChar w:fldCharType="begin"/>
        </w:r>
        <w:r>
          <w:rPr>
            <w:noProof/>
            <w:webHidden/>
          </w:rPr>
          <w:instrText xml:space="preserve"> PAGEREF _Toc517755435 \h </w:instrText>
        </w:r>
        <w:r>
          <w:rPr>
            <w:noProof/>
            <w:webHidden/>
          </w:rPr>
        </w:r>
        <w:r>
          <w:rPr>
            <w:noProof/>
            <w:webHidden/>
          </w:rPr>
          <w:fldChar w:fldCharType="separate"/>
        </w:r>
        <w:r>
          <w:rPr>
            <w:noProof/>
            <w:webHidden/>
          </w:rPr>
          <w:t>51</w:t>
        </w:r>
        <w:r>
          <w:rPr>
            <w:noProof/>
            <w:webHidden/>
          </w:rPr>
          <w:fldChar w:fldCharType="end"/>
        </w:r>
      </w:hyperlink>
    </w:p>
    <w:p w:rsidR="007A2122" w:rsidRDefault="007A2122">
      <w:pPr>
        <w:pStyle w:val="35"/>
        <w:tabs>
          <w:tab w:val="left" w:pos="1260"/>
          <w:tab w:val="right" w:leader="dot" w:pos="8296"/>
        </w:tabs>
        <w:rPr>
          <w:rFonts w:asciiTheme="minorHAnsi" w:eastAsiaTheme="minorEastAsia" w:hAnsiTheme="minorHAnsi" w:cstheme="minorBidi"/>
          <w:iCs w:val="0"/>
          <w:noProof/>
          <w:sz w:val="21"/>
          <w:szCs w:val="22"/>
        </w:rPr>
      </w:pPr>
      <w:hyperlink w:anchor="_Toc517755436" w:history="1">
        <w:r w:rsidRPr="00FF161B">
          <w:rPr>
            <w:rStyle w:val="aa"/>
            <w:rFonts w:ascii="宋体" w:hAnsi="宋体"/>
            <w:noProof/>
          </w:rPr>
          <w:t>8.1.1</w:t>
        </w:r>
        <w:r>
          <w:rPr>
            <w:rFonts w:asciiTheme="minorHAnsi" w:eastAsiaTheme="minorEastAsia" w:hAnsiTheme="minorHAnsi" w:cstheme="minorBidi"/>
            <w:iCs w:val="0"/>
            <w:noProof/>
            <w:sz w:val="21"/>
            <w:szCs w:val="22"/>
          </w:rPr>
          <w:tab/>
        </w:r>
        <w:r w:rsidRPr="00FF161B">
          <w:rPr>
            <w:rStyle w:val="aa"/>
            <w:rFonts w:ascii="宋体" w:hAnsi="宋体" w:hint="eastAsia"/>
            <w:noProof/>
          </w:rPr>
          <w:t>安全说明</w:t>
        </w:r>
        <w:r>
          <w:rPr>
            <w:noProof/>
            <w:webHidden/>
          </w:rPr>
          <w:tab/>
        </w:r>
        <w:r>
          <w:rPr>
            <w:noProof/>
            <w:webHidden/>
          </w:rPr>
          <w:fldChar w:fldCharType="begin"/>
        </w:r>
        <w:r>
          <w:rPr>
            <w:noProof/>
            <w:webHidden/>
          </w:rPr>
          <w:instrText xml:space="preserve"> PAGEREF _Toc517755436 \h </w:instrText>
        </w:r>
        <w:r>
          <w:rPr>
            <w:noProof/>
            <w:webHidden/>
          </w:rPr>
        </w:r>
        <w:r>
          <w:rPr>
            <w:noProof/>
            <w:webHidden/>
          </w:rPr>
          <w:fldChar w:fldCharType="separate"/>
        </w:r>
        <w:r>
          <w:rPr>
            <w:noProof/>
            <w:webHidden/>
          </w:rPr>
          <w:t>51</w:t>
        </w:r>
        <w:r>
          <w:rPr>
            <w:noProof/>
            <w:webHidden/>
          </w:rPr>
          <w:fldChar w:fldCharType="end"/>
        </w:r>
      </w:hyperlink>
    </w:p>
    <w:p w:rsidR="007A2122" w:rsidRDefault="007A2122">
      <w:pPr>
        <w:pStyle w:val="35"/>
        <w:tabs>
          <w:tab w:val="left" w:pos="1260"/>
          <w:tab w:val="right" w:leader="dot" w:pos="8296"/>
        </w:tabs>
        <w:rPr>
          <w:rFonts w:asciiTheme="minorHAnsi" w:eastAsiaTheme="minorEastAsia" w:hAnsiTheme="minorHAnsi" w:cstheme="minorBidi"/>
          <w:iCs w:val="0"/>
          <w:noProof/>
          <w:sz w:val="21"/>
          <w:szCs w:val="22"/>
        </w:rPr>
      </w:pPr>
      <w:hyperlink w:anchor="_Toc517755437" w:history="1">
        <w:r w:rsidRPr="00FF161B">
          <w:rPr>
            <w:rStyle w:val="aa"/>
            <w:rFonts w:ascii="宋体" w:hAnsi="宋体"/>
            <w:noProof/>
          </w:rPr>
          <w:t>8.1.2</w:t>
        </w:r>
        <w:r>
          <w:rPr>
            <w:rFonts w:asciiTheme="minorHAnsi" w:eastAsiaTheme="minorEastAsia" w:hAnsiTheme="minorHAnsi" w:cstheme="minorBidi"/>
            <w:iCs w:val="0"/>
            <w:noProof/>
            <w:sz w:val="21"/>
            <w:szCs w:val="22"/>
          </w:rPr>
          <w:tab/>
        </w:r>
        <w:r w:rsidRPr="00FF161B">
          <w:rPr>
            <w:rStyle w:val="aa"/>
            <w:rFonts w:ascii="宋体" w:hAnsi="宋体" w:hint="eastAsia"/>
            <w:noProof/>
          </w:rPr>
          <w:t>基本过程</w:t>
        </w:r>
        <w:r>
          <w:rPr>
            <w:noProof/>
            <w:webHidden/>
          </w:rPr>
          <w:tab/>
        </w:r>
        <w:r>
          <w:rPr>
            <w:noProof/>
            <w:webHidden/>
          </w:rPr>
          <w:fldChar w:fldCharType="begin"/>
        </w:r>
        <w:r>
          <w:rPr>
            <w:noProof/>
            <w:webHidden/>
          </w:rPr>
          <w:instrText xml:space="preserve"> PAGEREF _Toc517755437 \h </w:instrText>
        </w:r>
        <w:r>
          <w:rPr>
            <w:noProof/>
            <w:webHidden/>
          </w:rPr>
        </w:r>
        <w:r>
          <w:rPr>
            <w:noProof/>
            <w:webHidden/>
          </w:rPr>
          <w:fldChar w:fldCharType="separate"/>
        </w:r>
        <w:r>
          <w:rPr>
            <w:noProof/>
            <w:webHidden/>
          </w:rPr>
          <w:t>51</w:t>
        </w:r>
        <w:r>
          <w:rPr>
            <w:noProof/>
            <w:webHidden/>
          </w:rPr>
          <w:fldChar w:fldCharType="end"/>
        </w:r>
      </w:hyperlink>
    </w:p>
    <w:p w:rsidR="007A2122" w:rsidRDefault="007A2122">
      <w:pPr>
        <w:pStyle w:val="35"/>
        <w:tabs>
          <w:tab w:val="left" w:pos="1260"/>
          <w:tab w:val="right" w:leader="dot" w:pos="8296"/>
        </w:tabs>
        <w:rPr>
          <w:rFonts w:asciiTheme="minorHAnsi" w:eastAsiaTheme="minorEastAsia" w:hAnsiTheme="minorHAnsi" w:cstheme="minorBidi"/>
          <w:iCs w:val="0"/>
          <w:noProof/>
          <w:sz w:val="21"/>
          <w:szCs w:val="22"/>
        </w:rPr>
      </w:pPr>
      <w:hyperlink w:anchor="_Toc517755438" w:history="1">
        <w:r w:rsidRPr="00FF161B">
          <w:rPr>
            <w:rStyle w:val="aa"/>
            <w:rFonts w:ascii="宋体" w:hAnsi="宋体"/>
            <w:noProof/>
          </w:rPr>
          <w:t>8.1.3</w:t>
        </w:r>
        <w:r>
          <w:rPr>
            <w:rFonts w:asciiTheme="minorHAnsi" w:eastAsiaTheme="minorEastAsia" w:hAnsiTheme="minorHAnsi" w:cstheme="minorBidi"/>
            <w:iCs w:val="0"/>
            <w:noProof/>
            <w:sz w:val="21"/>
            <w:szCs w:val="22"/>
          </w:rPr>
          <w:tab/>
        </w:r>
        <w:r w:rsidRPr="00FF161B">
          <w:rPr>
            <w:rStyle w:val="aa"/>
            <w:rFonts w:ascii="宋体" w:hAnsi="宋体" w:hint="eastAsia"/>
            <w:noProof/>
          </w:rPr>
          <w:t>工具和文件</w:t>
        </w:r>
        <w:r>
          <w:rPr>
            <w:noProof/>
            <w:webHidden/>
          </w:rPr>
          <w:tab/>
        </w:r>
        <w:r>
          <w:rPr>
            <w:noProof/>
            <w:webHidden/>
          </w:rPr>
          <w:fldChar w:fldCharType="begin"/>
        </w:r>
        <w:r>
          <w:rPr>
            <w:noProof/>
            <w:webHidden/>
          </w:rPr>
          <w:instrText xml:space="preserve"> PAGEREF _Toc517755438 \h </w:instrText>
        </w:r>
        <w:r>
          <w:rPr>
            <w:noProof/>
            <w:webHidden/>
          </w:rPr>
        </w:r>
        <w:r>
          <w:rPr>
            <w:noProof/>
            <w:webHidden/>
          </w:rPr>
          <w:fldChar w:fldCharType="separate"/>
        </w:r>
        <w:r>
          <w:rPr>
            <w:noProof/>
            <w:webHidden/>
          </w:rPr>
          <w:t>51</w:t>
        </w:r>
        <w:r>
          <w:rPr>
            <w:noProof/>
            <w:webHidden/>
          </w:rPr>
          <w:fldChar w:fldCharType="end"/>
        </w:r>
      </w:hyperlink>
    </w:p>
    <w:p w:rsidR="007A2122" w:rsidRDefault="007A2122">
      <w:pPr>
        <w:pStyle w:val="35"/>
        <w:tabs>
          <w:tab w:val="left" w:pos="1050"/>
          <w:tab w:val="right" w:leader="dot" w:pos="8296"/>
        </w:tabs>
        <w:rPr>
          <w:rFonts w:asciiTheme="minorHAnsi" w:eastAsiaTheme="minorEastAsia" w:hAnsiTheme="minorHAnsi" w:cstheme="minorBidi"/>
          <w:iCs w:val="0"/>
          <w:noProof/>
          <w:sz w:val="21"/>
          <w:szCs w:val="22"/>
        </w:rPr>
      </w:pPr>
      <w:hyperlink w:anchor="_Toc517755439" w:history="1">
        <w:r w:rsidRPr="00FF161B">
          <w:rPr>
            <w:rStyle w:val="aa"/>
            <w:rFonts w:ascii="宋体" w:hAnsi="宋体"/>
            <w:noProof/>
          </w:rPr>
          <w:t>8.2</w:t>
        </w:r>
        <w:r>
          <w:rPr>
            <w:rFonts w:asciiTheme="minorHAnsi" w:eastAsiaTheme="minorEastAsia" w:hAnsiTheme="minorHAnsi" w:cstheme="minorBidi"/>
            <w:iCs w:val="0"/>
            <w:noProof/>
            <w:sz w:val="21"/>
            <w:szCs w:val="22"/>
          </w:rPr>
          <w:tab/>
        </w:r>
        <w:r w:rsidRPr="00FF161B">
          <w:rPr>
            <w:rStyle w:val="aa"/>
            <w:rFonts w:ascii="宋体" w:hAnsi="宋体" w:hint="eastAsia"/>
            <w:noProof/>
          </w:rPr>
          <w:t>调试准备</w:t>
        </w:r>
        <w:r>
          <w:rPr>
            <w:noProof/>
            <w:webHidden/>
          </w:rPr>
          <w:tab/>
        </w:r>
        <w:r>
          <w:rPr>
            <w:noProof/>
            <w:webHidden/>
          </w:rPr>
          <w:fldChar w:fldCharType="begin"/>
        </w:r>
        <w:r>
          <w:rPr>
            <w:noProof/>
            <w:webHidden/>
          </w:rPr>
          <w:instrText xml:space="preserve"> PAGEREF _Toc517755439 \h </w:instrText>
        </w:r>
        <w:r>
          <w:rPr>
            <w:noProof/>
            <w:webHidden/>
          </w:rPr>
        </w:r>
        <w:r>
          <w:rPr>
            <w:noProof/>
            <w:webHidden/>
          </w:rPr>
          <w:fldChar w:fldCharType="separate"/>
        </w:r>
        <w:r>
          <w:rPr>
            <w:noProof/>
            <w:webHidden/>
          </w:rPr>
          <w:t>53</w:t>
        </w:r>
        <w:r>
          <w:rPr>
            <w:noProof/>
            <w:webHidden/>
          </w:rPr>
          <w:fldChar w:fldCharType="end"/>
        </w:r>
      </w:hyperlink>
    </w:p>
    <w:p w:rsidR="007A2122" w:rsidRDefault="007A2122">
      <w:pPr>
        <w:pStyle w:val="35"/>
        <w:tabs>
          <w:tab w:val="left" w:pos="1260"/>
          <w:tab w:val="right" w:leader="dot" w:pos="8296"/>
        </w:tabs>
        <w:rPr>
          <w:rFonts w:asciiTheme="minorHAnsi" w:eastAsiaTheme="minorEastAsia" w:hAnsiTheme="minorHAnsi" w:cstheme="minorBidi"/>
          <w:iCs w:val="0"/>
          <w:noProof/>
          <w:sz w:val="21"/>
          <w:szCs w:val="22"/>
        </w:rPr>
      </w:pPr>
      <w:hyperlink w:anchor="_Toc517755440" w:history="1">
        <w:r w:rsidRPr="00FF161B">
          <w:rPr>
            <w:rStyle w:val="aa"/>
            <w:rFonts w:ascii="宋体" w:hAnsi="宋体"/>
            <w:noProof/>
          </w:rPr>
          <w:t>8.2.1</w:t>
        </w:r>
        <w:r>
          <w:rPr>
            <w:rFonts w:asciiTheme="minorHAnsi" w:eastAsiaTheme="minorEastAsia" w:hAnsiTheme="minorHAnsi" w:cstheme="minorBidi"/>
            <w:iCs w:val="0"/>
            <w:noProof/>
            <w:sz w:val="21"/>
            <w:szCs w:val="22"/>
          </w:rPr>
          <w:tab/>
        </w:r>
        <w:r w:rsidRPr="00FF161B">
          <w:rPr>
            <w:rStyle w:val="aa"/>
            <w:rFonts w:ascii="宋体" w:hAnsi="宋体" w:hint="eastAsia"/>
            <w:noProof/>
          </w:rPr>
          <w:t>电脑需要安装的软件</w:t>
        </w:r>
        <w:r>
          <w:rPr>
            <w:noProof/>
            <w:webHidden/>
          </w:rPr>
          <w:tab/>
        </w:r>
        <w:r>
          <w:rPr>
            <w:noProof/>
            <w:webHidden/>
          </w:rPr>
          <w:fldChar w:fldCharType="begin"/>
        </w:r>
        <w:r>
          <w:rPr>
            <w:noProof/>
            <w:webHidden/>
          </w:rPr>
          <w:instrText xml:space="preserve"> PAGEREF _Toc517755440 \h </w:instrText>
        </w:r>
        <w:r>
          <w:rPr>
            <w:noProof/>
            <w:webHidden/>
          </w:rPr>
        </w:r>
        <w:r>
          <w:rPr>
            <w:noProof/>
            <w:webHidden/>
          </w:rPr>
          <w:fldChar w:fldCharType="separate"/>
        </w:r>
        <w:r>
          <w:rPr>
            <w:noProof/>
            <w:webHidden/>
          </w:rPr>
          <w:t>53</w:t>
        </w:r>
        <w:r>
          <w:rPr>
            <w:noProof/>
            <w:webHidden/>
          </w:rPr>
          <w:fldChar w:fldCharType="end"/>
        </w:r>
      </w:hyperlink>
    </w:p>
    <w:p w:rsidR="007A2122" w:rsidRDefault="007A2122">
      <w:pPr>
        <w:pStyle w:val="35"/>
        <w:tabs>
          <w:tab w:val="left" w:pos="1260"/>
          <w:tab w:val="right" w:leader="dot" w:pos="8296"/>
        </w:tabs>
        <w:rPr>
          <w:rFonts w:asciiTheme="minorHAnsi" w:eastAsiaTheme="minorEastAsia" w:hAnsiTheme="minorHAnsi" w:cstheme="minorBidi"/>
          <w:iCs w:val="0"/>
          <w:noProof/>
          <w:sz w:val="21"/>
          <w:szCs w:val="22"/>
        </w:rPr>
      </w:pPr>
      <w:hyperlink w:anchor="_Toc517755441" w:history="1">
        <w:r w:rsidRPr="00FF161B">
          <w:rPr>
            <w:rStyle w:val="aa"/>
            <w:rFonts w:ascii="宋体" w:hAnsi="宋体"/>
            <w:noProof/>
          </w:rPr>
          <w:t>8.2.2</w:t>
        </w:r>
        <w:r>
          <w:rPr>
            <w:rFonts w:asciiTheme="minorHAnsi" w:eastAsiaTheme="minorEastAsia" w:hAnsiTheme="minorHAnsi" w:cstheme="minorBidi"/>
            <w:iCs w:val="0"/>
            <w:noProof/>
            <w:sz w:val="21"/>
            <w:szCs w:val="22"/>
          </w:rPr>
          <w:tab/>
        </w:r>
        <w:r w:rsidRPr="00FF161B">
          <w:rPr>
            <w:rStyle w:val="aa"/>
            <w:rFonts w:ascii="宋体" w:hAnsi="宋体"/>
            <w:noProof/>
          </w:rPr>
          <w:t>PTU</w:t>
        </w:r>
        <w:r w:rsidRPr="00FF161B">
          <w:rPr>
            <w:rStyle w:val="aa"/>
            <w:rFonts w:ascii="宋体" w:hAnsi="宋体" w:hint="eastAsia"/>
            <w:noProof/>
          </w:rPr>
          <w:t>维护软件</w:t>
        </w:r>
        <w:r w:rsidRPr="00FF161B">
          <w:rPr>
            <w:rStyle w:val="aa"/>
            <w:rFonts w:ascii="宋体" w:hAnsi="宋体"/>
            <w:noProof/>
          </w:rPr>
          <w:t>IP</w:t>
        </w:r>
        <w:r w:rsidRPr="00FF161B">
          <w:rPr>
            <w:rStyle w:val="aa"/>
            <w:rFonts w:ascii="宋体" w:hAnsi="宋体" w:hint="eastAsia"/>
            <w:noProof/>
          </w:rPr>
          <w:t>地址设置</w:t>
        </w:r>
        <w:r>
          <w:rPr>
            <w:noProof/>
            <w:webHidden/>
          </w:rPr>
          <w:tab/>
        </w:r>
        <w:r>
          <w:rPr>
            <w:noProof/>
            <w:webHidden/>
          </w:rPr>
          <w:fldChar w:fldCharType="begin"/>
        </w:r>
        <w:r>
          <w:rPr>
            <w:noProof/>
            <w:webHidden/>
          </w:rPr>
          <w:instrText xml:space="preserve"> PAGEREF _Toc517755441 \h </w:instrText>
        </w:r>
        <w:r>
          <w:rPr>
            <w:noProof/>
            <w:webHidden/>
          </w:rPr>
        </w:r>
        <w:r>
          <w:rPr>
            <w:noProof/>
            <w:webHidden/>
          </w:rPr>
          <w:fldChar w:fldCharType="separate"/>
        </w:r>
        <w:r>
          <w:rPr>
            <w:noProof/>
            <w:webHidden/>
          </w:rPr>
          <w:t>54</w:t>
        </w:r>
        <w:r>
          <w:rPr>
            <w:noProof/>
            <w:webHidden/>
          </w:rPr>
          <w:fldChar w:fldCharType="end"/>
        </w:r>
      </w:hyperlink>
    </w:p>
    <w:p w:rsidR="007A2122" w:rsidRDefault="007A2122">
      <w:pPr>
        <w:pStyle w:val="35"/>
        <w:tabs>
          <w:tab w:val="left" w:pos="1260"/>
          <w:tab w:val="right" w:leader="dot" w:pos="8296"/>
        </w:tabs>
        <w:rPr>
          <w:rFonts w:asciiTheme="minorHAnsi" w:eastAsiaTheme="minorEastAsia" w:hAnsiTheme="minorHAnsi" w:cstheme="minorBidi"/>
          <w:iCs w:val="0"/>
          <w:noProof/>
          <w:sz w:val="21"/>
          <w:szCs w:val="22"/>
        </w:rPr>
      </w:pPr>
      <w:hyperlink w:anchor="_Toc517755442" w:history="1">
        <w:r w:rsidRPr="00FF161B">
          <w:rPr>
            <w:rStyle w:val="aa"/>
            <w:rFonts w:ascii="宋体" w:hAnsi="宋体"/>
            <w:noProof/>
          </w:rPr>
          <w:t>8.2.3</w:t>
        </w:r>
        <w:r>
          <w:rPr>
            <w:rFonts w:asciiTheme="minorHAnsi" w:eastAsiaTheme="minorEastAsia" w:hAnsiTheme="minorHAnsi" w:cstheme="minorBidi"/>
            <w:iCs w:val="0"/>
            <w:noProof/>
            <w:sz w:val="21"/>
            <w:szCs w:val="22"/>
          </w:rPr>
          <w:tab/>
        </w:r>
        <w:r w:rsidRPr="00FF161B">
          <w:rPr>
            <w:rStyle w:val="aa"/>
            <w:rFonts w:ascii="宋体" w:hAnsi="宋体"/>
            <w:noProof/>
          </w:rPr>
          <w:t>PTU</w:t>
        </w:r>
        <w:r w:rsidRPr="00FF161B">
          <w:rPr>
            <w:rStyle w:val="aa"/>
            <w:rFonts w:ascii="宋体" w:hAnsi="宋体" w:hint="eastAsia"/>
            <w:noProof/>
          </w:rPr>
          <w:t>界面进入</w:t>
        </w:r>
        <w:r>
          <w:rPr>
            <w:noProof/>
            <w:webHidden/>
          </w:rPr>
          <w:tab/>
        </w:r>
        <w:r>
          <w:rPr>
            <w:noProof/>
            <w:webHidden/>
          </w:rPr>
          <w:fldChar w:fldCharType="begin"/>
        </w:r>
        <w:r>
          <w:rPr>
            <w:noProof/>
            <w:webHidden/>
          </w:rPr>
          <w:instrText xml:space="preserve"> PAGEREF _Toc517755442 \h </w:instrText>
        </w:r>
        <w:r>
          <w:rPr>
            <w:noProof/>
            <w:webHidden/>
          </w:rPr>
        </w:r>
        <w:r>
          <w:rPr>
            <w:noProof/>
            <w:webHidden/>
          </w:rPr>
          <w:fldChar w:fldCharType="separate"/>
        </w:r>
        <w:r>
          <w:rPr>
            <w:noProof/>
            <w:webHidden/>
          </w:rPr>
          <w:t>54</w:t>
        </w:r>
        <w:r>
          <w:rPr>
            <w:noProof/>
            <w:webHidden/>
          </w:rPr>
          <w:fldChar w:fldCharType="end"/>
        </w:r>
      </w:hyperlink>
    </w:p>
    <w:p w:rsidR="007A2122" w:rsidRDefault="007A2122">
      <w:pPr>
        <w:pStyle w:val="35"/>
        <w:tabs>
          <w:tab w:val="left" w:pos="1260"/>
          <w:tab w:val="right" w:leader="dot" w:pos="8296"/>
        </w:tabs>
        <w:rPr>
          <w:rFonts w:asciiTheme="minorHAnsi" w:eastAsiaTheme="minorEastAsia" w:hAnsiTheme="minorHAnsi" w:cstheme="minorBidi"/>
          <w:iCs w:val="0"/>
          <w:noProof/>
          <w:sz w:val="21"/>
          <w:szCs w:val="22"/>
        </w:rPr>
      </w:pPr>
      <w:hyperlink w:anchor="_Toc517755443" w:history="1">
        <w:r w:rsidRPr="00FF161B">
          <w:rPr>
            <w:rStyle w:val="aa"/>
            <w:rFonts w:ascii="宋体" w:hAnsi="宋体"/>
            <w:noProof/>
          </w:rPr>
          <w:t>8.2.4</w:t>
        </w:r>
        <w:r>
          <w:rPr>
            <w:rFonts w:asciiTheme="minorHAnsi" w:eastAsiaTheme="minorEastAsia" w:hAnsiTheme="minorHAnsi" w:cstheme="minorBidi"/>
            <w:iCs w:val="0"/>
            <w:noProof/>
            <w:sz w:val="21"/>
            <w:szCs w:val="22"/>
          </w:rPr>
          <w:tab/>
        </w:r>
        <w:r w:rsidRPr="00FF161B">
          <w:rPr>
            <w:rStyle w:val="aa"/>
            <w:rFonts w:ascii="宋体" w:hAnsi="宋体" w:hint="eastAsia"/>
            <w:noProof/>
          </w:rPr>
          <w:t>网页内容说明</w:t>
        </w:r>
        <w:r>
          <w:rPr>
            <w:noProof/>
            <w:webHidden/>
          </w:rPr>
          <w:tab/>
        </w:r>
        <w:r>
          <w:rPr>
            <w:noProof/>
            <w:webHidden/>
          </w:rPr>
          <w:fldChar w:fldCharType="begin"/>
        </w:r>
        <w:r>
          <w:rPr>
            <w:noProof/>
            <w:webHidden/>
          </w:rPr>
          <w:instrText xml:space="preserve"> PAGEREF _Toc517755443 \h </w:instrText>
        </w:r>
        <w:r>
          <w:rPr>
            <w:noProof/>
            <w:webHidden/>
          </w:rPr>
        </w:r>
        <w:r>
          <w:rPr>
            <w:noProof/>
            <w:webHidden/>
          </w:rPr>
          <w:fldChar w:fldCharType="separate"/>
        </w:r>
        <w:r>
          <w:rPr>
            <w:noProof/>
            <w:webHidden/>
          </w:rPr>
          <w:t>55</w:t>
        </w:r>
        <w:r>
          <w:rPr>
            <w:noProof/>
            <w:webHidden/>
          </w:rPr>
          <w:fldChar w:fldCharType="end"/>
        </w:r>
      </w:hyperlink>
    </w:p>
    <w:p w:rsidR="007A2122" w:rsidRDefault="007A2122">
      <w:pPr>
        <w:pStyle w:val="35"/>
        <w:tabs>
          <w:tab w:val="left" w:pos="1050"/>
          <w:tab w:val="right" w:leader="dot" w:pos="8296"/>
        </w:tabs>
        <w:rPr>
          <w:rFonts w:asciiTheme="minorHAnsi" w:eastAsiaTheme="minorEastAsia" w:hAnsiTheme="minorHAnsi" w:cstheme="minorBidi"/>
          <w:iCs w:val="0"/>
          <w:noProof/>
          <w:sz w:val="21"/>
          <w:szCs w:val="22"/>
        </w:rPr>
      </w:pPr>
      <w:hyperlink w:anchor="_Toc517755444" w:history="1">
        <w:r w:rsidRPr="00FF161B">
          <w:rPr>
            <w:rStyle w:val="aa"/>
            <w:rFonts w:ascii="宋体" w:hAnsi="宋体"/>
            <w:noProof/>
          </w:rPr>
          <w:t>8.3</w:t>
        </w:r>
        <w:r>
          <w:rPr>
            <w:rFonts w:asciiTheme="minorHAnsi" w:eastAsiaTheme="minorEastAsia" w:hAnsiTheme="minorHAnsi" w:cstheme="minorBidi"/>
            <w:iCs w:val="0"/>
            <w:noProof/>
            <w:sz w:val="21"/>
            <w:szCs w:val="22"/>
          </w:rPr>
          <w:tab/>
        </w:r>
        <w:r w:rsidRPr="00FF161B">
          <w:rPr>
            <w:rStyle w:val="aa"/>
            <w:rFonts w:ascii="宋体" w:hAnsi="宋体"/>
            <w:noProof/>
          </w:rPr>
          <w:t>PTU</w:t>
        </w:r>
        <w:r w:rsidRPr="00FF161B">
          <w:rPr>
            <w:rStyle w:val="aa"/>
            <w:rFonts w:ascii="宋体" w:hAnsi="宋体" w:hint="eastAsia"/>
            <w:noProof/>
          </w:rPr>
          <w:t>强制指导（举例机组</w:t>
        </w:r>
        <w:r w:rsidRPr="00FF161B">
          <w:rPr>
            <w:rStyle w:val="aa"/>
            <w:rFonts w:ascii="宋体" w:hAnsi="宋体"/>
            <w:noProof/>
          </w:rPr>
          <w:t>1</w:t>
        </w:r>
        <w:r w:rsidRPr="00FF161B">
          <w:rPr>
            <w:rStyle w:val="aa"/>
            <w:rFonts w:ascii="宋体" w:hAnsi="宋体" w:hint="eastAsia"/>
            <w:noProof/>
          </w:rPr>
          <w:t>调试方法，机组</w:t>
        </w:r>
        <w:r w:rsidRPr="00FF161B">
          <w:rPr>
            <w:rStyle w:val="aa"/>
            <w:rFonts w:ascii="宋体" w:hAnsi="宋体"/>
            <w:noProof/>
          </w:rPr>
          <w:t>2</w:t>
        </w:r>
        <w:r w:rsidRPr="00FF161B">
          <w:rPr>
            <w:rStyle w:val="aa"/>
            <w:rFonts w:ascii="宋体" w:hAnsi="宋体" w:hint="eastAsia"/>
            <w:noProof/>
          </w:rPr>
          <w:t>类似）</w:t>
        </w:r>
        <w:r>
          <w:rPr>
            <w:noProof/>
            <w:webHidden/>
          </w:rPr>
          <w:tab/>
        </w:r>
        <w:r>
          <w:rPr>
            <w:noProof/>
            <w:webHidden/>
          </w:rPr>
          <w:fldChar w:fldCharType="begin"/>
        </w:r>
        <w:r>
          <w:rPr>
            <w:noProof/>
            <w:webHidden/>
          </w:rPr>
          <w:instrText xml:space="preserve"> PAGEREF _Toc517755444 \h </w:instrText>
        </w:r>
        <w:r>
          <w:rPr>
            <w:noProof/>
            <w:webHidden/>
          </w:rPr>
        </w:r>
        <w:r>
          <w:rPr>
            <w:noProof/>
            <w:webHidden/>
          </w:rPr>
          <w:fldChar w:fldCharType="separate"/>
        </w:r>
        <w:r>
          <w:rPr>
            <w:noProof/>
            <w:webHidden/>
          </w:rPr>
          <w:t>61</w:t>
        </w:r>
        <w:r>
          <w:rPr>
            <w:noProof/>
            <w:webHidden/>
          </w:rPr>
          <w:fldChar w:fldCharType="end"/>
        </w:r>
      </w:hyperlink>
    </w:p>
    <w:p w:rsidR="007A2122" w:rsidRDefault="007A2122">
      <w:pPr>
        <w:pStyle w:val="35"/>
        <w:tabs>
          <w:tab w:val="left" w:pos="1260"/>
          <w:tab w:val="right" w:leader="dot" w:pos="8296"/>
        </w:tabs>
        <w:rPr>
          <w:rFonts w:asciiTheme="minorHAnsi" w:eastAsiaTheme="minorEastAsia" w:hAnsiTheme="minorHAnsi" w:cstheme="minorBidi"/>
          <w:iCs w:val="0"/>
          <w:noProof/>
          <w:sz w:val="21"/>
          <w:szCs w:val="22"/>
        </w:rPr>
      </w:pPr>
      <w:hyperlink w:anchor="_Toc517755445" w:history="1">
        <w:r w:rsidRPr="00FF161B">
          <w:rPr>
            <w:rStyle w:val="aa"/>
            <w:rFonts w:ascii="宋体" w:hAnsi="宋体"/>
            <w:noProof/>
          </w:rPr>
          <w:t>8.3.1</w:t>
        </w:r>
        <w:r>
          <w:rPr>
            <w:rFonts w:asciiTheme="minorHAnsi" w:eastAsiaTheme="minorEastAsia" w:hAnsiTheme="minorHAnsi" w:cstheme="minorBidi"/>
            <w:iCs w:val="0"/>
            <w:noProof/>
            <w:sz w:val="21"/>
            <w:szCs w:val="22"/>
          </w:rPr>
          <w:tab/>
        </w:r>
        <w:r w:rsidRPr="00FF161B">
          <w:rPr>
            <w:rStyle w:val="aa"/>
            <w:rFonts w:ascii="宋体" w:hAnsi="宋体" w:hint="eastAsia"/>
            <w:noProof/>
          </w:rPr>
          <w:t>系统开机</w:t>
        </w:r>
        <w:r>
          <w:rPr>
            <w:noProof/>
            <w:webHidden/>
          </w:rPr>
          <w:tab/>
        </w:r>
        <w:r>
          <w:rPr>
            <w:noProof/>
            <w:webHidden/>
          </w:rPr>
          <w:fldChar w:fldCharType="begin"/>
        </w:r>
        <w:r>
          <w:rPr>
            <w:noProof/>
            <w:webHidden/>
          </w:rPr>
          <w:instrText xml:space="preserve"> PAGEREF _Toc517755445 \h </w:instrText>
        </w:r>
        <w:r>
          <w:rPr>
            <w:noProof/>
            <w:webHidden/>
          </w:rPr>
        </w:r>
        <w:r>
          <w:rPr>
            <w:noProof/>
            <w:webHidden/>
          </w:rPr>
          <w:fldChar w:fldCharType="separate"/>
        </w:r>
        <w:r>
          <w:rPr>
            <w:noProof/>
            <w:webHidden/>
          </w:rPr>
          <w:t>61</w:t>
        </w:r>
        <w:r>
          <w:rPr>
            <w:noProof/>
            <w:webHidden/>
          </w:rPr>
          <w:fldChar w:fldCharType="end"/>
        </w:r>
      </w:hyperlink>
    </w:p>
    <w:p w:rsidR="007A2122" w:rsidRDefault="007A2122">
      <w:pPr>
        <w:pStyle w:val="35"/>
        <w:tabs>
          <w:tab w:val="left" w:pos="1470"/>
          <w:tab w:val="right" w:leader="dot" w:pos="8296"/>
        </w:tabs>
        <w:rPr>
          <w:rFonts w:asciiTheme="minorHAnsi" w:eastAsiaTheme="minorEastAsia" w:hAnsiTheme="minorHAnsi" w:cstheme="minorBidi"/>
          <w:iCs w:val="0"/>
          <w:noProof/>
          <w:sz w:val="21"/>
          <w:szCs w:val="22"/>
        </w:rPr>
      </w:pPr>
      <w:hyperlink w:anchor="_Toc517755446" w:history="1">
        <w:r w:rsidRPr="00FF161B">
          <w:rPr>
            <w:rStyle w:val="aa"/>
            <w:rFonts w:ascii="宋体" w:hAnsi="宋体"/>
            <w:noProof/>
          </w:rPr>
          <w:t>8.3.1.1</w:t>
        </w:r>
        <w:r>
          <w:rPr>
            <w:rFonts w:asciiTheme="minorHAnsi" w:eastAsiaTheme="minorEastAsia" w:hAnsiTheme="minorHAnsi" w:cstheme="minorBidi"/>
            <w:iCs w:val="0"/>
            <w:noProof/>
            <w:sz w:val="21"/>
            <w:szCs w:val="22"/>
          </w:rPr>
          <w:tab/>
        </w:r>
        <w:r w:rsidRPr="00FF161B">
          <w:rPr>
            <w:rStyle w:val="aa"/>
            <w:rFonts w:ascii="宋体" w:hAnsi="宋体" w:hint="eastAsia"/>
            <w:noProof/>
          </w:rPr>
          <w:t>通风机低速强制运行</w:t>
        </w:r>
        <w:r>
          <w:rPr>
            <w:noProof/>
            <w:webHidden/>
          </w:rPr>
          <w:tab/>
        </w:r>
        <w:r>
          <w:rPr>
            <w:noProof/>
            <w:webHidden/>
          </w:rPr>
          <w:fldChar w:fldCharType="begin"/>
        </w:r>
        <w:r>
          <w:rPr>
            <w:noProof/>
            <w:webHidden/>
          </w:rPr>
          <w:instrText xml:space="preserve"> PAGEREF _Toc517755446 \h </w:instrText>
        </w:r>
        <w:r>
          <w:rPr>
            <w:noProof/>
            <w:webHidden/>
          </w:rPr>
        </w:r>
        <w:r>
          <w:rPr>
            <w:noProof/>
            <w:webHidden/>
          </w:rPr>
          <w:fldChar w:fldCharType="separate"/>
        </w:r>
        <w:r>
          <w:rPr>
            <w:noProof/>
            <w:webHidden/>
          </w:rPr>
          <w:t>61</w:t>
        </w:r>
        <w:r>
          <w:rPr>
            <w:noProof/>
            <w:webHidden/>
          </w:rPr>
          <w:fldChar w:fldCharType="end"/>
        </w:r>
      </w:hyperlink>
    </w:p>
    <w:p w:rsidR="007A2122" w:rsidRDefault="007A2122">
      <w:pPr>
        <w:pStyle w:val="35"/>
        <w:tabs>
          <w:tab w:val="left" w:pos="1470"/>
          <w:tab w:val="right" w:leader="dot" w:pos="8296"/>
        </w:tabs>
        <w:rPr>
          <w:rFonts w:asciiTheme="minorHAnsi" w:eastAsiaTheme="minorEastAsia" w:hAnsiTheme="minorHAnsi" w:cstheme="minorBidi"/>
          <w:iCs w:val="0"/>
          <w:noProof/>
          <w:sz w:val="21"/>
          <w:szCs w:val="22"/>
        </w:rPr>
      </w:pPr>
      <w:hyperlink w:anchor="_Toc517755447" w:history="1">
        <w:r w:rsidRPr="00FF161B">
          <w:rPr>
            <w:rStyle w:val="aa"/>
            <w:rFonts w:ascii="宋体" w:hAnsi="宋体"/>
            <w:noProof/>
          </w:rPr>
          <w:t>8.3.1.2</w:t>
        </w:r>
        <w:r>
          <w:rPr>
            <w:rFonts w:asciiTheme="minorHAnsi" w:eastAsiaTheme="minorEastAsia" w:hAnsiTheme="minorHAnsi" w:cstheme="minorBidi"/>
            <w:iCs w:val="0"/>
            <w:noProof/>
            <w:sz w:val="21"/>
            <w:szCs w:val="22"/>
          </w:rPr>
          <w:tab/>
        </w:r>
        <w:r w:rsidRPr="00FF161B">
          <w:rPr>
            <w:rStyle w:val="aa"/>
            <w:rFonts w:ascii="宋体" w:hAnsi="宋体" w:hint="eastAsia"/>
            <w:noProof/>
          </w:rPr>
          <w:t>风机强制运行</w:t>
        </w:r>
        <w:r>
          <w:rPr>
            <w:noProof/>
            <w:webHidden/>
          </w:rPr>
          <w:tab/>
        </w:r>
        <w:r>
          <w:rPr>
            <w:noProof/>
            <w:webHidden/>
          </w:rPr>
          <w:fldChar w:fldCharType="begin"/>
        </w:r>
        <w:r>
          <w:rPr>
            <w:noProof/>
            <w:webHidden/>
          </w:rPr>
          <w:instrText xml:space="preserve"> PAGEREF _Toc517755447 \h </w:instrText>
        </w:r>
        <w:r>
          <w:rPr>
            <w:noProof/>
            <w:webHidden/>
          </w:rPr>
        </w:r>
        <w:r>
          <w:rPr>
            <w:noProof/>
            <w:webHidden/>
          </w:rPr>
          <w:fldChar w:fldCharType="separate"/>
        </w:r>
        <w:r>
          <w:rPr>
            <w:noProof/>
            <w:webHidden/>
          </w:rPr>
          <w:t>62</w:t>
        </w:r>
        <w:r>
          <w:rPr>
            <w:noProof/>
            <w:webHidden/>
          </w:rPr>
          <w:fldChar w:fldCharType="end"/>
        </w:r>
      </w:hyperlink>
    </w:p>
    <w:p w:rsidR="007A2122" w:rsidRDefault="007A2122">
      <w:pPr>
        <w:pStyle w:val="35"/>
        <w:tabs>
          <w:tab w:val="left" w:pos="1260"/>
          <w:tab w:val="right" w:leader="dot" w:pos="8296"/>
        </w:tabs>
        <w:rPr>
          <w:rFonts w:asciiTheme="minorHAnsi" w:eastAsiaTheme="minorEastAsia" w:hAnsiTheme="minorHAnsi" w:cstheme="minorBidi"/>
          <w:iCs w:val="0"/>
          <w:noProof/>
          <w:sz w:val="21"/>
          <w:szCs w:val="22"/>
        </w:rPr>
      </w:pPr>
      <w:hyperlink w:anchor="_Toc517755448" w:history="1">
        <w:r w:rsidRPr="00FF161B">
          <w:rPr>
            <w:rStyle w:val="aa"/>
            <w:noProof/>
          </w:rPr>
          <w:t>8.3.1.3</w:t>
        </w:r>
        <w:r>
          <w:rPr>
            <w:rFonts w:asciiTheme="minorHAnsi" w:eastAsiaTheme="minorEastAsia" w:hAnsiTheme="minorHAnsi" w:cstheme="minorBidi"/>
            <w:iCs w:val="0"/>
            <w:noProof/>
            <w:sz w:val="21"/>
            <w:szCs w:val="22"/>
          </w:rPr>
          <w:tab/>
        </w:r>
        <w:r w:rsidRPr="00FF161B">
          <w:rPr>
            <w:rStyle w:val="aa"/>
            <w:rFonts w:ascii="宋体" w:hAnsi="宋体" w:hint="eastAsia"/>
            <w:noProof/>
          </w:rPr>
          <w:t>电子膨胀阀强制</w:t>
        </w:r>
        <w:r>
          <w:rPr>
            <w:noProof/>
            <w:webHidden/>
          </w:rPr>
          <w:tab/>
        </w:r>
        <w:r>
          <w:rPr>
            <w:noProof/>
            <w:webHidden/>
          </w:rPr>
          <w:fldChar w:fldCharType="begin"/>
        </w:r>
        <w:r>
          <w:rPr>
            <w:noProof/>
            <w:webHidden/>
          </w:rPr>
          <w:instrText xml:space="preserve"> PAGEREF _Toc517755448 \h </w:instrText>
        </w:r>
        <w:r>
          <w:rPr>
            <w:noProof/>
            <w:webHidden/>
          </w:rPr>
        </w:r>
        <w:r>
          <w:rPr>
            <w:noProof/>
            <w:webHidden/>
          </w:rPr>
          <w:fldChar w:fldCharType="separate"/>
        </w:r>
        <w:r>
          <w:rPr>
            <w:noProof/>
            <w:webHidden/>
          </w:rPr>
          <w:t>63</w:t>
        </w:r>
        <w:r>
          <w:rPr>
            <w:noProof/>
            <w:webHidden/>
          </w:rPr>
          <w:fldChar w:fldCharType="end"/>
        </w:r>
      </w:hyperlink>
    </w:p>
    <w:p w:rsidR="007A2122" w:rsidRDefault="007A2122">
      <w:pPr>
        <w:pStyle w:val="35"/>
        <w:tabs>
          <w:tab w:val="left" w:pos="1470"/>
          <w:tab w:val="right" w:leader="dot" w:pos="8296"/>
        </w:tabs>
        <w:rPr>
          <w:rFonts w:asciiTheme="minorHAnsi" w:eastAsiaTheme="minorEastAsia" w:hAnsiTheme="minorHAnsi" w:cstheme="minorBidi"/>
          <w:iCs w:val="0"/>
          <w:noProof/>
          <w:sz w:val="21"/>
          <w:szCs w:val="22"/>
        </w:rPr>
      </w:pPr>
      <w:hyperlink w:anchor="_Toc517755449" w:history="1">
        <w:r w:rsidRPr="00FF161B">
          <w:rPr>
            <w:rStyle w:val="aa"/>
            <w:rFonts w:ascii="宋体" w:hAnsi="宋体"/>
            <w:noProof/>
          </w:rPr>
          <w:t>8.3.1.4</w:t>
        </w:r>
        <w:r>
          <w:rPr>
            <w:rFonts w:asciiTheme="minorHAnsi" w:eastAsiaTheme="minorEastAsia" w:hAnsiTheme="minorHAnsi" w:cstheme="minorBidi"/>
            <w:iCs w:val="0"/>
            <w:noProof/>
            <w:sz w:val="21"/>
            <w:szCs w:val="22"/>
          </w:rPr>
          <w:tab/>
        </w:r>
        <w:r w:rsidRPr="00FF161B">
          <w:rPr>
            <w:rStyle w:val="aa"/>
            <w:rFonts w:ascii="宋体" w:hAnsi="宋体" w:hint="eastAsia"/>
            <w:noProof/>
          </w:rPr>
          <w:t>回风阀强制</w:t>
        </w:r>
        <w:r>
          <w:rPr>
            <w:noProof/>
            <w:webHidden/>
          </w:rPr>
          <w:tab/>
        </w:r>
        <w:r>
          <w:rPr>
            <w:noProof/>
            <w:webHidden/>
          </w:rPr>
          <w:fldChar w:fldCharType="begin"/>
        </w:r>
        <w:r>
          <w:rPr>
            <w:noProof/>
            <w:webHidden/>
          </w:rPr>
          <w:instrText xml:space="preserve"> PAGEREF _Toc517755449 \h </w:instrText>
        </w:r>
        <w:r>
          <w:rPr>
            <w:noProof/>
            <w:webHidden/>
          </w:rPr>
        </w:r>
        <w:r>
          <w:rPr>
            <w:noProof/>
            <w:webHidden/>
          </w:rPr>
          <w:fldChar w:fldCharType="separate"/>
        </w:r>
        <w:r>
          <w:rPr>
            <w:noProof/>
            <w:webHidden/>
          </w:rPr>
          <w:t>64</w:t>
        </w:r>
        <w:r>
          <w:rPr>
            <w:noProof/>
            <w:webHidden/>
          </w:rPr>
          <w:fldChar w:fldCharType="end"/>
        </w:r>
      </w:hyperlink>
    </w:p>
    <w:p w:rsidR="007A2122" w:rsidRDefault="007A2122">
      <w:pPr>
        <w:pStyle w:val="35"/>
        <w:tabs>
          <w:tab w:val="left" w:pos="1470"/>
          <w:tab w:val="right" w:leader="dot" w:pos="8296"/>
        </w:tabs>
        <w:rPr>
          <w:rFonts w:asciiTheme="minorHAnsi" w:eastAsiaTheme="minorEastAsia" w:hAnsiTheme="minorHAnsi" w:cstheme="minorBidi"/>
          <w:iCs w:val="0"/>
          <w:noProof/>
          <w:sz w:val="21"/>
          <w:szCs w:val="22"/>
        </w:rPr>
      </w:pPr>
      <w:hyperlink w:anchor="_Toc517755450" w:history="1">
        <w:r w:rsidRPr="00FF161B">
          <w:rPr>
            <w:rStyle w:val="aa"/>
            <w:rFonts w:ascii="宋体" w:hAnsi="宋体"/>
            <w:noProof/>
          </w:rPr>
          <w:t>8.3.1.5</w:t>
        </w:r>
        <w:r>
          <w:rPr>
            <w:rFonts w:asciiTheme="minorHAnsi" w:eastAsiaTheme="minorEastAsia" w:hAnsiTheme="minorHAnsi" w:cstheme="minorBidi"/>
            <w:iCs w:val="0"/>
            <w:noProof/>
            <w:sz w:val="21"/>
            <w:szCs w:val="22"/>
          </w:rPr>
          <w:tab/>
        </w:r>
        <w:r w:rsidRPr="00FF161B">
          <w:rPr>
            <w:rStyle w:val="aa"/>
            <w:rFonts w:ascii="宋体" w:hAnsi="宋体" w:hint="eastAsia"/>
            <w:noProof/>
          </w:rPr>
          <w:t>新风阀强制</w:t>
        </w:r>
        <w:r>
          <w:rPr>
            <w:noProof/>
            <w:webHidden/>
          </w:rPr>
          <w:tab/>
        </w:r>
        <w:r>
          <w:rPr>
            <w:noProof/>
            <w:webHidden/>
          </w:rPr>
          <w:fldChar w:fldCharType="begin"/>
        </w:r>
        <w:r>
          <w:rPr>
            <w:noProof/>
            <w:webHidden/>
          </w:rPr>
          <w:instrText xml:space="preserve"> PAGEREF _Toc517755450 \h </w:instrText>
        </w:r>
        <w:r>
          <w:rPr>
            <w:noProof/>
            <w:webHidden/>
          </w:rPr>
        </w:r>
        <w:r>
          <w:rPr>
            <w:noProof/>
            <w:webHidden/>
          </w:rPr>
          <w:fldChar w:fldCharType="separate"/>
        </w:r>
        <w:r>
          <w:rPr>
            <w:noProof/>
            <w:webHidden/>
          </w:rPr>
          <w:t>65</w:t>
        </w:r>
        <w:r>
          <w:rPr>
            <w:noProof/>
            <w:webHidden/>
          </w:rPr>
          <w:fldChar w:fldCharType="end"/>
        </w:r>
      </w:hyperlink>
    </w:p>
    <w:p w:rsidR="007A2122" w:rsidRDefault="007A2122">
      <w:pPr>
        <w:pStyle w:val="35"/>
        <w:tabs>
          <w:tab w:val="left" w:pos="1470"/>
          <w:tab w:val="right" w:leader="dot" w:pos="8296"/>
        </w:tabs>
        <w:rPr>
          <w:rFonts w:asciiTheme="minorHAnsi" w:eastAsiaTheme="minorEastAsia" w:hAnsiTheme="minorHAnsi" w:cstheme="minorBidi"/>
          <w:iCs w:val="0"/>
          <w:noProof/>
          <w:sz w:val="21"/>
          <w:szCs w:val="22"/>
        </w:rPr>
      </w:pPr>
      <w:hyperlink w:anchor="_Toc517755451" w:history="1">
        <w:r w:rsidRPr="00FF161B">
          <w:rPr>
            <w:rStyle w:val="aa"/>
            <w:rFonts w:ascii="宋体" w:hAnsi="宋体"/>
            <w:noProof/>
          </w:rPr>
          <w:t>8.3.1.6</w:t>
        </w:r>
        <w:r>
          <w:rPr>
            <w:rFonts w:asciiTheme="minorHAnsi" w:eastAsiaTheme="minorEastAsia" w:hAnsiTheme="minorHAnsi" w:cstheme="minorBidi"/>
            <w:iCs w:val="0"/>
            <w:noProof/>
            <w:sz w:val="21"/>
            <w:szCs w:val="22"/>
          </w:rPr>
          <w:tab/>
        </w:r>
        <w:r w:rsidRPr="00FF161B">
          <w:rPr>
            <w:rStyle w:val="aa"/>
            <w:rFonts w:ascii="宋体" w:hAnsi="宋体" w:hint="eastAsia"/>
            <w:noProof/>
          </w:rPr>
          <w:t>四通换向阀强制</w:t>
        </w:r>
        <w:r>
          <w:rPr>
            <w:noProof/>
            <w:webHidden/>
          </w:rPr>
          <w:tab/>
        </w:r>
        <w:r>
          <w:rPr>
            <w:noProof/>
            <w:webHidden/>
          </w:rPr>
          <w:fldChar w:fldCharType="begin"/>
        </w:r>
        <w:r>
          <w:rPr>
            <w:noProof/>
            <w:webHidden/>
          </w:rPr>
          <w:instrText xml:space="preserve"> PAGEREF _Toc517755451 \h </w:instrText>
        </w:r>
        <w:r>
          <w:rPr>
            <w:noProof/>
            <w:webHidden/>
          </w:rPr>
        </w:r>
        <w:r>
          <w:rPr>
            <w:noProof/>
            <w:webHidden/>
          </w:rPr>
          <w:fldChar w:fldCharType="separate"/>
        </w:r>
        <w:r>
          <w:rPr>
            <w:noProof/>
            <w:webHidden/>
          </w:rPr>
          <w:t>66</w:t>
        </w:r>
        <w:r>
          <w:rPr>
            <w:noProof/>
            <w:webHidden/>
          </w:rPr>
          <w:fldChar w:fldCharType="end"/>
        </w:r>
      </w:hyperlink>
    </w:p>
    <w:p w:rsidR="007A2122" w:rsidRDefault="007A2122">
      <w:pPr>
        <w:pStyle w:val="35"/>
        <w:tabs>
          <w:tab w:val="left" w:pos="1470"/>
          <w:tab w:val="right" w:leader="dot" w:pos="8296"/>
        </w:tabs>
        <w:rPr>
          <w:rFonts w:asciiTheme="minorHAnsi" w:eastAsiaTheme="minorEastAsia" w:hAnsiTheme="minorHAnsi" w:cstheme="minorBidi"/>
          <w:iCs w:val="0"/>
          <w:noProof/>
          <w:sz w:val="21"/>
          <w:szCs w:val="22"/>
        </w:rPr>
      </w:pPr>
      <w:hyperlink w:anchor="_Toc517755452" w:history="1">
        <w:r w:rsidRPr="00FF161B">
          <w:rPr>
            <w:rStyle w:val="aa"/>
            <w:rFonts w:ascii="宋体" w:hAnsi="宋体"/>
            <w:noProof/>
          </w:rPr>
          <w:t>8.3.1.7</w:t>
        </w:r>
        <w:r>
          <w:rPr>
            <w:rFonts w:asciiTheme="minorHAnsi" w:eastAsiaTheme="minorEastAsia" w:hAnsiTheme="minorHAnsi" w:cstheme="minorBidi"/>
            <w:iCs w:val="0"/>
            <w:noProof/>
            <w:sz w:val="21"/>
            <w:szCs w:val="22"/>
          </w:rPr>
          <w:tab/>
        </w:r>
        <w:r w:rsidRPr="00FF161B">
          <w:rPr>
            <w:rStyle w:val="aa"/>
            <w:rFonts w:ascii="宋体" w:hAnsi="宋体" w:hint="eastAsia"/>
            <w:noProof/>
          </w:rPr>
          <w:t>压缩机强制</w:t>
        </w:r>
        <w:r>
          <w:rPr>
            <w:noProof/>
            <w:webHidden/>
          </w:rPr>
          <w:tab/>
        </w:r>
        <w:r>
          <w:rPr>
            <w:noProof/>
            <w:webHidden/>
          </w:rPr>
          <w:fldChar w:fldCharType="begin"/>
        </w:r>
        <w:r>
          <w:rPr>
            <w:noProof/>
            <w:webHidden/>
          </w:rPr>
          <w:instrText xml:space="preserve"> PAGEREF _Toc517755452 \h </w:instrText>
        </w:r>
        <w:r>
          <w:rPr>
            <w:noProof/>
            <w:webHidden/>
          </w:rPr>
        </w:r>
        <w:r>
          <w:rPr>
            <w:noProof/>
            <w:webHidden/>
          </w:rPr>
          <w:fldChar w:fldCharType="separate"/>
        </w:r>
        <w:r>
          <w:rPr>
            <w:noProof/>
            <w:webHidden/>
          </w:rPr>
          <w:t>67</w:t>
        </w:r>
        <w:r>
          <w:rPr>
            <w:noProof/>
            <w:webHidden/>
          </w:rPr>
          <w:fldChar w:fldCharType="end"/>
        </w:r>
      </w:hyperlink>
    </w:p>
    <w:p w:rsidR="007A2122" w:rsidRDefault="007A2122">
      <w:pPr>
        <w:pStyle w:val="35"/>
        <w:tabs>
          <w:tab w:val="left" w:pos="1050"/>
          <w:tab w:val="right" w:leader="dot" w:pos="8296"/>
        </w:tabs>
        <w:rPr>
          <w:rFonts w:asciiTheme="minorHAnsi" w:eastAsiaTheme="minorEastAsia" w:hAnsiTheme="minorHAnsi" w:cstheme="minorBidi"/>
          <w:iCs w:val="0"/>
          <w:noProof/>
          <w:sz w:val="21"/>
          <w:szCs w:val="22"/>
        </w:rPr>
      </w:pPr>
      <w:hyperlink w:anchor="_Toc517755453" w:history="1">
        <w:r w:rsidRPr="00FF161B">
          <w:rPr>
            <w:rStyle w:val="aa"/>
            <w:rFonts w:ascii="宋体" w:hAnsi="宋体"/>
            <w:noProof/>
          </w:rPr>
          <w:t>8.4</w:t>
        </w:r>
        <w:r>
          <w:rPr>
            <w:rFonts w:asciiTheme="minorHAnsi" w:eastAsiaTheme="minorEastAsia" w:hAnsiTheme="minorHAnsi" w:cstheme="minorBidi"/>
            <w:iCs w:val="0"/>
            <w:noProof/>
            <w:sz w:val="21"/>
            <w:szCs w:val="22"/>
          </w:rPr>
          <w:tab/>
        </w:r>
        <w:r w:rsidRPr="00FF161B">
          <w:rPr>
            <w:rStyle w:val="aa"/>
            <w:rFonts w:ascii="宋体" w:hAnsi="宋体"/>
            <w:noProof/>
          </w:rPr>
          <w:t>HVAC</w:t>
        </w:r>
        <w:r w:rsidRPr="00FF161B">
          <w:rPr>
            <w:rStyle w:val="aa"/>
            <w:rFonts w:ascii="宋体" w:hAnsi="宋体" w:hint="eastAsia"/>
            <w:noProof/>
          </w:rPr>
          <w:t>整车调试</w:t>
        </w:r>
        <w:r>
          <w:rPr>
            <w:noProof/>
            <w:webHidden/>
          </w:rPr>
          <w:tab/>
        </w:r>
        <w:r>
          <w:rPr>
            <w:noProof/>
            <w:webHidden/>
          </w:rPr>
          <w:fldChar w:fldCharType="begin"/>
        </w:r>
        <w:r>
          <w:rPr>
            <w:noProof/>
            <w:webHidden/>
          </w:rPr>
          <w:instrText xml:space="preserve"> PAGEREF _Toc517755453 \h </w:instrText>
        </w:r>
        <w:r>
          <w:rPr>
            <w:noProof/>
            <w:webHidden/>
          </w:rPr>
        </w:r>
        <w:r>
          <w:rPr>
            <w:noProof/>
            <w:webHidden/>
          </w:rPr>
          <w:fldChar w:fldCharType="separate"/>
        </w:r>
        <w:r>
          <w:rPr>
            <w:noProof/>
            <w:webHidden/>
          </w:rPr>
          <w:t>68</w:t>
        </w:r>
        <w:r>
          <w:rPr>
            <w:noProof/>
            <w:webHidden/>
          </w:rPr>
          <w:fldChar w:fldCharType="end"/>
        </w:r>
      </w:hyperlink>
    </w:p>
    <w:p w:rsidR="007A2122" w:rsidRDefault="007A2122">
      <w:pPr>
        <w:pStyle w:val="35"/>
        <w:tabs>
          <w:tab w:val="left" w:pos="1260"/>
          <w:tab w:val="right" w:leader="dot" w:pos="8296"/>
        </w:tabs>
        <w:rPr>
          <w:rFonts w:asciiTheme="minorHAnsi" w:eastAsiaTheme="minorEastAsia" w:hAnsiTheme="minorHAnsi" w:cstheme="minorBidi"/>
          <w:iCs w:val="0"/>
          <w:noProof/>
          <w:sz w:val="21"/>
          <w:szCs w:val="22"/>
        </w:rPr>
      </w:pPr>
      <w:hyperlink w:anchor="_Toc517755454" w:history="1">
        <w:r w:rsidRPr="00FF161B">
          <w:rPr>
            <w:rStyle w:val="aa"/>
            <w:rFonts w:ascii="宋体" w:hAnsi="宋体"/>
            <w:noProof/>
          </w:rPr>
          <w:t>8.4.1</w:t>
        </w:r>
        <w:r>
          <w:rPr>
            <w:rFonts w:asciiTheme="minorHAnsi" w:eastAsiaTheme="minorEastAsia" w:hAnsiTheme="minorHAnsi" w:cstheme="minorBidi"/>
            <w:iCs w:val="0"/>
            <w:noProof/>
            <w:sz w:val="21"/>
            <w:szCs w:val="22"/>
          </w:rPr>
          <w:tab/>
        </w:r>
        <w:r w:rsidRPr="00FF161B">
          <w:rPr>
            <w:rStyle w:val="aa"/>
            <w:rFonts w:ascii="宋体" w:hAnsi="宋体" w:hint="eastAsia"/>
            <w:noProof/>
          </w:rPr>
          <w:t>电气及控制元件检查</w:t>
        </w:r>
        <w:r>
          <w:rPr>
            <w:noProof/>
            <w:webHidden/>
          </w:rPr>
          <w:tab/>
        </w:r>
        <w:r>
          <w:rPr>
            <w:noProof/>
            <w:webHidden/>
          </w:rPr>
          <w:fldChar w:fldCharType="begin"/>
        </w:r>
        <w:r>
          <w:rPr>
            <w:noProof/>
            <w:webHidden/>
          </w:rPr>
          <w:instrText xml:space="preserve"> PAGEREF _Toc517755454 \h </w:instrText>
        </w:r>
        <w:r>
          <w:rPr>
            <w:noProof/>
            <w:webHidden/>
          </w:rPr>
        </w:r>
        <w:r>
          <w:rPr>
            <w:noProof/>
            <w:webHidden/>
          </w:rPr>
          <w:fldChar w:fldCharType="separate"/>
        </w:r>
        <w:r>
          <w:rPr>
            <w:noProof/>
            <w:webHidden/>
          </w:rPr>
          <w:t>69</w:t>
        </w:r>
        <w:r>
          <w:rPr>
            <w:noProof/>
            <w:webHidden/>
          </w:rPr>
          <w:fldChar w:fldCharType="end"/>
        </w:r>
      </w:hyperlink>
    </w:p>
    <w:p w:rsidR="007A2122" w:rsidRDefault="007A2122">
      <w:pPr>
        <w:pStyle w:val="35"/>
        <w:tabs>
          <w:tab w:val="left" w:pos="1260"/>
          <w:tab w:val="right" w:leader="dot" w:pos="8296"/>
        </w:tabs>
        <w:rPr>
          <w:rFonts w:asciiTheme="minorHAnsi" w:eastAsiaTheme="minorEastAsia" w:hAnsiTheme="minorHAnsi" w:cstheme="minorBidi"/>
          <w:iCs w:val="0"/>
          <w:noProof/>
          <w:sz w:val="21"/>
          <w:szCs w:val="22"/>
        </w:rPr>
      </w:pPr>
      <w:hyperlink w:anchor="_Toc517755455" w:history="1">
        <w:r w:rsidRPr="00FF161B">
          <w:rPr>
            <w:rStyle w:val="aa"/>
            <w:rFonts w:ascii="宋体" w:hAnsi="宋体"/>
            <w:noProof/>
          </w:rPr>
          <w:t>8.4.2</w:t>
        </w:r>
        <w:r>
          <w:rPr>
            <w:rFonts w:asciiTheme="minorHAnsi" w:eastAsiaTheme="minorEastAsia" w:hAnsiTheme="minorHAnsi" w:cstheme="minorBidi"/>
            <w:iCs w:val="0"/>
            <w:noProof/>
            <w:sz w:val="21"/>
            <w:szCs w:val="22"/>
          </w:rPr>
          <w:tab/>
        </w:r>
        <w:r w:rsidRPr="00FF161B">
          <w:rPr>
            <w:rStyle w:val="aa"/>
            <w:rFonts w:ascii="宋体" w:hAnsi="宋体" w:hint="eastAsia"/>
            <w:noProof/>
          </w:rPr>
          <w:t>控制柜接线检查</w:t>
        </w:r>
        <w:r>
          <w:rPr>
            <w:noProof/>
            <w:webHidden/>
          </w:rPr>
          <w:tab/>
        </w:r>
        <w:r>
          <w:rPr>
            <w:noProof/>
            <w:webHidden/>
          </w:rPr>
          <w:fldChar w:fldCharType="begin"/>
        </w:r>
        <w:r>
          <w:rPr>
            <w:noProof/>
            <w:webHidden/>
          </w:rPr>
          <w:instrText xml:space="preserve"> PAGEREF _Toc517755455 \h </w:instrText>
        </w:r>
        <w:r>
          <w:rPr>
            <w:noProof/>
            <w:webHidden/>
          </w:rPr>
        </w:r>
        <w:r>
          <w:rPr>
            <w:noProof/>
            <w:webHidden/>
          </w:rPr>
          <w:fldChar w:fldCharType="separate"/>
        </w:r>
        <w:r>
          <w:rPr>
            <w:noProof/>
            <w:webHidden/>
          </w:rPr>
          <w:t>70</w:t>
        </w:r>
        <w:r>
          <w:rPr>
            <w:noProof/>
            <w:webHidden/>
          </w:rPr>
          <w:fldChar w:fldCharType="end"/>
        </w:r>
      </w:hyperlink>
    </w:p>
    <w:p w:rsidR="007A2122" w:rsidRDefault="007A2122">
      <w:pPr>
        <w:pStyle w:val="35"/>
        <w:tabs>
          <w:tab w:val="left" w:pos="1260"/>
          <w:tab w:val="right" w:leader="dot" w:pos="8296"/>
        </w:tabs>
        <w:rPr>
          <w:rFonts w:asciiTheme="minorHAnsi" w:eastAsiaTheme="minorEastAsia" w:hAnsiTheme="minorHAnsi" w:cstheme="minorBidi"/>
          <w:iCs w:val="0"/>
          <w:noProof/>
          <w:sz w:val="21"/>
          <w:szCs w:val="22"/>
        </w:rPr>
      </w:pPr>
      <w:hyperlink w:anchor="_Toc517755456" w:history="1">
        <w:r w:rsidRPr="00FF161B">
          <w:rPr>
            <w:rStyle w:val="aa"/>
            <w:rFonts w:ascii="宋体" w:hAnsi="宋体"/>
            <w:noProof/>
          </w:rPr>
          <w:t>8.4.3</w:t>
        </w:r>
        <w:r>
          <w:rPr>
            <w:rFonts w:asciiTheme="minorHAnsi" w:eastAsiaTheme="minorEastAsia" w:hAnsiTheme="minorHAnsi" w:cstheme="minorBidi"/>
            <w:iCs w:val="0"/>
            <w:noProof/>
            <w:sz w:val="21"/>
            <w:szCs w:val="22"/>
          </w:rPr>
          <w:tab/>
        </w:r>
        <w:r w:rsidRPr="00FF161B">
          <w:rPr>
            <w:rStyle w:val="aa"/>
            <w:rFonts w:ascii="宋体" w:hAnsi="宋体" w:hint="eastAsia"/>
            <w:noProof/>
          </w:rPr>
          <w:t>控制柜电气设备保护元件整定值</w:t>
        </w:r>
        <w:r>
          <w:rPr>
            <w:noProof/>
            <w:webHidden/>
          </w:rPr>
          <w:tab/>
        </w:r>
        <w:r>
          <w:rPr>
            <w:noProof/>
            <w:webHidden/>
          </w:rPr>
          <w:fldChar w:fldCharType="begin"/>
        </w:r>
        <w:r>
          <w:rPr>
            <w:noProof/>
            <w:webHidden/>
          </w:rPr>
          <w:instrText xml:space="preserve"> PAGEREF _Toc517755456 \h </w:instrText>
        </w:r>
        <w:r>
          <w:rPr>
            <w:noProof/>
            <w:webHidden/>
          </w:rPr>
        </w:r>
        <w:r>
          <w:rPr>
            <w:noProof/>
            <w:webHidden/>
          </w:rPr>
          <w:fldChar w:fldCharType="separate"/>
        </w:r>
        <w:r>
          <w:rPr>
            <w:noProof/>
            <w:webHidden/>
          </w:rPr>
          <w:t>71</w:t>
        </w:r>
        <w:r>
          <w:rPr>
            <w:noProof/>
            <w:webHidden/>
          </w:rPr>
          <w:fldChar w:fldCharType="end"/>
        </w:r>
      </w:hyperlink>
    </w:p>
    <w:p w:rsidR="007A2122" w:rsidRDefault="007A2122">
      <w:pPr>
        <w:pStyle w:val="35"/>
        <w:tabs>
          <w:tab w:val="left" w:pos="1260"/>
          <w:tab w:val="right" w:leader="dot" w:pos="8296"/>
        </w:tabs>
        <w:rPr>
          <w:rFonts w:asciiTheme="minorHAnsi" w:eastAsiaTheme="minorEastAsia" w:hAnsiTheme="minorHAnsi" w:cstheme="minorBidi"/>
          <w:iCs w:val="0"/>
          <w:noProof/>
          <w:sz w:val="21"/>
          <w:szCs w:val="22"/>
        </w:rPr>
      </w:pPr>
      <w:hyperlink w:anchor="_Toc517755457" w:history="1">
        <w:r w:rsidRPr="00FF161B">
          <w:rPr>
            <w:rStyle w:val="aa"/>
            <w:rFonts w:ascii="宋体" w:hAnsi="宋体"/>
            <w:noProof/>
          </w:rPr>
          <w:t>8.4.4</w:t>
        </w:r>
        <w:r>
          <w:rPr>
            <w:rFonts w:asciiTheme="minorHAnsi" w:eastAsiaTheme="minorEastAsia" w:hAnsiTheme="minorHAnsi" w:cstheme="minorBidi"/>
            <w:iCs w:val="0"/>
            <w:noProof/>
            <w:sz w:val="21"/>
            <w:szCs w:val="22"/>
          </w:rPr>
          <w:tab/>
        </w:r>
        <w:r w:rsidRPr="00FF161B">
          <w:rPr>
            <w:rStyle w:val="aa"/>
            <w:rFonts w:ascii="宋体" w:hAnsi="宋体" w:hint="eastAsia"/>
            <w:noProof/>
          </w:rPr>
          <w:t>无强电情况下空调基本逻辑验证</w:t>
        </w:r>
        <w:r>
          <w:rPr>
            <w:noProof/>
            <w:webHidden/>
          </w:rPr>
          <w:tab/>
        </w:r>
        <w:r>
          <w:rPr>
            <w:noProof/>
            <w:webHidden/>
          </w:rPr>
          <w:fldChar w:fldCharType="begin"/>
        </w:r>
        <w:r>
          <w:rPr>
            <w:noProof/>
            <w:webHidden/>
          </w:rPr>
          <w:instrText xml:space="preserve"> PAGEREF _Toc517755457 \h </w:instrText>
        </w:r>
        <w:r>
          <w:rPr>
            <w:noProof/>
            <w:webHidden/>
          </w:rPr>
        </w:r>
        <w:r>
          <w:rPr>
            <w:noProof/>
            <w:webHidden/>
          </w:rPr>
          <w:fldChar w:fldCharType="separate"/>
        </w:r>
        <w:r>
          <w:rPr>
            <w:noProof/>
            <w:webHidden/>
          </w:rPr>
          <w:t>73</w:t>
        </w:r>
        <w:r>
          <w:rPr>
            <w:noProof/>
            <w:webHidden/>
          </w:rPr>
          <w:fldChar w:fldCharType="end"/>
        </w:r>
      </w:hyperlink>
    </w:p>
    <w:p w:rsidR="007A2122" w:rsidRDefault="007A2122">
      <w:pPr>
        <w:pStyle w:val="35"/>
        <w:tabs>
          <w:tab w:val="left" w:pos="1260"/>
          <w:tab w:val="right" w:leader="dot" w:pos="8296"/>
        </w:tabs>
        <w:rPr>
          <w:rFonts w:asciiTheme="minorHAnsi" w:eastAsiaTheme="minorEastAsia" w:hAnsiTheme="minorHAnsi" w:cstheme="minorBidi"/>
          <w:iCs w:val="0"/>
          <w:noProof/>
          <w:sz w:val="21"/>
          <w:szCs w:val="22"/>
        </w:rPr>
      </w:pPr>
      <w:hyperlink w:anchor="_Toc517755459" w:history="1">
        <w:r w:rsidRPr="00FF161B">
          <w:rPr>
            <w:rStyle w:val="aa"/>
            <w:rFonts w:ascii="宋体" w:hAnsi="宋体"/>
            <w:noProof/>
          </w:rPr>
          <w:t>8.4.5</w:t>
        </w:r>
        <w:r>
          <w:rPr>
            <w:rFonts w:asciiTheme="minorHAnsi" w:eastAsiaTheme="minorEastAsia" w:hAnsiTheme="minorHAnsi" w:cstheme="minorBidi"/>
            <w:iCs w:val="0"/>
            <w:noProof/>
            <w:sz w:val="21"/>
            <w:szCs w:val="22"/>
          </w:rPr>
          <w:tab/>
        </w:r>
        <w:r w:rsidRPr="00FF161B">
          <w:rPr>
            <w:rStyle w:val="aa"/>
            <w:rFonts w:ascii="宋体" w:hAnsi="宋体" w:hint="eastAsia"/>
            <w:noProof/>
          </w:rPr>
          <w:t>强电情况下空调本控功能调试</w:t>
        </w:r>
        <w:r>
          <w:rPr>
            <w:noProof/>
            <w:webHidden/>
          </w:rPr>
          <w:tab/>
        </w:r>
        <w:r>
          <w:rPr>
            <w:noProof/>
            <w:webHidden/>
          </w:rPr>
          <w:fldChar w:fldCharType="begin"/>
        </w:r>
        <w:r>
          <w:rPr>
            <w:noProof/>
            <w:webHidden/>
          </w:rPr>
          <w:instrText xml:space="preserve"> PAGEREF _Toc517755459 \h </w:instrText>
        </w:r>
        <w:r>
          <w:rPr>
            <w:noProof/>
            <w:webHidden/>
          </w:rPr>
        </w:r>
        <w:r>
          <w:rPr>
            <w:noProof/>
            <w:webHidden/>
          </w:rPr>
          <w:fldChar w:fldCharType="separate"/>
        </w:r>
        <w:r>
          <w:rPr>
            <w:noProof/>
            <w:webHidden/>
          </w:rPr>
          <w:t>76</w:t>
        </w:r>
        <w:r>
          <w:rPr>
            <w:noProof/>
            <w:webHidden/>
          </w:rPr>
          <w:fldChar w:fldCharType="end"/>
        </w:r>
      </w:hyperlink>
    </w:p>
    <w:p w:rsidR="007A2122" w:rsidRDefault="007A2122">
      <w:pPr>
        <w:pStyle w:val="35"/>
        <w:tabs>
          <w:tab w:val="left" w:pos="1260"/>
          <w:tab w:val="right" w:leader="dot" w:pos="8296"/>
        </w:tabs>
        <w:rPr>
          <w:rFonts w:asciiTheme="minorHAnsi" w:eastAsiaTheme="minorEastAsia" w:hAnsiTheme="minorHAnsi" w:cstheme="minorBidi"/>
          <w:iCs w:val="0"/>
          <w:noProof/>
          <w:sz w:val="21"/>
          <w:szCs w:val="22"/>
        </w:rPr>
      </w:pPr>
      <w:hyperlink w:anchor="_Toc517755460" w:history="1">
        <w:r w:rsidRPr="00FF161B">
          <w:rPr>
            <w:rStyle w:val="aa"/>
            <w:rFonts w:ascii="宋体" w:hAnsi="宋体"/>
            <w:noProof/>
          </w:rPr>
          <w:t>8.4.6</w:t>
        </w:r>
        <w:r>
          <w:rPr>
            <w:rFonts w:asciiTheme="minorHAnsi" w:eastAsiaTheme="minorEastAsia" w:hAnsiTheme="minorHAnsi" w:cstheme="minorBidi"/>
            <w:iCs w:val="0"/>
            <w:noProof/>
            <w:sz w:val="21"/>
            <w:szCs w:val="22"/>
          </w:rPr>
          <w:tab/>
        </w:r>
        <w:r w:rsidRPr="00FF161B">
          <w:rPr>
            <w:rStyle w:val="aa"/>
            <w:rFonts w:ascii="宋体" w:hAnsi="宋体" w:hint="eastAsia"/>
            <w:noProof/>
          </w:rPr>
          <w:t>强电情况下空调集控功能调试</w:t>
        </w:r>
        <w:r>
          <w:rPr>
            <w:noProof/>
            <w:webHidden/>
          </w:rPr>
          <w:tab/>
        </w:r>
        <w:r>
          <w:rPr>
            <w:noProof/>
            <w:webHidden/>
          </w:rPr>
          <w:fldChar w:fldCharType="begin"/>
        </w:r>
        <w:r>
          <w:rPr>
            <w:noProof/>
            <w:webHidden/>
          </w:rPr>
          <w:instrText xml:space="preserve"> PAGEREF _Toc517755460 \h </w:instrText>
        </w:r>
        <w:r>
          <w:rPr>
            <w:noProof/>
            <w:webHidden/>
          </w:rPr>
        </w:r>
        <w:r>
          <w:rPr>
            <w:noProof/>
            <w:webHidden/>
          </w:rPr>
          <w:fldChar w:fldCharType="separate"/>
        </w:r>
        <w:r>
          <w:rPr>
            <w:noProof/>
            <w:webHidden/>
          </w:rPr>
          <w:t>78</w:t>
        </w:r>
        <w:r>
          <w:rPr>
            <w:noProof/>
            <w:webHidden/>
          </w:rPr>
          <w:fldChar w:fldCharType="end"/>
        </w:r>
      </w:hyperlink>
    </w:p>
    <w:p w:rsidR="007A2122" w:rsidRDefault="007A2122">
      <w:pPr>
        <w:pStyle w:val="35"/>
        <w:tabs>
          <w:tab w:val="left" w:pos="1050"/>
          <w:tab w:val="right" w:leader="dot" w:pos="8296"/>
        </w:tabs>
        <w:rPr>
          <w:rFonts w:asciiTheme="minorHAnsi" w:eastAsiaTheme="minorEastAsia" w:hAnsiTheme="minorHAnsi" w:cstheme="minorBidi"/>
          <w:iCs w:val="0"/>
          <w:noProof/>
          <w:sz w:val="21"/>
          <w:szCs w:val="22"/>
        </w:rPr>
      </w:pPr>
      <w:hyperlink w:anchor="_Toc517755461" w:history="1">
        <w:r w:rsidRPr="00FF161B">
          <w:rPr>
            <w:rStyle w:val="aa"/>
            <w:rFonts w:ascii="宋体" w:hAnsi="宋体"/>
            <w:noProof/>
          </w:rPr>
          <w:t>8.5</w:t>
        </w:r>
        <w:r>
          <w:rPr>
            <w:rFonts w:asciiTheme="minorHAnsi" w:eastAsiaTheme="minorEastAsia" w:hAnsiTheme="minorHAnsi" w:cstheme="minorBidi"/>
            <w:iCs w:val="0"/>
            <w:noProof/>
            <w:sz w:val="21"/>
            <w:szCs w:val="22"/>
          </w:rPr>
          <w:tab/>
        </w:r>
        <w:r w:rsidRPr="00FF161B">
          <w:rPr>
            <w:rStyle w:val="aa"/>
            <w:rFonts w:ascii="宋体" w:hAnsi="宋体" w:hint="eastAsia"/>
            <w:noProof/>
          </w:rPr>
          <w:t>现场软件更新说明</w:t>
        </w:r>
        <w:r>
          <w:rPr>
            <w:noProof/>
            <w:webHidden/>
          </w:rPr>
          <w:tab/>
        </w:r>
        <w:r>
          <w:rPr>
            <w:noProof/>
            <w:webHidden/>
          </w:rPr>
          <w:fldChar w:fldCharType="begin"/>
        </w:r>
        <w:r>
          <w:rPr>
            <w:noProof/>
            <w:webHidden/>
          </w:rPr>
          <w:instrText xml:space="preserve"> PAGEREF _Toc517755461 \h </w:instrText>
        </w:r>
        <w:r>
          <w:rPr>
            <w:noProof/>
            <w:webHidden/>
          </w:rPr>
        </w:r>
        <w:r>
          <w:rPr>
            <w:noProof/>
            <w:webHidden/>
          </w:rPr>
          <w:fldChar w:fldCharType="separate"/>
        </w:r>
        <w:r>
          <w:rPr>
            <w:noProof/>
            <w:webHidden/>
          </w:rPr>
          <w:t>80</w:t>
        </w:r>
        <w:r>
          <w:rPr>
            <w:noProof/>
            <w:webHidden/>
          </w:rPr>
          <w:fldChar w:fldCharType="end"/>
        </w:r>
      </w:hyperlink>
    </w:p>
    <w:p w:rsidR="007A2122" w:rsidRDefault="007A2122">
      <w:pPr>
        <w:pStyle w:val="35"/>
        <w:tabs>
          <w:tab w:val="left" w:pos="1260"/>
          <w:tab w:val="right" w:leader="dot" w:pos="8296"/>
        </w:tabs>
        <w:rPr>
          <w:rFonts w:asciiTheme="minorHAnsi" w:eastAsiaTheme="minorEastAsia" w:hAnsiTheme="minorHAnsi" w:cstheme="minorBidi"/>
          <w:iCs w:val="0"/>
          <w:noProof/>
          <w:sz w:val="21"/>
          <w:szCs w:val="22"/>
        </w:rPr>
      </w:pPr>
      <w:hyperlink w:anchor="_Toc517755462" w:history="1">
        <w:r w:rsidRPr="00FF161B">
          <w:rPr>
            <w:rStyle w:val="aa"/>
            <w:rFonts w:ascii="宋体" w:hAnsi="宋体"/>
            <w:noProof/>
          </w:rPr>
          <w:t>8.5.1</w:t>
        </w:r>
        <w:r>
          <w:rPr>
            <w:rFonts w:asciiTheme="minorHAnsi" w:eastAsiaTheme="minorEastAsia" w:hAnsiTheme="minorHAnsi" w:cstheme="minorBidi"/>
            <w:iCs w:val="0"/>
            <w:noProof/>
            <w:sz w:val="21"/>
            <w:szCs w:val="22"/>
          </w:rPr>
          <w:tab/>
        </w:r>
        <w:r w:rsidRPr="00FF161B">
          <w:rPr>
            <w:rStyle w:val="aa"/>
            <w:rFonts w:ascii="宋体" w:hAnsi="宋体" w:hint="eastAsia"/>
            <w:noProof/>
          </w:rPr>
          <w:t>软件升级</w:t>
        </w:r>
        <w:r>
          <w:rPr>
            <w:noProof/>
            <w:webHidden/>
          </w:rPr>
          <w:tab/>
        </w:r>
        <w:r>
          <w:rPr>
            <w:noProof/>
            <w:webHidden/>
          </w:rPr>
          <w:fldChar w:fldCharType="begin"/>
        </w:r>
        <w:r>
          <w:rPr>
            <w:noProof/>
            <w:webHidden/>
          </w:rPr>
          <w:instrText xml:space="preserve"> PAGEREF _Toc517755462 \h </w:instrText>
        </w:r>
        <w:r>
          <w:rPr>
            <w:noProof/>
            <w:webHidden/>
          </w:rPr>
        </w:r>
        <w:r>
          <w:rPr>
            <w:noProof/>
            <w:webHidden/>
          </w:rPr>
          <w:fldChar w:fldCharType="separate"/>
        </w:r>
        <w:r>
          <w:rPr>
            <w:noProof/>
            <w:webHidden/>
          </w:rPr>
          <w:t>80</w:t>
        </w:r>
        <w:r>
          <w:rPr>
            <w:noProof/>
            <w:webHidden/>
          </w:rPr>
          <w:fldChar w:fldCharType="end"/>
        </w:r>
      </w:hyperlink>
    </w:p>
    <w:p w:rsidR="007A2122" w:rsidRDefault="007A2122">
      <w:pPr>
        <w:pStyle w:val="35"/>
        <w:tabs>
          <w:tab w:val="left" w:pos="1470"/>
          <w:tab w:val="right" w:leader="dot" w:pos="8296"/>
        </w:tabs>
        <w:rPr>
          <w:rFonts w:asciiTheme="minorHAnsi" w:eastAsiaTheme="minorEastAsia" w:hAnsiTheme="minorHAnsi" w:cstheme="minorBidi"/>
          <w:iCs w:val="0"/>
          <w:noProof/>
          <w:sz w:val="21"/>
          <w:szCs w:val="22"/>
        </w:rPr>
      </w:pPr>
      <w:hyperlink w:anchor="_Toc517755463" w:history="1">
        <w:r w:rsidRPr="00FF161B">
          <w:rPr>
            <w:rStyle w:val="aa"/>
            <w:rFonts w:ascii="宋体" w:hAnsi="宋体"/>
            <w:noProof/>
          </w:rPr>
          <w:t>8.5.1.1</w:t>
        </w:r>
        <w:r>
          <w:rPr>
            <w:rFonts w:asciiTheme="minorHAnsi" w:eastAsiaTheme="minorEastAsia" w:hAnsiTheme="minorHAnsi" w:cstheme="minorBidi"/>
            <w:iCs w:val="0"/>
            <w:noProof/>
            <w:sz w:val="21"/>
            <w:szCs w:val="22"/>
          </w:rPr>
          <w:tab/>
        </w:r>
        <w:r w:rsidRPr="00FF161B">
          <w:rPr>
            <w:rStyle w:val="aa"/>
            <w:rFonts w:ascii="宋体" w:hAnsi="宋体" w:hint="eastAsia"/>
            <w:noProof/>
          </w:rPr>
          <w:t>拔插内存卡升级</w:t>
        </w:r>
        <w:r>
          <w:rPr>
            <w:noProof/>
            <w:webHidden/>
          </w:rPr>
          <w:tab/>
        </w:r>
        <w:r>
          <w:rPr>
            <w:noProof/>
            <w:webHidden/>
          </w:rPr>
          <w:fldChar w:fldCharType="begin"/>
        </w:r>
        <w:r>
          <w:rPr>
            <w:noProof/>
            <w:webHidden/>
          </w:rPr>
          <w:instrText xml:space="preserve"> PAGEREF _Toc517755463 \h </w:instrText>
        </w:r>
        <w:r>
          <w:rPr>
            <w:noProof/>
            <w:webHidden/>
          </w:rPr>
        </w:r>
        <w:r>
          <w:rPr>
            <w:noProof/>
            <w:webHidden/>
          </w:rPr>
          <w:fldChar w:fldCharType="separate"/>
        </w:r>
        <w:r>
          <w:rPr>
            <w:noProof/>
            <w:webHidden/>
          </w:rPr>
          <w:t>80</w:t>
        </w:r>
        <w:r>
          <w:rPr>
            <w:noProof/>
            <w:webHidden/>
          </w:rPr>
          <w:fldChar w:fldCharType="end"/>
        </w:r>
      </w:hyperlink>
    </w:p>
    <w:p w:rsidR="007A2122" w:rsidRDefault="007A2122">
      <w:pPr>
        <w:pStyle w:val="35"/>
        <w:tabs>
          <w:tab w:val="left" w:pos="1470"/>
          <w:tab w:val="right" w:leader="dot" w:pos="8296"/>
        </w:tabs>
        <w:rPr>
          <w:rFonts w:asciiTheme="minorHAnsi" w:eastAsiaTheme="minorEastAsia" w:hAnsiTheme="minorHAnsi" w:cstheme="minorBidi"/>
          <w:iCs w:val="0"/>
          <w:noProof/>
          <w:sz w:val="21"/>
          <w:szCs w:val="22"/>
        </w:rPr>
      </w:pPr>
      <w:hyperlink w:anchor="_Toc517755464" w:history="1">
        <w:r w:rsidRPr="00FF161B">
          <w:rPr>
            <w:rStyle w:val="aa"/>
            <w:rFonts w:ascii="宋体" w:hAnsi="宋体"/>
            <w:noProof/>
          </w:rPr>
          <w:t>8.5.1.2</w:t>
        </w:r>
        <w:r>
          <w:rPr>
            <w:rFonts w:asciiTheme="minorHAnsi" w:eastAsiaTheme="minorEastAsia" w:hAnsiTheme="minorHAnsi" w:cstheme="minorBidi"/>
            <w:iCs w:val="0"/>
            <w:noProof/>
            <w:sz w:val="21"/>
            <w:szCs w:val="22"/>
          </w:rPr>
          <w:tab/>
        </w:r>
        <w:r w:rsidRPr="00FF161B">
          <w:rPr>
            <w:rStyle w:val="aa"/>
            <w:rFonts w:ascii="宋体" w:hAnsi="宋体"/>
            <w:noProof/>
          </w:rPr>
          <w:t>ftp</w:t>
        </w:r>
        <w:r w:rsidRPr="00FF161B">
          <w:rPr>
            <w:rStyle w:val="aa"/>
            <w:rFonts w:ascii="宋体" w:hAnsi="宋体" w:hint="eastAsia"/>
            <w:noProof/>
          </w:rPr>
          <w:t>固件包升级</w:t>
        </w:r>
        <w:r>
          <w:rPr>
            <w:noProof/>
            <w:webHidden/>
          </w:rPr>
          <w:tab/>
        </w:r>
        <w:r>
          <w:rPr>
            <w:noProof/>
            <w:webHidden/>
          </w:rPr>
          <w:fldChar w:fldCharType="begin"/>
        </w:r>
        <w:r>
          <w:rPr>
            <w:noProof/>
            <w:webHidden/>
          </w:rPr>
          <w:instrText xml:space="preserve"> PAGEREF _Toc517755464 \h </w:instrText>
        </w:r>
        <w:r>
          <w:rPr>
            <w:noProof/>
            <w:webHidden/>
          </w:rPr>
        </w:r>
        <w:r>
          <w:rPr>
            <w:noProof/>
            <w:webHidden/>
          </w:rPr>
          <w:fldChar w:fldCharType="separate"/>
        </w:r>
        <w:r>
          <w:rPr>
            <w:noProof/>
            <w:webHidden/>
          </w:rPr>
          <w:t>81</w:t>
        </w:r>
        <w:r>
          <w:rPr>
            <w:noProof/>
            <w:webHidden/>
          </w:rPr>
          <w:fldChar w:fldCharType="end"/>
        </w:r>
      </w:hyperlink>
    </w:p>
    <w:p w:rsidR="007A2122" w:rsidRDefault="007A2122">
      <w:pPr>
        <w:pStyle w:val="35"/>
        <w:tabs>
          <w:tab w:val="left" w:pos="1260"/>
          <w:tab w:val="right" w:leader="dot" w:pos="8296"/>
        </w:tabs>
        <w:rPr>
          <w:rFonts w:asciiTheme="minorHAnsi" w:eastAsiaTheme="minorEastAsia" w:hAnsiTheme="minorHAnsi" w:cstheme="minorBidi"/>
          <w:iCs w:val="0"/>
          <w:noProof/>
          <w:sz w:val="21"/>
          <w:szCs w:val="22"/>
        </w:rPr>
      </w:pPr>
      <w:hyperlink w:anchor="_Toc517755465" w:history="1">
        <w:r w:rsidRPr="00FF161B">
          <w:rPr>
            <w:rStyle w:val="aa"/>
            <w:rFonts w:ascii="宋体" w:hAnsi="宋体"/>
            <w:noProof/>
          </w:rPr>
          <w:t>8.5.2</w:t>
        </w:r>
        <w:r>
          <w:rPr>
            <w:rFonts w:asciiTheme="minorHAnsi" w:eastAsiaTheme="minorEastAsia" w:hAnsiTheme="minorHAnsi" w:cstheme="minorBidi"/>
            <w:iCs w:val="0"/>
            <w:noProof/>
            <w:sz w:val="21"/>
            <w:szCs w:val="22"/>
          </w:rPr>
          <w:tab/>
        </w:r>
        <w:r w:rsidRPr="00FF161B">
          <w:rPr>
            <w:rStyle w:val="aa"/>
            <w:rFonts w:ascii="宋体" w:hAnsi="宋体" w:hint="eastAsia"/>
            <w:noProof/>
          </w:rPr>
          <w:t>参数表导入</w:t>
        </w:r>
        <w:r>
          <w:rPr>
            <w:noProof/>
            <w:webHidden/>
          </w:rPr>
          <w:tab/>
        </w:r>
        <w:r>
          <w:rPr>
            <w:noProof/>
            <w:webHidden/>
          </w:rPr>
          <w:fldChar w:fldCharType="begin"/>
        </w:r>
        <w:r>
          <w:rPr>
            <w:noProof/>
            <w:webHidden/>
          </w:rPr>
          <w:instrText xml:space="preserve"> PAGEREF _Toc517755465 \h </w:instrText>
        </w:r>
        <w:r>
          <w:rPr>
            <w:noProof/>
            <w:webHidden/>
          </w:rPr>
        </w:r>
        <w:r>
          <w:rPr>
            <w:noProof/>
            <w:webHidden/>
          </w:rPr>
          <w:fldChar w:fldCharType="separate"/>
        </w:r>
        <w:r>
          <w:rPr>
            <w:noProof/>
            <w:webHidden/>
          </w:rPr>
          <w:t>82</w:t>
        </w:r>
        <w:r>
          <w:rPr>
            <w:noProof/>
            <w:webHidden/>
          </w:rPr>
          <w:fldChar w:fldCharType="end"/>
        </w:r>
      </w:hyperlink>
    </w:p>
    <w:p w:rsidR="007A2122" w:rsidRDefault="007A2122">
      <w:pPr>
        <w:pStyle w:val="35"/>
        <w:tabs>
          <w:tab w:val="left" w:pos="1260"/>
          <w:tab w:val="right" w:leader="dot" w:pos="8296"/>
        </w:tabs>
        <w:rPr>
          <w:rFonts w:asciiTheme="minorHAnsi" w:eastAsiaTheme="minorEastAsia" w:hAnsiTheme="minorHAnsi" w:cstheme="minorBidi"/>
          <w:iCs w:val="0"/>
          <w:noProof/>
          <w:sz w:val="21"/>
          <w:szCs w:val="22"/>
        </w:rPr>
      </w:pPr>
      <w:hyperlink w:anchor="_Toc517755466" w:history="1">
        <w:r w:rsidRPr="00FF161B">
          <w:rPr>
            <w:rStyle w:val="aa"/>
            <w:rFonts w:ascii="宋体" w:hAnsi="宋体"/>
            <w:noProof/>
          </w:rPr>
          <w:t>8.5.3</w:t>
        </w:r>
        <w:r>
          <w:rPr>
            <w:rFonts w:asciiTheme="minorHAnsi" w:eastAsiaTheme="minorEastAsia" w:hAnsiTheme="minorHAnsi" w:cstheme="minorBidi"/>
            <w:iCs w:val="0"/>
            <w:noProof/>
            <w:sz w:val="21"/>
            <w:szCs w:val="22"/>
          </w:rPr>
          <w:tab/>
        </w:r>
        <w:r w:rsidRPr="00FF161B">
          <w:rPr>
            <w:rStyle w:val="aa"/>
            <w:rFonts w:ascii="宋体" w:hAnsi="宋体" w:hint="eastAsia"/>
            <w:noProof/>
          </w:rPr>
          <w:t>软件版本确认</w:t>
        </w:r>
        <w:r>
          <w:rPr>
            <w:noProof/>
            <w:webHidden/>
          </w:rPr>
          <w:tab/>
        </w:r>
        <w:r>
          <w:rPr>
            <w:noProof/>
            <w:webHidden/>
          </w:rPr>
          <w:fldChar w:fldCharType="begin"/>
        </w:r>
        <w:r>
          <w:rPr>
            <w:noProof/>
            <w:webHidden/>
          </w:rPr>
          <w:instrText xml:space="preserve"> PAGEREF _Toc517755466 \h </w:instrText>
        </w:r>
        <w:r>
          <w:rPr>
            <w:noProof/>
            <w:webHidden/>
          </w:rPr>
        </w:r>
        <w:r>
          <w:rPr>
            <w:noProof/>
            <w:webHidden/>
          </w:rPr>
          <w:fldChar w:fldCharType="separate"/>
        </w:r>
        <w:r>
          <w:rPr>
            <w:noProof/>
            <w:webHidden/>
          </w:rPr>
          <w:t>84</w:t>
        </w:r>
        <w:r>
          <w:rPr>
            <w:noProof/>
            <w:webHidden/>
          </w:rPr>
          <w:fldChar w:fldCharType="end"/>
        </w:r>
      </w:hyperlink>
    </w:p>
    <w:p w:rsidR="007A2122" w:rsidRDefault="007A2122">
      <w:pPr>
        <w:pStyle w:val="35"/>
        <w:tabs>
          <w:tab w:val="left" w:pos="1050"/>
          <w:tab w:val="right" w:leader="dot" w:pos="8296"/>
        </w:tabs>
        <w:rPr>
          <w:rFonts w:asciiTheme="minorHAnsi" w:eastAsiaTheme="minorEastAsia" w:hAnsiTheme="minorHAnsi" w:cstheme="minorBidi"/>
          <w:iCs w:val="0"/>
          <w:noProof/>
          <w:sz w:val="21"/>
          <w:szCs w:val="22"/>
        </w:rPr>
      </w:pPr>
      <w:hyperlink w:anchor="_Toc517755467" w:history="1">
        <w:r w:rsidRPr="00FF161B">
          <w:rPr>
            <w:rStyle w:val="aa"/>
            <w:rFonts w:ascii="宋体" w:hAnsi="宋体"/>
            <w:noProof/>
            <w:highlight w:val="yellow"/>
          </w:rPr>
          <w:t>8.6</w:t>
        </w:r>
        <w:r>
          <w:rPr>
            <w:rFonts w:asciiTheme="minorHAnsi" w:eastAsiaTheme="minorEastAsia" w:hAnsiTheme="minorHAnsi" w:cstheme="minorBidi"/>
            <w:iCs w:val="0"/>
            <w:noProof/>
            <w:sz w:val="21"/>
            <w:szCs w:val="22"/>
          </w:rPr>
          <w:tab/>
        </w:r>
        <w:r w:rsidRPr="00FF161B">
          <w:rPr>
            <w:rStyle w:val="aa"/>
            <w:rFonts w:ascii="宋体" w:hAnsi="宋体" w:hint="eastAsia"/>
            <w:noProof/>
            <w:highlight w:val="yellow"/>
          </w:rPr>
          <w:t>日志下载说明</w:t>
        </w:r>
        <w:r>
          <w:rPr>
            <w:noProof/>
            <w:webHidden/>
          </w:rPr>
          <w:tab/>
        </w:r>
        <w:r>
          <w:rPr>
            <w:noProof/>
            <w:webHidden/>
          </w:rPr>
          <w:fldChar w:fldCharType="begin"/>
        </w:r>
        <w:r>
          <w:rPr>
            <w:noProof/>
            <w:webHidden/>
          </w:rPr>
          <w:instrText xml:space="preserve"> PAGEREF _Toc517755467 \h </w:instrText>
        </w:r>
        <w:r>
          <w:rPr>
            <w:noProof/>
            <w:webHidden/>
          </w:rPr>
        </w:r>
        <w:r>
          <w:rPr>
            <w:noProof/>
            <w:webHidden/>
          </w:rPr>
          <w:fldChar w:fldCharType="separate"/>
        </w:r>
        <w:r>
          <w:rPr>
            <w:noProof/>
            <w:webHidden/>
          </w:rPr>
          <w:t>84</w:t>
        </w:r>
        <w:r>
          <w:rPr>
            <w:noProof/>
            <w:webHidden/>
          </w:rPr>
          <w:fldChar w:fldCharType="end"/>
        </w:r>
      </w:hyperlink>
    </w:p>
    <w:p w:rsidR="007A2122" w:rsidRDefault="007A2122">
      <w:pPr>
        <w:pStyle w:val="35"/>
        <w:tabs>
          <w:tab w:val="left" w:pos="1260"/>
          <w:tab w:val="right" w:leader="dot" w:pos="8296"/>
        </w:tabs>
        <w:rPr>
          <w:rFonts w:asciiTheme="minorHAnsi" w:eastAsiaTheme="minorEastAsia" w:hAnsiTheme="minorHAnsi" w:cstheme="minorBidi"/>
          <w:iCs w:val="0"/>
          <w:noProof/>
          <w:sz w:val="21"/>
          <w:szCs w:val="22"/>
        </w:rPr>
      </w:pPr>
      <w:hyperlink w:anchor="_Toc517755468" w:history="1">
        <w:r w:rsidRPr="00FF161B">
          <w:rPr>
            <w:rStyle w:val="aa"/>
            <w:rFonts w:ascii="宋体" w:hAnsi="宋体"/>
            <w:noProof/>
            <w:highlight w:val="yellow"/>
          </w:rPr>
          <w:t>8.6.1</w:t>
        </w:r>
        <w:r>
          <w:rPr>
            <w:rFonts w:asciiTheme="minorHAnsi" w:eastAsiaTheme="minorEastAsia" w:hAnsiTheme="minorHAnsi" w:cstheme="minorBidi"/>
            <w:iCs w:val="0"/>
            <w:noProof/>
            <w:sz w:val="21"/>
            <w:szCs w:val="22"/>
          </w:rPr>
          <w:tab/>
        </w:r>
        <w:r w:rsidRPr="00FF161B">
          <w:rPr>
            <w:rStyle w:val="aa"/>
            <w:rFonts w:ascii="宋体" w:hAnsi="宋体" w:hint="eastAsia"/>
            <w:noProof/>
            <w:highlight w:val="yellow"/>
          </w:rPr>
          <w:t>工具准备</w:t>
        </w:r>
        <w:r>
          <w:rPr>
            <w:noProof/>
            <w:webHidden/>
          </w:rPr>
          <w:tab/>
        </w:r>
        <w:r>
          <w:rPr>
            <w:noProof/>
            <w:webHidden/>
          </w:rPr>
          <w:fldChar w:fldCharType="begin"/>
        </w:r>
        <w:r>
          <w:rPr>
            <w:noProof/>
            <w:webHidden/>
          </w:rPr>
          <w:instrText xml:space="preserve"> PAGEREF _Toc517755468 \h </w:instrText>
        </w:r>
        <w:r>
          <w:rPr>
            <w:noProof/>
            <w:webHidden/>
          </w:rPr>
        </w:r>
        <w:r>
          <w:rPr>
            <w:noProof/>
            <w:webHidden/>
          </w:rPr>
          <w:fldChar w:fldCharType="separate"/>
        </w:r>
        <w:r>
          <w:rPr>
            <w:noProof/>
            <w:webHidden/>
          </w:rPr>
          <w:t>84</w:t>
        </w:r>
        <w:r>
          <w:rPr>
            <w:noProof/>
            <w:webHidden/>
          </w:rPr>
          <w:fldChar w:fldCharType="end"/>
        </w:r>
      </w:hyperlink>
    </w:p>
    <w:p w:rsidR="007A2122" w:rsidRDefault="007A2122">
      <w:pPr>
        <w:pStyle w:val="35"/>
        <w:tabs>
          <w:tab w:val="left" w:pos="1260"/>
          <w:tab w:val="right" w:leader="dot" w:pos="8296"/>
        </w:tabs>
        <w:rPr>
          <w:rFonts w:asciiTheme="minorHAnsi" w:eastAsiaTheme="minorEastAsia" w:hAnsiTheme="minorHAnsi" w:cstheme="minorBidi"/>
          <w:iCs w:val="0"/>
          <w:noProof/>
          <w:sz w:val="21"/>
          <w:szCs w:val="22"/>
        </w:rPr>
      </w:pPr>
      <w:hyperlink w:anchor="_Toc517755469" w:history="1">
        <w:r w:rsidRPr="00FF161B">
          <w:rPr>
            <w:rStyle w:val="aa"/>
            <w:rFonts w:ascii="宋体" w:hAnsi="宋体"/>
            <w:noProof/>
            <w:highlight w:val="yellow"/>
          </w:rPr>
          <w:t>8.6.2</w:t>
        </w:r>
        <w:r>
          <w:rPr>
            <w:rFonts w:asciiTheme="minorHAnsi" w:eastAsiaTheme="minorEastAsia" w:hAnsiTheme="minorHAnsi" w:cstheme="minorBidi"/>
            <w:iCs w:val="0"/>
            <w:noProof/>
            <w:sz w:val="21"/>
            <w:szCs w:val="22"/>
          </w:rPr>
          <w:tab/>
        </w:r>
        <w:r w:rsidRPr="00FF161B">
          <w:rPr>
            <w:rStyle w:val="aa"/>
            <w:rFonts w:ascii="宋体" w:hAnsi="宋体" w:hint="eastAsia"/>
            <w:noProof/>
            <w:highlight w:val="yellow"/>
          </w:rPr>
          <w:t>软件</w:t>
        </w:r>
        <w:r>
          <w:rPr>
            <w:noProof/>
            <w:webHidden/>
          </w:rPr>
          <w:tab/>
        </w:r>
        <w:r>
          <w:rPr>
            <w:noProof/>
            <w:webHidden/>
          </w:rPr>
          <w:fldChar w:fldCharType="begin"/>
        </w:r>
        <w:r>
          <w:rPr>
            <w:noProof/>
            <w:webHidden/>
          </w:rPr>
          <w:instrText xml:space="preserve"> PAGEREF _Toc517755469 \h </w:instrText>
        </w:r>
        <w:r>
          <w:rPr>
            <w:noProof/>
            <w:webHidden/>
          </w:rPr>
        </w:r>
        <w:r>
          <w:rPr>
            <w:noProof/>
            <w:webHidden/>
          </w:rPr>
          <w:fldChar w:fldCharType="separate"/>
        </w:r>
        <w:r>
          <w:rPr>
            <w:noProof/>
            <w:webHidden/>
          </w:rPr>
          <w:t>84</w:t>
        </w:r>
        <w:r>
          <w:rPr>
            <w:noProof/>
            <w:webHidden/>
          </w:rPr>
          <w:fldChar w:fldCharType="end"/>
        </w:r>
      </w:hyperlink>
    </w:p>
    <w:p w:rsidR="007A2122" w:rsidRDefault="007A2122">
      <w:pPr>
        <w:pStyle w:val="35"/>
        <w:tabs>
          <w:tab w:val="left" w:pos="1470"/>
          <w:tab w:val="right" w:leader="dot" w:pos="8296"/>
        </w:tabs>
        <w:rPr>
          <w:rFonts w:asciiTheme="minorHAnsi" w:eastAsiaTheme="minorEastAsia" w:hAnsiTheme="minorHAnsi" w:cstheme="minorBidi"/>
          <w:iCs w:val="0"/>
          <w:noProof/>
          <w:sz w:val="21"/>
          <w:szCs w:val="22"/>
        </w:rPr>
      </w:pPr>
      <w:hyperlink w:anchor="_Toc517755470" w:history="1">
        <w:r w:rsidRPr="00FF161B">
          <w:rPr>
            <w:rStyle w:val="aa"/>
            <w:rFonts w:ascii="宋体" w:hAnsi="宋体"/>
            <w:noProof/>
            <w:highlight w:val="yellow"/>
          </w:rPr>
          <w:t>8.6.2.1</w:t>
        </w:r>
        <w:r>
          <w:rPr>
            <w:rFonts w:asciiTheme="minorHAnsi" w:eastAsiaTheme="minorEastAsia" w:hAnsiTheme="minorHAnsi" w:cstheme="minorBidi"/>
            <w:iCs w:val="0"/>
            <w:noProof/>
            <w:sz w:val="21"/>
            <w:szCs w:val="22"/>
          </w:rPr>
          <w:tab/>
        </w:r>
        <w:r w:rsidRPr="00FF161B">
          <w:rPr>
            <w:rStyle w:val="aa"/>
            <w:rFonts w:ascii="宋体" w:hAnsi="宋体" w:hint="eastAsia"/>
            <w:noProof/>
            <w:highlight w:val="yellow"/>
          </w:rPr>
          <w:t>电脑需要安装的软件</w:t>
        </w:r>
        <w:r>
          <w:rPr>
            <w:noProof/>
            <w:webHidden/>
          </w:rPr>
          <w:tab/>
        </w:r>
        <w:r>
          <w:rPr>
            <w:noProof/>
            <w:webHidden/>
          </w:rPr>
          <w:fldChar w:fldCharType="begin"/>
        </w:r>
        <w:r>
          <w:rPr>
            <w:noProof/>
            <w:webHidden/>
          </w:rPr>
          <w:instrText xml:space="preserve"> PAGEREF _Toc517755470 \h </w:instrText>
        </w:r>
        <w:r>
          <w:rPr>
            <w:noProof/>
            <w:webHidden/>
          </w:rPr>
        </w:r>
        <w:r>
          <w:rPr>
            <w:noProof/>
            <w:webHidden/>
          </w:rPr>
          <w:fldChar w:fldCharType="separate"/>
        </w:r>
        <w:r>
          <w:rPr>
            <w:noProof/>
            <w:webHidden/>
          </w:rPr>
          <w:t>84</w:t>
        </w:r>
        <w:r>
          <w:rPr>
            <w:noProof/>
            <w:webHidden/>
          </w:rPr>
          <w:fldChar w:fldCharType="end"/>
        </w:r>
      </w:hyperlink>
    </w:p>
    <w:p w:rsidR="007A2122" w:rsidRDefault="007A2122">
      <w:pPr>
        <w:pStyle w:val="35"/>
        <w:tabs>
          <w:tab w:val="left" w:pos="1470"/>
          <w:tab w:val="right" w:leader="dot" w:pos="8296"/>
        </w:tabs>
        <w:rPr>
          <w:rFonts w:asciiTheme="minorHAnsi" w:eastAsiaTheme="minorEastAsia" w:hAnsiTheme="minorHAnsi" w:cstheme="minorBidi"/>
          <w:iCs w:val="0"/>
          <w:noProof/>
          <w:sz w:val="21"/>
          <w:szCs w:val="22"/>
        </w:rPr>
      </w:pPr>
      <w:hyperlink w:anchor="_Toc517755471" w:history="1">
        <w:r w:rsidRPr="00FF161B">
          <w:rPr>
            <w:rStyle w:val="aa"/>
            <w:rFonts w:ascii="宋体" w:hAnsi="宋体"/>
            <w:noProof/>
            <w:highlight w:val="yellow"/>
          </w:rPr>
          <w:t>8.6.2.2</w:t>
        </w:r>
        <w:r>
          <w:rPr>
            <w:rFonts w:asciiTheme="minorHAnsi" w:eastAsiaTheme="minorEastAsia" w:hAnsiTheme="minorHAnsi" w:cstheme="minorBidi"/>
            <w:iCs w:val="0"/>
            <w:noProof/>
            <w:sz w:val="21"/>
            <w:szCs w:val="22"/>
          </w:rPr>
          <w:tab/>
        </w:r>
        <w:r w:rsidRPr="00FF161B">
          <w:rPr>
            <w:rStyle w:val="aa"/>
            <w:rFonts w:ascii="宋体" w:hAnsi="宋体" w:hint="eastAsia"/>
            <w:noProof/>
            <w:highlight w:val="yellow"/>
          </w:rPr>
          <w:t>电脑</w:t>
        </w:r>
        <w:r w:rsidRPr="00FF161B">
          <w:rPr>
            <w:rStyle w:val="aa"/>
            <w:rFonts w:ascii="宋体" w:hAnsi="宋体"/>
            <w:noProof/>
            <w:highlight w:val="yellow"/>
          </w:rPr>
          <w:t>IP</w:t>
        </w:r>
        <w:r w:rsidRPr="00FF161B">
          <w:rPr>
            <w:rStyle w:val="aa"/>
            <w:rFonts w:ascii="宋体" w:hAnsi="宋体" w:hint="eastAsia"/>
            <w:noProof/>
            <w:highlight w:val="yellow"/>
          </w:rPr>
          <w:t>地址设置</w:t>
        </w:r>
        <w:r>
          <w:rPr>
            <w:noProof/>
            <w:webHidden/>
          </w:rPr>
          <w:tab/>
        </w:r>
        <w:r>
          <w:rPr>
            <w:noProof/>
            <w:webHidden/>
          </w:rPr>
          <w:fldChar w:fldCharType="begin"/>
        </w:r>
        <w:r>
          <w:rPr>
            <w:noProof/>
            <w:webHidden/>
          </w:rPr>
          <w:instrText xml:space="preserve"> PAGEREF _Toc517755471 \h </w:instrText>
        </w:r>
        <w:r>
          <w:rPr>
            <w:noProof/>
            <w:webHidden/>
          </w:rPr>
        </w:r>
        <w:r>
          <w:rPr>
            <w:noProof/>
            <w:webHidden/>
          </w:rPr>
          <w:fldChar w:fldCharType="separate"/>
        </w:r>
        <w:r>
          <w:rPr>
            <w:noProof/>
            <w:webHidden/>
          </w:rPr>
          <w:t>85</w:t>
        </w:r>
        <w:r>
          <w:rPr>
            <w:noProof/>
            <w:webHidden/>
          </w:rPr>
          <w:fldChar w:fldCharType="end"/>
        </w:r>
      </w:hyperlink>
    </w:p>
    <w:p w:rsidR="007A2122" w:rsidRDefault="007A2122">
      <w:pPr>
        <w:pStyle w:val="11"/>
        <w:tabs>
          <w:tab w:val="left" w:pos="420"/>
          <w:tab w:val="right" w:leader="dot" w:pos="8296"/>
        </w:tabs>
        <w:rPr>
          <w:rFonts w:asciiTheme="minorHAnsi" w:eastAsiaTheme="minorEastAsia" w:hAnsiTheme="minorHAnsi" w:cstheme="minorBidi"/>
          <w:b w:val="0"/>
          <w:bCs w:val="0"/>
          <w:caps w:val="0"/>
          <w:noProof/>
          <w:sz w:val="21"/>
          <w:szCs w:val="22"/>
        </w:rPr>
      </w:pPr>
      <w:hyperlink w:anchor="_Toc517755472" w:history="1">
        <w:r w:rsidRPr="00FF161B">
          <w:rPr>
            <w:rStyle w:val="aa"/>
            <w:rFonts w:ascii="宋体" w:hAnsi="宋体"/>
            <w:noProof/>
          </w:rPr>
          <w:t>9</w:t>
        </w:r>
        <w:r>
          <w:rPr>
            <w:rFonts w:asciiTheme="minorHAnsi" w:eastAsiaTheme="minorEastAsia" w:hAnsiTheme="minorHAnsi" w:cstheme="minorBidi"/>
            <w:b w:val="0"/>
            <w:bCs w:val="0"/>
            <w:caps w:val="0"/>
            <w:noProof/>
            <w:sz w:val="21"/>
            <w:szCs w:val="22"/>
          </w:rPr>
          <w:tab/>
        </w:r>
        <w:r w:rsidRPr="00FF161B">
          <w:rPr>
            <w:rStyle w:val="aa"/>
            <w:rFonts w:ascii="宋体" w:hAnsi="宋体" w:hint="eastAsia"/>
            <w:noProof/>
          </w:rPr>
          <w:t>维修计划</w:t>
        </w:r>
        <w:r>
          <w:rPr>
            <w:noProof/>
            <w:webHidden/>
          </w:rPr>
          <w:tab/>
        </w:r>
        <w:r>
          <w:rPr>
            <w:noProof/>
            <w:webHidden/>
          </w:rPr>
          <w:fldChar w:fldCharType="begin"/>
        </w:r>
        <w:r>
          <w:rPr>
            <w:noProof/>
            <w:webHidden/>
          </w:rPr>
          <w:instrText xml:space="preserve"> PAGEREF _Toc517755472 \h </w:instrText>
        </w:r>
        <w:r>
          <w:rPr>
            <w:noProof/>
            <w:webHidden/>
          </w:rPr>
        </w:r>
        <w:r>
          <w:rPr>
            <w:noProof/>
            <w:webHidden/>
          </w:rPr>
          <w:fldChar w:fldCharType="separate"/>
        </w:r>
        <w:r>
          <w:rPr>
            <w:noProof/>
            <w:webHidden/>
          </w:rPr>
          <w:t>88</w:t>
        </w:r>
        <w:r>
          <w:rPr>
            <w:noProof/>
            <w:webHidden/>
          </w:rPr>
          <w:fldChar w:fldCharType="end"/>
        </w:r>
      </w:hyperlink>
    </w:p>
    <w:p w:rsidR="007A2122" w:rsidRDefault="007A2122">
      <w:pPr>
        <w:pStyle w:val="35"/>
        <w:tabs>
          <w:tab w:val="left" w:pos="1050"/>
          <w:tab w:val="right" w:leader="dot" w:pos="8296"/>
        </w:tabs>
        <w:rPr>
          <w:rFonts w:asciiTheme="minorHAnsi" w:eastAsiaTheme="minorEastAsia" w:hAnsiTheme="minorHAnsi" w:cstheme="minorBidi"/>
          <w:iCs w:val="0"/>
          <w:noProof/>
          <w:sz w:val="21"/>
          <w:szCs w:val="22"/>
        </w:rPr>
      </w:pPr>
      <w:hyperlink w:anchor="_Toc517755473" w:history="1">
        <w:r w:rsidRPr="00FF161B">
          <w:rPr>
            <w:rStyle w:val="aa"/>
            <w:rFonts w:ascii="宋体" w:hAnsi="宋体"/>
            <w:noProof/>
          </w:rPr>
          <w:t>9.1</w:t>
        </w:r>
        <w:r>
          <w:rPr>
            <w:rFonts w:asciiTheme="minorHAnsi" w:eastAsiaTheme="minorEastAsia" w:hAnsiTheme="minorHAnsi" w:cstheme="minorBidi"/>
            <w:iCs w:val="0"/>
            <w:noProof/>
            <w:sz w:val="21"/>
            <w:szCs w:val="22"/>
          </w:rPr>
          <w:tab/>
        </w:r>
        <w:r w:rsidRPr="00FF161B">
          <w:rPr>
            <w:rStyle w:val="aa"/>
            <w:rFonts w:ascii="宋体" w:hAnsi="宋体" w:hint="eastAsia"/>
            <w:noProof/>
          </w:rPr>
          <w:t>客室空调机组维护</w:t>
        </w:r>
        <w:r>
          <w:rPr>
            <w:noProof/>
            <w:webHidden/>
          </w:rPr>
          <w:tab/>
        </w:r>
        <w:r>
          <w:rPr>
            <w:noProof/>
            <w:webHidden/>
          </w:rPr>
          <w:fldChar w:fldCharType="begin"/>
        </w:r>
        <w:r>
          <w:rPr>
            <w:noProof/>
            <w:webHidden/>
          </w:rPr>
          <w:instrText xml:space="preserve"> PAGEREF _Toc517755473 \h </w:instrText>
        </w:r>
        <w:r>
          <w:rPr>
            <w:noProof/>
            <w:webHidden/>
          </w:rPr>
        </w:r>
        <w:r>
          <w:rPr>
            <w:noProof/>
            <w:webHidden/>
          </w:rPr>
          <w:fldChar w:fldCharType="separate"/>
        </w:r>
        <w:r>
          <w:rPr>
            <w:noProof/>
            <w:webHidden/>
          </w:rPr>
          <w:t>88</w:t>
        </w:r>
        <w:r>
          <w:rPr>
            <w:noProof/>
            <w:webHidden/>
          </w:rPr>
          <w:fldChar w:fldCharType="end"/>
        </w:r>
      </w:hyperlink>
    </w:p>
    <w:p w:rsidR="007A2122" w:rsidRDefault="007A2122">
      <w:pPr>
        <w:pStyle w:val="35"/>
        <w:tabs>
          <w:tab w:val="left" w:pos="1050"/>
          <w:tab w:val="right" w:leader="dot" w:pos="8296"/>
        </w:tabs>
        <w:rPr>
          <w:rFonts w:asciiTheme="minorHAnsi" w:eastAsiaTheme="minorEastAsia" w:hAnsiTheme="minorHAnsi" w:cstheme="minorBidi"/>
          <w:iCs w:val="0"/>
          <w:noProof/>
          <w:sz w:val="21"/>
          <w:szCs w:val="22"/>
        </w:rPr>
      </w:pPr>
      <w:hyperlink w:anchor="_Toc517755474" w:history="1">
        <w:r w:rsidRPr="00FF161B">
          <w:rPr>
            <w:rStyle w:val="aa"/>
            <w:rFonts w:ascii="宋体" w:hAnsi="宋体"/>
            <w:noProof/>
          </w:rPr>
          <w:t>9.2</w:t>
        </w:r>
        <w:r>
          <w:rPr>
            <w:rFonts w:asciiTheme="minorHAnsi" w:eastAsiaTheme="minorEastAsia" w:hAnsiTheme="minorHAnsi" w:cstheme="minorBidi"/>
            <w:iCs w:val="0"/>
            <w:noProof/>
            <w:sz w:val="21"/>
            <w:szCs w:val="22"/>
          </w:rPr>
          <w:tab/>
        </w:r>
        <w:r w:rsidRPr="00FF161B">
          <w:rPr>
            <w:rStyle w:val="aa"/>
            <w:rFonts w:ascii="宋体" w:hAnsi="宋体" w:hint="eastAsia"/>
            <w:noProof/>
          </w:rPr>
          <w:t>司机室空调机组维护</w:t>
        </w:r>
        <w:r>
          <w:rPr>
            <w:noProof/>
            <w:webHidden/>
          </w:rPr>
          <w:tab/>
        </w:r>
        <w:r>
          <w:rPr>
            <w:noProof/>
            <w:webHidden/>
          </w:rPr>
          <w:fldChar w:fldCharType="begin"/>
        </w:r>
        <w:r>
          <w:rPr>
            <w:noProof/>
            <w:webHidden/>
          </w:rPr>
          <w:instrText xml:space="preserve"> PAGEREF _Toc517755474 \h </w:instrText>
        </w:r>
        <w:r>
          <w:rPr>
            <w:noProof/>
            <w:webHidden/>
          </w:rPr>
        </w:r>
        <w:r>
          <w:rPr>
            <w:noProof/>
            <w:webHidden/>
          </w:rPr>
          <w:fldChar w:fldCharType="separate"/>
        </w:r>
        <w:r>
          <w:rPr>
            <w:noProof/>
            <w:webHidden/>
          </w:rPr>
          <w:t>108</w:t>
        </w:r>
        <w:r>
          <w:rPr>
            <w:noProof/>
            <w:webHidden/>
          </w:rPr>
          <w:fldChar w:fldCharType="end"/>
        </w:r>
      </w:hyperlink>
    </w:p>
    <w:p w:rsidR="007A2122" w:rsidRDefault="007A2122">
      <w:pPr>
        <w:pStyle w:val="35"/>
        <w:tabs>
          <w:tab w:val="left" w:pos="1050"/>
          <w:tab w:val="right" w:leader="dot" w:pos="8296"/>
        </w:tabs>
        <w:rPr>
          <w:rFonts w:asciiTheme="minorHAnsi" w:eastAsiaTheme="minorEastAsia" w:hAnsiTheme="minorHAnsi" w:cstheme="minorBidi"/>
          <w:iCs w:val="0"/>
          <w:noProof/>
          <w:sz w:val="21"/>
          <w:szCs w:val="22"/>
        </w:rPr>
      </w:pPr>
      <w:hyperlink w:anchor="_Toc517755475" w:history="1">
        <w:r w:rsidRPr="00FF161B">
          <w:rPr>
            <w:rStyle w:val="aa"/>
            <w:rFonts w:ascii="宋体" w:hAnsi="宋体"/>
            <w:noProof/>
          </w:rPr>
          <w:t>9.3</w:t>
        </w:r>
        <w:r>
          <w:rPr>
            <w:rFonts w:asciiTheme="minorHAnsi" w:eastAsiaTheme="minorEastAsia" w:hAnsiTheme="minorHAnsi" w:cstheme="minorBidi"/>
            <w:iCs w:val="0"/>
            <w:noProof/>
            <w:sz w:val="21"/>
            <w:szCs w:val="22"/>
          </w:rPr>
          <w:tab/>
        </w:r>
        <w:r w:rsidRPr="00FF161B">
          <w:rPr>
            <w:rStyle w:val="aa"/>
            <w:rFonts w:ascii="宋体" w:hAnsi="宋体" w:hint="eastAsia"/>
            <w:noProof/>
          </w:rPr>
          <w:t>紧急通风逆变器维护</w:t>
        </w:r>
        <w:r>
          <w:rPr>
            <w:noProof/>
            <w:webHidden/>
          </w:rPr>
          <w:tab/>
        </w:r>
        <w:r>
          <w:rPr>
            <w:noProof/>
            <w:webHidden/>
          </w:rPr>
          <w:fldChar w:fldCharType="begin"/>
        </w:r>
        <w:r>
          <w:rPr>
            <w:noProof/>
            <w:webHidden/>
          </w:rPr>
          <w:instrText xml:space="preserve"> PAGEREF _Toc517755475 \h </w:instrText>
        </w:r>
        <w:r>
          <w:rPr>
            <w:noProof/>
            <w:webHidden/>
          </w:rPr>
        </w:r>
        <w:r>
          <w:rPr>
            <w:noProof/>
            <w:webHidden/>
          </w:rPr>
          <w:fldChar w:fldCharType="separate"/>
        </w:r>
        <w:r>
          <w:rPr>
            <w:noProof/>
            <w:webHidden/>
          </w:rPr>
          <w:t>116</w:t>
        </w:r>
        <w:r>
          <w:rPr>
            <w:noProof/>
            <w:webHidden/>
          </w:rPr>
          <w:fldChar w:fldCharType="end"/>
        </w:r>
      </w:hyperlink>
    </w:p>
    <w:p w:rsidR="007A2122" w:rsidRDefault="007A2122">
      <w:pPr>
        <w:pStyle w:val="11"/>
        <w:tabs>
          <w:tab w:val="left" w:pos="630"/>
          <w:tab w:val="right" w:leader="dot" w:pos="8296"/>
        </w:tabs>
        <w:rPr>
          <w:rFonts w:asciiTheme="minorHAnsi" w:eastAsiaTheme="minorEastAsia" w:hAnsiTheme="minorHAnsi" w:cstheme="minorBidi"/>
          <w:b w:val="0"/>
          <w:bCs w:val="0"/>
          <w:caps w:val="0"/>
          <w:noProof/>
          <w:sz w:val="21"/>
          <w:szCs w:val="22"/>
        </w:rPr>
      </w:pPr>
      <w:hyperlink w:anchor="_Toc517755476" w:history="1">
        <w:r w:rsidRPr="00FF161B">
          <w:rPr>
            <w:rStyle w:val="aa"/>
            <w:rFonts w:ascii="宋体" w:hAnsi="宋体"/>
            <w:noProof/>
          </w:rPr>
          <w:t>10</w:t>
        </w:r>
        <w:r>
          <w:rPr>
            <w:rFonts w:asciiTheme="minorHAnsi" w:eastAsiaTheme="minorEastAsia" w:hAnsiTheme="minorHAnsi" w:cstheme="minorBidi"/>
            <w:b w:val="0"/>
            <w:bCs w:val="0"/>
            <w:caps w:val="0"/>
            <w:noProof/>
            <w:sz w:val="21"/>
            <w:szCs w:val="22"/>
          </w:rPr>
          <w:tab/>
        </w:r>
        <w:r w:rsidRPr="00FF161B">
          <w:rPr>
            <w:rStyle w:val="aa"/>
            <w:rFonts w:ascii="宋体" w:hAnsi="宋体" w:hint="eastAsia"/>
            <w:noProof/>
          </w:rPr>
          <w:t>更换与维修方法</w:t>
        </w:r>
        <w:r>
          <w:rPr>
            <w:noProof/>
            <w:webHidden/>
          </w:rPr>
          <w:tab/>
        </w:r>
        <w:r>
          <w:rPr>
            <w:noProof/>
            <w:webHidden/>
          </w:rPr>
          <w:fldChar w:fldCharType="begin"/>
        </w:r>
        <w:r>
          <w:rPr>
            <w:noProof/>
            <w:webHidden/>
          </w:rPr>
          <w:instrText xml:space="preserve"> PAGEREF _Toc517755476 \h </w:instrText>
        </w:r>
        <w:r>
          <w:rPr>
            <w:noProof/>
            <w:webHidden/>
          </w:rPr>
        </w:r>
        <w:r>
          <w:rPr>
            <w:noProof/>
            <w:webHidden/>
          </w:rPr>
          <w:fldChar w:fldCharType="separate"/>
        </w:r>
        <w:r>
          <w:rPr>
            <w:noProof/>
            <w:webHidden/>
          </w:rPr>
          <w:t>118</w:t>
        </w:r>
        <w:r>
          <w:rPr>
            <w:noProof/>
            <w:webHidden/>
          </w:rPr>
          <w:fldChar w:fldCharType="end"/>
        </w:r>
      </w:hyperlink>
    </w:p>
    <w:p w:rsidR="007A2122" w:rsidRDefault="007A2122">
      <w:pPr>
        <w:pStyle w:val="35"/>
        <w:tabs>
          <w:tab w:val="left" w:pos="1260"/>
          <w:tab w:val="right" w:leader="dot" w:pos="8296"/>
        </w:tabs>
        <w:rPr>
          <w:rFonts w:asciiTheme="minorHAnsi" w:eastAsiaTheme="minorEastAsia" w:hAnsiTheme="minorHAnsi" w:cstheme="minorBidi"/>
          <w:iCs w:val="0"/>
          <w:noProof/>
          <w:sz w:val="21"/>
          <w:szCs w:val="22"/>
        </w:rPr>
      </w:pPr>
      <w:hyperlink w:anchor="_Toc517755477" w:history="1">
        <w:r w:rsidRPr="00FF161B">
          <w:rPr>
            <w:rStyle w:val="aa"/>
            <w:rFonts w:ascii="宋体" w:hAnsi="宋体"/>
            <w:noProof/>
          </w:rPr>
          <w:t>10.1</w:t>
        </w:r>
        <w:r>
          <w:rPr>
            <w:rFonts w:asciiTheme="minorHAnsi" w:eastAsiaTheme="minorEastAsia" w:hAnsiTheme="minorHAnsi" w:cstheme="minorBidi"/>
            <w:iCs w:val="0"/>
            <w:noProof/>
            <w:sz w:val="21"/>
            <w:szCs w:val="22"/>
          </w:rPr>
          <w:tab/>
        </w:r>
        <w:r w:rsidRPr="00FF161B">
          <w:rPr>
            <w:rStyle w:val="aa"/>
            <w:rFonts w:ascii="宋体" w:hAnsi="宋体" w:hint="eastAsia"/>
            <w:noProof/>
          </w:rPr>
          <w:t>客室空调机组的安装与拆卸</w:t>
        </w:r>
        <w:r>
          <w:rPr>
            <w:noProof/>
            <w:webHidden/>
          </w:rPr>
          <w:tab/>
        </w:r>
        <w:r>
          <w:rPr>
            <w:noProof/>
            <w:webHidden/>
          </w:rPr>
          <w:fldChar w:fldCharType="begin"/>
        </w:r>
        <w:r>
          <w:rPr>
            <w:noProof/>
            <w:webHidden/>
          </w:rPr>
          <w:instrText xml:space="preserve"> PAGEREF _Toc517755477 \h </w:instrText>
        </w:r>
        <w:r>
          <w:rPr>
            <w:noProof/>
            <w:webHidden/>
          </w:rPr>
        </w:r>
        <w:r>
          <w:rPr>
            <w:noProof/>
            <w:webHidden/>
          </w:rPr>
          <w:fldChar w:fldCharType="separate"/>
        </w:r>
        <w:r>
          <w:rPr>
            <w:noProof/>
            <w:webHidden/>
          </w:rPr>
          <w:t>118</w:t>
        </w:r>
        <w:r>
          <w:rPr>
            <w:noProof/>
            <w:webHidden/>
          </w:rPr>
          <w:fldChar w:fldCharType="end"/>
        </w:r>
      </w:hyperlink>
    </w:p>
    <w:p w:rsidR="007A2122" w:rsidRDefault="007A2122">
      <w:pPr>
        <w:pStyle w:val="35"/>
        <w:tabs>
          <w:tab w:val="left" w:pos="1470"/>
          <w:tab w:val="right" w:leader="dot" w:pos="8296"/>
        </w:tabs>
        <w:rPr>
          <w:rFonts w:asciiTheme="minorHAnsi" w:eastAsiaTheme="minorEastAsia" w:hAnsiTheme="minorHAnsi" w:cstheme="minorBidi"/>
          <w:iCs w:val="0"/>
          <w:noProof/>
          <w:sz w:val="21"/>
          <w:szCs w:val="22"/>
        </w:rPr>
      </w:pPr>
      <w:hyperlink w:anchor="_Toc517755478" w:history="1">
        <w:r w:rsidRPr="00FF161B">
          <w:rPr>
            <w:rStyle w:val="aa"/>
            <w:rFonts w:ascii="宋体" w:hAnsi="宋体"/>
            <w:noProof/>
          </w:rPr>
          <w:t>10.1.1</w:t>
        </w:r>
        <w:r>
          <w:rPr>
            <w:rFonts w:asciiTheme="minorHAnsi" w:eastAsiaTheme="minorEastAsia" w:hAnsiTheme="minorHAnsi" w:cstheme="minorBidi"/>
            <w:iCs w:val="0"/>
            <w:noProof/>
            <w:sz w:val="21"/>
            <w:szCs w:val="22"/>
          </w:rPr>
          <w:tab/>
        </w:r>
        <w:r w:rsidRPr="00FF161B">
          <w:rPr>
            <w:rStyle w:val="aa"/>
            <w:rFonts w:ascii="宋体" w:hAnsi="宋体" w:hint="eastAsia"/>
            <w:noProof/>
          </w:rPr>
          <w:t>安全介绍</w:t>
        </w:r>
        <w:r>
          <w:rPr>
            <w:noProof/>
            <w:webHidden/>
          </w:rPr>
          <w:tab/>
        </w:r>
        <w:r>
          <w:rPr>
            <w:noProof/>
            <w:webHidden/>
          </w:rPr>
          <w:fldChar w:fldCharType="begin"/>
        </w:r>
        <w:r>
          <w:rPr>
            <w:noProof/>
            <w:webHidden/>
          </w:rPr>
          <w:instrText xml:space="preserve"> PAGEREF _Toc517755478 \h </w:instrText>
        </w:r>
        <w:r>
          <w:rPr>
            <w:noProof/>
            <w:webHidden/>
          </w:rPr>
        </w:r>
        <w:r>
          <w:rPr>
            <w:noProof/>
            <w:webHidden/>
          </w:rPr>
          <w:fldChar w:fldCharType="separate"/>
        </w:r>
        <w:r>
          <w:rPr>
            <w:noProof/>
            <w:webHidden/>
          </w:rPr>
          <w:t>118</w:t>
        </w:r>
        <w:r>
          <w:rPr>
            <w:noProof/>
            <w:webHidden/>
          </w:rPr>
          <w:fldChar w:fldCharType="end"/>
        </w:r>
      </w:hyperlink>
    </w:p>
    <w:p w:rsidR="007A2122" w:rsidRDefault="007A2122">
      <w:pPr>
        <w:pStyle w:val="35"/>
        <w:tabs>
          <w:tab w:val="left" w:pos="1470"/>
          <w:tab w:val="right" w:leader="dot" w:pos="8296"/>
        </w:tabs>
        <w:rPr>
          <w:rFonts w:asciiTheme="minorHAnsi" w:eastAsiaTheme="minorEastAsia" w:hAnsiTheme="minorHAnsi" w:cstheme="minorBidi"/>
          <w:iCs w:val="0"/>
          <w:noProof/>
          <w:sz w:val="21"/>
          <w:szCs w:val="22"/>
        </w:rPr>
      </w:pPr>
      <w:hyperlink w:anchor="_Toc517755479" w:history="1">
        <w:r w:rsidRPr="00FF161B">
          <w:rPr>
            <w:rStyle w:val="aa"/>
            <w:rFonts w:ascii="宋体" w:hAnsi="宋体"/>
            <w:noProof/>
          </w:rPr>
          <w:t>10.1.2</w:t>
        </w:r>
        <w:r>
          <w:rPr>
            <w:rFonts w:asciiTheme="minorHAnsi" w:eastAsiaTheme="minorEastAsia" w:hAnsiTheme="minorHAnsi" w:cstheme="minorBidi"/>
            <w:iCs w:val="0"/>
            <w:noProof/>
            <w:sz w:val="21"/>
            <w:szCs w:val="22"/>
          </w:rPr>
          <w:tab/>
        </w:r>
        <w:r w:rsidRPr="00FF161B">
          <w:rPr>
            <w:rStyle w:val="aa"/>
            <w:rFonts w:ascii="宋体" w:hAnsi="宋体" w:hint="eastAsia"/>
            <w:noProof/>
          </w:rPr>
          <w:t>操作注意事项</w:t>
        </w:r>
        <w:r>
          <w:rPr>
            <w:noProof/>
            <w:webHidden/>
          </w:rPr>
          <w:tab/>
        </w:r>
        <w:r>
          <w:rPr>
            <w:noProof/>
            <w:webHidden/>
          </w:rPr>
          <w:fldChar w:fldCharType="begin"/>
        </w:r>
        <w:r>
          <w:rPr>
            <w:noProof/>
            <w:webHidden/>
          </w:rPr>
          <w:instrText xml:space="preserve"> PAGEREF _Toc517755479 \h </w:instrText>
        </w:r>
        <w:r>
          <w:rPr>
            <w:noProof/>
            <w:webHidden/>
          </w:rPr>
        </w:r>
        <w:r>
          <w:rPr>
            <w:noProof/>
            <w:webHidden/>
          </w:rPr>
          <w:fldChar w:fldCharType="separate"/>
        </w:r>
        <w:r>
          <w:rPr>
            <w:noProof/>
            <w:webHidden/>
          </w:rPr>
          <w:t>118</w:t>
        </w:r>
        <w:r>
          <w:rPr>
            <w:noProof/>
            <w:webHidden/>
          </w:rPr>
          <w:fldChar w:fldCharType="end"/>
        </w:r>
      </w:hyperlink>
    </w:p>
    <w:p w:rsidR="007A2122" w:rsidRDefault="007A2122">
      <w:pPr>
        <w:pStyle w:val="35"/>
        <w:tabs>
          <w:tab w:val="left" w:pos="1470"/>
          <w:tab w:val="right" w:leader="dot" w:pos="8296"/>
        </w:tabs>
        <w:rPr>
          <w:rFonts w:asciiTheme="minorHAnsi" w:eastAsiaTheme="minorEastAsia" w:hAnsiTheme="minorHAnsi" w:cstheme="minorBidi"/>
          <w:iCs w:val="0"/>
          <w:noProof/>
          <w:sz w:val="21"/>
          <w:szCs w:val="22"/>
        </w:rPr>
      </w:pPr>
      <w:hyperlink w:anchor="_Toc517755480" w:history="1">
        <w:r w:rsidRPr="00FF161B">
          <w:rPr>
            <w:rStyle w:val="aa"/>
            <w:rFonts w:ascii="宋体" w:hAnsi="宋体"/>
            <w:noProof/>
          </w:rPr>
          <w:t>10.1.3</w:t>
        </w:r>
        <w:r>
          <w:rPr>
            <w:rFonts w:asciiTheme="minorHAnsi" w:eastAsiaTheme="minorEastAsia" w:hAnsiTheme="minorHAnsi" w:cstheme="minorBidi"/>
            <w:iCs w:val="0"/>
            <w:noProof/>
            <w:sz w:val="21"/>
            <w:szCs w:val="22"/>
          </w:rPr>
          <w:tab/>
        </w:r>
        <w:r w:rsidRPr="00FF161B">
          <w:rPr>
            <w:rStyle w:val="aa"/>
            <w:rFonts w:ascii="宋体" w:hAnsi="宋体" w:hint="eastAsia"/>
            <w:noProof/>
          </w:rPr>
          <w:t>安全注意事项</w:t>
        </w:r>
        <w:r>
          <w:rPr>
            <w:noProof/>
            <w:webHidden/>
          </w:rPr>
          <w:tab/>
        </w:r>
        <w:r>
          <w:rPr>
            <w:noProof/>
            <w:webHidden/>
          </w:rPr>
          <w:fldChar w:fldCharType="begin"/>
        </w:r>
        <w:r>
          <w:rPr>
            <w:noProof/>
            <w:webHidden/>
          </w:rPr>
          <w:instrText xml:space="preserve"> PAGEREF _Toc517755480 \h </w:instrText>
        </w:r>
        <w:r>
          <w:rPr>
            <w:noProof/>
            <w:webHidden/>
          </w:rPr>
        </w:r>
        <w:r>
          <w:rPr>
            <w:noProof/>
            <w:webHidden/>
          </w:rPr>
          <w:fldChar w:fldCharType="separate"/>
        </w:r>
        <w:r>
          <w:rPr>
            <w:noProof/>
            <w:webHidden/>
          </w:rPr>
          <w:t>118</w:t>
        </w:r>
        <w:r>
          <w:rPr>
            <w:noProof/>
            <w:webHidden/>
          </w:rPr>
          <w:fldChar w:fldCharType="end"/>
        </w:r>
      </w:hyperlink>
    </w:p>
    <w:p w:rsidR="007A2122" w:rsidRDefault="007A2122">
      <w:pPr>
        <w:pStyle w:val="35"/>
        <w:tabs>
          <w:tab w:val="left" w:pos="1470"/>
          <w:tab w:val="right" w:leader="dot" w:pos="8296"/>
        </w:tabs>
        <w:rPr>
          <w:rFonts w:asciiTheme="minorHAnsi" w:eastAsiaTheme="minorEastAsia" w:hAnsiTheme="minorHAnsi" w:cstheme="minorBidi"/>
          <w:iCs w:val="0"/>
          <w:noProof/>
          <w:sz w:val="21"/>
          <w:szCs w:val="22"/>
        </w:rPr>
      </w:pPr>
      <w:hyperlink w:anchor="_Toc517755481" w:history="1">
        <w:r w:rsidRPr="00FF161B">
          <w:rPr>
            <w:rStyle w:val="aa"/>
            <w:rFonts w:ascii="宋体" w:hAnsi="宋体"/>
            <w:noProof/>
          </w:rPr>
          <w:t>10.1.4</w:t>
        </w:r>
        <w:r>
          <w:rPr>
            <w:rFonts w:asciiTheme="minorHAnsi" w:eastAsiaTheme="minorEastAsia" w:hAnsiTheme="minorHAnsi" w:cstheme="minorBidi"/>
            <w:iCs w:val="0"/>
            <w:noProof/>
            <w:sz w:val="21"/>
            <w:szCs w:val="22"/>
          </w:rPr>
          <w:tab/>
        </w:r>
        <w:r w:rsidRPr="00FF161B">
          <w:rPr>
            <w:rStyle w:val="aa"/>
            <w:rFonts w:ascii="宋体" w:hAnsi="宋体" w:hint="eastAsia"/>
            <w:noProof/>
          </w:rPr>
          <w:t>材料、工具及人员</w:t>
        </w:r>
        <w:r>
          <w:rPr>
            <w:noProof/>
            <w:webHidden/>
          </w:rPr>
          <w:tab/>
        </w:r>
        <w:r>
          <w:rPr>
            <w:noProof/>
            <w:webHidden/>
          </w:rPr>
          <w:fldChar w:fldCharType="begin"/>
        </w:r>
        <w:r>
          <w:rPr>
            <w:noProof/>
            <w:webHidden/>
          </w:rPr>
          <w:instrText xml:space="preserve"> PAGEREF _Toc517755481 \h </w:instrText>
        </w:r>
        <w:r>
          <w:rPr>
            <w:noProof/>
            <w:webHidden/>
          </w:rPr>
        </w:r>
        <w:r>
          <w:rPr>
            <w:noProof/>
            <w:webHidden/>
          </w:rPr>
          <w:fldChar w:fldCharType="separate"/>
        </w:r>
        <w:r>
          <w:rPr>
            <w:noProof/>
            <w:webHidden/>
          </w:rPr>
          <w:t>119</w:t>
        </w:r>
        <w:r>
          <w:rPr>
            <w:noProof/>
            <w:webHidden/>
          </w:rPr>
          <w:fldChar w:fldCharType="end"/>
        </w:r>
      </w:hyperlink>
    </w:p>
    <w:p w:rsidR="007A2122" w:rsidRDefault="007A2122">
      <w:pPr>
        <w:pStyle w:val="35"/>
        <w:tabs>
          <w:tab w:val="left" w:pos="1470"/>
          <w:tab w:val="right" w:leader="dot" w:pos="8296"/>
        </w:tabs>
        <w:rPr>
          <w:rFonts w:asciiTheme="minorHAnsi" w:eastAsiaTheme="minorEastAsia" w:hAnsiTheme="minorHAnsi" w:cstheme="minorBidi"/>
          <w:iCs w:val="0"/>
          <w:noProof/>
          <w:sz w:val="21"/>
          <w:szCs w:val="22"/>
        </w:rPr>
      </w:pPr>
      <w:hyperlink w:anchor="_Toc517755482" w:history="1">
        <w:r w:rsidRPr="00FF161B">
          <w:rPr>
            <w:rStyle w:val="aa"/>
            <w:rFonts w:ascii="宋体" w:hAnsi="宋体"/>
            <w:noProof/>
          </w:rPr>
          <w:t>10.1.5</w:t>
        </w:r>
        <w:r>
          <w:rPr>
            <w:rFonts w:asciiTheme="minorHAnsi" w:eastAsiaTheme="minorEastAsia" w:hAnsiTheme="minorHAnsi" w:cstheme="minorBidi"/>
            <w:iCs w:val="0"/>
            <w:noProof/>
            <w:sz w:val="21"/>
            <w:szCs w:val="22"/>
          </w:rPr>
          <w:tab/>
        </w:r>
        <w:r w:rsidRPr="00FF161B">
          <w:rPr>
            <w:rStyle w:val="aa"/>
            <w:rFonts w:ascii="宋体" w:hAnsi="宋体" w:hint="eastAsia"/>
            <w:noProof/>
          </w:rPr>
          <w:t>客室空调机组的安装</w:t>
        </w:r>
        <w:r>
          <w:rPr>
            <w:noProof/>
            <w:webHidden/>
          </w:rPr>
          <w:tab/>
        </w:r>
        <w:r>
          <w:rPr>
            <w:noProof/>
            <w:webHidden/>
          </w:rPr>
          <w:fldChar w:fldCharType="begin"/>
        </w:r>
        <w:r>
          <w:rPr>
            <w:noProof/>
            <w:webHidden/>
          </w:rPr>
          <w:instrText xml:space="preserve"> PAGEREF _Toc517755482 \h </w:instrText>
        </w:r>
        <w:r>
          <w:rPr>
            <w:noProof/>
            <w:webHidden/>
          </w:rPr>
        </w:r>
        <w:r>
          <w:rPr>
            <w:noProof/>
            <w:webHidden/>
          </w:rPr>
          <w:fldChar w:fldCharType="separate"/>
        </w:r>
        <w:r>
          <w:rPr>
            <w:noProof/>
            <w:webHidden/>
          </w:rPr>
          <w:t>119</w:t>
        </w:r>
        <w:r>
          <w:rPr>
            <w:noProof/>
            <w:webHidden/>
          </w:rPr>
          <w:fldChar w:fldCharType="end"/>
        </w:r>
      </w:hyperlink>
    </w:p>
    <w:p w:rsidR="007A2122" w:rsidRDefault="007A2122">
      <w:pPr>
        <w:pStyle w:val="35"/>
        <w:tabs>
          <w:tab w:val="left" w:pos="1470"/>
          <w:tab w:val="right" w:leader="dot" w:pos="8296"/>
        </w:tabs>
        <w:rPr>
          <w:rFonts w:asciiTheme="minorHAnsi" w:eastAsiaTheme="minorEastAsia" w:hAnsiTheme="minorHAnsi" w:cstheme="minorBidi"/>
          <w:iCs w:val="0"/>
          <w:noProof/>
          <w:sz w:val="21"/>
          <w:szCs w:val="22"/>
        </w:rPr>
      </w:pPr>
      <w:hyperlink w:anchor="_Toc517755483" w:history="1">
        <w:r w:rsidRPr="00FF161B">
          <w:rPr>
            <w:rStyle w:val="aa"/>
            <w:rFonts w:ascii="宋体" w:hAnsi="宋体"/>
            <w:noProof/>
          </w:rPr>
          <w:t>10.1.6</w:t>
        </w:r>
        <w:r>
          <w:rPr>
            <w:rFonts w:asciiTheme="minorHAnsi" w:eastAsiaTheme="minorEastAsia" w:hAnsiTheme="minorHAnsi" w:cstheme="minorBidi"/>
            <w:iCs w:val="0"/>
            <w:noProof/>
            <w:sz w:val="21"/>
            <w:szCs w:val="22"/>
          </w:rPr>
          <w:tab/>
        </w:r>
        <w:r w:rsidRPr="00FF161B">
          <w:rPr>
            <w:rStyle w:val="aa"/>
            <w:rFonts w:ascii="宋体" w:hAnsi="宋体" w:hint="eastAsia"/>
            <w:noProof/>
          </w:rPr>
          <w:t>客室空调机组的拆卸</w:t>
        </w:r>
        <w:r>
          <w:rPr>
            <w:noProof/>
            <w:webHidden/>
          </w:rPr>
          <w:tab/>
        </w:r>
        <w:r>
          <w:rPr>
            <w:noProof/>
            <w:webHidden/>
          </w:rPr>
          <w:fldChar w:fldCharType="begin"/>
        </w:r>
        <w:r>
          <w:rPr>
            <w:noProof/>
            <w:webHidden/>
          </w:rPr>
          <w:instrText xml:space="preserve"> PAGEREF _Toc517755483 \h </w:instrText>
        </w:r>
        <w:r>
          <w:rPr>
            <w:noProof/>
            <w:webHidden/>
          </w:rPr>
        </w:r>
        <w:r>
          <w:rPr>
            <w:noProof/>
            <w:webHidden/>
          </w:rPr>
          <w:fldChar w:fldCharType="separate"/>
        </w:r>
        <w:r>
          <w:rPr>
            <w:noProof/>
            <w:webHidden/>
          </w:rPr>
          <w:t>120</w:t>
        </w:r>
        <w:r>
          <w:rPr>
            <w:noProof/>
            <w:webHidden/>
          </w:rPr>
          <w:fldChar w:fldCharType="end"/>
        </w:r>
      </w:hyperlink>
    </w:p>
    <w:p w:rsidR="007A2122" w:rsidRDefault="007A2122">
      <w:pPr>
        <w:pStyle w:val="35"/>
        <w:tabs>
          <w:tab w:val="left" w:pos="1260"/>
          <w:tab w:val="right" w:leader="dot" w:pos="8296"/>
        </w:tabs>
        <w:rPr>
          <w:rFonts w:asciiTheme="minorHAnsi" w:eastAsiaTheme="minorEastAsia" w:hAnsiTheme="minorHAnsi" w:cstheme="minorBidi"/>
          <w:iCs w:val="0"/>
          <w:noProof/>
          <w:sz w:val="21"/>
          <w:szCs w:val="22"/>
        </w:rPr>
      </w:pPr>
      <w:hyperlink w:anchor="_Toc517755484" w:history="1">
        <w:r w:rsidRPr="00FF161B">
          <w:rPr>
            <w:rStyle w:val="aa"/>
            <w:rFonts w:ascii="宋体" w:hAnsi="宋体"/>
            <w:noProof/>
          </w:rPr>
          <w:t>10.2</w:t>
        </w:r>
        <w:r>
          <w:rPr>
            <w:rFonts w:asciiTheme="minorHAnsi" w:eastAsiaTheme="minorEastAsia" w:hAnsiTheme="minorHAnsi" w:cstheme="minorBidi"/>
            <w:iCs w:val="0"/>
            <w:noProof/>
            <w:sz w:val="21"/>
            <w:szCs w:val="22"/>
          </w:rPr>
          <w:tab/>
        </w:r>
        <w:r w:rsidRPr="00FF161B">
          <w:rPr>
            <w:rStyle w:val="aa"/>
            <w:rFonts w:ascii="宋体" w:hAnsi="宋体" w:hint="eastAsia"/>
            <w:noProof/>
          </w:rPr>
          <w:t>司机室空调机组的安装与拆卸</w:t>
        </w:r>
        <w:r>
          <w:rPr>
            <w:noProof/>
            <w:webHidden/>
          </w:rPr>
          <w:tab/>
        </w:r>
        <w:r>
          <w:rPr>
            <w:noProof/>
            <w:webHidden/>
          </w:rPr>
          <w:fldChar w:fldCharType="begin"/>
        </w:r>
        <w:r>
          <w:rPr>
            <w:noProof/>
            <w:webHidden/>
          </w:rPr>
          <w:instrText xml:space="preserve"> PAGEREF _Toc517755484 \h </w:instrText>
        </w:r>
        <w:r>
          <w:rPr>
            <w:noProof/>
            <w:webHidden/>
          </w:rPr>
        </w:r>
        <w:r>
          <w:rPr>
            <w:noProof/>
            <w:webHidden/>
          </w:rPr>
          <w:fldChar w:fldCharType="separate"/>
        </w:r>
        <w:r>
          <w:rPr>
            <w:noProof/>
            <w:webHidden/>
          </w:rPr>
          <w:t>120</w:t>
        </w:r>
        <w:r>
          <w:rPr>
            <w:noProof/>
            <w:webHidden/>
          </w:rPr>
          <w:fldChar w:fldCharType="end"/>
        </w:r>
      </w:hyperlink>
    </w:p>
    <w:p w:rsidR="007A2122" w:rsidRDefault="007A2122">
      <w:pPr>
        <w:pStyle w:val="35"/>
        <w:tabs>
          <w:tab w:val="left" w:pos="1470"/>
          <w:tab w:val="right" w:leader="dot" w:pos="8296"/>
        </w:tabs>
        <w:rPr>
          <w:rFonts w:asciiTheme="minorHAnsi" w:eastAsiaTheme="minorEastAsia" w:hAnsiTheme="minorHAnsi" w:cstheme="minorBidi"/>
          <w:iCs w:val="0"/>
          <w:noProof/>
          <w:sz w:val="21"/>
          <w:szCs w:val="22"/>
        </w:rPr>
      </w:pPr>
      <w:hyperlink w:anchor="_Toc517755485" w:history="1">
        <w:r w:rsidRPr="00FF161B">
          <w:rPr>
            <w:rStyle w:val="aa"/>
            <w:rFonts w:ascii="宋体" w:hAnsi="宋体"/>
            <w:noProof/>
          </w:rPr>
          <w:t>10.2.1</w:t>
        </w:r>
        <w:r>
          <w:rPr>
            <w:rFonts w:asciiTheme="minorHAnsi" w:eastAsiaTheme="minorEastAsia" w:hAnsiTheme="minorHAnsi" w:cstheme="minorBidi"/>
            <w:iCs w:val="0"/>
            <w:noProof/>
            <w:sz w:val="21"/>
            <w:szCs w:val="22"/>
          </w:rPr>
          <w:tab/>
        </w:r>
        <w:r w:rsidRPr="00FF161B">
          <w:rPr>
            <w:rStyle w:val="aa"/>
            <w:rFonts w:ascii="宋体" w:hAnsi="宋体" w:hint="eastAsia"/>
            <w:noProof/>
          </w:rPr>
          <w:t>工具、材料及人员</w:t>
        </w:r>
        <w:r>
          <w:rPr>
            <w:noProof/>
            <w:webHidden/>
          </w:rPr>
          <w:tab/>
        </w:r>
        <w:r>
          <w:rPr>
            <w:noProof/>
            <w:webHidden/>
          </w:rPr>
          <w:fldChar w:fldCharType="begin"/>
        </w:r>
        <w:r>
          <w:rPr>
            <w:noProof/>
            <w:webHidden/>
          </w:rPr>
          <w:instrText xml:space="preserve"> PAGEREF _Toc517755485 \h </w:instrText>
        </w:r>
        <w:r>
          <w:rPr>
            <w:noProof/>
            <w:webHidden/>
          </w:rPr>
        </w:r>
        <w:r>
          <w:rPr>
            <w:noProof/>
            <w:webHidden/>
          </w:rPr>
          <w:fldChar w:fldCharType="separate"/>
        </w:r>
        <w:r>
          <w:rPr>
            <w:noProof/>
            <w:webHidden/>
          </w:rPr>
          <w:t>120</w:t>
        </w:r>
        <w:r>
          <w:rPr>
            <w:noProof/>
            <w:webHidden/>
          </w:rPr>
          <w:fldChar w:fldCharType="end"/>
        </w:r>
      </w:hyperlink>
    </w:p>
    <w:p w:rsidR="007A2122" w:rsidRDefault="007A2122">
      <w:pPr>
        <w:pStyle w:val="35"/>
        <w:tabs>
          <w:tab w:val="left" w:pos="1470"/>
          <w:tab w:val="right" w:leader="dot" w:pos="8296"/>
        </w:tabs>
        <w:rPr>
          <w:rFonts w:asciiTheme="minorHAnsi" w:eastAsiaTheme="minorEastAsia" w:hAnsiTheme="minorHAnsi" w:cstheme="minorBidi"/>
          <w:iCs w:val="0"/>
          <w:noProof/>
          <w:sz w:val="21"/>
          <w:szCs w:val="22"/>
        </w:rPr>
      </w:pPr>
      <w:hyperlink w:anchor="_Toc517755486" w:history="1">
        <w:r w:rsidRPr="00FF161B">
          <w:rPr>
            <w:rStyle w:val="aa"/>
            <w:rFonts w:ascii="宋体" w:hAnsi="宋体"/>
            <w:noProof/>
          </w:rPr>
          <w:t>10.2.2</w:t>
        </w:r>
        <w:r>
          <w:rPr>
            <w:rFonts w:asciiTheme="minorHAnsi" w:eastAsiaTheme="minorEastAsia" w:hAnsiTheme="minorHAnsi" w:cstheme="minorBidi"/>
            <w:iCs w:val="0"/>
            <w:noProof/>
            <w:sz w:val="21"/>
            <w:szCs w:val="22"/>
          </w:rPr>
          <w:tab/>
        </w:r>
        <w:r w:rsidRPr="00FF161B">
          <w:rPr>
            <w:rStyle w:val="aa"/>
            <w:rFonts w:ascii="宋体" w:hAnsi="宋体" w:hint="eastAsia"/>
            <w:noProof/>
          </w:rPr>
          <w:t>司机室空调机组的安装</w:t>
        </w:r>
        <w:r>
          <w:rPr>
            <w:noProof/>
            <w:webHidden/>
          </w:rPr>
          <w:tab/>
        </w:r>
        <w:r>
          <w:rPr>
            <w:noProof/>
            <w:webHidden/>
          </w:rPr>
          <w:fldChar w:fldCharType="begin"/>
        </w:r>
        <w:r>
          <w:rPr>
            <w:noProof/>
            <w:webHidden/>
          </w:rPr>
          <w:instrText xml:space="preserve"> PAGEREF _Toc517755486 \h </w:instrText>
        </w:r>
        <w:r>
          <w:rPr>
            <w:noProof/>
            <w:webHidden/>
          </w:rPr>
        </w:r>
        <w:r>
          <w:rPr>
            <w:noProof/>
            <w:webHidden/>
          </w:rPr>
          <w:fldChar w:fldCharType="separate"/>
        </w:r>
        <w:r>
          <w:rPr>
            <w:noProof/>
            <w:webHidden/>
          </w:rPr>
          <w:t>120</w:t>
        </w:r>
        <w:r>
          <w:rPr>
            <w:noProof/>
            <w:webHidden/>
          </w:rPr>
          <w:fldChar w:fldCharType="end"/>
        </w:r>
      </w:hyperlink>
    </w:p>
    <w:p w:rsidR="007A2122" w:rsidRDefault="007A2122">
      <w:pPr>
        <w:pStyle w:val="35"/>
        <w:tabs>
          <w:tab w:val="left" w:pos="1470"/>
          <w:tab w:val="right" w:leader="dot" w:pos="8296"/>
        </w:tabs>
        <w:rPr>
          <w:rFonts w:asciiTheme="minorHAnsi" w:eastAsiaTheme="minorEastAsia" w:hAnsiTheme="minorHAnsi" w:cstheme="minorBidi"/>
          <w:iCs w:val="0"/>
          <w:noProof/>
          <w:sz w:val="21"/>
          <w:szCs w:val="22"/>
        </w:rPr>
      </w:pPr>
      <w:hyperlink w:anchor="_Toc517755487" w:history="1">
        <w:r w:rsidRPr="00FF161B">
          <w:rPr>
            <w:rStyle w:val="aa"/>
            <w:rFonts w:ascii="宋体" w:hAnsi="宋体"/>
            <w:noProof/>
          </w:rPr>
          <w:t>10.2.3</w:t>
        </w:r>
        <w:r>
          <w:rPr>
            <w:rFonts w:asciiTheme="minorHAnsi" w:eastAsiaTheme="minorEastAsia" w:hAnsiTheme="minorHAnsi" w:cstheme="minorBidi"/>
            <w:iCs w:val="0"/>
            <w:noProof/>
            <w:sz w:val="21"/>
            <w:szCs w:val="22"/>
          </w:rPr>
          <w:tab/>
        </w:r>
        <w:r w:rsidRPr="00FF161B">
          <w:rPr>
            <w:rStyle w:val="aa"/>
            <w:rFonts w:ascii="宋体" w:hAnsi="宋体" w:hint="eastAsia"/>
            <w:noProof/>
          </w:rPr>
          <w:t>司机室空调机组的拆卸</w:t>
        </w:r>
        <w:r>
          <w:rPr>
            <w:noProof/>
            <w:webHidden/>
          </w:rPr>
          <w:tab/>
        </w:r>
        <w:r>
          <w:rPr>
            <w:noProof/>
            <w:webHidden/>
          </w:rPr>
          <w:fldChar w:fldCharType="begin"/>
        </w:r>
        <w:r>
          <w:rPr>
            <w:noProof/>
            <w:webHidden/>
          </w:rPr>
          <w:instrText xml:space="preserve"> PAGEREF _Toc517755487 \h </w:instrText>
        </w:r>
        <w:r>
          <w:rPr>
            <w:noProof/>
            <w:webHidden/>
          </w:rPr>
        </w:r>
        <w:r>
          <w:rPr>
            <w:noProof/>
            <w:webHidden/>
          </w:rPr>
          <w:fldChar w:fldCharType="separate"/>
        </w:r>
        <w:r>
          <w:rPr>
            <w:noProof/>
            <w:webHidden/>
          </w:rPr>
          <w:t>121</w:t>
        </w:r>
        <w:r>
          <w:rPr>
            <w:noProof/>
            <w:webHidden/>
          </w:rPr>
          <w:fldChar w:fldCharType="end"/>
        </w:r>
      </w:hyperlink>
    </w:p>
    <w:p w:rsidR="007A2122" w:rsidRDefault="007A2122">
      <w:pPr>
        <w:pStyle w:val="35"/>
        <w:tabs>
          <w:tab w:val="left" w:pos="1260"/>
          <w:tab w:val="right" w:leader="dot" w:pos="8296"/>
        </w:tabs>
        <w:rPr>
          <w:rFonts w:asciiTheme="minorHAnsi" w:eastAsiaTheme="minorEastAsia" w:hAnsiTheme="minorHAnsi" w:cstheme="minorBidi"/>
          <w:iCs w:val="0"/>
          <w:noProof/>
          <w:sz w:val="21"/>
          <w:szCs w:val="22"/>
        </w:rPr>
      </w:pPr>
      <w:hyperlink w:anchor="_Toc517755488" w:history="1">
        <w:r w:rsidRPr="00FF161B">
          <w:rPr>
            <w:rStyle w:val="aa"/>
            <w:rFonts w:ascii="宋体" w:hAnsi="宋体"/>
            <w:noProof/>
          </w:rPr>
          <w:t>10.3</w:t>
        </w:r>
        <w:r>
          <w:rPr>
            <w:rFonts w:asciiTheme="minorHAnsi" w:eastAsiaTheme="minorEastAsia" w:hAnsiTheme="minorHAnsi" w:cstheme="minorBidi"/>
            <w:iCs w:val="0"/>
            <w:noProof/>
            <w:sz w:val="21"/>
            <w:szCs w:val="22"/>
          </w:rPr>
          <w:tab/>
        </w:r>
        <w:r w:rsidRPr="00FF161B">
          <w:rPr>
            <w:rStyle w:val="aa"/>
            <w:rFonts w:ascii="宋体" w:hAnsi="宋体" w:hint="eastAsia"/>
            <w:noProof/>
          </w:rPr>
          <w:t>紧急通风逆变器的安装与拆卸</w:t>
        </w:r>
        <w:r>
          <w:rPr>
            <w:noProof/>
            <w:webHidden/>
          </w:rPr>
          <w:tab/>
        </w:r>
        <w:r>
          <w:rPr>
            <w:noProof/>
            <w:webHidden/>
          </w:rPr>
          <w:fldChar w:fldCharType="begin"/>
        </w:r>
        <w:r>
          <w:rPr>
            <w:noProof/>
            <w:webHidden/>
          </w:rPr>
          <w:instrText xml:space="preserve"> PAGEREF _Toc517755488 \h </w:instrText>
        </w:r>
        <w:r>
          <w:rPr>
            <w:noProof/>
            <w:webHidden/>
          </w:rPr>
        </w:r>
        <w:r>
          <w:rPr>
            <w:noProof/>
            <w:webHidden/>
          </w:rPr>
          <w:fldChar w:fldCharType="separate"/>
        </w:r>
        <w:r>
          <w:rPr>
            <w:noProof/>
            <w:webHidden/>
          </w:rPr>
          <w:t>122</w:t>
        </w:r>
        <w:r>
          <w:rPr>
            <w:noProof/>
            <w:webHidden/>
          </w:rPr>
          <w:fldChar w:fldCharType="end"/>
        </w:r>
      </w:hyperlink>
    </w:p>
    <w:p w:rsidR="007A2122" w:rsidRDefault="007A2122">
      <w:pPr>
        <w:pStyle w:val="35"/>
        <w:tabs>
          <w:tab w:val="left" w:pos="1470"/>
          <w:tab w:val="right" w:leader="dot" w:pos="8296"/>
        </w:tabs>
        <w:rPr>
          <w:rFonts w:asciiTheme="minorHAnsi" w:eastAsiaTheme="minorEastAsia" w:hAnsiTheme="minorHAnsi" w:cstheme="minorBidi"/>
          <w:iCs w:val="0"/>
          <w:noProof/>
          <w:sz w:val="21"/>
          <w:szCs w:val="22"/>
        </w:rPr>
      </w:pPr>
      <w:hyperlink w:anchor="_Toc517755489" w:history="1">
        <w:r w:rsidRPr="00FF161B">
          <w:rPr>
            <w:rStyle w:val="aa"/>
            <w:rFonts w:ascii="宋体" w:hAnsi="宋体"/>
            <w:noProof/>
          </w:rPr>
          <w:t>10.3.1</w:t>
        </w:r>
        <w:r>
          <w:rPr>
            <w:rFonts w:asciiTheme="minorHAnsi" w:eastAsiaTheme="minorEastAsia" w:hAnsiTheme="minorHAnsi" w:cstheme="minorBidi"/>
            <w:iCs w:val="0"/>
            <w:noProof/>
            <w:sz w:val="21"/>
            <w:szCs w:val="22"/>
          </w:rPr>
          <w:tab/>
        </w:r>
        <w:r w:rsidRPr="00FF161B">
          <w:rPr>
            <w:rStyle w:val="aa"/>
            <w:rFonts w:ascii="宋体" w:hAnsi="宋体" w:hint="eastAsia"/>
            <w:noProof/>
          </w:rPr>
          <w:t>拆卸</w:t>
        </w:r>
        <w:r>
          <w:rPr>
            <w:noProof/>
            <w:webHidden/>
          </w:rPr>
          <w:tab/>
        </w:r>
        <w:r>
          <w:rPr>
            <w:noProof/>
            <w:webHidden/>
          </w:rPr>
          <w:fldChar w:fldCharType="begin"/>
        </w:r>
        <w:r>
          <w:rPr>
            <w:noProof/>
            <w:webHidden/>
          </w:rPr>
          <w:instrText xml:space="preserve"> PAGEREF _Toc517755489 \h </w:instrText>
        </w:r>
        <w:r>
          <w:rPr>
            <w:noProof/>
            <w:webHidden/>
          </w:rPr>
        </w:r>
        <w:r>
          <w:rPr>
            <w:noProof/>
            <w:webHidden/>
          </w:rPr>
          <w:fldChar w:fldCharType="separate"/>
        </w:r>
        <w:r>
          <w:rPr>
            <w:noProof/>
            <w:webHidden/>
          </w:rPr>
          <w:t>122</w:t>
        </w:r>
        <w:r>
          <w:rPr>
            <w:noProof/>
            <w:webHidden/>
          </w:rPr>
          <w:fldChar w:fldCharType="end"/>
        </w:r>
      </w:hyperlink>
    </w:p>
    <w:p w:rsidR="007A2122" w:rsidRDefault="007A2122">
      <w:pPr>
        <w:pStyle w:val="35"/>
        <w:tabs>
          <w:tab w:val="left" w:pos="1470"/>
          <w:tab w:val="right" w:leader="dot" w:pos="8296"/>
        </w:tabs>
        <w:rPr>
          <w:rFonts w:asciiTheme="minorHAnsi" w:eastAsiaTheme="minorEastAsia" w:hAnsiTheme="minorHAnsi" w:cstheme="minorBidi"/>
          <w:iCs w:val="0"/>
          <w:noProof/>
          <w:sz w:val="21"/>
          <w:szCs w:val="22"/>
        </w:rPr>
      </w:pPr>
      <w:hyperlink w:anchor="_Toc517755490" w:history="1">
        <w:r w:rsidRPr="00FF161B">
          <w:rPr>
            <w:rStyle w:val="aa"/>
            <w:rFonts w:ascii="宋体" w:hAnsi="宋体"/>
            <w:noProof/>
          </w:rPr>
          <w:t>10.3.2</w:t>
        </w:r>
        <w:r>
          <w:rPr>
            <w:rFonts w:asciiTheme="minorHAnsi" w:eastAsiaTheme="minorEastAsia" w:hAnsiTheme="minorHAnsi" w:cstheme="minorBidi"/>
            <w:iCs w:val="0"/>
            <w:noProof/>
            <w:sz w:val="21"/>
            <w:szCs w:val="22"/>
          </w:rPr>
          <w:tab/>
        </w:r>
        <w:r w:rsidRPr="00FF161B">
          <w:rPr>
            <w:rStyle w:val="aa"/>
            <w:rFonts w:ascii="宋体" w:hAnsi="宋体" w:hint="eastAsia"/>
            <w:noProof/>
          </w:rPr>
          <w:t>安装</w:t>
        </w:r>
        <w:r>
          <w:rPr>
            <w:noProof/>
            <w:webHidden/>
          </w:rPr>
          <w:tab/>
        </w:r>
        <w:r>
          <w:rPr>
            <w:noProof/>
            <w:webHidden/>
          </w:rPr>
          <w:fldChar w:fldCharType="begin"/>
        </w:r>
        <w:r>
          <w:rPr>
            <w:noProof/>
            <w:webHidden/>
          </w:rPr>
          <w:instrText xml:space="preserve"> PAGEREF _Toc517755490 \h </w:instrText>
        </w:r>
        <w:r>
          <w:rPr>
            <w:noProof/>
            <w:webHidden/>
          </w:rPr>
        </w:r>
        <w:r>
          <w:rPr>
            <w:noProof/>
            <w:webHidden/>
          </w:rPr>
          <w:fldChar w:fldCharType="separate"/>
        </w:r>
        <w:r>
          <w:rPr>
            <w:noProof/>
            <w:webHidden/>
          </w:rPr>
          <w:t>122</w:t>
        </w:r>
        <w:r>
          <w:rPr>
            <w:noProof/>
            <w:webHidden/>
          </w:rPr>
          <w:fldChar w:fldCharType="end"/>
        </w:r>
      </w:hyperlink>
    </w:p>
    <w:p w:rsidR="007A2122" w:rsidRDefault="007A2122">
      <w:pPr>
        <w:pStyle w:val="35"/>
        <w:tabs>
          <w:tab w:val="left" w:pos="1260"/>
          <w:tab w:val="right" w:leader="dot" w:pos="8296"/>
        </w:tabs>
        <w:rPr>
          <w:rFonts w:asciiTheme="minorHAnsi" w:eastAsiaTheme="minorEastAsia" w:hAnsiTheme="minorHAnsi" w:cstheme="minorBidi"/>
          <w:iCs w:val="0"/>
          <w:noProof/>
          <w:sz w:val="21"/>
          <w:szCs w:val="22"/>
        </w:rPr>
      </w:pPr>
      <w:hyperlink w:anchor="_Toc517755491" w:history="1">
        <w:r w:rsidRPr="00FF161B">
          <w:rPr>
            <w:rStyle w:val="aa"/>
            <w:rFonts w:ascii="宋体" w:hAnsi="宋体"/>
            <w:noProof/>
          </w:rPr>
          <w:t>10.4</w:t>
        </w:r>
        <w:r>
          <w:rPr>
            <w:rFonts w:asciiTheme="minorHAnsi" w:eastAsiaTheme="minorEastAsia" w:hAnsiTheme="minorHAnsi" w:cstheme="minorBidi"/>
            <w:iCs w:val="0"/>
            <w:noProof/>
            <w:sz w:val="21"/>
            <w:szCs w:val="22"/>
          </w:rPr>
          <w:tab/>
        </w:r>
        <w:r w:rsidRPr="00FF161B">
          <w:rPr>
            <w:rStyle w:val="aa"/>
            <w:rFonts w:ascii="宋体" w:hAnsi="宋体" w:hint="eastAsia"/>
            <w:noProof/>
          </w:rPr>
          <w:t>客室空调机组部件维护</w:t>
        </w:r>
        <w:r>
          <w:rPr>
            <w:noProof/>
            <w:webHidden/>
          </w:rPr>
          <w:tab/>
        </w:r>
        <w:r>
          <w:rPr>
            <w:noProof/>
            <w:webHidden/>
          </w:rPr>
          <w:fldChar w:fldCharType="begin"/>
        </w:r>
        <w:r>
          <w:rPr>
            <w:noProof/>
            <w:webHidden/>
          </w:rPr>
          <w:instrText xml:space="preserve"> PAGEREF _Toc517755491 \h </w:instrText>
        </w:r>
        <w:r>
          <w:rPr>
            <w:noProof/>
            <w:webHidden/>
          </w:rPr>
        </w:r>
        <w:r>
          <w:rPr>
            <w:noProof/>
            <w:webHidden/>
          </w:rPr>
          <w:fldChar w:fldCharType="separate"/>
        </w:r>
        <w:r>
          <w:rPr>
            <w:noProof/>
            <w:webHidden/>
          </w:rPr>
          <w:t>122</w:t>
        </w:r>
        <w:r>
          <w:rPr>
            <w:noProof/>
            <w:webHidden/>
          </w:rPr>
          <w:fldChar w:fldCharType="end"/>
        </w:r>
      </w:hyperlink>
    </w:p>
    <w:p w:rsidR="007A2122" w:rsidRDefault="007A2122">
      <w:pPr>
        <w:pStyle w:val="35"/>
        <w:tabs>
          <w:tab w:val="left" w:pos="1470"/>
          <w:tab w:val="right" w:leader="dot" w:pos="8296"/>
        </w:tabs>
        <w:rPr>
          <w:rFonts w:asciiTheme="minorHAnsi" w:eastAsiaTheme="minorEastAsia" w:hAnsiTheme="minorHAnsi" w:cstheme="minorBidi"/>
          <w:iCs w:val="0"/>
          <w:noProof/>
          <w:sz w:val="21"/>
          <w:szCs w:val="22"/>
        </w:rPr>
      </w:pPr>
      <w:hyperlink w:anchor="_Toc517755492" w:history="1">
        <w:r w:rsidRPr="00FF161B">
          <w:rPr>
            <w:rStyle w:val="aa"/>
            <w:rFonts w:ascii="宋体" w:hAnsi="宋体"/>
            <w:noProof/>
          </w:rPr>
          <w:t>10.4.1</w:t>
        </w:r>
        <w:r>
          <w:rPr>
            <w:rFonts w:asciiTheme="minorHAnsi" w:eastAsiaTheme="minorEastAsia" w:hAnsiTheme="minorHAnsi" w:cstheme="minorBidi"/>
            <w:iCs w:val="0"/>
            <w:noProof/>
            <w:sz w:val="21"/>
            <w:szCs w:val="22"/>
          </w:rPr>
          <w:tab/>
        </w:r>
        <w:r w:rsidRPr="00FF161B">
          <w:rPr>
            <w:rStyle w:val="aa"/>
            <w:rFonts w:ascii="宋体" w:hAnsi="宋体" w:hint="eastAsia"/>
            <w:noProof/>
          </w:rPr>
          <w:t>拆卸</w:t>
        </w:r>
        <w:r>
          <w:rPr>
            <w:noProof/>
            <w:webHidden/>
          </w:rPr>
          <w:tab/>
        </w:r>
        <w:r>
          <w:rPr>
            <w:noProof/>
            <w:webHidden/>
          </w:rPr>
          <w:fldChar w:fldCharType="begin"/>
        </w:r>
        <w:r>
          <w:rPr>
            <w:noProof/>
            <w:webHidden/>
          </w:rPr>
          <w:instrText xml:space="preserve"> PAGEREF _Toc517755492 \h </w:instrText>
        </w:r>
        <w:r>
          <w:rPr>
            <w:noProof/>
            <w:webHidden/>
          </w:rPr>
        </w:r>
        <w:r>
          <w:rPr>
            <w:noProof/>
            <w:webHidden/>
          </w:rPr>
          <w:fldChar w:fldCharType="separate"/>
        </w:r>
        <w:r>
          <w:rPr>
            <w:noProof/>
            <w:webHidden/>
          </w:rPr>
          <w:t>122</w:t>
        </w:r>
        <w:r>
          <w:rPr>
            <w:noProof/>
            <w:webHidden/>
          </w:rPr>
          <w:fldChar w:fldCharType="end"/>
        </w:r>
      </w:hyperlink>
    </w:p>
    <w:p w:rsidR="007A2122" w:rsidRDefault="007A2122">
      <w:pPr>
        <w:pStyle w:val="35"/>
        <w:tabs>
          <w:tab w:val="left" w:pos="1470"/>
          <w:tab w:val="right" w:leader="dot" w:pos="8296"/>
        </w:tabs>
        <w:rPr>
          <w:rFonts w:asciiTheme="minorHAnsi" w:eastAsiaTheme="minorEastAsia" w:hAnsiTheme="minorHAnsi" w:cstheme="minorBidi"/>
          <w:iCs w:val="0"/>
          <w:noProof/>
          <w:sz w:val="21"/>
          <w:szCs w:val="22"/>
        </w:rPr>
      </w:pPr>
      <w:hyperlink w:anchor="_Toc517755493" w:history="1">
        <w:r w:rsidRPr="00FF161B">
          <w:rPr>
            <w:rStyle w:val="aa"/>
            <w:rFonts w:ascii="宋体" w:hAnsi="宋体"/>
            <w:noProof/>
          </w:rPr>
          <w:t>10.4.2</w:t>
        </w:r>
        <w:r>
          <w:rPr>
            <w:rFonts w:asciiTheme="minorHAnsi" w:eastAsiaTheme="minorEastAsia" w:hAnsiTheme="minorHAnsi" w:cstheme="minorBidi"/>
            <w:iCs w:val="0"/>
            <w:noProof/>
            <w:sz w:val="21"/>
            <w:szCs w:val="22"/>
          </w:rPr>
          <w:tab/>
        </w:r>
        <w:r w:rsidRPr="00FF161B">
          <w:rPr>
            <w:rStyle w:val="aa"/>
            <w:rFonts w:ascii="宋体" w:hAnsi="宋体" w:hint="eastAsia"/>
            <w:noProof/>
          </w:rPr>
          <w:t>维护</w:t>
        </w:r>
        <w:r>
          <w:rPr>
            <w:noProof/>
            <w:webHidden/>
          </w:rPr>
          <w:tab/>
        </w:r>
        <w:r>
          <w:rPr>
            <w:noProof/>
            <w:webHidden/>
          </w:rPr>
          <w:fldChar w:fldCharType="begin"/>
        </w:r>
        <w:r>
          <w:rPr>
            <w:noProof/>
            <w:webHidden/>
          </w:rPr>
          <w:instrText xml:space="preserve"> PAGEREF _Toc517755493 \h </w:instrText>
        </w:r>
        <w:r>
          <w:rPr>
            <w:noProof/>
            <w:webHidden/>
          </w:rPr>
        </w:r>
        <w:r>
          <w:rPr>
            <w:noProof/>
            <w:webHidden/>
          </w:rPr>
          <w:fldChar w:fldCharType="separate"/>
        </w:r>
        <w:r>
          <w:rPr>
            <w:noProof/>
            <w:webHidden/>
          </w:rPr>
          <w:t>125</w:t>
        </w:r>
        <w:r>
          <w:rPr>
            <w:noProof/>
            <w:webHidden/>
          </w:rPr>
          <w:fldChar w:fldCharType="end"/>
        </w:r>
      </w:hyperlink>
    </w:p>
    <w:p w:rsidR="007A2122" w:rsidRDefault="007A2122">
      <w:pPr>
        <w:pStyle w:val="35"/>
        <w:tabs>
          <w:tab w:val="left" w:pos="1470"/>
          <w:tab w:val="right" w:leader="dot" w:pos="8296"/>
        </w:tabs>
        <w:rPr>
          <w:rFonts w:asciiTheme="minorHAnsi" w:eastAsiaTheme="minorEastAsia" w:hAnsiTheme="minorHAnsi" w:cstheme="minorBidi"/>
          <w:iCs w:val="0"/>
          <w:noProof/>
          <w:sz w:val="21"/>
          <w:szCs w:val="22"/>
        </w:rPr>
      </w:pPr>
      <w:hyperlink w:anchor="_Toc517755494" w:history="1">
        <w:r w:rsidRPr="00FF161B">
          <w:rPr>
            <w:rStyle w:val="aa"/>
            <w:rFonts w:ascii="宋体" w:hAnsi="宋体"/>
            <w:noProof/>
          </w:rPr>
          <w:t>10.4.3</w:t>
        </w:r>
        <w:r>
          <w:rPr>
            <w:rFonts w:asciiTheme="minorHAnsi" w:eastAsiaTheme="minorEastAsia" w:hAnsiTheme="minorHAnsi" w:cstheme="minorBidi"/>
            <w:iCs w:val="0"/>
            <w:noProof/>
            <w:sz w:val="21"/>
            <w:szCs w:val="22"/>
          </w:rPr>
          <w:tab/>
        </w:r>
        <w:r w:rsidRPr="00FF161B">
          <w:rPr>
            <w:rStyle w:val="aa"/>
            <w:rFonts w:ascii="宋体" w:hAnsi="宋体" w:hint="eastAsia"/>
            <w:noProof/>
          </w:rPr>
          <w:t>安装</w:t>
        </w:r>
        <w:r>
          <w:rPr>
            <w:noProof/>
            <w:webHidden/>
          </w:rPr>
          <w:tab/>
        </w:r>
        <w:r>
          <w:rPr>
            <w:noProof/>
            <w:webHidden/>
          </w:rPr>
          <w:fldChar w:fldCharType="begin"/>
        </w:r>
        <w:r>
          <w:rPr>
            <w:noProof/>
            <w:webHidden/>
          </w:rPr>
          <w:instrText xml:space="preserve"> PAGEREF _Toc517755494 \h </w:instrText>
        </w:r>
        <w:r>
          <w:rPr>
            <w:noProof/>
            <w:webHidden/>
          </w:rPr>
        </w:r>
        <w:r>
          <w:rPr>
            <w:noProof/>
            <w:webHidden/>
          </w:rPr>
          <w:fldChar w:fldCharType="separate"/>
        </w:r>
        <w:r>
          <w:rPr>
            <w:noProof/>
            <w:webHidden/>
          </w:rPr>
          <w:t>127</w:t>
        </w:r>
        <w:r>
          <w:rPr>
            <w:noProof/>
            <w:webHidden/>
          </w:rPr>
          <w:fldChar w:fldCharType="end"/>
        </w:r>
      </w:hyperlink>
    </w:p>
    <w:p w:rsidR="007A2122" w:rsidRDefault="007A2122">
      <w:pPr>
        <w:pStyle w:val="35"/>
        <w:tabs>
          <w:tab w:val="left" w:pos="1260"/>
          <w:tab w:val="right" w:leader="dot" w:pos="8296"/>
        </w:tabs>
        <w:rPr>
          <w:rFonts w:asciiTheme="minorHAnsi" w:eastAsiaTheme="minorEastAsia" w:hAnsiTheme="minorHAnsi" w:cstheme="minorBidi"/>
          <w:iCs w:val="0"/>
          <w:noProof/>
          <w:sz w:val="21"/>
          <w:szCs w:val="22"/>
        </w:rPr>
      </w:pPr>
      <w:hyperlink w:anchor="_Toc517755495" w:history="1">
        <w:r w:rsidRPr="00FF161B">
          <w:rPr>
            <w:rStyle w:val="aa"/>
            <w:rFonts w:ascii="宋体" w:hAnsi="宋体"/>
            <w:noProof/>
          </w:rPr>
          <w:t>10.5</w:t>
        </w:r>
        <w:r>
          <w:rPr>
            <w:rFonts w:asciiTheme="minorHAnsi" w:eastAsiaTheme="minorEastAsia" w:hAnsiTheme="minorHAnsi" w:cstheme="minorBidi"/>
            <w:iCs w:val="0"/>
            <w:noProof/>
            <w:sz w:val="21"/>
            <w:szCs w:val="22"/>
          </w:rPr>
          <w:tab/>
        </w:r>
        <w:r w:rsidRPr="00FF161B">
          <w:rPr>
            <w:rStyle w:val="aa"/>
            <w:rFonts w:ascii="宋体" w:hAnsi="宋体" w:hint="eastAsia"/>
            <w:noProof/>
          </w:rPr>
          <w:t>司机室空调机组部件维护</w:t>
        </w:r>
        <w:r>
          <w:rPr>
            <w:noProof/>
            <w:webHidden/>
          </w:rPr>
          <w:tab/>
        </w:r>
        <w:r>
          <w:rPr>
            <w:noProof/>
            <w:webHidden/>
          </w:rPr>
          <w:fldChar w:fldCharType="begin"/>
        </w:r>
        <w:r>
          <w:rPr>
            <w:noProof/>
            <w:webHidden/>
          </w:rPr>
          <w:instrText xml:space="preserve"> PAGEREF _Toc517755495 \h </w:instrText>
        </w:r>
        <w:r>
          <w:rPr>
            <w:noProof/>
            <w:webHidden/>
          </w:rPr>
        </w:r>
        <w:r>
          <w:rPr>
            <w:noProof/>
            <w:webHidden/>
          </w:rPr>
          <w:fldChar w:fldCharType="separate"/>
        </w:r>
        <w:r>
          <w:rPr>
            <w:noProof/>
            <w:webHidden/>
          </w:rPr>
          <w:t>130</w:t>
        </w:r>
        <w:r>
          <w:rPr>
            <w:noProof/>
            <w:webHidden/>
          </w:rPr>
          <w:fldChar w:fldCharType="end"/>
        </w:r>
      </w:hyperlink>
    </w:p>
    <w:p w:rsidR="007A2122" w:rsidRDefault="007A2122">
      <w:pPr>
        <w:pStyle w:val="35"/>
        <w:tabs>
          <w:tab w:val="left" w:pos="1470"/>
          <w:tab w:val="right" w:leader="dot" w:pos="8296"/>
        </w:tabs>
        <w:rPr>
          <w:rFonts w:asciiTheme="minorHAnsi" w:eastAsiaTheme="minorEastAsia" w:hAnsiTheme="minorHAnsi" w:cstheme="minorBidi"/>
          <w:iCs w:val="0"/>
          <w:noProof/>
          <w:sz w:val="21"/>
          <w:szCs w:val="22"/>
        </w:rPr>
      </w:pPr>
      <w:hyperlink w:anchor="_Toc517755496" w:history="1">
        <w:r w:rsidRPr="00FF161B">
          <w:rPr>
            <w:rStyle w:val="aa"/>
            <w:rFonts w:ascii="宋体" w:hAnsi="宋体"/>
            <w:noProof/>
          </w:rPr>
          <w:t>10.5.1</w:t>
        </w:r>
        <w:r>
          <w:rPr>
            <w:rFonts w:asciiTheme="minorHAnsi" w:eastAsiaTheme="minorEastAsia" w:hAnsiTheme="minorHAnsi" w:cstheme="minorBidi"/>
            <w:iCs w:val="0"/>
            <w:noProof/>
            <w:sz w:val="21"/>
            <w:szCs w:val="22"/>
          </w:rPr>
          <w:tab/>
        </w:r>
        <w:r w:rsidRPr="00FF161B">
          <w:rPr>
            <w:rStyle w:val="aa"/>
            <w:rFonts w:ascii="宋体" w:hAnsi="宋体" w:hint="eastAsia"/>
            <w:noProof/>
          </w:rPr>
          <w:t>拆卸</w:t>
        </w:r>
        <w:r>
          <w:rPr>
            <w:noProof/>
            <w:webHidden/>
          </w:rPr>
          <w:tab/>
        </w:r>
        <w:r>
          <w:rPr>
            <w:noProof/>
            <w:webHidden/>
          </w:rPr>
          <w:fldChar w:fldCharType="begin"/>
        </w:r>
        <w:r>
          <w:rPr>
            <w:noProof/>
            <w:webHidden/>
          </w:rPr>
          <w:instrText xml:space="preserve"> PAGEREF _Toc517755496 \h </w:instrText>
        </w:r>
        <w:r>
          <w:rPr>
            <w:noProof/>
            <w:webHidden/>
          </w:rPr>
        </w:r>
        <w:r>
          <w:rPr>
            <w:noProof/>
            <w:webHidden/>
          </w:rPr>
          <w:fldChar w:fldCharType="separate"/>
        </w:r>
        <w:r>
          <w:rPr>
            <w:noProof/>
            <w:webHidden/>
          </w:rPr>
          <w:t>130</w:t>
        </w:r>
        <w:r>
          <w:rPr>
            <w:noProof/>
            <w:webHidden/>
          </w:rPr>
          <w:fldChar w:fldCharType="end"/>
        </w:r>
      </w:hyperlink>
    </w:p>
    <w:p w:rsidR="007A2122" w:rsidRDefault="007A2122">
      <w:pPr>
        <w:pStyle w:val="35"/>
        <w:tabs>
          <w:tab w:val="left" w:pos="1470"/>
          <w:tab w:val="right" w:leader="dot" w:pos="8296"/>
        </w:tabs>
        <w:rPr>
          <w:rFonts w:asciiTheme="minorHAnsi" w:eastAsiaTheme="minorEastAsia" w:hAnsiTheme="minorHAnsi" w:cstheme="minorBidi"/>
          <w:iCs w:val="0"/>
          <w:noProof/>
          <w:sz w:val="21"/>
          <w:szCs w:val="22"/>
        </w:rPr>
      </w:pPr>
      <w:hyperlink w:anchor="_Toc517755497" w:history="1">
        <w:r w:rsidRPr="00FF161B">
          <w:rPr>
            <w:rStyle w:val="aa"/>
            <w:rFonts w:ascii="宋体" w:hAnsi="宋体"/>
            <w:noProof/>
          </w:rPr>
          <w:t>10.5.2</w:t>
        </w:r>
        <w:r>
          <w:rPr>
            <w:rFonts w:asciiTheme="minorHAnsi" w:eastAsiaTheme="minorEastAsia" w:hAnsiTheme="minorHAnsi" w:cstheme="minorBidi"/>
            <w:iCs w:val="0"/>
            <w:noProof/>
            <w:sz w:val="21"/>
            <w:szCs w:val="22"/>
          </w:rPr>
          <w:tab/>
        </w:r>
        <w:r w:rsidRPr="00FF161B">
          <w:rPr>
            <w:rStyle w:val="aa"/>
            <w:rFonts w:ascii="宋体" w:hAnsi="宋体" w:hint="eastAsia"/>
            <w:noProof/>
          </w:rPr>
          <w:t>维护</w:t>
        </w:r>
        <w:r>
          <w:rPr>
            <w:noProof/>
            <w:webHidden/>
          </w:rPr>
          <w:tab/>
        </w:r>
        <w:r>
          <w:rPr>
            <w:noProof/>
            <w:webHidden/>
          </w:rPr>
          <w:fldChar w:fldCharType="begin"/>
        </w:r>
        <w:r>
          <w:rPr>
            <w:noProof/>
            <w:webHidden/>
          </w:rPr>
          <w:instrText xml:space="preserve"> PAGEREF _Toc517755497 \h </w:instrText>
        </w:r>
        <w:r>
          <w:rPr>
            <w:noProof/>
            <w:webHidden/>
          </w:rPr>
        </w:r>
        <w:r>
          <w:rPr>
            <w:noProof/>
            <w:webHidden/>
          </w:rPr>
          <w:fldChar w:fldCharType="separate"/>
        </w:r>
        <w:r>
          <w:rPr>
            <w:noProof/>
            <w:webHidden/>
          </w:rPr>
          <w:t>132</w:t>
        </w:r>
        <w:r>
          <w:rPr>
            <w:noProof/>
            <w:webHidden/>
          </w:rPr>
          <w:fldChar w:fldCharType="end"/>
        </w:r>
      </w:hyperlink>
    </w:p>
    <w:p w:rsidR="007A2122" w:rsidRDefault="007A2122">
      <w:pPr>
        <w:pStyle w:val="35"/>
        <w:tabs>
          <w:tab w:val="left" w:pos="1470"/>
          <w:tab w:val="right" w:leader="dot" w:pos="8296"/>
        </w:tabs>
        <w:rPr>
          <w:rFonts w:asciiTheme="minorHAnsi" w:eastAsiaTheme="minorEastAsia" w:hAnsiTheme="minorHAnsi" w:cstheme="minorBidi"/>
          <w:iCs w:val="0"/>
          <w:noProof/>
          <w:sz w:val="21"/>
          <w:szCs w:val="22"/>
        </w:rPr>
      </w:pPr>
      <w:hyperlink w:anchor="_Toc517755498" w:history="1">
        <w:r w:rsidRPr="00FF161B">
          <w:rPr>
            <w:rStyle w:val="aa"/>
            <w:rFonts w:ascii="宋体" w:hAnsi="宋体"/>
            <w:noProof/>
          </w:rPr>
          <w:t>10.5.3</w:t>
        </w:r>
        <w:r>
          <w:rPr>
            <w:rFonts w:asciiTheme="minorHAnsi" w:eastAsiaTheme="minorEastAsia" w:hAnsiTheme="minorHAnsi" w:cstheme="minorBidi"/>
            <w:iCs w:val="0"/>
            <w:noProof/>
            <w:sz w:val="21"/>
            <w:szCs w:val="22"/>
          </w:rPr>
          <w:tab/>
        </w:r>
        <w:r w:rsidRPr="00FF161B">
          <w:rPr>
            <w:rStyle w:val="aa"/>
            <w:rFonts w:ascii="宋体" w:hAnsi="宋体" w:hint="eastAsia"/>
            <w:noProof/>
          </w:rPr>
          <w:t>安装</w:t>
        </w:r>
        <w:r>
          <w:rPr>
            <w:noProof/>
            <w:webHidden/>
          </w:rPr>
          <w:tab/>
        </w:r>
        <w:r>
          <w:rPr>
            <w:noProof/>
            <w:webHidden/>
          </w:rPr>
          <w:fldChar w:fldCharType="begin"/>
        </w:r>
        <w:r>
          <w:rPr>
            <w:noProof/>
            <w:webHidden/>
          </w:rPr>
          <w:instrText xml:space="preserve"> PAGEREF _Toc517755498 \h </w:instrText>
        </w:r>
        <w:r>
          <w:rPr>
            <w:noProof/>
            <w:webHidden/>
          </w:rPr>
        </w:r>
        <w:r>
          <w:rPr>
            <w:noProof/>
            <w:webHidden/>
          </w:rPr>
          <w:fldChar w:fldCharType="separate"/>
        </w:r>
        <w:r>
          <w:rPr>
            <w:noProof/>
            <w:webHidden/>
          </w:rPr>
          <w:t>134</w:t>
        </w:r>
        <w:r>
          <w:rPr>
            <w:noProof/>
            <w:webHidden/>
          </w:rPr>
          <w:fldChar w:fldCharType="end"/>
        </w:r>
      </w:hyperlink>
    </w:p>
    <w:p w:rsidR="007A2122" w:rsidRDefault="007A2122">
      <w:pPr>
        <w:pStyle w:val="35"/>
        <w:tabs>
          <w:tab w:val="left" w:pos="1260"/>
          <w:tab w:val="right" w:leader="dot" w:pos="8296"/>
        </w:tabs>
        <w:rPr>
          <w:rFonts w:asciiTheme="minorHAnsi" w:eastAsiaTheme="minorEastAsia" w:hAnsiTheme="minorHAnsi" w:cstheme="minorBidi"/>
          <w:iCs w:val="0"/>
          <w:noProof/>
          <w:sz w:val="21"/>
          <w:szCs w:val="22"/>
        </w:rPr>
      </w:pPr>
      <w:hyperlink w:anchor="_Toc517755499" w:history="1">
        <w:r w:rsidRPr="00FF161B">
          <w:rPr>
            <w:rStyle w:val="aa"/>
            <w:rFonts w:ascii="宋体" w:hAnsi="宋体"/>
            <w:noProof/>
          </w:rPr>
          <w:t>10.6</w:t>
        </w:r>
        <w:r>
          <w:rPr>
            <w:rFonts w:asciiTheme="minorHAnsi" w:eastAsiaTheme="minorEastAsia" w:hAnsiTheme="minorHAnsi" w:cstheme="minorBidi"/>
            <w:iCs w:val="0"/>
            <w:noProof/>
            <w:sz w:val="21"/>
            <w:szCs w:val="22"/>
          </w:rPr>
          <w:tab/>
        </w:r>
        <w:r w:rsidRPr="00FF161B">
          <w:rPr>
            <w:rStyle w:val="aa"/>
            <w:rFonts w:ascii="宋体" w:hAnsi="宋体" w:hint="eastAsia"/>
            <w:noProof/>
          </w:rPr>
          <w:t>维护工具表</w:t>
        </w:r>
        <w:r>
          <w:rPr>
            <w:noProof/>
            <w:webHidden/>
          </w:rPr>
          <w:tab/>
        </w:r>
        <w:r>
          <w:rPr>
            <w:noProof/>
            <w:webHidden/>
          </w:rPr>
          <w:fldChar w:fldCharType="begin"/>
        </w:r>
        <w:r>
          <w:rPr>
            <w:noProof/>
            <w:webHidden/>
          </w:rPr>
          <w:instrText xml:space="preserve"> PAGEREF _Toc517755499 \h </w:instrText>
        </w:r>
        <w:r>
          <w:rPr>
            <w:noProof/>
            <w:webHidden/>
          </w:rPr>
        </w:r>
        <w:r>
          <w:rPr>
            <w:noProof/>
            <w:webHidden/>
          </w:rPr>
          <w:fldChar w:fldCharType="separate"/>
        </w:r>
        <w:r>
          <w:rPr>
            <w:noProof/>
            <w:webHidden/>
          </w:rPr>
          <w:t>137</w:t>
        </w:r>
        <w:r>
          <w:rPr>
            <w:noProof/>
            <w:webHidden/>
          </w:rPr>
          <w:fldChar w:fldCharType="end"/>
        </w:r>
      </w:hyperlink>
    </w:p>
    <w:p w:rsidR="007A2122" w:rsidRDefault="007A2122">
      <w:pPr>
        <w:pStyle w:val="11"/>
        <w:tabs>
          <w:tab w:val="left" w:pos="630"/>
          <w:tab w:val="right" w:leader="dot" w:pos="8296"/>
        </w:tabs>
        <w:rPr>
          <w:rFonts w:asciiTheme="minorHAnsi" w:eastAsiaTheme="minorEastAsia" w:hAnsiTheme="minorHAnsi" w:cstheme="minorBidi"/>
          <w:b w:val="0"/>
          <w:bCs w:val="0"/>
          <w:caps w:val="0"/>
          <w:noProof/>
          <w:sz w:val="21"/>
          <w:szCs w:val="22"/>
        </w:rPr>
      </w:pPr>
      <w:hyperlink w:anchor="_Toc517755500" w:history="1">
        <w:r w:rsidRPr="00FF161B">
          <w:rPr>
            <w:rStyle w:val="aa"/>
            <w:rFonts w:ascii="宋体" w:hAnsi="宋体"/>
            <w:noProof/>
          </w:rPr>
          <w:t>11</w:t>
        </w:r>
        <w:r>
          <w:rPr>
            <w:rFonts w:asciiTheme="minorHAnsi" w:eastAsiaTheme="minorEastAsia" w:hAnsiTheme="minorHAnsi" w:cstheme="minorBidi"/>
            <w:b w:val="0"/>
            <w:bCs w:val="0"/>
            <w:caps w:val="0"/>
            <w:noProof/>
            <w:sz w:val="21"/>
            <w:szCs w:val="22"/>
          </w:rPr>
          <w:tab/>
        </w:r>
        <w:r w:rsidRPr="00FF161B">
          <w:rPr>
            <w:rStyle w:val="aa"/>
            <w:rFonts w:ascii="宋体" w:hAnsi="宋体" w:hint="eastAsia"/>
            <w:noProof/>
          </w:rPr>
          <w:t>故障排查说明</w:t>
        </w:r>
        <w:r>
          <w:rPr>
            <w:noProof/>
            <w:webHidden/>
          </w:rPr>
          <w:tab/>
        </w:r>
        <w:r>
          <w:rPr>
            <w:noProof/>
            <w:webHidden/>
          </w:rPr>
          <w:fldChar w:fldCharType="begin"/>
        </w:r>
        <w:r>
          <w:rPr>
            <w:noProof/>
            <w:webHidden/>
          </w:rPr>
          <w:instrText xml:space="preserve"> PAGEREF _Toc517755500 \h </w:instrText>
        </w:r>
        <w:r>
          <w:rPr>
            <w:noProof/>
            <w:webHidden/>
          </w:rPr>
        </w:r>
        <w:r>
          <w:rPr>
            <w:noProof/>
            <w:webHidden/>
          </w:rPr>
          <w:fldChar w:fldCharType="separate"/>
        </w:r>
        <w:r>
          <w:rPr>
            <w:noProof/>
            <w:webHidden/>
          </w:rPr>
          <w:t>143</w:t>
        </w:r>
        <w:r>
          <w:rPr>
            <w:noProof/>
            <w:webHidden/>
          </w:rPr>
          <w:fldChar w:fldCharType="end"/>
        </w:r>
      </w:hyperlink>
    </w:p>
    <w:p w:rsidR="007A2122" w:rsidRDefault="007A2122">
      <w:pPr>
        <w:pStyle w:val="35"/>
        <w:tabs>
          <w:tab w:val="left" w:pos="1260"/>
          <w:tab w:val="right" w:leader="dot" w:pos="8296"/>
        </w:tabs>
        <w:rPr>
          <w:rFonts w:asciiTheme="minorHAnsi" w:eastAsiaTheme="minorEastAsia" w:hAnsiTheme="minorHAnsi" w:cstheme="minorBidi"/>
          <w:iCs w:val="0"/>
          <w:noProof/>
          <w:sz w:val="21"/>
          <w:szCs w:val="22"/>
        </w:rPr>
      </w:pPr>
      <w:hyperlink w:anchor="_Toc517755501" w:history="1">
        <w:r w:rsidRPr="00FF161B">
          <w:rPr>
            <w:rStyle w:val="aa"/>
            <w:rFonts w:ascii="宋体" w:hAnsi="宋体"/>
            <w:noProof/>
          </w:rPr>
          <w:t>11.1</w:t>
        </w:r>
        <w:r>
          <w:rPr>
            <w:rFonts w:asciiTheme="minorHAnsi" w:eastAsiaTheme="minorEastAsia" w:hAnsiTheme="minorHAnsi" w:cstheme="minorBidi"/>
            <w:iCs w:val="0"/>
            <w:noProof/>
            <w:sz w:val="21"/>
            <w:szCs w:val="22"/>
          </w:rPr>
          <w:tab/>
        </w:r>
        <w:r w:rsidRPr="00FF161B">
          <w:rPr>
            <w:rStyle w:val="aa"/>
            <w:rFonts w:ascii="宋体" w:hAnsi="宋体" w:hint="eastAsia"/>
            <w:noProof/>
          </w:rPr>
          <w:t>客室空调机组故障排查及处理</w:t>
        </w:r>
        <w:r>
          <w:rPr>
            <w:noProof/>
            <w:webHidden/>
          </w:rPr>
          <w:tab/>
        </w:r>
        <w:r>
          <w:rPr>
            <w:noProof/>
            <w:webHidden/>
          </w:rPr>
          <w:fldChar w:fldCharType="begin"/>
        </w:r>
        <w:r>
          <w:rPr>
            <w:noProof/>
            <w:webHidden/>
          </w:rPr>
          <w:instrText xml:space="preserve"> PAGEREF _Toc517755501 \h </w:instrText>
        </w:r>
        <w:r>
          <w:rPr>
            <w:noProof/>
            <w:webHidden/>
          </w:rPr>
        </w:r>
        <w:r>
          <w:rPr>
            <w:noProof/>
            <w:webHidden/>
          </w:rPr>
          <w:fldChar w:fldCharType="separate"/>
        </w:r>
        <w:r>
          <w:rPr>
            <w:noProof/>
            <w:webHidden/>
          </w:rPr>
          <w:t>143</w:t>
        </w:r>
        <w:r>
          <w:rPr>
            <w:noProof/>
            <w:webHidden/>
          </w:rPr>
          <w:fldChar w:fldCharType="end"/>
        </w:r>
      </w:hyperlink>
    </w:p>
    <w:p w:rsidR="007A2122" w:rsidRDefault="007A2122">
      <w:pPr>
        <w:pStyle w:val="35"/>
        <w:tabs>
          <w:tab w:val="left" w:pos="1050"/>
          <w:tab w:val="right" w:leader="dot" w:pos="8296"/>
        </w:tabs>
        <w:rPr>
          <w:rFonts w:asciiTheme="minorHAnsi" w:eastAsiaTheme="minorEastAsia" w:hAnsiTheme="minorHAnsi" w:cstheme="minorBidi"/>
          <w:iCs w:val="0"/>
          <w:noProof/>
          <w:sz w:val="21"/>
          <w:szCs w:val="22"/>
        </w:rPr>
      </w:pPr>
      <w:hyperlink w:anchor="_Toc517755502" w:history="1">
        <w:r w:rsidRPr="00FF161B">
          <w:rPr>
            <w:rStyle w:val="aa"/>
            <w:noProof/>
          </w:rPr>
          <w:t>11.2</w:t>
        </w:r>
        <w:r>
          <w:rPr>
            <w:rFonts w:asciiTheme="minorHAnsi" w:eastAsiaTheme="minorEastAsia" w:hAnsiTheme="minorHAnsi" w:cstheme="minorBidi"/>
            <w:iCs w:val="0"/>
            <w:noProof/>
            <w:sz w:val="21"/>
            <w:szCs w:val="22"/>
          </w:rPr>
          <w:tab/>
        </w:r>
        <w:r w:rsidRPr="00FF161B">
          <w:rPr>
            <w:rStyle w:val="aa"/>
            <w:rFonts w:ascii="宋体" w:hAnsi="宋体" w:hint="eastAsia"/>
            <w:noProof/>
          </w:rPr>
          <w:t>司机室空调机组故障排查及处理</w:t>
        </w:r>
        <w:r>
          <w:rPr>
            <w:noProof/>
            <w:webHidden/>
          </w:rPr>
          <w:tab/>
        </w:r>
        <w:r>
          <w:rPr>
            <w:noProof/>
            <w:webHidden/>
          </w:rPr>
          <w:fldChar w:fldCharType="begin"/>
        </w:r>
        <w:r>
          <w:rPr>
            <w:noProof/>
            <w:webHidden/>
          </w:rPr>
          <w:instrText xml:space="preserve"> PAGEREF _Toc517755502 \h </w:instrText>
        </w:r>
        <w:r>
          <w:rPr>
            <w:noProof/>
            <w:webHidden/>
          </w:rPr>
        </w:r>
        <w:r>
          <w:rPr>
            <w:noProof/>
            <w:webHidden/>
          </w:rPr>
          <w:fldChar w:fldCharType="separate"/>
        </w:r>
        <w:r>
          <w:rPr>
            <w:noProof/>
            <w:webHidden/>
          </w:rPr>
          <w:t>147</w:t>
        </w:r>
        <w:r>
          <w:rPr>
            <w:noProof/>
            <w:webHidden/>
          </w:rPr>
          <w:fldChar w:fldCharType="end"/>
        </w:r>
      </w:hyperlink>
    </w:p>
    <w:p w:rsidR="007A2122" w:rsidRDefault="007A2122">
      <w:pPr>
        <w:pStyle w:val="35"/>
        <w:tabs>
          <w:tab w:val="left" w:pos="1260"/>
          <w:tab w:val="right" w:leader="dot" w:pos="8296"/>
        </w:tabs>
        <w:rPr>
          <w:rFonts w:asciiTheme="minorHAnsi" w:eastAsiaTheme="minorEastAsia" w:hAnsiTheme="minorHAnsi" w:cstheme="minorBidi"/>
          <w:iCs w:val="0"/>
          <w:noProof/>
          <w:sz w:val="21"/>
          <w:szCs w:val="22"/>
        </w:rPr>
      </w:pPr>
      <w:hyperlink w:anchor="_Toc517755503" w:history="1">
        <w:r w:rsidRPr="00FF161B">
          <w:rPr>
            <w:rStyle w:val="aa"/>
            <w:rFonts w:ascii="宋体" w:hAnsi="宋体"/>
            <w:noProof/>
          </w:rPr>
          <w:t>11.3</w:t>
        </w:r>
        <w:r>
          <w:rPr>
            <w:rFonts w:asciiTheme="minorHAnsi" w:eastAsiaTheme="minorEastAsia" w:hAnsiTheme="minorHAnsi" w:cstheme="minorBidi"/>
            <w:iCs w:val="0"/>
            <w:noProof/>
            <w:sz w:val="21"/>
            <w:szCs w:val="22"/>
          </w:rPr>
          <w:tab/>
        </w:r>
        <w:r w:rsidRPr="00FF161B">
          <w:rPr>
            <w:rStyle w:val="aa"/>
            <w:rFonts w:ascii="宋体" w:hAnsi="宋体" w:hint="eastAsia"/>
            <w:noProof/>
          </w:rPr>
          <w:t>紧急通风逆变器故障排查及处理</w:t>
        </w:r>
        <w:r>
          <w:rPr>
            <w:noProof/>
            <w:webHidden/>
          </w:rPr>
          <w:tab/>
        </w:r>
        <w:r>
          <w:rPr>
            <w:noProof/>
            <w:webHidden/>
          </w:rPr>
          <w:fldChar w:fldCharType="begin"/>
        </w:r>
        <w:r>
          <w:rPr>
            <w:noProof/>
            <w:webHidden/>
          </w:rPr>
          <w:instrText xml:space="preserve"> PAGEREF _Toc517755503 \h </w:instrText>
        </w:r>
        <w:r>
          <w:rPr>
            <w:noProof/>
            <w:webHidden/>
          </w:rPr>
        </w:r>
        <w:r>
          <w:rPr>
            <w:noProof/>
            <w:webHidden/>
          </w:rPr>
          <w:fldChar w:fldCharType="separate"/>
        </w:r>
        <w:r>
          <w:rPr>
            <w:noProof/>
            <w:webHidden/>
          </w:rPr>
          <w:t>148</w:t>
        </w:r>
        <w:r>
          <w:rPr>
            <w:noProof/>
            <w:webHidden/>
          </w:rPr>
          <w:fldChar w:fldCharType="end"/>
        </w:r>
      </w:hyperlink>
    </w:p>
    <w:p w:rsidR="007A2122" w:rsidRDefault="007A2122">
      <w:pPr>
        <w:pStyle w:val="11"/>
        <w:tabs>
          <w:tab w:val="left" w:pos="630"/>
          <w:tab w:val="right" w:leader="dot" w:pos="8296"/>
        </w:tabs>
        <w:rPr>
          <w:rFonts w:asciiTheme="minorHAnsi" w:eastAsiaTheme="minorEastAsia" w:hAnsiTheme="minorHAnsi" w:cstheme="minorBidi"/>
          <w:b w:val="0"/>
          <w:bCs w:val="0"/>
          <w:caps w:val="0"/>
          <w:noProof/>
          <w:sz w:val="21"/>
          <w:szCs w:val="22"/>
        </w:rPr>
      </w:pPr>
      <w:hyperlink w:anchor="_Toc517755504" w:history="1">
        <w:r w:rsidRPr="00FF161B">
          <w:rPr>
            <w:rStyle w:val="aa"/>
            <w:rFonts w:ascii="宋体" w:hAnsi="宋体"/>
            <w:noProof/>
          </w:rPr>
          <w:t>12</w:t>
        </w:r>
        <w:r>
          <w:rPr>
            <w:rFonts w:asciiTheme="minorHAnsi" w:eastAsiaTheme="minorEastAsia" w:hAnsiTheme="minorHAnsi" w:cstheme="minorBidi"/>
            <w:b w:val="0"/>
            <w:bCs w:val="0"/>
            <w:caps w:val="0"/>
            <w:noProof/>
            <w:sz w:val="21"/>
            <w:szCs w:val="22"/>
          </w:rPr>
          <w:tab/>
        </w:r>
        <w:r w:rsidRPr="00FF161B">
          <w:rPr>
            <w:rStyle w:val="aa"/>
            <w:rFonts w:ascii="宋体" w:hAnsi="宋体" w:hint="eastAsia"/>
            <w:noProof/>
          </w:rPr>
          <w:t>安全措施</w:t>
        </w:r>
        <w:r>
          <w:rPr>
            <w:noProof/>
            <w:webHidden/>
          </w:rPr>
          <w:tab/>
        </w:r>
        <w:r>
          <w:rPr>
            <w:noProof/>
            <w:webHidden/>
          </w:rPr>
          <w:fldChar w:fldCharType="begin"/>
        </w:r>
        <w:r>
          <w:rPr>
            <w:noProof/>
            <w:webHidden/>
          </w:rPr>
          <w:instrText xml:space="preserve"> PAGEREF _Toc517755504 \h </w:instrText>
        </w:r>
        <w:r>
          <w:rPr>
            <w:noProof/>
            <w:webHidden/>
          </w:rPr>
        </w:r>
        <w:r>
          <w:rPr>
            <w:noProof/>
            <w:webHidden/>
          </w:rPr>
          <w:fldChar w:fldCharType="separate"/>
        </w:r>
        <w:r>
          <w:rPr>
            <w:noProof/>
            <w:webHidden/>
          </w:rPr>
          <w:t>149</w:t>
        </w:r>
        <w:r>
          <w:rPr>
            <w:noProof/>
            <w:webHidden/>
          </w:rPr>
          <w:fldChar w:fldCharType="end"/>
        </w:r>
      </w:hyperlink>
    </w:p>
    <w:p w:rsidR="007A2122" w:rsidRDefault="007A2122">
      <w:pPr>
        <w:pStyle w:val="35"/>
        <w:tabs>
          <w:tab w:val="left" w:pos="1260"/>
          <w:tab w:val="right" w:leader="dot" w:pos="8296"/>
        </w:tabs>
        <w:rPr>
          <w:rFonts w:asciiTheme="minorHAnsi" w:eastAsiaTheme="minorEastAsia" w:hAnsiTheme="minorHAnsi" w:cstheme="minorBidi"/>
          <w:iCs w:val="0"/>
          <w:noProof/>
          <w:sz w:val="21"/>
          <w:szCs w:val="22"/>
        </w:rPr>
      </w:pPr>
      <w:hyperlink w:anchor="_Toc517755505" w:history="1">
        <w:r w:rsidRPr="00FF161B">
          <w:rPr>
            <w:rStyle w:val="aa"/>
            <w:rFonts w:ascii="宋体" w:hAnsi="宋体"/>
            <w:noProof/>
          </w:rPr>
          <w:t>12.1</w:t>
        </w:r>
        <w:r>
          <w:rPr>
            <w:rFonts w:asciiTheme="minorHAnsi" w:eastAsiaTheme="minorEastAsia" w:hAnsiTheme="minorHAnsi" w:cstheme="minorBidi"/>
            <w:iCs w:val="0"/>
            <w:noProof/>
            <w:sz w:val="21"/>
            <w:szCs w:val="22"/>
          </w:rPr>
          <w:tab/>
        </w:r>
        <w:r w:rsidRPr="00FF161B">
          <w:rPr>
            <w:rStyle w:val="aa"/>
            <w:rFonts w:ascii="宋体" w:hAnsi="宋体" w:hint="eastAsia"/>
            <w:noProof/>
          </w:rPr>
          <w:t>安全注意事项</w:t>
        </w:r>
        <w:r>
          <w:rPr>
            <w:noProof/>
            <w:webHidden/>
          </w:rPr>
          <w:tab/>
        </w:r>
        <w:r>
          <w:rPr>
            <w:noProof/>
            <w:webHidden/>
          </w:rPr>
          <w:fldChar w:fldCharType="begin"/>
        </w:r>
        <w:r>
          <w:rPr>
            <w:noProof/>
            <w:webHidden/>
          </w:rPr>
          <w:instrText xml:space="preserve"> PAGEREF _Toc517755505 \h </w:instrText>
        </w:r>
        <w:r>
          <w:rPr>
            <w:noProof/>
            <w:webHidden/>
          </w:rPr>
        </w:r>
        <w:r>
          <w:rPr>
            <w:noProof/>
            <w:webHidden/>
          </w:rPr>
          <w:fldChar w:fldCharType="separate"/>
        </w:r>
        <w:r>
          <w:rPr>
            <w:noProof/>
            <w:webHidden/>
          </w:rPr>
          <w:t>149</w:t>
        </w:r>
        <w:r>
          <w:rPr>
            <w:noProof/>
            <w:webHidden/>
          </w:rPr>
          <w:fldChar w:fldCharType="end"/>
        </w:r>
      </w:hyperlink>
    </w:p>
    <w:p w:rsidR="007A2122" w:rsidRDefault="007A2122">
      <w:pPr>
        <w:pStyle w:val="35"/>
        <w:tabs>
          <w:tab w:val="left" w:pos="1260"/>
          <w:tab w:val="right" w:leader="dot" w:pos="8296"/>
        </w:tabs>
        <w:rPr>
          <w:rFonts w:asciiTheme="minorHAnsi" w:eastAsiaTheme="minorEastAsia" w:hAnsiTheme="minorHAnsi" w:cstheme="minorBidi"/>
          <w:iCs w:val="0"/>
          <w:noProof/>
          <w:sz w:val="21"/>
          <w:szCs w:val="22"/>
        </w:rPr>
      </w:pPr>
      <w:hyperlink w:anchor="_Toc517755506" w:history="1">
        <w:r w:rsidRPr="00FF161B">
          <w:rPr>
            <w:rStyle w:val="aa"/>
            <w:rFonts w:ascii="宋体" w:hAnsi="宋体"/>
            <w:noProof/>
          </w:rPr>
          <w:t>12.2</w:t>
        </w:r>
        <w:r>
          <w:rPr>
            <w:rFonts w:asciiTheme="minorHAnsi" w:eastAsiaTheme="minorEastAsia" w:hAnsiTheme="minorHAnsi" w:cstheme="minorBidi"/>
            <w:iCs w:val="0"/>
            <w:noProof/>
            <w:sz w:val="21"/>
            <w:szCs w:val="22"/>
          </w:rPr>
          <w:tab/>
        </w:r>
        <w:r w:rsidRPr="00FF161B">
          <w:rPr>
            <w:rStyle w:val="aa"/>
            <w:rFonts w:ascii="宋体" w:hAnsi="宋体" w:hint="eastAsia"/>
            <w:noProof/>
          </w:rPr>
          <w:t>操作和维修人员</w:t>
        </w:r>
        <w:r>
          <w:rPr>
            <w:noProof/>
            <w:webHidden/>
          </w:rPr>
          <w:tab/>
        </w:r>
        <w:r>
          <w:rPr>
            <w:noProof/>
            <w:webHidden/>
          </w:rPr>
          <w:fldChar w:fldCharType="begin"/>
        </w:r>
        <w:r>
          <w:rPr>
            <w:noProof/>
            <w:webHidden/>
          </w:rPr>
          <w:instrText xml:space="preserve"> PAGEREF _Toc517755506 \h </w:instrText>
        </w:r>
        <w:r>
          <w:rPr>
            <w:noProof/>
            <w:webHidden/>
          </w:rPr>
        </w:r>
        <w:r>
          <w:rPr>
            <w:noProof/>
            <w:webHidden/>
          </w:rPr>
          <w:fldChar w:fldCharType="separate"/>
        </w:r>
        <w:r>
          <w:rPr>
            <w:noProof/>
            <w:webHidden/>
          </w:rPr>
          <w:t>150</w:t>
        </w:r>
        <w:r>
          <w:rPr>
            <w:noProof/>
            <w:webHidden/>
          </w:rPr>
          <w:fldChar w:fldCharType="end"/>
        </w:r>
      </w:hyperlink>
    </w:p>
    <w:p w:rsidR="007A2122" w:rsidRDefault="007A2122">
      <w:pPr>
        <w:pStyle w:val="35"/>
        <w:tabs>
          <w:tab w:val="left" w:pos="1470"/>
          <w:tab w:val="right" w:leader="dot" w:pos="8296"/>
        </w:tabs>
        <w:rPr>
          <w:rFonts w:asciiTheme="minorHAnsi" w:eastAsiaTheme="minorEastAsia" w:hAnsiTheme="minorHAnsi" w:cstheme="minorBidi"/>
          <w:iCs w:val="0"/>
          <w:noProof/>
          <w:sz w:val="21"/>
          <w:szCs w:val="22"/>
        </w:rPr>
      </w:pPr>
      <w:hyperlink w:anchor="_Toc517755507" w:history="1">
        <w:r w:rsidRPr="00FF161B">
          <w:rPr>
            <w:rStyle w:val="aa"/>
            <w:rFonts w:ascii="宋体" w:hAnsi="宋体"/>
            <w:noProof/>
          </w:rPr>
          <w:t>12.2.1</w:t>
        </w:r>
        <w:r>
          <w:rPr>
            <w:rFonts w:asciiTheme="minorHAnsi" w:eastAsiaTheme="minorEastAsia" w:hAnsiTheme="minorHAnsi" w:cstheme="minorBidi"/>
            <w:iCs w:val="0"/>
            <w:noProof/>
            <w:sz w:val="21"/>
            <w:szCs w:val="22"/>
          </w:rPr>
          <w:tab/>
        </w:r>
        <w:r w:rsidRPr="00FF161B">
          <w:rPr>
            <w:rStyle w:val="aa"/>
            <w:rFonts w:ascii="宋体" w:hAnsi="宋体" w:hint="eastAsia"/>
            <w:noProof/>
          </w:rPr>
          <w:t>使用手册要求</w:t>
        </w:r>
        <w:r>
          <w:rPr>
            <w:noProof/>
            <w:webHidden/>
          </w:rPr>
          <w:tab/>
        </w:r>
        <w:r>
          <w:rPr>
            <w:noProof/>
            <w:webHidden/>
          </w:rPr>
          <w:fldChar w:fldCharType="begin"/>
        </w:r>
        <w:r>
          <w:rPr>
            <w:noProof/>
            <w:webHidden/>
          </w:rPr>
          <w:instrText xml:space="preserve"> PAGEREF _Toc517755507 \h </w:instrText>
        </w:r>
        <w:r>
          <w:rPr>
            <w:noProof/>
            <w:webHidden/>
          </w:rPr>
        </w:r>
        <w:r>
          <w:rPr>
            <w:noProof/>
            <w:webHidden/>
          </w:rPr>
          <w:fldChar w:fldCharType="separate"/>
        </w:r>
        <w:r>
          <w:rPr>
            <w:noProof/>
            <w:webHidden/>
          </w:rPr>
          <w:t>150</w:t>
        </w:r>
        <w:r>
          <w:rPr>
            <w:noProof/>
            <w:webHidden/>
          </w:rPr>
          <w:fldChar w:fldCharType="end"/>
        </w:r>
      </w:hyperlink>
    </w:p>
    <w:p w:rsidR="007A2122" w:rsidRDefault="007A2122">
      <w:pPr>
        <w:pStyle w:val="35"/>
        <w:tabs>
          <w:tab w:val="left" w:pos="1470"/>
          <w:tab w:val="right" w:leader="dot" w:pos="8296"/>
        </w:tabs>
        <w:rPr>
          <w:rFonts w:asciiTheme="minorHAnsi" w:eastAsiaTheme="minorEastAsia" w:hAnsiTheme="minorHAnsi" w:cstheme="minorBidi"/>
          <w:iCs w:val="0"/>
          <w:noProof/>
          <w:sz w:val="21"/>
          <w:szCs w:val="22"/>
        </w:rPr>
      </w:pPr>
      <w:hyperlink w:anchor="_Toc517755508" w:history="1">
        <w:r w:rsidRPr="00FF161B">
          <w:rPr>
            <w:rStyle w:val="aa"/>
            <w:rFonts w:ascii="宋体" w:hAnsi="宋体"/>
            <w:noProof/>
          </w:rPr>
          <w:t>12.2.2</w:t>
        </w:r>
        <w:r>
          <w:rPr>
            <w:rFonts w:asciiTheme="minorHAnsi" w:eastAsiaTheme="minorEastAsia" w:hAnsiTheme="minorHAnsi" w:cstheme="minorBidi"/>
            <w:iCs w:val="0"/>
            <w:noProof/>
            <w:sz w:val="21"/>
            <w:szCs w:val="22"/>
          </w:rPr>
          <w:tab/>
        </w:r>
        <w:r w:rsidRPr="00FF161B">
          <w:rPr>
            <w:rStyle w:val="aa"/>
            <w:rFonts w:ascii="宋体" w:hAnsi="宋体" w:hint="eastAsia"/>
            <w:noProof/>
          </w:rPr>
          <w:t>操作和维修人员要求</w:t>
        </w:r>
        <w:r>
          <w:rPr>
            <w:noProof/>
            <w:webHidden/>
          </w:rPr>
          <w:tab/>
        </w:r>
        <w:r>
          <w:rPr>
            <w:noProof/>
            <w:webHidden/>
          </w:rPr>
          <w:fldChar w:fldCharType="begin"/>
        </w:r>
        <w:r>
          <w:rPr>
            <w:noProof/>
            <w:webHidden/>
          </w:rPr>
          <w:instrText xml:space="preserve"> PAGEREF _Toc517755508 \h </w:instrText>
        </w:r>
        <w:r>
          <w:rPr>
            <w:noProof/>
            <w:webHidden/>
          </w:rPr>
        </w:r>
        <w:r>
          <w:rPr>
            <w:noProof/>
            <w:webHidden/>
          </w:rPr>
          <w:fldChar w:fldCharType="separate"/>
        </w:r>
        <w:r>
          <w:rPr>
            <w:noProof/>
            <w:webHidden/>
          </w:rPr>
          <w:t>150</w:t>
        </w:r>
        <w:r>
          <w:rPr>
            <w:noProof/>
            <w:webHidden/>
          </w:rPr>
          <w:fldChar w:fldCharType="end"/>
        </w:r>
      </w:hyperlink>
    </w:p>
    <w:p w:rsidR="007A2122" w:rsidRDefault="007A2122">
      <w:pPr>
        <w:pStyle w:val="35"/>
        <w:tabs>
          <w:tab w:val="left" w:pos="1260"/>
          <w:tab w:val="right" w:leader="dot" w:pos="8296"/>
        </w:tabs>
        <w:rPr>
          <w:rFonts w:asciiTheme="minorHAnsi" w:eastAsiaTheme="minorEastAsia" w:hAnsiTheme="minorHAnsi" w:cstheme="minorBidi"/>
          <w:iCs w:val="0"/>
          <w:noProof/>
          <w:sz w:val="21"/>
          <w:szCs w:val="22"/>
        </w:rPr>
      </w:pPr>
      <w:hyperlink w:anchor="_Toc517755509" w:history="1">
        <w:r w:rsidRPr="00FF161B">
          <w:rPr>
            <w:rStyle w:val="aa"/>
            <w:rFonts w:ascii="宋体" w:hAnsi="宋体"/>
            <w:noProof/>
          </w:rPr>
          <w:t>12.3</w:t>
        </w:r>
        <w:r>
          <w:rPr>
            <w:rFonts w:asciiTheme="minorHAnsi" w:eastAsiaTheme="minorEastAsia" w:hAnsiTheme="minorHAnsi" w:cstheme="minorBidi"/>
            <w:iCs w:val="0"/>
            <w:noProof/>
            <w:sz w:val="21"/>
            <w:szCs w:val="22"/>
          </w:rPr>
          <w:tab/>
        </w:r>
        <w:r w:rsidRPr="00FF161B">
          <w:rPr>
            <w:rStyle w:val="aa"/>
            <w:rFonts w:ascii="宋体" w:hAnsi="宋体" w:hint="eastAsia"/>
            <w:noProof/>
          </w:rPr>
          <w:t>发货前的检查</w:t>
        </w:r>
        <w:r>
          <w:rPr>
            <w:noProof/>
            <w:webHidden/>
          </w:rPr>
          <w:tab/>
        </w:r>
        <w:r>
          <w:rPr>
            <w:noProof/>
            <w:webHidden/>
          </w:rPr>
          <w:fldChar w:fldCharType="begin"/>
        </w:r>
        <w:r>
          <w:rPr>
            <w:noProof/>
            <w:webHidden/>
          </w:rPr>
          <w:instrText xml:space="preserve"> PAGEREF _Toc517755509 \h </w:instrText>
        </w:r>
        <w:r>
          <w:rPr>
            <w:noProof/>
            <w:webHidden/>
          </w:rPr>
        </w:r>
        <w:r>
          <w:rPr>
            <w:noProof/>
            <w:webHidden/>
          </w:rPr>
          <w:fldChar w:fldCharType="separate"/>
        </w:r>
        <w:r>
          <w:rPr>
            <w:noProof/>
            <w:webHidden/>
          </w:rPr>
          <w:t>151</w:t>
        </w:r>
        <w:r>
          <w:rPr>
            <w:noProof/>
            <w:webHidden/>
          </w:rPr>
          <w:fldChar w:fldCharType="end"/>
        </w:r>
      </w:hyperlink>
    </w:p>
    <w:p w:rsidR="007A2122" w:rsidRDefault="007A2122">
      <w:pPr>
        <w:pStyle w:val="35"/>
        <w:tabs>
          <w:tab w:val="left" w:pos="1260"/>
          <w:tab w:val="right" w:leader="dot" w:pos="8296"/>
        </w:tabs>
        <w:rPr>
          <w:rFonts w:asciiTheme="minorHAnsi" w:eastAsiaTheme="minorEastAsia" w:hAnsiTheme="minorHAnsi" w:cstheme="minorBidi"/>
          <w:iCs w:val="0"/>
          <w:noProof/>
          <w:sz w:val="21"/>
          <w:szCs w:val="22"/>
        </w:rPr>
      </w:pPr>
      <w:hyperlink w:anchor="_Toc517755510" w:history="1">
        <w:r w:rsidRPr="00FF161B">
          <w:rPr>
            <w:rStyle w:val="aa"/>
            <w:rFonts w:ascii="宋体" w:hAnsi="宋体"/>
            <w:noProof/>
          </w:rPr>
          <w:t>12.4</w:t>
        </w:r>
        <w:r>
          <w:rPr>
            <w:rFonts w:asciiTheme="minorHAnsi" w:eastAsiaTheme="minorEastAsia" w:hAnsiTheme="minorHAnsi" w:cstheme="minorBidi"/>
            <w:iCs w:val="0"/>
            <w:noProof/>
            <w:sz w:val="21"/>
            <w:szCs w:val="22"/>
          </w:rPr>
          <w:tab/>
        </w:r>
        <w:r w:rsidRPr="00FF161B">
          <w:rPr>
            <w:rStyle w:val="aa"/>
            <w:rFonts w:ascii="宋体" w:hAnsi="宋体" w:hint="eastAsia"/>
            <w:noProof/>
          </w:rPr>
          <w:t>运输和包装</w:t>
        </w:r>
        <w:r>
          <w:rPr>
            <w:noProof/>
            <w:webHidden/>
          </w:rPr>
          <w:tab/>
        </w:r>
        <w:r>
          <w:rPr>
            <w:noProof/>
            <w:webHidden/>
          </w:rPr>
          <w:fldChar w:fldCharType="begin"/>
        </w:r>
        <w:r>
          <w:rPr>
            <w:noProof/>
            <w:webHidden/>
          </w:rPr>
          <w:instrText xml:space="preserve"> PAGEREF _Toc517755510 \h </w:instrText>
        </w:r>
        <w:r>
          <w:rPr>
            <w:noProof/>
            <w:webHidden/>
          </w:rPr>
        </w:r>
        <w:r>
          <w:rPr>
            <w:noProof/>
            <w:webHidden/>
          </w:rPr>
          <w:fldChar w:fldCharType="separate"/>
        </w:r>
        <w:r>
          <w:rPr>
            <w:noProof/>
            <w:webHidden/>
          </w:rPr>
          <w:t>151</w:t>
        </w:r>
        <w:r>
          <w:rPr>
            <w:noProof/>
            <w:webHidden/>
          </w:rPr>
          <w:fldChar w:fldCharType="end"/>
        </w:r>
      </w:hyperlink>
    </w:p>
    <w:p w:rsidR="007A2122" w:rsidRDefault="007A2122">
      <w:pPr>
        <w:pStyle w:val="35"/>
        <w:tabs>
          <w:tab w:val="left" w:pos="1260"/>
          <w:tab w:val="right" w:leader="dot" w:pos="8296"/>
        </w:tabs>
        <w:rPr>
          <w:rFonts w:asciiTheme="minorHAnsi" w:eastAsiaTheme="minorEastAsia" w:hAnsiTheme="minorHAnsi" w:cstheme="minorBidi"/>
          <w:iCs w:val="0"/>
          <w:noProof/>
          <w:sz w:val="21"/>
          <w:szCs w:val="22"/>
        </w:rPr>
      </w:pPr>
      <w:hyperlink w:anchor="_Toc517755511" w:history="1">
        <w:r w:rsidRPr="00FF161B">
          <w:rPr>
            <w:rStyle w:val="aa"/>
            <w:rFonts w:ascii="宋体" w:hAnsi="宋体"/>
            <w:noProof/>
          </w:rPr>
          <w:t>12.5</w:t>
        </w:r>
        <w:r>
          <w:rPr>
            <w:rFonts w:asciiTheme="minorHAnsi" w:eastAsiaTheme="minorEastAsia" w:hAnsiTheme="minorHAnsi" w:cstheme="minorBidi"/>
            <w:iCs w:val="0"/>
            <w:noProof/>
            <w:sz w:val="21"/>
            <w:szCs w:val="22"/>
          </w:rPr>
          <w:tab/>
        </w:r>
        <w:r w:rsidRPr="00FF161B">
          <w:rPr>
            <w:rStyle w:val="aa"/>
            <w:rFonts w:ascii="宋体" w:hAnsi="宋体" w:hint="eastAsia"/>
            <w:noProof/>
          </w:rPr>
          <w:t>验收</w:t>
        </w:r>
        <w:r>
          <w:rPr>
            <w:noProof/>
            <w:webHidden/>
          </w:rPr>
          <w:tab/>
        </w:r>
        <w:r>
          <w:rPr>
            <w:noProof/>
            <w:webHidden/>
          </w:rPr>
          <w:fldChar w:fldCharType="begin"/>
        </w:r>
        <w:r>
          <w:rPr>
            <w:noProof/>
            <w:webHidden/>
          </w:rPr>
          <w:instrText xml:space="preserve"> PAGEREF _Toc517755511 \h </w:instrText>
        </w:r>
        <w:r>
          <w:rPr>
            <w:noProof/>
            <w:webHidden/>
          </w:rPr>
        </w:r>
        <w:r>
          <w:rPr>
            <w:noProof/>
            <w:webHidden/>
          </w:rPr>
          <w:fldChar w:fldCharType="separate"/>
        </w:r>
        <w:r>
          <w:rPr>
            <w:noProof/>
            <w:webHidden/>
          </w:rPr>
          <w:t>151</w:t>
        </w:r>
        <w:r>
          <w:rPr>
            <w:noProof/>
            <w:webHidden/>
          </w:rPr>
          <w:fldChar w:fldCharType="end"/>
        </w:r>
      </w:hyperlink>
    </w:p>
    <w:p w:rsidR="007A2122" w:rsidRDefault="007A2122">
      <w:pPr>
        <w:pStyle w:val="35"/>
        <w:tabs>
          <w:tab w:val="left" w:pos="1260"/>
          <w:tab w:val="right" w:leader="dot" w:pos="8296"/>
        </w:tabs>
        <w:rPr>
          <w:rFonts w:asciiTheme="minorHAnsi" w:eastAsiaTheme="minorEastAsia" w:hAnsiTheme="minorHAnsi" w:cstheme="minorBidi"/>
          <w:iCs w:val="0"/>
          <w:noProof/>
          <w:sz w:val="21"/>
          <w:szCs w:val="22"/>
        </w:rPr>
      </w:pPr>
      <w:hyperlink w:anchor="_Toc517755512" w:history="1">
        <w:r w:rsidRPr="00FF161B">
          <w:rPr>
            <w:rStyle w:val="aa"/>
            <w:rFonts w:ascii="宋体" w:hAnsi="宋体"/>
            <w:noProof/>
          </w:rPr>
          <w:t>12.6</w:t>
        </w:r>
        <w:r>
          <w:rPr>
            <w:rFonts w:asciiTheme="minorHAnsi" w:eastAsiaTheme="minorEastAsia" w:hAnsiTheme="minorHAnsi" w:cstheme="minorBidi"/>
            <w:iCs w:val="0"/>
            <w:noProof/>
            <w:sz w:val="21"/>
            <w:szCs w:val="22"/>
          </w:rPr>
          <w:tab/>
        </w:r>
        <w:r w:rsidRPr="00FF161B">
          <w:rPr>
            <w:rStyle w:val="aa"/>
            <w:rFonts w:ascii="宋体" w:hAnsi="宋体" w:hint="eastAsia"/>
            <w:noProof/>
          </w:rPr>
          <w:t>投诉</w:t>
        </w:r>
        <w:r>
          <w:rPr>
            <w:noProof/>
            <w:webHidden/>
          </w:rPr>
          <w:tab/>
        </w:r>
        <w:r>
          <w:rPr>
            <w:noProof/>
            <w:webHidden/>
          </w:rPr>
          <w:fldChar w:fldCharType="begin"/>
        </w:r>
        <w:r>
          <w:rPr>
            <w:noProof/>
            <w:webHidden/>
          </w:rPr>
          <w:instrText xml:space="preserve"> PAGEREF _Toc517755512 \h </w:instrText>
        </w:r>
        <w:r>
          <w:rPr>
            <w:noProof/>
            <w:webHidden/>
          </w:rPr>
        </w:r>
        <w:r>
          <w:rPr>
            <w:noProof/>
            <w:webHidden/>
          </w:rPr>
          <w:fldChar w:fldCharType="separate"/>
        </w:r>
        <w:r>
          <w:rPr>
            <w:noProof/>
            <w:webHidden/>
          </w:rPr>
          <w:t>152</w:t>
        </w:r>
        <w:r>
          <w:rPr>
            <w:noProof/>
            <w:webHidden/>
          </w:rPr>
          <w:fldChar w:fldCharType="end"/>
        </w:r>
      </w:hyperlink>
    </w:p>
    <w:p w:rsidR="007A2122" w:rsidRDefault="007A2122">
      <w:pPr>
        <w:pStyle w:val="35"/>
        <w:tabs>
          <w:tab w:val="left" w:pos="1260"/>
          <w:tab w:val="right" w:leader="dot" w:pos="8296"/>
        </w:tabs>
        <w:rPr>
          <w:rFonts w:asciiTheme="minorHAnsi" w:eastAsiaTheme="minorEastAsia" w:hAnsiTheme="minorHAnsi" w:cstheme="minorBidi"/>
          <w:iCs w:val="0"/>
          <w:noProof/>
          <w:sz w:val="21"/>
          <w:szCs w:val="22"/>
        </w:rPr>
      </w:pPr>
      <w:hyperlink w:anchor="_Toc517755513" w:history="1">
        <w:r w:rsidRPr="00FF161B">
          <w:rPr>
            <w:rStyle w:val="aa"/>
            <w:rFonts w:ascii="宋体" w:hAnsi="宋体"/>
            <w:noProof/>
          </w:rPr>
          <w:t>12.7</w:t>
        </w:r>
        <w:r>
          <w:rPr>
            <w:rFonts w:asciiTheme="minorHAnsi" w:eastAsiaTheme="minorEastAsia" w:hAnsiTheme="minorHAnsi" w:cstheme="minorBidi"/>
            <w:iCs w:val="0"/>
            <w:noProof/>
            <w:sz w:val="21"/>
            <w:szCs w:val="22"/>
          </w:rPr>
          <w:tab/>
        </w:r>
        <w:r w:rsidRPr="00FF161B">
          <w:rPr>
            <w:rStyle w:val="aa"/>
            <w:rFonts w:ascii="宋体" w:hAnsi="宋体" w:hint="eastAsia"/>
            <w:noProof/>
          </w:rPr>
          <w:t>退回货物的包装</w:t>
        </w:r>
        <w:r>
          <w:rPr>
            <w:noProof/>
            <w:webHidden/>
          </w:rPr>
          <w:tab/>
        </w:r>
        <w:r>
          <w:rPr>
            <w:noProof/>
            <w:webHidden/>
          </w:rPr>
          <w:fldChar w:fldCharType="begin"/>
        </w:r>
        <w:r>
          <w:rPr>
            <w:noProof/>
            <w:webHidden/>
          </w:rPr>
          <w:instrText xml:space="preserve"> PAGEREF _Toc517755513 \h </w:instrText>
        </w:r>
        <w:r>
          <w:rPr>
            <w:noProof/>
            <w:webHidden/>
          </w:rPr>
        </w:r>
        <w:r>
          <w:rPr>
            <w:noProof/>
            <w:webHidden/>
          </w:rPr>
          <w:fldChar w:fldCharType="separate"/>
        </w:r>
        <w:r>
          <w:rPr>
            <w:noProof/>
            <w:webHidden/>
          </w:rPr>
          <w:t>152</w:t>
        </w:r>
        <w:r>
          <w:rPr>
            <w:noProof/>
            <w:webHidden/>
          </w:rPr>
          <w:fldChar w:fldCharType="end"/>
        </w:r>
      </w:hyperlink>
    </w:p>
    <w:p w:rsidR="007A2122" w:rsidRDefault="007A2122">
      <w:pPr>
        <w:pStyle w:val="35"/>
        <w:tabs>
          <w:tab w:val="left" w:pos="1260"/>
          <w:tab w:val="right" w:leader="dot" w:pos="8296"/>
        </w:tabs>
        <w:rPr>
          <w:rFonts w:asciiTheme="minorHAnsi" w:eastAsiaTheme="minorEastAsia" w:hAnsiTheme="minorHAnsi" w:cstheme="minorBidi"/>
          <w:iCs w:val="0"/>
          <w:noProof/>
          <w:sz w:val="21"/>
          <w:szCs w:val="22"/>
        </w:rPr>
      </w:pPr>
      <w:hyperlink w:anchor="_Toc517755514" w:history="1">
        <w:r w:rsidRPr="00FF161B">
          <w:rPr>
            <w:rStyle w:val="aa"/>
            <w:rFonts w:ascii="宋体" w:hAnsi="宋体"/>
            <w:noProof/>
          </w:rPr>
          <w:t>12.8</w:t>
        </w:r>
        <w:r>
          <w:rPr>
            <w:rFonts w:asciiTheme="minorHAnsi" w:eastAsiaTheme="minorEastAsia" w:hAnsiTheme="minorHAnsi" w:cstheme="minorBidi"/>
            <w:iCs w:val="0"/>
            <w:noProof/>
            <w:sz w:val="21"/>
            <w:szCs w:val="22"/>
          </w:rPr>
          <w:tab/>
        </w:r>
        <w:r w:rsidRPr="00FF161B">
          <w:rPr>
            <w:rStyle w:val="aa"/>
            <w:rFonts w:ascii="宋体" w:hAnsi="宋体" w:hint="eastAsia"/>
            <w:noProof/>
          </w:rPr>
          <w:t>设备材料</w:t>
        </w:r>
        <w:r>
          <w:rPr>
            <w:noProof/>
            <w:webHidden/>
          </w:rPr>
          <w:tab/>
        </w:r>
        <w:r>
          <w:rPr>
            <w:noProof/>
            <w:webHidden/>
          </w:rPr>
          <w:fldChar w:fldCharType="begin"/>
        </w:r>
        <w:r>
          <w:rPr>
            <w:noProof/>
            <w:webHidden/>
          </w:rPr>
          <w:instrText xml:space="preserve"> PAGEREF _Toc517755514 \h </w:instrText>
        </w:r>
        <w:r>
          <w:rPr>
            <w:noProof/>
            <w:webHidden/>
          </w:rPr>
        </w:r>
        <w:r>
          <w:rPr>
            <w:noProof/>
            <w:webHidden/>
          </w:rPr>
          <w:fldChar w:fldCharType="separate"/>
        </w:r>
        <w:r>
          <w:rPr>
            <w:noProof/>
            <w:webHidden/>
          </w:rPr>
          <w:t>152</w:t>
        </w:r>
        <w:r>
          <w:rPr>
            <w:noProof/>
            <w:webHidden/>
          </w:rPr>
          <w:fldChar w:fldCharType="end"/>
        </w:r>
      </w:hyperlink>
    </w:p>
    <w:p w:rsidR="00E97A18" w:rsidRPr="00A97486" w:rsidRDefault="004C134A" w:rsidP="005D4D46">
      <w:pPr>
        <w:tabs>
          <w:tab w:val="right" w:leader="dot" w:pos="8280"/>
        </w:tabs>
        <w:spacing w:line="360" w:lineRule="auto"/>
        <w:rPr>
          <w:rFonts w:ascii="Arial" w:hAnsi="Arial" w:cs="Arial"/>
          <w:sz w:val="24"/>
          <w:lang w:val="en-GB"/>
        </w:rPr>
      </w:pPr>
      <w:r w:rsidRPr="00A97486">
        <w:rPr>
          <w:rFonts w:ascii="宋体" w:hAnsi="宋体" w:cs="Arial"/>
          <w:bCs/>
          <w:caps/>
          <w:sz w:val="24"/>
          <w:szCs w:val="20"/>
          <w:lang w:val="en-GB"/>
        </w:rPr>
        <w:fldChar w:fldCharType="end"/>
      </w:r>
    </w:p>
    <w:p w:rsidR="00431E1B" w:rsidRPr="00A97486" w:rsidRDefault="00431E1B" w:rsidP="006C2B1F">
      <w:pPr>
        <w:pStyle w:val="1"/>
        <w:pageBreakBefore/>
        <w:numPr>
          <w:ilvl w:val="0"/>
          <w:numId w:val="52"/>
        </w:numPr>
        <w:ind w:left="568" w:right="-867" w:hangingChars="202" w:hanging="568"/>
        <w:rPr>
          <w:rFonts w:ascii="宋体" w:hAnsi="宋体"/>
          <w:sz w:val="28"/>
          <w:szCs w:val="28"/>
        </w:rPr>
      </w:pPr>
      <w:bookmarkStart w:id="2" w:name="_Toc517755348"/>
      <w:r w:rsidRPr="00A97486">
        <w:rPr>
          <w:rFonts w:ascii="宋体" w:hAnsi="宋体" w:hint="eastAsia"/>
          <w:sz w:val="28"/>
          <w:szCs w:val="28"/>
        </w:rPr>
        <w:lastRenderedPageBreak/>
        <w:t>引用文件</w:t>
      </w:r>
      <w:bookmarkEnd w:id="2"/>
    </w:p>
    <w:tbl>
      <w:tblPr>
        <w:tblW w:w="5000" w:type="pct"/>
        <w:tblBorders>
          <w:top w:val="single" w:sz="8" w:space="0" w:color="auto"/>
          <w:left w:val="single" w:sz="8" w:space="0" w:color="auto"/>
          <w:bottom w:val="single" w:sz="8" w:space="0" w:color="auto"/>
          <w:right w:val="single" w:sz="8" w:space="0" w:color="auto"/>
          <w:insideH w:val="single" w:sz="6" w:space="0" w:color="auto"/>
          <w:insideV w:val="single" w:sz="6" w:space="0" w:color="auto"/>
        </w:tblBorders>
        <w:tblLook w:val="0000" w:firstRow="0" w:lastRow="0" w:firstColumn="0" w:lastColumn="0" w:noHBand="0" w:noVBand="0"/>
      </w:tblPr>
      <w:tblGrid>
        <w:gridCol w:w="3412"/>
        <w:gridCol w:w="881"/>
        <w:gridCol w:w="4229"/>
      </w:tblGrid>
      <w:tr w:rsidR="00EE742E" w:rsidRPr="00A97486" w:rsidTr="00983519">
        <w:trPr>
          <w:trHeight w:val="315"/>
        </w:trPr>
        <w:tc>
          <w:tcPr>
            <w:tcW w:w="2002" w:type="pct"/>
            <w:shd w:val="clear" w:color="auto" w:fill="auto"/>
            <w:vAlign w:val="center"/>
          </w:tcPr>
          <w:p w:rsidR="00EE742E" w:rsidRPr="00A97486" w:rsidRDefault="00EE742E" w:rsidP="00983519">
            <w:pPr>
              <w:pStyle w:val="knd-10"/>
              <w:numPr>
                <w:ilvl w:val="0"/>
                <w:numId w:val="0"/>
              </w:numPr>
              <w:tabs>
                <w:tab w:val="left" w:pos="360"/>
              </w:tabs>
              <w:spacing w:after="0" w:line="400" w:lineRule="exact"/>
              <w:jc w:val="both"/>
              <w:rPr>
                <w:sz w:val="21"/>
                <w:szCs w:val="21"/>
              </w:rPr>
            </w:pPr>
            <w:r w:rsidRPr="00A97486">
              <w:rPr>
                <w:rFonts w:hint="eastAsia"/>
                <w:sz w:val="21"/>
                <w:szCs w:val="21"/>
              </w:rPr>
              <w:t>引用文件</w:t>
            </w:r>
          </w:p>
        </w:tc>
        <w:tc>
          <w:tcPr>
            <w:tcW w:w="517" w:type="pct"/>
            <w:shd w:val="clear" w:color="auto" w:fill="auto"/>
            <w:vAlign w:val="center"/>
          </w:tcPr>
          <w:p w:rsidR="00EE742E" w:rsidRPr="00A97486" w:rsidRDefault="00EE742E" w:rsidP="00983519">
            <w:pPr>
              <w:pStyle w:val="knd-10"/>
              <w:numPr>
                <w:ilvl w:val="0"/>
                <w:numId w:val="0"/>
              </w:numPr>
              <w:tabs>
                <w:tab w:val="left" w:pos="360"/>
              </w:tabs>
              <w:spacing w:after="0" w:line="400" w:lineRule="exact"/>
              <w:jc w:val="both"/>
              <w:rPr>
                <w:sz w:val="21"/>
                <w:szCs w:val="21"/>
              </w:rPr>
            </w:pPr>
            <w:r w:rsidRPr="00A97486">
              <w:rPr>
                <w:rFonts w:hint="eastAsia"/>
                <w:sz w:val="21"/>
                <w:szCs w:val="21"/>
              </w:rPr>
              <w:t>版本</w:t>
            </w:r>
          </w:p>
        </w:tc>
        <w:tc>
          <w:tcPr>
            <w:tcW w:w="2481" w:type="pct"/>
            <w:shd w:val="clear" w:color="auto" w:fill="auto"/>
            <w:vAlign w:val="center"/>
          </w:tcPr>
          <w:p w:rsidR="00EE742E" w:rsidRPr="00A97486" w:rsidRDefault="00EE742E" w:rsidP="00983519">
            <w:pPr>
              <w:pStyle w:val="knd-10"/>
              <w:numPr>
                <w:ilvl w:val="0"/>
                <w:numId w:val="0"/>
              </w:numPr>
              <w:tabs>
                <w:tab w:val="left" w:pos="360"/>
              </w:tabs>
              <w:spacing w:after="0" w:line="400" w:lineRule="exact"/>
              <w:jc w:val="both"/>
              <w:rPr>
                <w:sz w:val="21"/>
                <w:szCs w:val="21"/>
              </w:rPr>
            </w:pPr>
            <w:r w:rsidRPr="00A97486">
              <w:rPr>
                <w:rFonts w:hint="eastAsia"/>
                <w:sz w:val="21"/>
                <w:szCs w:val="21"/>
              </w:rPr>
              <w:t>名称</w:t>
            </w:r>
          </w:p>
        </w:tc>
      </w:tr>
      <w:tr w:rsidR="00EE742E" w:rsidRPr="00A97486" w:rsidTr="00983519">
        <w:trPr>
          <w:trHeight w:val="300"/>
        </w:trPr>
        <w:tc>
          <w:tcPr>
            <w:tcW w:w="2002" w:type="pct"/>
            <w:shd w:val="clear" w:color="auto" w:fill="auto"/>
            <w:vAlign w:val="center"/>
          </w:tcPr>
          <w:p w:rsidR="00EE742E" w:rsidRPr="00A97486" w:rsidRDefault="00EE742E" w:rsidP="00EA45FF">
            <w:pPr>
              <w:pStyle w:val="knd-10"/>
              <w:numPr>
                <w:ilvl w:val="0"/>
                <w:numId w:val="0"/>
              </w:numPr>
              <w:tabs>
                <w:tab w:val="left" w:pos="360"/>
              </w:tabs>
              <w:spacing w:after="0" w:line="400" w:lineRule="exact"/>
              <w:jc w:val="both"/>
              <w:rPr>
                <w:sz w:val="21"/>
                <w:szCs w:val="21"/>
                <w:lang w:eastAsia="zh-CN"/>
              </w:rPr>
            </w:pPr>
            <w:r w:rsidRPr="00A97486">
              <w:rPr>
                <w:rFonts w:hint="eastAsia"/>
                <w:sz w:val="21"/>
                <w:szCs w:val="21"/>
              </w:rPr>
              <w:t>CT</w:t>
            </w:r>
            <w:r w:rsidR="00F7108D" w:rsidRPr="00A97486">
              <w:rPr>
                <w:sz w:val="21"/>
                <w:szCs w:val="21"/>
                <w:lang w:eastAsia="zh-CN"/>
              </w:rPr>
              <w:t>57</w:t>
            </w:r>
            <w:r w:rsidRPr="00A97486">
              <w:rPr>
                <w:rFonts w:hint="eastAsia"/>
                <w:sz w:val="21"/>
                <w:szCs w:val="21"/>
              </w:rPr>
              <w:t>-T</w:t>
            </w:r>
            <w:r w:rsidR="00EA45FF" w:rsidRPr="00A97486">
              <w:rPr>
                <w:rFonts w:hint="eastAsia"/>
                <w:sz w:val="21"/>
                <w:szCs w:val="21"/>
                <w:lang w:eastAsia="zh-CN"/>
              </w:rPr>
              <w:t>P</w:t>
            </w:r>
          </w:p>
        </w:tc>
        <w:tc>
          <w:tcPr>
            <w:tcW w:w="517" w:type="pct"/>
            <w:shd w:val="clear" w:color="auto" w:fill="auto"/>
            <w:vAlign w:val="center"/>
          </w:tcPr>
          <w:p w:rsidR="00EE742E" w:rsidRPr="00A97486" w:rsidRDefault="00A12904" w:rsidP="00983519">
            <w:pPr>
              <w:pStyle w:val="knd-10"/>
              <w:numPr>
                <w:ilvl w:val="0"/>
                <w:numId w:val="0"/>
              </w:numPr>
              <w:tabs>
                <w:tab w:val="left" w:pos="360"/>
              </w:tabs>
              <w:spacing w:after="0" w:line="400" w:lineRule="exact"/>
              <w:jc w:val="both"/>
              <w:rPr>
                <w:sz w:val="21"/>
                <w:szCs w:val="21"/>
                <w:lang w:eastAsia="zh-CN"/>
              </w:rPr>
            </w:pPr>
            <w:r w:rsidRPr="00A97486">
              <w:rPr>
                <w:rFonts w:hint="eastAsia"/>
                <w:sz w:val="21"/>
                <w:szCs w:val="21"/>
                <w:lang w:eastAsia="zh-CN"/>
              </w:rPr>
              <w:t>00</w:t>
            </w:r>
          </w:p>
        </w:tc>
        <w:tc>
          <w:tcPr>
            <w:tcW w:w="2481" w:type="pct"/>
            <w:shd w:val="clear" w:color="auto" w:fill="auto"/>
            <w:vAlign w:val="center"/>
          </w:tcPr>
          <w:p w:rsidR="00EE742E" w:rsidRPr="00A97486" w:rsidRDefault="006F5C94" w:rsidP="00983519">
            <w:pPr>
              <w:pStyle w:val="knd-10"/>
              <w:numPr>
                <w:ilvl w:val="0"/>
                <w:numId w:val="0"/>
              </w:numPr>
              <w:tabs>
                <w:tab w:val="left" w:pos="360"/>
              </w:tabs>
              <w:spacing w:after="0" w:line="400" w:lineRule="exact"/>
              <w:jc w:val="both"/>
              <w:rPr>
                <w:sz w:val="21"/>
                <w:szCs w:val="21"/>
                <w:lang w:eastAsia="zh-CN"/>
              </w:rPr>
            </w:pPr>
            <w:r w:rsidRPr="00A97486">
              <w:rPr>
                <w:rFonts w:hint="eastAsia"/>
                <w:sz w:val="21"/>
                <w:szCs w:val="21"/>
                <w:lang w:eastAsia="zh-CN"/>
              </w:rPr>
              <w:t>上海地铁</w:t>
            </w:r>
            <w:r w:rsidRPr="00A97486">
              <w:rPr>
                <w:rFonts w:hint="eastAsia"/>
                <w:sz w:val="21"/>
                <w:szCs w:val="21"/>
                <w:lang w:eastAsia="zh-CN"/>
              </w:rPr>
              <w:t>5</w:t>
            </w:r>
            <w:r w:rsidRPr="00A97486">
              <w:rPr>
                <w:rFonts w:hint="eastAsia"/>
                <w:sz w:val="21"/>
                <w:szCs w:val="21"/>
                <w:lang w:eastAsia="zh-CN"/>
              </w:rPr>
              <w:t>号线列车空调系统技术方案</w:t>
            </w:r>
          </w:p>
        </w:tc>
      </w:tr>
      <w:tr w:rsidR="00A12904" w:rsidRPr="00A97486" w:rsidTr="00983519">
        <w:trPr>
          <w:trHeight w:val="300"/>
        </w:trPr>
        <w:tc>
          <w:tcPr>
            <w:tcW w:w="2002" w:type="pct"/>
            <w:shd w:val="clear" w:color="auto" w:fill="auto"/>
            <w:vAlign w:val="center"/>
          </w:tcPr>
          <w:p w:rsidR="00A12904" w:rsidRPr="00A97486" w:rsidRDefault="00A12904" w:rsidP="00983519">
            <w:pPr>
              <w:pStyle w:val="knd-10"/>
              <w:numPr>
                <w:ilvl w:val="0"/>
                <w:numId w:val="0"/>
              </w:numPr>
              <w:tabs>
                <w:tab w:val="left" w:pos="360"/>
              </w:tabs>
              <w:spacing w:after="0" w:line="400" w:lineRule="exact"/>
              <w:jc w:val="both"/>
              <w:rPr>
                <w:sz w:val="21"/>
                <w:szCs w:val="21"/>
                <w:lang w:eastAsia="zh-CN"/>
              </w:rPr>
            </w:pPr>
            <w:r w:rsidRPr="00A97486">
              <w:rPr>
                <w:sz w:val="21"/>
                <w:szCs w:val="21"/>
                <w:lang w:eastAsia="zh-CN"/>
              </w:rPr>
              <w:t>CT57-CC-HVAC</w:t>
            </w:r>
          </w:p>
        </w:tc>
        <w:tc>
          <w:tcPr>
            <w:tcW w:w="517" w:type="pct"/>
            <w:shd w:val="clear" w:color="auto" w:fill="auto"/>
            <w:vAlign w:val="center"/>
          </w:tcPr>
          <w:p w:rsidR="00A12904" w:rsidRPr="00A97486" w:rsidRDefault="00A12904" w:rsidP="00983519">
            <w:pPr>
              <w:pStyle w:val="knd-10"/>
              <w:numPr>
                <w:ilvl w:val="0"/>
                <w:numId w:val="0"/>
              </w:numPr>
              <w:tabs>
                <w:tab w:val="left" w:pos="360"/>
              </w:tabs>
              <w:spacing w:after="0" w:line="400" w:lineRule="exact"/>
              <w:jc w:val="both"/>
              <w:rPr>
                <w:sz w:val="21"/>
                <w:szCs w:val="21"/>
                <w:lang w:eastAsia="zh-CN"/>
              </w:rPr>
            </w:pPr>
            <w:r w:rsidRPr="00A97486">
              <w:rPr>
                <w:rFonts w:hint="eastAsia"/>
                <w:sz w:val="21"/>
                <w:szCs w:val="21"/>
                <w:lang w:eastAsia="zh-CN"/>
              </w:rPr>
              <w:t>02</w:t>
            </w:r>
          </w:p>
        </w:tc>
        <w:tc>
          <w:tcPr>
            <w:tcW w:w="2481" w:type="pct"/>
            <w:shd w:val="clear" w:color="auto" w:fill="auto"/>
            <w:vAlign w:val="center"/>
          </w:tcPr>
          <w:p w:rsidR="00A12904" w:rsidRPr="00A97486" w:rsidRDefault="00A12904" w:rsidP="00A619F0">
            <w:pPr>
              <w:pStyle w:val="knd-10"/>
              <w:numPr>
                <w:ilvl w:val="0"/>
                <w:numId w:val="0"/>
              </w:numPr>
              <w:tabs>
                <w:tab w:val="left" w:pos="360"/>
              </w:tabs>
              <w:spacing w:after="0" w:line="400" w:lineRule="exact"/>
              <w:jc w:val="both"/>
              <w:rPr>
                <w:sz w:val="21"/>
                <w:szCs w:val="21"/>
                <w:lang w:eastAsia="zh-CN"/>
              </w:rPr>
            </w:pPr>
            <w:r w:rsidRPr="00A97486">
              <w:rPr>
                <w:rFonts w:hint="eastAsia"/>
                <w:sz w:val="21"/>
                <w:szCs w:val="21"/>
                <w:lang w:eastAsia="zh-CN"/>
              </w:rPr>
              <w:t>上海地铁</w:t>
            </w:r>
            <w:r w:rsidRPr="00A97486">
              <w:rPr>
                <w:rFonts w:hint="eastAsia"/>
                <w:sz w:val="21"/>
                <w:szCs w:val="21"/>
                <w:lang w:eastAsia="zh-CN"/>
              </w:rPr>
              <w:t>5</w:t>
            </w:r>
            <w:r w:rsidRPr="00A97486">
              <w:rPr>
                <w:rFonts w:hint="eastAsia"/>
                <w:sz w:val="21"/>
                <w:szCs w:val="21"/>
                <w:lang w:eastAsia="zh-CN"/>
              </w:rPr>
              <w:t>号线延伸列车空调系统控制方案</w:t>
            </w:r>
          </w:p>
        </w:tc>
      </w:tr>
      <w:tr w:rsidR="00EE742E" w:rsidRPr="00A97486" w:rsidTr="00983519">
        <w:trPr>
          <w:trHeight w:val="300"/>
        </w:trPr>
        <w:tc>
          <w:tcPr>
            <w:tcW w:w="2002" w:type="pct"/>
            <w:shd w:val="clear" w:color="auto" w:fill="auto"/>
            <w:vAlign w:val="center"/>
          </w:tcPr>
          <w:p w:rsidR="00EE742E" w:rsidRPr="00A97486" w:rsidRDefault="0049762B" w:rsidP="00983519">
            <w:pPr>
              <w:pStyle w:val="knd-10"/>
              <w:numPr>
                <w:ilvl w:val="0"/>
                <w:numId w:val="0"/>
              </w:numPr>
              <w:tabs>
                <w:tab w:val="left" w:pos="360"/>
              </w:tabs>
              <w:spacing w:after="0" w:line="400" w:lineRule="exact"/>
              <w:jc w:val="both"/>
              <w:rPr>
                <w:sz w:val="21"/>
                <w:szCs w:val="21"/>
                <w:lang w:eastAsia="zh-CN"/>
              </w:rPr>
            </w:pPr>
            <w:r w:rsidRPr="00A97486">
              <w:rPr>
                <w:sz w:val="21"/>
                <w:szCs w:val="21"/>
                <w:lang w:eastAsia="zh-CN"/>
              </w:rPr>
              <w:t>CRRC-SH05EX-FDC-007</w:t>
            </w:r>
          </w:p>
        </w:tc>
        <w:tc>
          <w:tcPr>
            <w:tcW w:w="517" w:type="pct"/>
            <w:shd w:val="clear" w:color="auto" w:fill="auto"/>
            <w:vAlign w:val="center"/>
          </w:tcPr>
          <w:p w:rsidR="00EE742E" w:rsidRPr="00A97486" w:rsidRDefault="0049762B" w:rsidP="00983519">
            <w:pPr>
              <w:pStyle w:val="knd-10"/>
              <w:numPr>
                <w:ilvl w:val="0"/>
                <w:numId w:val="0"/>
              </w:numPr>
              <w:tabs>
                <w:tab w:val="left" w:pos="360"/>
              </w:tabs>
              <w:spacing w:after="0" w:line="400" w:lineRule="exact"/>
              <w:jc w:val="both"/>
              <w:rPr>
                <w:sz w:val="21"/>
                <w:szCs w:val="21"/>
                <w:lang w:eastAsia="zh-CN"/>
              </w:rPr>
            </w:pPr>
            <w:r w:rsidRPr="00A97486">
              <w:rPr>
                <w:rFonts w:hint="eastAsia"/>
                <w:sz w:val="21"/>
                <w:szCs w:val="21"/>
                <w:lang w:eastAsia="zh-CN"/>
              </w:rPr>
              <w:t>B</w:t>
            </w:r>
          </w:p>
        </w:tc>
        <w:tc>
          <w:tcPr>
            <w:tcW w:w="2481" w:type="pct"/>
            <w:shd w:val="clear" w:color="auto" w:fill="auto"/>
            <w:vAlign w:val="center"/>
          </w:tcPr>
          <w:p w:rsidR="00EE742E" w:rsidRPr="00A97486" w:rsidRDefault="0049762B" w:rsidP="00A619F0">
            <w:pPr>
              <w:pStyle w:val="knd-10"/>
              <w:numPr>
                <w:ilvl w:val="0"/>
                <w:numId w:val="0"/>
              </w:numPr>
              <w:tabs>
                <w:tab w:val="left" w:pos="360"/>
              </w:tabs>
              <w:spacing w:after="0" w:line="400" w:lineRule="exact"/>
              <w:jc w:val="both"/>
              <w:rPr>
                <w:sz w:val="21"/>
                <w:szCs w:val="21"/>
                <w:lang w:eastAsia="zh-CN"/>
              </w:rPr>
            </w:pPr>
            <w:r w:rsidRPr="00A97486">
              <w:rPr>
                <w:rFonts w:hint="eastAsia"/>
                <w:sz w:val="21"/>
                <w:szCs w:val="21"/>
                <w:lang w:eastAsia="zh-CN"/>
              </w:rPr>
              <w:t>空调系统采购技术条件</w:t>
            </w:r>
          </w:p>
        </w:tc>
      </w:tr>
      <w:tr w:rsidR="00EE742E" w:rsidRPr="00A97486" w:rsidTr="00983519">
        <w:trPr>
          <w:trHeight w:val="300"/>
        </w:trPr>
        <w:tc>
          <w:tcPr>
            <w:tcW w:w="2002" w:type="pct"/>
            <w:shd w:val="clear" w:color="auto" w:fill="auto"/>
            <w:vAlign w:val="center"/>
          </w:tcPr>
          <w:p w:rsidR="00EE742E" w:rsidRPr="00A97486" w:rsidRDefault="00EE742E" w:rsidP="00983519">
            <w:pPr>
              <w:pStyle w:val="knd-10"/>
              <w:numPr>
                <w:ilvl w:val="0"/>
                <w:numId w:val="0"/>
              </w:numPr>
              <w:tabs>
                <w:tab w:val="left" w:pos="360"/>
              </w:tabs>
              <w:spacing w:after="0" w:line="400" w:lineRule="exact"/>
              <w:jc w:val="both"/>
              <w:rPr>
                <w:sz w:val="21"/>
                <w:szCs w:val="21"/>
              </w:rPr>
            </w:pPr>
            <w:r w:rsidRPr="00A97486">
              <w:rPr>
                <w:rFonts w:hint="eastAsia"/>
                <w:sz w:val="21"/>
                <w:szCs w:val="21"/>
              </w:rPr>
              <w:t>TB/T 1804</w:t>
            </w:r>
          </w:p>
        </w:tc>
        <w:tc>
          <w:tcPr>
            <w:tcW w:w="517" w:type="pct"/>
            <w:shd w:val="clear" w:color="auto" w:fill="auto"/>
            <w:vAlign w:val="center"/>
          </w:tcPr>
          <w:p w:rsidR="00EE742E" w:rsidRPr="00A97486" w:rsidRDefault="00EE742E" w:rsidP="00983519">
            <w:pPr>
              <w:pStyle w:val="knd-10"/>
              <w:numPr>
                <w:ilvl w:val="0"/>
                <w:numId w:val="0"/>
              </w:numPr>
              <w:tabs>
                <w:tab w:val="left" w:pos="360"/>
              </w:tabs>
              <w:spacing w:after="0" w:line="400" w:lineRule="exact"/>
              <w:jc w:val="both"/>
              <w:rPr>
                <w:sz w:val="21"/>
                <w:szCs w:val="21"/>
              </w:rPr>
            </w:pPr>
            <w:r w:rsidRPr="00A97486">
              <w:rPr>
                <w:rFonts w:hint="eastAsia"/>
                <w:sz w:val="21"/>
                <w:szCs w:val="21"/>
              </w:rPr>
              <w:t>2009</w:t>
            </w:r>
          </w:p>
        </w:tc>
        <w:tc>
          <w:tcPr>
            <w:tcW w:w="2481" w:type="pct"/>
            <w:shd w:val="clear" w:color="auto" w:fill="auto"/>
            <w:vAlign w:val="center"/>
          </w:tcPr>
          <w:p w:rsidR="00EE742E" w:rsidRPr="00A97486" w:rsidRDefault="00EE742E" w:rsidP="00983519">
            <w:pPr>
              <w:pStyle w:val="knd-10"/>
              <w:numPr>
                <w:ilvl w:val="0"/>
                <w:numId w:val="0"/>
              </w:numPr>
              <w:tabs>
                <w:tab w:val="left" w:pos="360"/>
              </w:tabs>
              <w:spacing w:after="0" w:line="400" w:lineRule="exact"/>
              <w:jc w:val="both"/>
              <w:rPr>
                <w:sz w:val="21"/>
                <w:szCs w:val="21"/>
              </w:rPr>
            </w:pPr>
            <w:r w:rsidRPr="00A97486">
              <w:rPr>
                <w:rFonts w:hint="eastAsia"/>
                <w:sz w:val="21"/>
                <w:szCs w:val="21"/>
              </w:rPr>
              <w:t>铁道客车空调机组</w:t>
            </w:r>
          </w:p>
        </w:tc>
      </w:tr>
      <w:tr w:rsidR="00EE742E" w:rsidRPr="00A97486" w:rsidTr="00983519">
        <w:trPr>
          <w:trHeight w:val="525"/>
        </w:trPr>
        <w:tc>
          <w:tcPr>
            <w:tcW w:w="2002" w:type="pct"/>
            <w:shd w:val="clear" w:color="auto" w:fill="auto"/>
            <w:vAlign w:val="center"/>
          </w:tcPr>
          <w:p w:rsidR="00EE742E" w:rsidRPr="00A97486" w:rsidRDefault="00EE742E" w:rsidP="00983519">
            <w:pPr>
              <w:pStyle w:val="knd-10"/>
              <w:numPr>
                <w:ilvl w:val="0"/>
                <w:numId w:val="0"/>
              </w:numPr>
              <w:tabs>
                <w:tab w:val="left" w:pos="360"/>
              </w:tabs>
              <w:spacing w:after="0" w:line="400" w:lineRule="exact"/>
              <w:jc w:val="both"/>
              <w:rPr>
                <w:sz w:val="21"/>
                <w:szCs w:val="21"/>
              </w:rPr>
            </w:pPr>
            <w:r w:rsidRPr="00A97486">
              <w:rPr>
                <w:rFonts w:hint="eastAsia"/>
                <w:sz w:val="21"/>
                <w:szCs w:val="21"/>
              </w:rPr>
              <w:t>TB/T 1484.1</w:t>
            </w:r>
          </w:p>
        </w:tc>
        <w:tc>
          <w:tcPr>
            <w:tcW w:w="517" w:type="pct"/>
            <w:shd w:val="clear" w:color="auto" w:fill="auto"/>
            <w:vAlign w:val="center"/>
          </w:tcPr>
          <w:p w:rsidR="00EE742E" w:rsidRPr="00A97486" w:rsidRDefault="00EE742E" w:rsidP="00983519">
            <w:pPr>
              <w:pStyle w:val="knd-10"/>
              <w:numPr>
                <w:ilvl w:val="0"/>
                <w:numId w:val="0"/>
              </w:numPr>
              <w:tabs>
                <w:tab w:val="left" w:pos="360"/>
              </w:tabs>
              <w:spacing w:after="0" w:line="400" w:lineRule="exact"/>
              <w:jc w:val="both"/>
              <w:rPr>
                <w:sz w:val="21"/>
                <w:szCs w:val="21"/>
              </w:rPr>
            </w:pPr>
            <w:r w:rsidRPr="00A97486">
              <w:rPr>
                <w:rFonts w:hint="eastAsia"/>
                <w:sz w:val="21"/>
                <w:szCs w:val="21"/>
              </w:rPr>
              <w:t>2001</w:t>
            </w:r>
          </w:p>
        </w:tc>
        <w:tc>
          <w:tcPr>
            <w:tcW w:w="2481" w:type="pct"/>
            <w:shd w:val="clear" w:color="auto" w:fill="auto"/>
            <w:vAlign w:val="center"/>
          </w:tcPr>
          <w:p w:rsidR="00EE742E" w:rsidRPr="00A97486" w:rsidRDefault="00EE742E" w:rsidP="00983519">
            <w:pPr>
              <w:pStyle w:val="knd-10"/>
              <w:numPr>
                <w:ilvl w:val="0"/>
                <w:numId w:val="0"/>
              </w:numPr>
              <w:tabs>
                <w:tab w:val="left" w:pos="360"/>
              </w:tabs>
              <w:spacing w:after="0" w:line="400" w:lineRule="exact"/>
              <w:jc w:val="both"/>
              <w:rPr>
                <w:sz w:val="21"/>
                <w:szCs w:val="21"/>
                <w:lang w:eastAsia="zh-CN"/>
              </w:rPr>
            </w:pPr>
            <w:r w:rsidRPr="00A97486">
              <w:rPr>
                <w:rFonts w:hint="eastAsia"/>
                <w:sz w:val="21"/>
                <w:szCs w:val="21"/>
                <w:lang w:eastAsia="zh-CN"/>
              </w:rPr>
              <w:t>铁路机车车辆电缆订货技术条件第</w:t>
            </w:r>
            <w:r w:rsidRPr="00A97486">
              <w:rPr>
                <w:rFonts w:hint="eastAsia"/>
                <w:sz w:val="21"/>
                <w:szCs w:val="21"/>
                <w:lang w:eastAsia="zh-CN"/>
              </w:rPr>
              <w:t>1</w:t>
            </w:r>
            <w:r w:rsidRPr="00A97486">
              <w:rPr>
                <w:rFonts w:hint="eastAsia"/>
                <w:sz w:val="21"/>
                <w:szCs w:val="21"/>
                <w:lang w:eastAsia="zh-CN"/>
              </w:rPr>
              <w:t>部分：额定电压</w:t>
            </w:r>
            <w:r w:rsidRPr="00A97486">
              <w:rPr>
                <w:rFonts w:hint="eastAsia"/>
                <w:sz w:val="21"/>
                <w:szCs w:val="21"/>
                <w:lang w:eastAsia="zh-CN"/>
              </w:rPr>
              <w:t>3KV</w:t>
            </w:r>
            <w:r w:rsidRPr="00A97486">
              <w:rPr>
                <w:rFonts w:hint="eastAsia"/>
                <w:sz w:val="21"/>
                <w:szCs w:val="21"/>
                <w:lang w:eastAsia="zh-CN"/>
              </w:rPr>
              <w:t>及以下电缆</w:t>
            </w:r>
          </w:p>
        </w:tc>
      </w:tr>
      <w:tr w:rsidR="00EE742E" w:rsidRPr="00A97486" w:rsidTr="00983519">
        <w:trPr>
          <w:trHeight w:val="300"/>
        </w:trPr>
        <w:tc>
          <w:tcPr>
            <w:tcW w:w="2002" w:type="pct"/>
            <w:shd w:val="clear" w:color="auto" w:fill="auto"/>
            <w:vAlign w:val="center"/>
          </w:tcPr>
          <w:p w:rsidR="00EE742E" w:rsidRPr="00A97486" w:rsidRDefault="00AE7CEC" w:rsidP="00983519">
            <w:pPr>
              <w:pStyle w:val="knd-10"/>
              <w:numPr>
                <w:ilvl w:val="0"/>
                <w:numId w:val="0"/>
              </w:numPr>
              <w:tabs>
                <w:tab w:val="left" w:pos="360"/>
              </w:tabs>
              <w:spacing w:after="0" w:line="400" w:lineRule="exact"/>
              <w:jc w:val="both"/>
              <w:rPr>
                <w:sz w:val="21"/>
                <w:szCs w:val="21"/>
              </w:rPr>
            </w:pPr>
            <w:r w:rsidRPr="00A97486">
              <w:rPr>
                <w:sz w:val="21"/>
                <w:szCs w:val="21"/>
              </w:rPr>
              <w:t>CT57-INF-SAL</w:t>
            </w:r>
          </w:p>
        </w:tc>
        <w:tc>
          <w:tcPr>
            <w:tcW w:w="517" w:type="pct"/>
            <w:shd w:val="clear" w:color="auto" w:fill="auto"/>
            <w:vAlign w:val="center"/>
          </w:tcPr>
          <w:p w:rsidR="00EE742E" w:rsidRPr="00A97486" w:rsidRDefault="00AE7CEC" w:rsidP="00983519">
            <w:pPr>
              <w:pStyle w:val="knd-10"/>
              <w:numPr>
                <w:ilvl w:val="0"/>
                <w:numId w:val="0"/>
              </w:numPr>
              <w:tabs>
                <w:tab w:val="left" w:pos="360"/>
              </w:tabs>
              <w:spacing w:after="0" w:line="400" w:lineRule="exact"/>
              <w:jc w:val="both"/>
              <w:rPr>
                <w:sz w:val="21"/>
                <w:szCs w:val="21"/>
                <w:lang w:eastAsia="zh-CN"/>
              </w:rPr>
            </w:pPr>
            <w:r w:rsidRPr="00A97486">
              <w:rPr>
                <w:rFonts w:hint="eastAsia"/>
                <w:sz w:val="21"/>
                <w:szCs w:val="21"/>
                <w:lang w:eastAsia="zh-CN"/>
              </w:rPr>
              <w:t>G</w:t>
            </w:r>
          </w:p>
        </w:tc>
        <w:tc>
          <w:tcPr>
            <w:tcW w:w="2481" w:type="pct"/>
            <w:shd w:val="clear" w:color="auto" w:fill="auto"/>
            <w:vAlign w:val="center"/>
          </w:tcPr>
          <w:p w:rsidR="00EE742E" w:rsidRPr="00A97486" w:rsidRDefault="008A0B9D" w:rsidP="00983519">
            <w:pPr>
              <w:pStyle w:val="knd-10"/>
              <w:numPr>
                <w:ilvl w:val="0"/>
                <w:numId w:val="0"/>
              </w:numPr>
              <w:tabs>
                <w:tab w:val="left" w:pos="360"/>
              </w:tabs>
              <w:spacing w:after="0" w:line="400" w:lineRule="exact"/>
              <w:jc w:val="both"/>
              <w:rPr>
                <w:color w:val="000000"/>
                <w:sz w:val="21"/>
                <w:szCs w:val="21"/>
              </w:rPr>
            </w:pPr>
            <w:r w:rsidRPr="00A97486">
              <w:rPr>
                <w:rFonts w:hint="eastAsia"/>
                <w:color w:val="000000"/>
                <w:sz w:val="21"/>
                <w:szCs w:val="21"/>
                <w:lang w:eastAsia="zh-CN"/>
              </w:rPr>
              <w:t>客室</w:t>
            </w:r>
            <w:r w:rsidR="00EE742E" w:rsidRPr="00A97486">
              <w:rPr>
                <w:rFonts w:hint="eastAsia"/>
                <w:color w:val="000000"/>
                <w:sz w:val="21"/>
                <w:szCs w:val="21"/>
              </w:rPr>
              <w:t>空调机组接口图</w:t>
            </w:r>
          </w:p>
        </w:tc>
      </w:tr>
      <w:tr w:rsidR="00EE742E" w:rsidRPr="00A97486" w:rsidTr="00983519">
        <w:trPr>
          <w:trHeight w:val="300"/>
        </w:trPr>
        <w:tc>
          <w:tcPr>
            <w:tcW w:w="2002" w:type="pct"/>
            <w:shd w:val="clear" w:color="auto" w:fill="auto"/>
            <w:vAlign w:val="center"/>
          </w:tcPr>
          <w:p w:rsidR="00EE742E" w:rsidRPr="00A97486" w:rsidRDefault="00AE7CEC" w:rsidP="008A0B9D">
            <w:pPr>
              <w:pStyle w:val="knd-10"/>
              <w:numPr>
                <w:ilvl w:val="0"/>
                <w:numId w:val="0"/>
              </w:numPr>
              <w:tabs>
                <w:tab w:val="left" w:pos="360"/>
              </w:tabs>
              <w:spacing w:after="0" w:line="400" w:lineRule="exact"/>
              <w:jc w:val="both"/>
              <w:rPr>
                <w:sz w:val="21"/>
                <w:szCs w:val="21"/>
              </w:rPr>
            </w:pPr>
            <w:r w:rsidRPr="00A97486">
              <w:rPr>
                <w:sz w:val="21"/>
                <w:szCs w:val="21"/>
              </w:rPr>
              <w:t>CT57-INF-CAB</w:t>
            </w:r>
          </w:p>
        </w:tc>
        <w:tc>
          <w:tcPr>
            <w:tcW w:w="517" w:type="pct"/>
            <w:shd w:val="clear" w:color="auto" w:fill="auto"/>
            <w:vAlign w:val="center"/>
          </w:tcPr>
          <w:p w:rsidR="00EE742E" w:rsidRPr="00A97486" w:rsidRDefault="00AE7CEC" w:rsidP="00983519">
            <w:pPr>
              <w:pStyle w:val="knd-10"/>
              <w:numPr>
                <w:ilvl w:val="0"/>
                <w:numId w:val="0"/>
              </w:numPr>
              <w:tabs>
                <w:tab w:val="left" w:pos="360"/>
              </w:tabs>
              <w:spacing w:after="0" w:line="400" w:lineRule="exact"/>
              <w:jc w:val="both"/>
              <w:rPr>
                <w:sz w:val="21"/>
                <w:szCs w:val="21"/>
                <w:lang w:eastAsia="zh-CN"/>
              </w:rPr>
            </w:pPr>
            <w:r w:rsidRPr="00A97486">
              <w:rPr>
                <w:rFonts w:hint="eastAsia"/>
                <w:sz w:val="21"/>
                <w:szCs w:val="21"/>
                <w:lang w:eastAsia="zh-CN"/>
              </w:rPr>
              <w:t>G</w:t>
            </w:r>
          </w:p>
        </w:tc>
        <w:tc>
          <w:tcPr>
            <w:tcW w:w="2481" w:type="pct"/>
            <w:shd w:val="clear" w:color="auto" w:fill="auto"/>
            <w:vAlign w:val="center"/>
          </w:tcPr>
          <w:p w:rsidR="00EE742E" w:rsidRPr="00A97486" w:rsidRDefault="008A0B9D" w:rsidP="00983519">
            <w:pPr>
              <w:pStyle w:val="knd-10"/>
              <w:numPr>
                <w:ilvl w:val="0"/>
                <w:numId w:val="0"/>
              </w:numPr>
              <w:tabs>
                <w:tab w:val="left" w:pos="360"/>
              </w:tabs>
              <w:spacing w:after="0" w:line="400" w:lineRule="exact"/>
              <w:jc w:val="both"/>
              <w:rPr>
                <w:color w:val="FF0000"/>
                <w:sz w:val="21"/>
                <w:szCs w:val="21"/>
                <w:lang w:eastAsia="zh-CN"/>
              </w:rPr>
            </w:pPr>
            <w:r w:rsidRPr="00A97486">
              <w:rPr>
                <w:rFonts w:hint="eastAsia"/>
                <w:sz w:val="21"/>
                <w:szCs w:val="21"/>
                <w:lang w:eastAsia="zh-CN"/>
              </w:rPr>
              <w:t>司机室空调机组接口图</w:t>
            </w:r>
          </w:p>
        </w:tc>
      </w:tr>
      <w:tr w:rsidR="00EE742E" w:rsidRPr="00A97486" w:rsidTr="00983519">
        <w:trPr>
          <w:trHeight w:val="300"/>
        </w:trPr>
        <w:tc>
          <w:tcPr>
            <w:tcW w:w="2002" w:type="pct"/>
            <w:shd w:val="clear" w:color="auto" w:fill="auto"/>
            <w:vAlign w:val="center"/>
          </w:tcPr>
          <w:p w:rsidR="00EE742E" w:rsidRPr="00A97486" w:rsidRDefault="00FB229D" w:rsidP="00EA45FF">
            <w:pPr>
              <w:pStyle w:val="knd-10"/>
              <w:numPr>
                <w:ilvl w:val="0"/>
                <w:numId w:val="0"/>
              </w:numPr>
              <w:tabs>
                <w:tab w:val="left" w:pos="360"/>
              </w:tabs>
              <w:spacing w:after="0" w:line="400" w:lineRule="exact"/>
              <w:jc w:val="both"/>
              <w:rPr>
                <w:sz w:val="21"/>
                <w:szCs w:val="21"/>
              </w:rPr>
            </w:pPr>
            <w:r w:rsidRPr="00A97486">
              <w:rPr>
                <w:rFonts w:hint="eastAsia"/>
                <w:color w:val="000000"/>
                <w:sz w:val="21"/>
                <w:szCs w:val="21"/>
                <w:lang w:eastAsia="zh-CN"/>
              </w:rPr>
              <w:t>D957-1000-01-K SHL5EX</w:t>
            </w:r>
          </w:p>
        </w:tc>
        <w:tc>
          <w:tcPr>
            <w:tcW w:w="517" w:type="pct"/>
            <w:shd w:val="clear" w:color="auto" w:fill="auto"/>
            <w:vAlign w:val="center"/>
          </w:tcPr>
          <w:p w:rsidR="00EE742E" w:rsidRPr="00A97486" w:rsidRDefault="00A614B6" w:rsidP="00983519">
            <w:pPr>
              <w:pStyle w:val="knd-10"/>
              <w:numPr>
                <w:ilvl w:val="0"/>
                <w:numId w:val="0"/>
              </w:numPr>
              <w:tabs>
                <w:tab w:val="left" w:pos="360"/>
              </w:tabs>
              <w:spacing w:after="0" w:line="400" w:lineRule="exact"/>
              <w:jc w:val="both"/>
              <w:rPr>
                <w:sz w:val="21"/>
                <w:szCs w:val="21"/>
                <w:lang w:eastAsia="zh-CN"/>
              </w:rPr>
            </w:pPr>
            <w:r w:rsidRPr="00A97486">
              <w:rPr>
                <w:sz w:val="21"/>
                <w:szCs w:val="21"/>
                <w:lang w:eastAsia="zh-CN"/>
              </w:rPr>
              <w:t>10</w:t>
            </w:r>
          </w:p>
        </w:tc>
        <w:tc>
          <w:tcPr>
            <w:tcW w:w="2481" w:type="pct"/>
            <w:shd w:val="clear" w:color="auto" w:fill="auto"/>
            <w:vAlign w:val="center"/>
          </w:tcPr>
          <w:p w:rsidR="00EE742E" w:rsidRPr="00A97486" w:rsidRDefault="00FB229D" w:rsidP="00983519">
            <w:pPr>
              <w:pStyle w:val="knd-10"/>
              <w:numPr>
                <w:ilvl w:val="0"/>
                <w:numId w:val="0"/>
              </w:numPr>
              <w:tabs>
                <w:tab w:val="left" w:pos="360"/>
              </w:tabs>
              <w:spacing w:after="0" w:line="400" w:lineRule="exact"/>
              <w:jc w:val="both"/>
              <w:rPr>
                <w:color w:val="000000"/>
                <w:sz w:val="21"/>
                <w:szCs w:val="21"/>
                <w:lang w:eastAsia="zh-CN"/>
              </w:rPr>
            </w:pPr>
            <w:r w:rsidRPr="00A97486">
              <w:rPr>
                <w:rFonts w:hint="eastAsia"/>
                <w:color w:val="000000"/>
                <w:sz w:val="21"/>
                <w:szCs w:val="21"/>
                <w:lang w:eastAsia="zh-CN"/>
              </w:rPr>
              <w:t>司机室和客室空调电气原理图</w:t>
            </w:r>
          </w:p>
        </w:tc>
      </w:tr>
      <w:tr w:rsidR="00EE742E" w:rsidRPr="00A97486" w:rsidTr="00983519">
        <w:trPr>
          <w:trHeight w:val="300"/>
        </w:trPr>
        <w:tc>
          <w:tcPr>
            <w:tcW w:w="2002" w:type="pct"/>
            <w:shd w:val="clear" w:color="auto" w:fill="auto"/>
            <w:vAlign w:val="center"/>
          </w:tcPr>
          <w:p w:rsidR="00EE742E" w:rsidRPr="00A97486" w:rsidRDefault="00A614B6" w:rsidP="004962C4">
            <w:pPr>
              <w:pStyle w:val="knd-10"/>
              <w:numPr>
                <w:ilvl w:val="0"/>
                <w:numId w:val="0"/>
              </w:numPr>
              <w:tabs>
                <w:tab w:val="left" w:pos="360"/>
              </w:tabs>
              <w:spacing w:after="0" w:line="400" w:lineRule="exact"/>
              <w:jc w:val="both"/>
              <w:rPr>
                <w:sz w:val="21"/>
                <w:szCs w:val="21"/>
                <w:lang w:eastAsia="zh-CN"/>
              </w:rPr>
            </w:pPr>
            <w:r w:rsidRPr="00A97486">
              <w:rPr>
                <w:rFonts w:hint="eastAsia"/>
                <w:sz w:val="21"/>
                <w:szCs w:val="21"/>
                <w:lang w:eastAsia="zh-CN"/>
              </w:rPr>
              <w:t>CT57-PTR-HVAC</w:t>
            </w:r>
          </w:p>
        </w:tc>
        <w:tc>
          <w:tcPr>
            <w:tcW w:w="517" w:type="pct"/>
            <w:shd w:val="clear" w:color="auto" w:fill="auto"/>
            <w:vAlign w:val="center"/>
          </w:tcPr>
          <w:p w:rsidR="00EE742E" w:rsidRPr="00A97486" w:rsidRDefault="00A614B6" w:rsidP="00983519">
            <w:pPr>
              <w:pStyle w:val="knd-10"/>
              <w:numPr>
                <w:ilvl w:val="0"/>
                <w:numId w:val="0"/>
              </w:numPr>
              <w:tabs>
                <w:tab w:val="left" w:pos="360"/>
              </w:tabs>
              <w:spacing w:after="0" w:line="400" w:lineRule="exact"/>
              <w:jc w:val="both"/>
              <w:rPr>
                <w:sz w:val="21"/>
                <w:szCs w:val="21"/>
                <w:lang w:eastAsia="zh-CN"/>
              </w:rPr>
            </w:pPr>
            <w:r w:rsidRPr="00A97486">
              <w:rPr>
                <w:sz w:val="21"/>
                <w:szCs w:val="21"/>
                <w:lang w:eastAsia="zh-CN"/>
              </w:rPr>
              <w:t>00</w:t>
            </w:r>
          </w:p>
        </w:tc>
        <w:tc>
          <w:tcPr>
            <w:tcW w:w="2481" w:type="pct"/>
            <w:shd w:val="clear" w:color="auto" w:fill="auto"/>
            <w:vAlign w:val="center"/>
          </w:tcPr>
          <w:p w:rsidR="00EE742E" w:rsidRPr="00A97486" w:rsidRDefault="00A614B6" w:rsidP="004962C4">
            <w:pPr>
              <w:pStyle w:val="knd-10"/>
              <w:numPr>
                <w:ilvl w:val="0"/>
                <w:numId w:val="0"/>
              </w:numPr>
              <w:tabs>
                <w:tab w:val="left" w:pos="360"/>
              </w:tabs>
              <w:spacing w:after="0" w:line="400" w:lineRule="exact"/>
              <w:jc w:val="both"/>
              <w:rPr>
                <w:sz w:val="21"/>
                <w:szCs w:val="21"/>
                <w:lang w:eastAsia="zh-CN"/>
              </w:rPr>
            </w:pPr>
            <w:r w:rsidRPr="00A97486">
              <w:rPr>
                <w:rFonts w:hint="eastAsia"/>
                <w:sz w:val="21"/>
                <w:szCs w:val="21"/>
                <w:lang w:eastAsia="zh-CN"/>
              </w:rPr>
              <w:t>上海地铁</w:t>
            </w:r>
            <w:r w:rsidRPr="00A97486">
              <w:rPr>
                <w:rFonts w:hint="eastAsia"/>
                <w:sz w:val="21"/>
                <w:szCs w:val="21"/>
                <w:lang w:eastAsia="zh-CN"/>
              </w:rPr>
              <w:t>5</w:t>
            </w:r>
            <w:r w:rsidRPr="00A97486">
              <w:rPr>
                <w:rFonts w:hint="eastAsia"/>
                <w:sz w:val="21"/>
                <w:szCs w:val="21"/>
                <w:lang w:eastAsia="zh-CN"/>
              </w:rPr>
              <w:t>号线客室空调机组型式试验报告</w:t>
            </w:r>
          </w:p>
        </w:tc>
      </w:tr>
      <w:tr w:rsidR="00051939" w:rsidRPr="00A97486" w:rsidTr="00983519">
        <w:trPr>
          <w:trHeight w:val="300"/>
        </w:trPr>
        <w:tc>
          <w:tcPr>
            <w:tcW w:w="2002" w:type="pct"/>
            <w:shd w:val="clear" w:color="auto" w:fill="auto"/>
            <w:vAlign w:val="center"/>
          </w:tcPr>
          <w:p w:rsidR="00051939" w:rsidRPr="00A97486" w:rsidRDefault="008B0297" w:rsidP="004962C4">
            <w:pPr>
              <w:pStyle w:val="knd-10"/>
              <w:numPr>
                <w:ilvl w:val="0"/>
                <w:numId w:val="0"/>
              </w:numPr>
              <w:tabs>
                <w:tab w:val="left" w:pos="360"/>
              </w:tabs>
              <w:spacing w:after="0" w:line="400" w:lineRule="exact"/>
              <w:jc w:val="both"/>
              <w:rPr>
                <w:sz w:val="21"/>
                <w:szCs w:val="21"/>
                <w:lang w:val="en-US" w:eastAsia="zh-CN"/>
              </w:rPr>
            </w:pPr>
            <w:r w:rsidRPr="00A97486">
              <w:rPr>
                <w:rFonts w:hint="eastAsia"/>
                <w:sz w:val="21"/>
                <w:szCs w:val="21"/>
                <w:lang w:eastAsia="zh-CN"/>
              </w:rPr>
              <w:t>CT57-PTR-CAB</w:t>
            </w:r>
          </w:p>
        </w:tc>
        <w:tc>
          <w:tcPr>
            <w:tcW w:w="517" w:type="pct"/>
            <w:shd w:val="clear" w:color="auto" w:fill="auto"/>
            <w:vAlign w:val="center"/>
          </w:tcPr>
          <w:p w:rsidR="00051939" w:rsidRPr="00A97486" w:rsidRDefault="008B0297" w:rsidP="00983519">
            <w:pPr>
              <w:pStyle w:val="knd-10"/>
              <w:numPr>
                <w:ilvl w:val="0"/>
                <w:numId w:val="0"/>
              </w:numPr>
              <w:tabs>
                <w:tab w:val="left" w:pos="360"/>
              </w:tabs>
              <w:spacing w:after="0" w:line="400" w:lineRule="exact"/>
              <w:jc w:val="both"/>
              <w:rPr>
                <w:sz w:val="21"/>
                <w:szCs w:val="21"/>
                <w:lang w:eastAsia="zh-CN"/>
              </w:rPr>
            </w:pPr>
            <w:r w:rsidRPr="00A97486">
              <w:rPr>
                <w:rFonts w:hint="eastAsia"/>
                <w:sz w:val="21"/>
                <w:szCs w:val="21"/>
                <w:lang w:eastAsia="zh-CN"/>
              </w:rPr>
              <w:t>00</w:t>
            </w:r>
          </w:p>
        </w:tc>
        <w:tc>
          <w:tcPr>
            <w:tcW w:w="2481" w:type="pct"/>
            <w:shd w:val="clear" w:color="auto" w:fill="auto"/>
            <w:vAlign w:val="center"/>
          </w:tcPr>
          <w:p w:rsidR="00051939" w:rsidRPr="00A97486" w:rsidRDefault="008B0297" w:rsidP="004962C4">
            <w:pPr>
              <w:pStyle w:val="knd-10"/>
              <w:numPr>
                <w:ilvl w:val="0"/>
                <w:numId w:val="0"/>
              </w:numPr>
              <w:tabs>
                <w:tab w:val="left" w:pos="360"/>
              </w:tabs>
              <w:spacing w:after="0" w:line="400" w:lineRule="exact"/>
              <w:jc w:val="both"/>
              <w:rPr>
                <w:sz w:val="21"/>
                <w:szCs w:val="21"/>
                <w:lang w:eastAsia="zh-CN"/>
              </w:rPr>
            </w:pPr>
            <w:r w:rsidRPr="00A97486">
              <w:rPr>
                <w:rFonts w:hint="eastAsia"/>
                <w:sz w:val="21"/>
                <w:szCs w:val="21"/>
                <w:lang w:eastAsia="zh-CN"/>
              </w:rPr>
              <w:t>上海地铁</w:t>
            </w:r>
            <w:r w:rsidRPr="00A97486">
              <w:rPr>
                <w:rFonts w:hint="eastAsia"/>
                <w:sz w:val="21"/>
                <w:szCs w:val="21"/>
                <w:lang w:eastAsia="zh-CN"/>
              </w:rPr>
              <w:t>5</w:t>
            </w:r>
            <w:r w:rsidRPr="00A97486">
              <w:rPr>
                <w:rFonts w:hint="eastAsia"/>
                <w:sz w:val="21"/>
                <w:szCs w:val="21"/>
                <w:lang w:eastAsia="zh-CN"/>
              </w:rPr>
              <w:t>号线司机室空调机组型式试验报告</w:t>
            </w:r>
          </w:p>
        </w:tc>
      </w:tr>
      <w:tr w:rsidR="00EE742E" w:rsidRPr="00A97486" w:rsidTr="00983519">
        <w:trPr>
          <w:trHeight w:val="300"/>
        </w:trPr>
        <w:tc>
          <w:tcPr>
            <w:tcW w:w="2002" w:type="pct"/>
            <w:shd w:val="clear" w:color="auto" w:fill="auto"/>
            <w:vAlign w:val="center"/>
          </w:tcPr>
          <w:p w:rsidR="00EE742E" w:rsidRPr="00A97486" w:rsidRDefault="00EE742E" w:rsidP="00983519">
            <w:pPr>
              <w:pStyle w:val="knd-10"/>
              <w:numPr>
                <w:ilvl w:val="0"/>
                <w:numId w:val="0"/>
              </w:numPr>
              <w:tabs>
                <w:tab w:val="left" w:pos="360"/>
              </w:tabs>
              <w:spacing w:after="0" w:line="400" w:lineRule="exact"/>
              <w:jc w:val="both"/>
              <w:rPr>
                <w:sz w:val="21"/>
                <w:szCs w:val="21"/>
              </w:rPr>
            </w:pPr>
            <w:r w:rsidRPr="00A97486">
              <w:rPr>
                <w:rFonts w:hint="eastAsia"/>
                <w:sz w:val="21"/>
                <w:szCs w:val="21"/>
              </w:rPr>
              <w:t>GB/T 1804</w:t>
            </w:r>
          </w:p>
        </w:tc>
        <w:tc>
          <w:tcPr>
            <w:tcW w:w="517" w:type="pct"/>
            <w:shd w:val="clear" w:color="auto" w:fill="auto"/>
            <w:vAlign w:val="center"/>
          </w:tcPr>
          <w:p w:rsidR="00EE742E" w:rsidRPr="00A97486" w:rsidRDefault="00EE742E" w:rsidP="00983519">
            <w:pPr>
              <w:pStyle w:val="knd-10"/>
              <w:numPr>
                <w:ilvl w:val="0"/>
                <w:numId w:val="0"/>
              </w:numPr>
              <w:tabs>
                <w:tab w:val="left" w:pos="360"/>
              </w:tabs>
              <w:spacing w:after="0" w:line="400" w:lineRule="exact"/>
              <w:jc w:val="both"/>
              <w:rPr>
                <w:sz w:val="21"/>
                <w:szCs w:val="21"/>
              </w:rPr>
            </w:pPr>
            <w:r w:rsidRPr="00A97486">
              <w:rPr>
                <w:rFonts w:hint="eastAsia"/>
                <w:sz w:val="21"/>
                <w:szCs w:val="21"/>
              </w:rPr>
              <w:t>2000</w:t>
            </w:r>
          </w:p>
        </w:tc>
        <w:tc>
          <w:tcPr>
            <w:tcW w:w="2481" w:type="pct"/>
            <w:shd w:val="clear" w:color="auto" w:fill="auto"/>
            <w:vAlign w:val="center"/>
          </w:tcPr>
          <w:p w:rsidR="00EE742E" w:rsidRPr="00A97486" w:rsidRDefault="00EE742E" w:rsidP="00983519">
            <w:pPr>
              <w:pStyle w:val="knd-10"/>
              <w:numPr>
                <w:ilvl w:val="0"/>
                <w:numId w:val="0"/>
              </w:numPr>
              <w:tabs>
                <w:tab w:val="left" w:pos="360"/>
              </w:tabs>
              <w:spacing w:after="0" w:line="400" w:lineRule="exact"/>
              <w:jc w:val="both"/>
              <w:rPr>
                <w:sz w:val="21"/>
                <w:szCs w:val="21"/>
              </w:rPr>
            </w:pPr>
            <w:r w:rsidRPr="00A97486">
              <w:rPr>
                <w:rFonts w:hint="eastAsia"/>
                <w:sz w:val="21"/>
                <w:szCs w:val="21"/>
              </w:rPr>
              <w:t>一般公差</w:t>
            </w:r>
          </w:p>
        </w:tc>
      </w:tr>
      <w:tr w:rsidR="00EE742E" w:rsidRPr="00A97486" w:rsidTr="00983519">
        <w:trPr>
          <w:trHeight w:val="300"/>
        </w:trPr>
        <w:tc>
          <w:tcPr>
            <w:tcW w:w="2002" w:type="pct"/>
            <w:shd w:val="clear" w:color="auto" w:fill="auto"/>
            <w:vAlign w:val="center"/>
          </w:tcPr>
          <w:p w:rsidR="00EE742E" w:rsidRPr="00A97486" w:rsidRDefault="00EE742E" w:rsidP="00983519">
            <w:pPr>
              <w:pStyle w:val="knd-10"/>
              <w:numPr>
                <w:ilvl w:val="0"/>
                <w:numId w:val="0"/>
              </w:numPr>
              <w:tabs>
                <w:tab w:val="left" w:pos="360"/>
              </w:tabs>
              <w:spacing w:after="0" w:line="400" w:lineRule="exact"/>
              <w:jc w:val="both"/>
              <w:rPr>
                <w:sz w:val="21"/>
                <w:szCs w:val="21"/>
              </w:rPr>
            </w:pPr>
            <w:r w:rsidRPr="00A97486">
              <w:rPr>
                <w:rFonts w:hint="eastAsia"/>
                <w:sz w:val="21"/>
                <w:szCs w:val="21"/>
              </w:rPr>
              <w:t>IEC 60077</w:t>
            </w:r>
          </w:p>
        </w:tc>
        <w:tc>
          <w:tcPr>
            <w:tcW w:w="517" w:type="pct"/>
            <w:shd w:val="clear" w:color="auto" w:fill="auto"/>
            <w:vAlign w:val="center"/>
          </w:tcPr>
          <w:p w:rsidR="00EE742E" w:rsidRPr="00A97486" w:rsidRDefault="00EE742E" w:rsidP="00983519">
            <w:pPr>
              <w:pStyle w:val="knd-10"/>
              <w:numPr>
                <w:ilvl w:val="0"/>
                <w:numId w:val="0"/>
              </w:numPr>
              <w:tabs>
                <w:tab w:val="left" w:pos="360"/>
              </w:tabs>
              <w:spacing w:after="0" w:line="400" w:lineRule="exact"/>
              <w:jc w:val="both"/>
              <w:rPr>
                <w:sz w:val="21"/>
                <w:szCs w:val="21"/>
              </w:rPr>
            </w:pPr>
            <w:r w:rsidRPr="00A97486">
              <w:rPr>
                <w:rFonts w:hint="eastAsia"/>
                <w:sz w:val="21"/>
                <w:szCs w:val="21"/>
              </w:rPr>
              <w:t>—</w:t>
            </w:r>
          </w:p>
        </w:tc>
        <w:tc>
          <w:tcPr>
            <w:tcW w:w="2481" w:type="pct"/>
            <w:shd w:val="clear" w:color="auto" w:fill="auto"/>
            <w:vAlign w:val="center"/>
          </w:tcPr>
          <w:p w:rsidR="00EE742E" w:rsidRPr="00A97486" w:rsidRDefault="00EE742E" w:rsidP="00983519">
            <w:pPr>
              <w:pStyle w:val="knd-10"/>
              <w:numPr>
                <w:ilvl w:val="0"/>
                <w:numId w:val="0"/>
              </w:numPr>
              <w:tabs>
                <w:tab w:val="left" w:pos="360"/>
              </w:tabs>
              <w:spacing w:after="0" w:line="400" w:lineRule="exact"/>
              <w:jc w:val="both"/>
              <w:rPr>
                <w:sz w:val="21"/>
                <w:szCs w:val="21"/>
                <w:lang w:eastAsia="zh-CN"/>
              </w:rPr>
            </w:pPr>
            <w:r w:rsidRPr="00A97486">
              <w:rPr>
                <w:rFonts w:hint="eastAsia"/>
                <w:sz w:val="21"/>
                <w:szCs w:val="21"/>
                <w:lang w:eastAsia="zh-CN"/>
              </w:rPr>
              <w:t>铁路应用</w:t>
            </w:r>
            <w:r w:rsidRPr="00A97486">
              <w:rPr>
                <w:rFonts w:hint="eastAsia"/>
                <w:sz w:val="21"/>
                <w:szCs w:val="21"/>
                <w:lang w:eastAsia="zh-CN"/>
              </w:rPr>
              <w:t>-</w:t>
            </w:r>
            <w:r w:rsidRPr="00A97486">
              <w:rPr>
                <w:rFonts w:hint="eastAsia"/>
                <w:sz w:val="21"/>
                <w:szCs w:val="21"/>
                <w:lang w:eastAsia="zh-CN"/>
              </w:rPr>
              <w:t>车辆电气设备</w:t>
            </w:r>
          </w:p>
        </w:tc>
      </w:tr>
      <w:tr w:rsidR="00EE742E" w:rsidRPr="00A97486" w:rsidTr="00983519">
        <w:trPr>
          <w:trHeight w:val="300"/>
        </w:trPr>
        <w:tc>
          <w:tcPr>
            <w:tcW w:w="2002" w:type="pct"/>
            <w:shd w:val="clear" w:color="auto" w:fill="auto"/>
            <w:vAlign w:val="center"/>
          </w:tcPr>
          <w:p w:rsidR="00EE742E" w:rsidRPr="00A97486" w:rsidRDefault="00EE742E" w:rsidP="00983519">
            <w:pPr>
              <w:pStyle w:val="knd-10"/>
              <w:numPr>
                <w:ilvl w:val="0"/>
                <w:numId w:val="0"/>
              </w:numPr>
              <w:tabs>
                <w:tab w:val="left" w:pos="360"/>
              </w:tabs>
              <w:spacing w:after="0" w:line="400" w:lineRule="exact"/>
              <w:jc w:val="both"/>
              <w:rPr>
                <w:sz w:val="21"/>
                <w:szCs w:val="21"/>
              </w:rPr>
            </w:pPr>
            <w:r w:rsidRPr="00A97486">
              <w:rPr>
                <w:rFonts w:hint="eastAsia"/>
                <w:sz w:val="21"/>
                <w:szCs w:val="21"/>
              </w:rPr>
              <w:t>IEC 61133</w:t>
            </w:r>
          </w:p>
        </w:tc>
        <w:tc>
          <w:tcPr>
            <w:tcW w:w="517" w:type="pct"/>
            <w:shd w:val="clear" w:color="auto" w:fill="auto"/>
            <w:vAlign w:val="center"/>
          </w:tcPr>
          <w:p w:rsidR="00EE742E" w:rsidRPr="00A97486" w:rsidRDefault="00EE742E" w:rsidP="00983519">
            <w:pPr>
              <w:pStyle w:val="knd-10"/>
              <w:numPr>
                <w:ilvl w:val="0"/>
                <w:numId w:val="0"/>
              </w:numPr>
              <w:tabs>
                <w:tab w:val="left" w:pos="360"/>
              </w:tabs>
              <w:spacing w:after="0" w:line="400" w:lineRule="exact"/>
              <w:jc w:val="both"/>
              <w:rPr>
                <w:sz w:val="21"/>
                <w:szCs w:val="21"/>
              </w:rPr>
            </w:pPr>
            <w:r w:rsidRPr="00A97486">
              <w:rPr>
                <w:rFonts w:hint="eastAsia"/>
                <w:sz w:val="21"/>
                <w:szCs w:val="21"/>
              </w:rPr>
              <w:t>—</w:t>
            </w:r>
          </w:p>
        </w:tc>
        <w:tc>
          <w:tcPr>
            <w:tcW w:w="2481" w:type="pct"/>
            <w:shd w:val="clear" w:color="auto" w:fill="auto"/>
            <w:vAlign w:val="center"/>
          </w:tcPr>
          <w:p w:rsidR="00EE742E" w:rsidRPr="00A97486" w:rsidRDefault="00EE742E" w:rsidP="00983519">
            <w:pPr>
              <w:pStyle w:val="knd-10"/>
              <w:numPr>
                <w:ilvl w:val="0"/>
                <w:numId w:val="0"/>
              </w:numPr>
              <w:tabs>
                <w:tab w:val="left" w:pos="360"/>
              </w:tabs>
              <w:spacing w:after="0" w:line="400" w:lineRule="exact"/>
              <w:jc w:val="both"/>
              <w:rPr>
                <w:sz w:val="21"/>
                <w:szCs w:val="21"/>
                <w:lang w:eastAsia="zh-CN"/>
              </w:rPr>
            </w:pPr>
            <w:r w:rsidRPr="00A97486">
              <w:rPr>
                <w:rFonts w:hint="eastAsia"/>
                <w:sz w:val="21"/>
                <w:szCs w:val="21"/>
                <w:lang w:eastAsia="zh-CN"/>
              </w:rPr>
              <w:t>铁路设施</w:t>
            </w:r>
            <w:r w:rsidRPr="00A97486">
              <w:rPr>
                <w:rFonts w:hint="eastAsia"/>
                <w:sz w:val="21"/>
                <w:szCs w:val="21"/>
                <w:lang w:eastAsia="zh-CN"/>
              </w:rPr>
              <w:t>-</w:t>
            </w:r>
            <w:r w:rsidRPr="00A97486">
              <w:rPr>
                <w:rFonts w:hint="eastAsia"/>
                <w:sz w:val="21"/>
                <w:szCs w:val="21"/>
                <w:lang w:eastAsia="zh-CN"/>
              </w:rPr>
              <w:t>铁路车辆</w:t>
            </w:r>
            <w:r w:rsidRPr="00A97486">
              <w:rPr>
                <w:rFonts w:hint="eastAsia"/>
                <w:sz w:val="21"/>
                <w:szCs w:val="21"/>
                <w:lang w:eastAsia="zh-CN"/>
              </w:rPr>
              <w:t>-</w:t>
            </w:r>
            <w:r w:rsidRPr="00A97486">
              <w:rPr>
                <w:rFonts w:hint="eastAsia"/>
                <w:sz w:val="21"/>
                <w:szCs w:val="21"/>
                <w:lang w:eastAsia="zh-CN"/>
              </w:rPr>
              <w:t>车辆组装后和运行前的整车试验</w:t>
            </w:r>
          </w:p>
        </w:tc>
      </w:tr>
      <w:tr w:rsidR="00EE742E" w:rsidRPr="00A97486" w:rsidTr="00983519">
        <w:trPr>
          <w:trHeight w:val="525"/>
        </w:trPr>
        <w:tc>
          <w:tcPr>
            <w:tcW w:w="2002" w:type="pct"/>
            <w:shd w:val="clear" w:color="auto" w:fill="auto"/>
            <w:vAlign w:val="center"/>
          </w:tcPr>
          <w:p w:rsidR="00EE742E" w:rsidRPr="00A97486" w:rsidRDefault="00EE742E" w:rsidP="00983519">
            <w:pPr>
              <w:pStyle w:val="knd-10"/>
              <w:numPr>
                <w:ilvl w:val="0"/>
                <w:numId w:val="0"/>
              </w:numPr>
              <w:tabs>
                <w:tab w:val="left" w:pos="360"/>
              </w:tabs>
              <w:spacing w:after="0" w:line="400" w:lineRule="exact"/>
              <w:jc w:val="both"/>
              <w:rPr>
                <w:sz w:val="21"/>
                <w:szCs w:val="21"/>
              </w:rPr>
            </w:pPr>
            <w:r w:rsidRPr="00A97486">
              <w:rPr>
                <w:rFonts w:hint="eastAsia"/>
                <w:sz w:val="21"/>
                <w:szCs w:val="21"/>
              </w:rPr>
              <w:t>TB/T 1484.1</w:t>
            </w:r>
          </w:p>
        </w:tc>
        <w:tc>
          <w:tcPr>
            <w:tcW w:w="517" w:type="pct"/>
            <w:shd w:val="clear" w:color="auto" w:fill="auto"/>
            <w:vAlign w:val="center"/>
          </w:tcPr>
          <w:p w:rsidR="00EE742E" w:rsidRPr="00A97486" w:rsidRDefault="00EE742E" w:rsidP="00983519">
            <w:pPr>
              <w:pStyle w:val="knd-10"/>
              <w:numPr>
                <w:ilvl w:val="0"/>
                <w:numId w:val="0"/>
              </w:numPr>
              <w:tabs>
                <w:tab w:val="left" w:pos="360"/>
              </w:tabs>
              <w:spacing w:after="0" w:line="400" w:lineRule="exact"/>
              <w:jc w:val="both"/>
              <w:rPr>
                <w:sz w:val="21"/>
                <w:szCs w:val="21"/>
              </w:rPr>
            </w:pPr>
            <w:r w:rsidRPr="00A97486">
              <w:rPr>
                <w:rFonts w:hint="eastAsia"/>
                <w:sz w:val="21"/>
                <w:szCs w:val="21"/>
              </w:rPr>
              <w:t>2001</w:t>
            </w:r>
          </w:p>
        </w:tc>
        <w:tc>
          <w:tcPr>
            <w:tcW w:w="2481" w:type="pct"/>
            <w:shd w:val="clear" w:color="auto" w:fill="auto"/>
            <w:vAlign w:val="center"/>
          </w:tcPr>
          <w:p w:rsidR="00EE742E" w:rsidRPr="00A97486" w:rsidRDefault="00EE742E" w:rsidP="00983519">
            <w:pPr>
              <w:pStyle w:val="knd-10"/>
              <w:numPr>
                <w:ilvl w:val="0"/>
                <w:numId w:val="0"/>
              </w:numPr>
              <w:tabs>
                <w:tab w:val="left" w:pos="360"/>
              </w:tabs>
              <w:spacing w:after="0" w:line="400" w:lineRule="exact"/>
              <w:jc w:val="both"/>
              <w:rPr>
                <w:sz w:val="21"/>
                <w:szCs w:val="21"/>
                <w:lang w:eastAsia="zh-CN"/>
              </w:rPr>
            </w:pPr>
            <w:r w:rsidRPr="00A97486">
              <w:rPr>
                <w:rFonts w:hint="eastAsia"/>
                <w:sz w:val="21"/>
                <w:szCs w:val="21"/>
                <w:lang w:eastAsia="zh-CN"/>
              </w:rPr>
              <w:t>铁路机车车辆电缆订货技术条件第</w:t>
            </w:r>
            <w:r w:rsidRPr="00A97486">
              <w:rPr>
                <w:rFonts w:hint="eastAsia"/>
                <w:sz w:val="21"/>
                <w:szCs w:val="21"/>
                <w:lang w:eastAsia="zh-CN"/>
              </w:rPr>
              <w:t>1</w:t>
            </w:r>
            <w:r w:rsidRPr="00A97486">
              <w:rPr>
                <w:rFonts w:hint="eastAsia"/>
                <w:sz w:val="21"/>
                <w:szCs w:val="21"/>
                <w:lang w:eastAsia="zh-CN"/>
              </w:rPr>
              <w:t>部分：额定电压</w:t>
            </w:r>
            <w:r w:rsidRPr="00A97486">
              <w:rPr>
                <w:rFonts w:hint="eastAsia"/>
                <w:sz w:val="21"/>
                <w:szCs w:val="21"/>
                <w:lang w:eastAsia="zh-CN"/>
              </w:rPr>
              <w:t>3KV</w:t>
            </w:r>
            <w:r w:rsidRPr="00A97486">
              <w:rPr>
                <w:rFonts w:hint="eastAsia"/>
                <w:sz w:val="21"/>
                <w:szCs w:val="21"/>
                <w:lang w:eastAsia="zh-CN"/>
              </w:rPr>
              <w:t>及以下电缆</w:t>
            </w:r>
          </w:p>
        </w:tc>
      </w:tr>
    </w:tbl>
    <w:p w:rsidR="008C17FE" w:rsidRPr="00A97486" w:rsidRDefault="008C17FE" w:rsidP="00431E1B">
      <w:pPr>
        <w:rPr>
          <w:rFonts w:ascii="宋体" w:hAnsi="宋体"/>
        </w:rPr>
      </w:pPr>
    </w:p>
    <w:p w:rsidR="008C17FE" w:rsidRPr="00A97486" w:rsidRDefault="008C17FE">
      <w:pPr>
        <w:widowControl/>
        <w:jc w:val="left"/>
        <w:rPr>
          <w:rFonts w:ascii="宋体" w:hAnsi="宋体"/>
        </w:rPr>
      </w:pPr>
      <w:r w:rsidRPr="00A97486">
        <w:rPr>
          <w:rFonts w:ascii="宋体" w:hAnsi="宋体"/>
        </w:rPr>
        <w:br w:type="page"/>
      </w:r>
    </w:p>
    <w:p w:rsidR="00431E1B" w:rsidRPr="00A97486" w:rsidRDefault="00431E1B" w:rsidP="006C2B1F">
      <w:pPr>
        <w:pStyle w:val="1"/>
        <w:numPr>
          <w:ilvl w:val="0"/>
          <w:numId w:val="52"/>
        </w:numPr>
        <w:ind w:right="-867"/>
        <w:rPr>
          <w:rFonts w:ascii="宋体" w:hAnsi="宋体"/>
          <w:sz w:val="28"/>
          <w:szCs w:val="28"/>
        </w:rPr>
      </w:pPr>
      <w:bookmarkStart w:id="3" w:name="_Toc517755349"/>
      <w:r w:rsidRPr="00A97486">
        <w:rPr>
          <w:rFonts w:ascii="宋体" w:hAnsi="宋体" w:hint="eastAsia"/>
          <w:sz w:val="28"/>
          <w:szCs w:val="28"/>
        </w:rPr>
        <w:lastRenderedPageBreak/>
        <w:t>术语和缩略词</w:t>
      </w:r>
      <w:bookmarkEnd w:id="3"/>
    </w:p>
    <w:tbl>
      <w:tblPr>
        <w:tblW w:w="5000" w:type="pct"/>
        <w:tblLook w:val="0000" w:firstRow="0" w:lastRow="0" w:firstColumn="0" w:lastColumn="0" w:noHBand="0" w:noVBand="0"/>
      </w:tblPr>
      <w:tblGrid>
        <w:gridCol w:w="2806"/>
        <w:gridCol w:w="3820"/>
        <w:gridCol w:w="1896"/>
      </w:tblGrid>
      <w:tr w:rsidR="00983519" w:rsidRPr="00A97486" w:rsidTr="00631E34">
        <w:trPr>
          <w:cantSplit/>
          <w:trHeight w:val="300"/>
          <w:tblHeader/>
        </w:trPr>
        <w:tc>
          <w:tcPr>
            <w:tcW w:w="1646" w:type="pct"/>
            <w:tcBorders>
              <w:top w:val="single" w:sz="4" w:space="0" w:color="auto"/>
              <w:left w:val="single" w:sz="4" w:space="0" w:color="auto"/>
              <w:bottom w:val="single" w:sz="4" w:space="0" w:color="auto"/>
              <w:right w:val="single" w:sz="4" w:space="0" w:color="auto"/>
            </w:tcBorders>
            <w:shd w:val="clear" w:color="auto" w:fill="auto"/>
            <w:vAlign w:val="center"/>
          </w:tcPr>
          <w:p w:rsidR="00983519" w:rsidRPr="00A97486" w:rsidRDefault="00983519" w:rsidP="00983519">
            <w:pPr>
              <w:pStyle w:val="knd-10"/>
              <w:numPr>
                <w:ilvl w:val="0"/>
                <w:numId w:val="0"/>
              </w:numPr>
              <w:tabs>
                <w:tab w:val="left" w:pos="360"/>
              </w:tabs>
              <w:spacing w:after="0" w:line="400" w:lineRule="exact"/>
              <w:jc w:val="both"/>
              <w:rPr>
                <w:sz w:val="21"/>
                <w:szCs w:val="21"/>
              </w:rPr>
            </w:pPr>
            <w:r w:rsidRPr="00A97486">
              <w:rPr>
                <w:rFonts w:hint="eastAsia"/>
                <w:sz w:val="21"/>
                <w:szCs w:val="21"/>
              </w:rPr>
              <w:t>缩写</w:t>
            </w:r>
          </w:p>
        </w:tc>
        <w:tc>
          <w:tcPr>
            <w:tcW w:w="2241" w:type="pct"/>
            <w:tcBorders>
              <w:top w:val="single" w:sz="4" w:space="0" w:color="auto"/>
              <w:left w:val="nil"/>
              <w:bottom w:val="single" w:sz="4" w:space="0" w:color="auto"/>
              <w:right w:val="single" w:sz="4" w:space="0" w:color="auto"/>
            </w:tcBorders>
            <w:shd w:val="clear" w:color="auto" w:fill="auto"/>
            <w:noWrap/>
            <w:vAlign w:val="center"/>
          </w:tcPr>
          <w:p w:rsidR="00983519" w:rsidRPr="00A97486" w:rsidRDefault="00983519" w:rsidP="00983519">
            <w:pPr>
              <w:pStyle w:val="knd-10"/>
              <w:numPr>
                <w:ilvl w:val="0"/>
                <w:numId w:val="0"/>
              </w:numPr>
              <w:tabs>
                <w:tab w:val="left" w:pos="360"/>
              </w:tabs>
              <w:spacing w:after="0" w:line="400" w:lineRule="exact"/>
              <w:jc w:val="both"/>
              <w:rPr>
                <w:sz w:val="21"/>
                <w:szCs w:val="21"/>
              </w:rPr>
            </w:pPr>
            <w:r w:rsidRPr="00A97486">
              <w:rPr>
                <w:rFonts w:hint="eastAsia"/>
                <w:sz w:val="21"/>
                <w:szCs w:val="21"/>
              </w:rPr>
              <w:t>描述</w:t>
            </w:r>
          </w:p>
        </w:tc>
        <w:tc>
          <w:tcPr>
            <w:tcW w:w="1112" w:type="pct"/>
            <w:tcBorders>
              <w:top w:val="single" w:sz="4" w:space="0" w:color="auto"/>
              <w:left w:val="nil"/>
              <w:bottom w:val="single" w:sz="4" w:space="0" w:color="auto"/>
              <w:right w:val="single" w:sz="4" w:space="0" w:color="auto"/>
            </w:tcBorders>
            <w:shd w:val="clear" w:color="auto" w:fill="auto"/>
            <w:noWrap/>
            <w:vAlign w:val="center"/>
          </w:tcPr>
          <w:p w:rsidR="00983519" w:rsidRPr="00A97486" w:rsidRDefault="00983519" w:rsidP="00983519">
            <w:pPr>
              <w:pStyle w:val="knd-10"/>
              <w:numPr>
                <w:ilvl w:val="0"/>
                <w:numId w:val="0"/>
              </w:numPr>
              <w:tabs>
                <w:tab w:val="left" w:pos="360"/>
              </w:tabs>
              <w:spacing w:after="0" w:line="400" w:lineRule="exact"/>
              <w:jc w:val="both"/>
              <w:rPr>
                <w:sz w:val="21"/>
                <w:szCs w:val="21"/>
              </w:rPr>
            </w:pPr>
            <w:r w:rsidRPr="00A97486">
              <w:rPr>
                <w:rFonts w:hint="eastAsia"/>
                <w:sz w:val="21"/>
                <w:szCs w:val="21"/>
              </w:rPr>
              <w:t>位置</w:t>
            </w:r>
          </w:p>
        </w:tc>
      </w:tr>
      <w:tr w:rsidR="00983519" w:rsidRPr="00A97486" w:rsidTr="00631E34">
        <w:trPr>
          <w:trHeight w:val="300"/>
        </w:trPr>
        <w:tc>
          <w:tcPr>
            <w:tcW w:w="1646" w:type="pct"/>
            <w:tcBorders>
              <w:top w:val="nil"/>
              <w:left w:val="single" w:sz="4" w:space="0" w:color="auto"/>
              <w:bottom w:val="single" w:sz="4" w:space="0" w:color="auto"/>
              <w:right w:val="single" w:sz="4" w:space="0" w:color="auto"/>
            </w:tcBorders>
            <w:shd w:val="clear" w:color="auto" w:fill="auto"/>
            <w:vAlign w:val="center"/>
          </w:tcPr>
          <w:p w:rsidR="00983519" w:rsidRPr="00A97486" w:rsidRDefault="00983519" w:rsidP="00983519">
            <w:pPr>
              <w:pStyle w:val="knd-10"/>
              <w:numPr>
                <w:ilvl w:val="0"/>
                <w:numId w:val="0"/>
              </w:numPr>
              <w:tabs>
                <w:tab w:val="left" w:pos="360"/>
              </w:tabs>
              <w:spacing w:after="0" w:line="400" w:lineRule="exact"/>
              <w:jc w:val="both"/>
              <w:rPr>
                <w:sz w:val="21"/>
                <w:szCs w:val="21"/>
              </w:rPr>
            </w:pPr>
            <w:r w:rsidRPr="00A97486">
              <w:rPr>
                <w:rFonts w:hint="eastAsia"/>
                <w:sz w:val="21"/>
                <w:szCs w:val="21"/>
              </w:rPr>
              <w:t>CP1</w:t>
            </w:r>
          </w:p>
        </w:tc>
        <w:tc>
          <w:tcPr>
            <w:tcW w:w="2241" w:type="pct"/>
            <w:tcBorders>
              <w:top w:val="nil"/>
              <w:left w:val="nil"/>
              <w:bottom w:val="single" w:sz="4" w:space="0" w:color="auto"/>
              <w:right w:val="single" w:sz="4" w:space="0" w:color="auto"/>
            </w:tcBorders>
            <w:shd w:val="clear" w:color="auto" w:fill="auto"/>
            <w:noWrap/>
            <w:vAlign w:val="center"/>
          </w:tcPr>
          <w:p w:rsidR="00983519" w:rsidRPr="00A97486" w:rsidRDefault="00983519" w:rsidP="00983519">
            <w:pPr>
              <w:pStyle w:val="knd-10"/>
              <w:numPr>
                <w:ilvl w:val="0"/>
                <w:numId w:val="0"/>
              </w:numPr>
              <w:tabs>
                <w:tab w:val="left" w:pos="360"/>
              </w:tabs>
              <w:spacing w:after="0" w:line="400" w:lineRule="exact"/>
              <w:jc w:val="both"/>
              <w:rPr>
                <w:sz w:val="21"/>
                <w:szCs w:val="21"/>
              </w:rPr>
            </w:pPr>
            <w:r w:rsidRPr="00A97486">
              <w:rPr>
                <w:rFonts w:hint="eastAsia"/>
                <w:sz w:val="21"/>
                <w:szCs w:val="21"/>
              </w:rPr>
              <w:t>1</w:t>
            </w:r>
            <w:r w:rsidRPr="00A97486">
              <w:rPr>
                <w:rFonts w:hint="eastAsia"/>
                <w:sz w:val="21"/>
                <w:szCs w:val="21"/>
              </w:rPr>
              <w:t>号压缩机</w:t>
            </w:r>
          </w:p>
        </w:tc>
        <w:tc>
          <w:tcPr>
            <w:tcW w:w="1112" w:type="pct"/>
            <w:tcBorders>
              <w:top w:val="nil"/>
              <w:left w:val="nil"/>
              <w:bottom w:val="single" w:sz="4" w:space="0" w:color="auto"/>
              <w:right w:val="single" w:sz="4" w:space="0" w:color="auto"/>
            </w:tcBorders>
            <w:shd w:val="clear" w:color="auto" w:fill="auto"/>
            <w:noWrap/>
            <w:vAlign w:val="center"/>
          </w:tcPr>
          <w:p w:rsidR="00983519" w:rsidRPr="00A97486" w:rsidRDefault="008C17FE" w:rsidP="00983519">
            <w:pPr>
              <w:pStyle w:val="knd-10"/>
              <w:numPr>
                <w:ilvl w:val="0"/>
                <w:numId w:val="0"/>
              </w:numPr>
              <w:tabs>
                <w:tab w:val="left" w:pos="360"/>
              </w:tabs>
              <w:spacing w:after="0" w:line="400" w:lineRule="exact"/>
              <w:jc w:val="both"/>
              <w:rPr>
                <w:sz w:val="21"/>
                <w:szCs w:val="21"/>
              </w:rPr>
            </w:pPr>
            <w:r w:rsidRPr="00A97486">
              <w:rPr>
                <w:rFonts w:hint="eastAsia"/>
                <w:sz w:val="21"/>
                <w:szCs w:val="21"/>
                <w:lang w:eastAsia="zh-CN"/>
              </w:rPr>
              <w:t>客室</w:t>
            </w:r>
            <w:r w:rsidR="00983519" w:rsidRPr="00A97486">
              <w:rPr>
                <w:rFonts w:hint="eastAsia"/>
                <w:sz w:val="21"/>
                <w:szCs w:val="21"/>
              </w:rPr>
              <w:t>空调机组内</w:t>
            </w:r>
          </w:p>
        </w:tc>
      </w:tr>
      <w:tr w:rsidR="00983519" w:rsidRPr="00A97486" w:rsidTr="00631E34">
        <w:trPr>
          <w:trHeight w:val="300"/>
        </w:trPr>
        <w:tc>
          <w:tcPr>
            <w:tcW w:w="1646" w:type="pct"/>
            <w:tcBorders>
              <w:top w:val="nil"/>
              <w:left w:val="single" w:sz="4" w:space="0" w:color="auto"/>
              <w:bottom w:val="single" w:sz="4" w:space="0" w:color="auto"/>
              <w:right w:val="single" w:sz="4" w:space="0" w:color="auto"/>
            </w:tcBorders>
            <w:shd w:val="clear" w:color="auto" w:fill="auto"/>
            <w:vAlign w:val="center"/>
          </w:tcPr>
          <w:p w:rsidR="00983519" w:rsidRPr="00A97486" w:rsidRDefault="00983519" w:rsidP="00983519">
            <w:pPr>
              <w:pStyle w:val="knd-10"/>
              <w:numPr>
                <w:ilvl w:val="0"/>
                <w:numId w:val="0"/>
              </w:numPr>
              <w:tabs>
                <w:tab w:val="left" w:pos="360"/>
              </w:tabs>
              <w:spacing w:after="0" w:line="400" w:lineRule="exact"/>
              <w:jc w:val="both"/>
              <w:rPr>
                <w:sz w:val="21"/>
                <w:szCs w:val="21"/>
              </w:rPr>
            </w:pPr>
            <w:r w:rsidRPr="00A97486">
              <w:rPr>
                <w:rFonts w:hint="eastAsia"/>
                <w:sz w:val="21"/>
                <w:szCs w:val="21"/>
              </w:rPr>
              <w:t>CP2</w:t>
            </w:r>
          </w:p>
        </w:tc>
        <w:tc>
          <w:tcPr>
            <w:tcW w:w="2241" w:type="pct"/>
            <w:tcBorders>
              <w:top w:val="nil"/>
              <w:left w:val="nil"/>
              <w:bottom w:val="single" w:sz="4" w:space="0" w:color="auto"/>
              <w:right w:val="single" w:sz="4" w:space="0" w:color="auto"/>
            </w:tcBorders>
            <w:shd w:val="clear" w:color="auto" w:fill="auto"/>
            <w:noWrap/>
            <w:vAlign w:val="center"/>
          </w:tcPr>
          <w:p w:rsidR="00983519" w:rsidRPr="00A97486" w:rsidRDefault="00983519" w:rsidP="00983519">
            <w:pPr>
              <w:pStyle w:val="knd-10"/>
              <w:numPr>
                <w:ilvl w:val="0"/>
                <w:numId w:val="0"/>
              </w:numPr>
              <w:tabs>
                <w:tab w:val="left" w:pos="360"/>
              </w:tabs>
              <w:spacing w:after="0" w:line="400" w:lineRule="exact"/>
              <w:jc w:val="both"/>
              <w:rPr>
                <w:sz w:val="21"/>
                <w:szCs w:val="21"/>
              </w:rPr>
            </w:pPr>
            <w:r w:rsidRPr="00A97486">
              <w:rPr>
                <w:rFonts w:hint="eastAsia"/>
                <w:sz w:val="21"/>
                <w:szCs w:val="21"/>
              </w:rPr>
              <w:t>2</w:t>
            </w:r>
            <w:r w:rsidRPr="00A97486">
              <w:rPr>
                <w:rFonts w:hint="eastAsia"/>
                <w:sz w:val="21"/>
                <w:szCs w:val="21"/>
              </w:rPr>
              <w:t>号压缩机</w:t>
            </w:r>
          </w:p>
        </w:tc>
        <w:tc>
          <w:tcPr>
            <w:tcW w:w="1112" w:type="pct"/>
            <w:tcBorders>
              <w:top w:val="nil"/>
              <w:left w:val="nil"/>
              <w:bottom w:val="single" w:sz="4" w:space="0" w:color="auto"/>
              <w:right w:val="single" w:sz="4" w:space="0" w:color="auto"/>
            </w:tcBorders>
            <w:shd w:val="clear" w:color="auto" w:fill="auto"/>
            <w:noWrap/>
            <w:vAlign w:val="center"/>
          </w:tcPr>
          <w:p w:rsidR="00983519" w:rsidRPr="00A97486" w:rsidRDefault="008C17FE" w:rsidP="00983519">
            <w:pPr>
              <w:pStyle w:val="knd-10"/>
              <w:numPr>
                <w:ilvl w:val="0"/>
                <w:numId w:val="0"/>
              </w:numPr>
              <w:tabs>
                <w:tab w:val="left" w:pos="360"/>
              </w:tabs>
              <w:spacing w:after="0" w:line="400" w:lineRule="exact"/>
              <w:jc w:val="both"/>
              <w:rPr>
                <w:sz w:val="21"/>
                <w:szCs w:val="21"/>
              </w:rPr>
            </w:pPr>
            <w:r w:rsidRPr="00A97486">
              <w:rPr>
                <w:rFonts w:hint="eastAsia"/>
                <w:sz w:val="21"/>
                <w:szCs w:val="21"/>
                <w:lang w:eastAsia="zh-CN"/>
              </w:rPr>
              <w:t>客室</w:t>
            </w:r>
            <w:r w:rsidR="00983519" w:rsidRPr="00A97486">
              <w:rPr>
                <w:rFonts w:hint="eastAsia"/>
                <w:sz w:val="21"/>
                <w:szCs w:val="21"/>
              </w:rPr>
              <w:t>空调机组内</w:t>
            </w:r>
          </w:p>
        </w:tc>
      </w:tr>
      <w:tr w:rsidR="008C17FE" w:rsidRPr="00A97486" w:rsidTr="00631E34">
        <w:trPr>
          <w:trHeight w:val="300"/>
        </w:trPr>
        <w:tc>
          <w:tcPr>
            <w:tcW w:w="1646" w:type="pct"/>
            <w:tcBorders>
              <w:top w:val="nil"/>
              <w:left w:val="single" w:sz="4" w:space="0" w:color="auto"/>
              <w:bottom w:val="single" w:sz="4" w:space="0" w:color="auto"/>
              <w:right w:val="single" w:sz="4" w:space="0" w:color="auto"/>
            </w:tcBorders>
            <w:shd w:val="clear" w:color="auto" w:fill="auto"/>
            <w:vAlign w:val="center"/>
          </w:tcPr>
          <w:p w:rsidR="008C17FE" w:rsidRPr="00A97486" w:rsidRDefault="008C17FE" w:rsidP="008C17FE">
            <w:pPr>
              <w:pStyle w:val="knd-10"/>
              <w:numPr>
                <w:ilvl w:val="0"/>
                <w:numId w:val="0"/>
              </w:numPr>
              <w:tabs>
                <w:tab w:val="left" w:pos="360"/>
              </w:tabs>
              <w:spacing w:after="0" w:line="400" w:lineRule="exact"/>
              <w:jc w:val="both"/>
              <w:rPr>
                <w:sz w:val="21"/>
                <w:szCs w:val="21"/>
              </w:rPr>
            </w:pPr>
            <w:r w:rsidRPr="00A97486">
              <w:rPr>
                <w:rFonts w:hint="eastAsia"/>
                <w:sz w:val="21"/>
                <w:szCs w:val="21"/>
              </w:rPr>
              <w:t>EF1</w:t>
            </w:r>
          </w:p>
        </w:tc>
        <w:tc>
          <w:tcPr>
            <w:tcW w:w="2241" w:type="pct"/>
            <w:tcBorders>
              <w:top w:val="nil"/>
              <w:left w:val="nil"/>
              <w:bottom w:val="single" w:sz="4" w:space="0" w:color="auto"/>
              <w:right w:val="single" w:sz="4" w:space="0" w:color="auto"/>
            </w:tcBorders>
            <w:shd w:val="clear" w:color="auto" w:fill="auto"/>
            <w:noWrap/>
            <w:vAlign w:val="center"/>
          </w:tcPr>
          <w:p w:rsidR="008C17FE" w:rsidRPr="00A97486" w:rsidRDefault="008C17FE" w:rsidP="008C17FE">
            <w:pPr>
              <w:pStyle w:val="knd-10"/>
              <w:numPr>
                <w:ilvl w:val="0"/>
                <w:numId w:val="0"/>
              </w:numPr>
              <w:tabs>
                <w:tab w:val="left" w:pos="360"/>
              </w:tabs>
              <w:spacing w:after="0" w:line="400" w:lineRule="exact"/>
              <w:jc w:val="both"/>
              <w:rPr>
                <w:sz w:val="21"/>
                <w:szCs w:val="21"/>
                <w:lang w:eastAsia="zh-CN"/>
              </w:rPr>
            </w:pPr>
            <w:r w:rsidRPr="00A97486">
              <w:rPr>
                <w:rFonts w:hint="eastAsia"/>
                <w:sz w:val="21"/>
                <w:szCs w:val="21"/>
                <w:lang w:eastAsia="zh-CN"/>
              </w:rPr>
              <w:t>1</w:t>
            </w:r>
            <w:r w:rsidRPr="00A97486">
              <w:rPr>
                <w:rFonts w:hint="eastAsia"/>
                <w:sz w:val="21"/>
                <w:szCs w:val="21"/>
                <w:lang w:eastAsia="zh-CN"/>
              </w:rPr>
              <w:t>号通风机</w:t>
            </w:r>
            <w:r w:rsidR="008D77B3" w:rsidRPr="00A97486">
              <w:rPr>
                <w:rFonts w:hint="eastAsia"/>
                <w:sz w:val="21"/>
                <w:szCs w:val="21"/>
                <w:lang w:eastAsia="zh-CN"/>
              </w:rPr>
              <w:t>（蒸发风机）</w:t>
            </w:r>
          </w:p>
        </w:tc>
        <w:tc>
          <w:tcPr>
            <w:tcW w:w="1112" w:type="pct"/>
            <w:tcBorders>
              <w:top w:val="nil"/>
              <w:left w:val="nil"/>
              <w:bottom w:val="single" w:sz="4" w:space="0" w:color="auto"/>
              <w:right w:val="single" w:sz="4" w:space="0" w:color="auto"/>
            </w:tcBorders>
            <w:shd w:val="clear" w:color="auto" w:fill="auto"/>
            <w:noWrap/>
            <w:vAlign w:val="center"/>
          </w:tcPr>
          <w:p w:rsidR="008C17FE" w:rsidRPr="00A97486" w:rsidRDefault="008C17FE" w:rsidP="008C17FE">
            <w:pPr>
              <w:pStyle w:val="knd-10"/>
              <w:numPr>
                <w:ilvl w:val="0"/>
                <w:numId w:val="0"/>
              </w:numPr>
              <w:tabs>
                <w:tab w:val="left" w:pos="360"/>
              </w:tabs>
              <w:spacing w:after="0" w:line="400" w:lineRule="exact"/>
              <w:jc w:val="both"/>
              <w:rPr>
                <w:sz w:val="21"/>
                <w:szCs w:val="21"/>
              </w:rPr>
            </w:pPr>
            <w:r w:rsidRPr="00A97486">
              <w:rPr>
                <w:rFonts w:hint="eastAsia"/>
                <w:sz w:val="21"/>
                <w:szCs w:val="21"/>
                <w:lang w:eastAsia="zh-CN"/>
              </w:rPr>
              <w:t>客室</w:t>
            </w:r>
            <w:r w:rsidRPr="00A97486">
              <w:rPr>
                <w:rFonts w:hint="eastAsia"/>
                <w:sz w:val="21"/>
                <w:szCs w:val="21"/>
              </w:rPr>
              <w:t>空调机组内</w:t>
            </w:r>
          </w:p>
        </w:tc>
      </w:tr>
      <w:tr w:rsidR="008C17FE" w:rsidRPr="00A97486" w:rsidTr="00631E34">
        <w:trPr>
          <w:trHeight w:val="300"/>
        </w:trPr>
        <w:tc>
          <w:tcPr>
            <w:tcW w:w="1646" w:type="pct"/>
            <w:tcBorders>
              <w:top w:val="nil"/>
              <w:left w:val="single" w:sz="4" w:space="0" w:color="auto"/>
              <w:bottom w:val="single" w:sz="4" w:space="0" w:color="auto"/>
              <w:right w:val="single" w:sz="4" w:space="0" w:color="auto"/>
            </w:tcBorders>
            <w:shd w:val="clear" w:color="auto" w:fill="auto"/>
            <w:vAlign w:val="center"/>
          </w:tcPr>
          <w:p w:rsidR="008C17FE" w:rsidRPr="00A97486" w:rsidRDefault="008C17FE" w:rsidP="008C17FE">
            <w:pPr>
              <w:pStyle w:val="knd-10"/>
              <w:numPr>
                <w:ilvl w:val="0"/>
                <w:numId w:val="0"/>
              </w:numPr>
              <w:tabs>
                <w:tab w:val="left" w:pos="360"/>
              </w:tabs>
              <w:spacing w:after="0" w:line="400" w:lineRule="exact"/>
              <w:jc w:val="both"/>
              <w:rPr>
                <w:sz w:val="21"/>
                <w:szCs w:val="21"/>
              </w:rPr>
            </w:pPr>
            <w:r w:rsidRPr="00A97486">
              <w:rPr>
                <w:rFonts w:hint="eastAsia"/>
                <w:sz w:val="21"/>
                <w:szCs w:val="21"/>
              </w:rPr>
              <w:t>EF2</w:t>
            </w:r>
          </w:p>
        </w:tc>
        <w:tc>
          <w:tcPr>
            <w:tcW w:w="2241" w:type="pct"/>
            <w:tcBorders>
              <w:top w:val="nil"/>
              <w:left w:val="nil"/>
              <w:bottom w:val="single" w:sz="4" w:space="0" w:color="auto"/>
              <w:right w:val="single" w:sz="4" w:space="0" w:color="auto"/>
            </w:tcBorders>
            <w:shd w:val="clear" w:color="auto" w:fill="auto"/>
            <w:noWrap/>
            <w:vAlign w:val="center"/>
          </w:tcPr>
          <w:p w:rsidR="008C17FE" w:rsidRPr="00A97486" w:rsidRDefault="008C17FE" w:rsidP="008C17FE">
            <w:pPr>
              <w:pStyle w:val="knd-10"/>
              <w:numPr>
                <w:ilvl w:val="0"/>
                <w:numId w:val="0"/>
              </w:numPr>
              <w:tabs>
                <w:tab w:val="left" w:pos="360"/>
              </w:tabs>
              <w:spacing w:after="0" w:line="400" w:lineRule="exact"/>
              <w:jc w:val="both"/>
              <w:rPr>
                <w:sz w:val="21"/>
                <w:szCs w:val="21"/>
                <w:lang w:eastAsia="zh-CN"/>
              </w:rPr>
            </w:pPr>
            <w:r w:rsidRPr="00A97486">
              <w:rPr>
                <w:rFonts w:hint="eastAsia"/>
                <w:sz w:val="21"/>
                <w:szCs w:val="21"/>
                <w:lang w:eastAsia="zh-CN"/>
              </w:rPr>
              <w:t>2</w:t>
            </w:r>
            <w:r w:rsidRPr="00A97486">
              <w:rPr>
                <w:rFonts w:hint="eastAsia"/>
                <w:sz w:val="21"/>
                <w:szCs w:val="21"/>
                <w:lang w:eastAsia="zh-CN"/>
              </w:rPr>
              <w:t>号通风机</w:t>
            </w:r>
            <w:r w:rsidR="008D77B3" w:rsidRPr="00A97486">
              <w:rPr>
                <w:rFonts w:hint="eastAsia"/>
                <w:sz w:val="21"/>
                <w:szCs w:val="21"/>
                <w:lang w:eastAsia="zh-CN"/>
              </w:rPr>
              <w:t>（蒸发风机）</w:t>
            </w:r>
          </w:p>
        </w:tc>
        <w:tc>
          <w:tcPr>
            <w:tcW w:w="1112" w:type="pct"/>
            <w:tcBorders>
              <w:top w:val="nil"/>
              <w:left w:val="nil"/>
              <w:bottom w:val="single" w:sz="4" w:space="0" w:color="auto"/>
              <w:right w:val="single" w:sz="4" w:space="0" w:color="auto"/>
            </w:tcBorders>
            <w:shd w:val="clear" w:color="auto" w:fill="auto"/>
            <w:noWrap/>
            <w:vAlign w:val="center"/>
          </w:tcPr>
          <w:p w:rsidR="008C17FE" w:rsidRPr="00A97486" w:rsidRDefault="008C17FE" w:rsidP="008C17FE">
            <w:pPr>
              <w:pStyle w:val="knd-10"/>
              <w:numPr>
                <w:ilvl w:val="0"/>
                <w:numId w:val="0"/>
              </w:numPr>
              <w:tabs>
                <w:tab w:val="left" w:pos="360"/>
              </w:tabs>
              <w:spacing w:after="0" w:line="400" w:lineRule="exact"/>
              <w:jc w:val="both"/>
              <w:rPr>
                <w:sz w:val="21"/>
                <w:szCs w:val="21"/>
              </w:rPr>
            </w:pPr>
            <w:r w:rsidRPr="00A97486">
              <w:rPr>
                <w:rFonts w:hint="eastAsia"/>
                <w:sz w:val="21"/>
                <w:szCs w:val="21"/>
                <w:lang w:eastAsia="zh-CN"/>
              </w:rPr>
              <w:t>客室</w:t>
            </w:r>
            <w:r w:rsidRPr="00A97486">
              <w:rPr>
                <w:rFonts w:hint="eastAsia"/>
                <w:sz w:val="21"/>
                <w:szCs w:val="21"/>
              </w:rPr>
              <w:t>空调机组内</w:t>
            </w:r>
          </w:p>
        </w:tc>
      </w:tr>
      <w:tr w:rsidR="008C17FE" w:rsidRPr="00A97486" w:rsidTr="00631E34">
        <w:trPr>
          <w:trHeight w:val="332"/>
        </w:trPr>
        <w:tc>
          <w:tcPr>
            <w:tcW w:w="1646" w:type="pct"/>
            <w:tcBorders>
              <w:top w:val="nil"/>
              <w:left w:val="single" w:sz="4" w:space="0" w:color="auto"/>
              <w:bottom w:val="single" w:sz="4" w:space="0" w:color="auto"/>
              <w:right w:val="single" w:sz="4" w:space="0" w:color="auto"/>
            </w:tcBorders>
            <w:shd w:val="clear" w:color="auto" w:fill="auto"/>
            <w:vAlign w:val="center"/>
          </w:tcPr>
          <w:p w:rsidR="008C17FE" w:rsidRPr="00A97486" w:rsidRDefault="008C17FE" w:rsidP="008C17FE">
            <w:pPr>
              <w:pStyle w:val="knd-10"/>
              <w:numPr>
                <w:ilvl w:val="0"/>
                <w:numId w:val="0"/>
              </w:numPr>
              <w:tabs>
                <w:tab w:val="left" w:pos="360"/>
              </w:tabs>
              <w:spacing w:after="0" w:line="400" w:lineRule="exact"/>
              <w:jc w:val="both"/>
              <w:rPr>
                <w:sz w:val="21"/>
                <w:szCs w:val="21"/>
              </w:rPr>
            </w:pPr>
            <w:r w:rsidRPr="00A97486">
              <w:rPr>
                <w:rFonts w:hint="eastAsia"/>
                <w:sz w:val="21"/>
                <w:szCs w:val="21"/>
              </w:rPr>
              <w:t>CF1</w:t>
            </w:r>
          </w:p>
        </w:tc>
        <w:tc>
          <w:tcPr>
            <w:tcW w:w="2241" w:type="pct"/>
            <w:tcBorders>
              <w:top w:val="nil"/>
              <w:left w:val="nil"/>
              <w:bottom w:val="single" w:sz="4" w:space="0" w:color="auto"/>
              <w:right w:val="single" w:sz="4" w:space="0" w:color="auto"/>
            </w:tcBorders>
            <w:shd w:val="clear" w:color="auto" w:fill="auto"/>
            <w:noWrap/>
            <w:vAlign w:val="center"/>
          </w:tcPr>
          <w:p w:rsidR="008C17FE" w:rsidRPr="00A97486" w:rsidRDefault="008C17FE" w:rsidP="008C17FE">
            <w:pPr>
              <w:pStyle w:val="knd-10"/>
              <w:numPr>
                <w:ilvl w:val="0"/>
                <w:numId w:val="0"/>
              </w:numPr>
              <w:tabs>
                <w:tab w:val="left" w:pos="360"/>
              </w:tabs>
              <w:spacing w:after="0" w:line="400" w:lineRule="exact"/>
              <w:jc w:val="both"/>
              <w:rPr>
                <w:sz w:val="21"/>
                <w:szCs w:val="21"/>
              </w:rPr>
            </w:pPr>
            <w:r w:rsidRPr="00A97486">
              <w:rPr>
                <w:rFonts w:hint="eastAsia"/>
                <w:sz w:val="21"/>
                <w:szCs w:val="21"/>
              </w:rPr>
              <w:t>1</w:t>
            </w:r>
            <w:r w:rsidRPr="00A97486">
              <w:rPr>
                <w:rFonts w:hint="eastAsia"/>
                <w:sz w:val="21"/>
                <w:szCs w:val="21"/>
              </w:rPr>
              <w:t>号冷凝风机</w:t>
            </w:r>
          </w:p>
        </w:tc>
        <w:tc>
          <w:tcPr>
            <w:tcW w:w="1112" w:type="pct"/>
            <w:tcBorders>
              <w:top w:val="nil"/>
              <w:left w:val="nil"/>
              <w:bottom w:val="single" w:sz="4" w:space="0" w:color="auto"/>
              <w:right w:val="single" w:sz="4" w:space="0" w:color="auto"/>
            </w:tcBorders>
            <w:shd w:val="clear" w:color="auto" w:fill="auto"/>
            <w:noWrap/>
            <w:vAlign w:val="center"/>
          </w:tcPr>
          <w:p w:rsidR="008C17FE" w:rsidRPr="00A97486" w:rsidRDefault="008C17FE" w:rsidP="008C17FE">
            <w:pPr>
              <w:pStyle w:val="knd-10"/>
              <w:numPr>
                <w:ilvl w:val="0"/>
                <w:numId w:val="0"/>
              </w:numPr>
              <w:tabs>
                <w:tab w:val="left" w:pos="360"/>
              </w:tabs>
              <w:spacing w:after="0" w:line="400" w:lineRule="exact"/>
              <w:jc w:val="both"/>
              <w:rPr>
                <w:sz w:val="21"/>
                <w:szCs w:val="21"/>
              </w:rPr>
            </w:pPr>
            <w:r w:rsidRPr="00A97486">
              <w:rPr>
                <w:rFonts w:hint="eastAsia"/>
                <w:sz w:val="21"/>
                <w:szCs w:val="21"/>
                <w:lang w:eastAsia="zh-CN"/>
              </w:rPr>
              <w:t>客室</w:t>
            </w:r>
            <w:r w:rsidRPr="00A97486">
              <w:rPr>
                <w:rFonts w:hint="eastAsia"/>
                <w:sz w:val="21"/>
                <w:szCs w:val="21"/>
              </w:rPr>
              <w:t>空调机组内</w:t>
            </w:r>
          </w:p>
        </w:tc>
      </w:tr>
      <w:tr w:rsidR="008C17FE" w:rsidRPr="00A97486" w:rsidTr="00631E34">
        <w:trPr>
          <w:trHeight w:val="300"/>
        </w:trPr>
        <w:tc>
          <w:tcPr>
            <w:tcW w:w="1646" w:type="pct"/>
            <w:tcBorders>
              <w:top w:val="nil"/>
              <w:left w:val="single" w:sz="4" w:space="0" w:color="auto"/>
              <w:bottom w:val="single" w:sz="4" w:space="0" w:color="auto"/>
              <w:right w:val="single" w:sz="4" w:space="0" w:color="auto"/>
            </w:tcBorders>
            <w:shd w:val="clear" w:color="auto" w:fill="auto"/>
            <w:vAlign w:val="center"/>
          </w:tcPr>
          <w:p w:rsidR="008C17FE" w:rsidRPr="00A97486" w:rsidRDefault="008C17FE" w:rsidP="008C17FE">
            <w:pPr>
              <w:pStyle w:val="knd-10"/>
              <w:numPr>
                <w:ilvl w:val="0"/>
                <w:numId w:val="0"/>
              </w:numPr>
              <w:tabs>
                <w:tab w:val="left" w:pos="360"/>
              </w:tabs>
              <w:spacing w:after="0" w:line="400" w:lineRule="exact"/>
              <w:jc w:val="both"/>
              <w:rPr>
                <w:sz w:val="21"/>
                <w:szCs w:val="21"/>
              </w:rPr>
            </w:pPr>
            <w:r w:rsidRPr="00A97486">
              <w:rPr>
                <w:rFonts w:hint="eastAsia"/>
                <w:sz w:val="21"/>
                <w:szCs w:val="21"/>
              </w:rPr>
              <w:t>CF2</w:t>
            </w:r>
          </w:p>
        </w:tc>
        <w:tc>
          <w:tcPr>
            <w:tcW w:w="2241" w:type="pct"/>
            <w:tcBorders>
              <w:top w:val="nil"/>
              <w:left w:val="nil"/>
              <w:bottom w:val="single" w:sz="4" w:space="0" w:color="auto"/>
              <w:right w:val="single" w:sz="4" w:space="0" w:color="auto"/>
            </w:tcBorders>
            <w:shd w:val="clear" w:color="auto" w:fill="auto"/>
            <w:noWrap/>
            <w:vAlign w:val="center"/>
          </w:tcPr>
          <w:p w:rsidR="008C17FE" w:rsidRPr="00A97486" w:rsidRDefault="008C17FE" w:rsidP="008C17FE">
            <w:pPr>
              <w:pStyle w:val="knd-10"/>
              <w:numPr>
                <w:ilvl w:val="0"/>
                <w:numId w:val="0"/>
              </w:numPr>
              <w:tabs>
                <w:tab w:val="left" w:pos="360"/>
              </w:tabs>
              <w:spacing w:after="0" w:line="400" w:lineRule="exact"/>
              <w:jc w:val="both"/>
              <w:rPr>
                <w:sz w:val="21"/>
                <w:szCs w:val="21"/>
              </w:rPr>
            </w:pPr>
            <w:r w:rsidRPr="00A97486">
              <w:rPr>
                <w:rFonts w:hint="eastAsia"/>
                <w:sz w:val="21"/>
                <w:szCs w:val="21"/>
              </w:rPr>
              <w:t>2</w:t>
            </w:r>
            <w:r w:rsidRPr="00A97486">
              <w:rPr>
                <w:rFonts w:hint="eastAsia"/>
                <w:sz w:val="21"/>
                <w:szCs w:val="21"/>
              </w:rPr>
              <w:t>号冷凝风机</w:t>
            </w:r>
          </w:p>
        </w:tc>
        <w:tc>
          <w:tcPr>
            <w:tcW w:w="1112" w:type="pct"/>
            <w:tcBorders>
              <w:top w:val="nil"/>
              <w:left w:val="nil"/>
              <w:bottom w:val="single" w:sz="4" w:space="0" w:color="auto"/>
              <w:right w:val="single" w:sz="4" w:space="0" w:color="auto"/>
            </w:tcBorders>
            <w:shd w:val="clear" w:color="auto" w:fill="auto"/>
            <w:noWrap/>
            <w:vAlign w:val="center"/>
          </w:tcPr>
          <w:p w:rsidR="008C17FE" w:rsidRPr="00A97486" w:rsidRDefault="008C17FE" w:rsidP="008C17FE">
            <w:pPr>
              <w:pStyle w:val="knd-10"/>
              <w:numPr>
                <w:ilvl w:val="0"/>
                <w:numId w:val="0"/>
              </w:numPr>
              <w:tabs>
                <w:tab w:val="left" w:pos="360"/>
              </w:tabs>
              <w:spacing w:after="0" w:line="400" w:lineRule="exact"/>
              <w:jc w:val="both"/>
              <w:rPr>
                <w:sz w:val="21"/>
                <w:szCs w:val="21"/>
              </w:rPr>
            </w:pPr>
            <w:r w:rsidRPr="00A97486">
              <w:rPr>
                <w:rFonts w:hint="eastAsia"/>
                <w:sz w:val="21"/>
                <w:szCs w:val="21"/>
                <w:lang w:eastAsia="zh-CN"/>
              </w:rPr>
              <w:t>客室</w:t>
            </w:r>
            <w:r w:rsidRPr="00A97486">
              <w:rPr>
                <w:rFonts w:hint="eastAsia"/>
                <w:sz w:val="21"/>
                <w:szCs w:val="21"/>
              </w:rPr>
              <w:t>空调机组内</w:t>
            </w:r>
          </w:p>
        </w:tc>
      </w:tr>
      <w:tr w:rsidR="008C17FE" w:rsidRPr="00A97486" w:rsidTr="00631E34">
        <w:trPr>
          <w:trHeight w:val="300"/>
        </w:trPr>
        <w:tc>
          <w:tcPr>
            <w:tcW w:w="1646" w:type="pct"/>
            <w:tcBorders>
              <w:top w:val="nil"/>
              <w:left w:val="single" w:sz="4" w:space="0" w:color="auto"/>
              <w:bottom w:val="single" w:sz="4" w:space="0" w:color="auto"/>
              <w:right w:val="single" w:sz="4" w:space="0" w:color="auto"/>
            </w:tcBorders>
            <w:shd w:val="clear" w:color="auto" w:fill="auto"/>
            <w:vAlign w:val="center"/>
          </w:tcPr>
          <w:p w:rsidR="008C17FE" w:rsidRPr="00A97486" w:rsidRDefault="008C17FE" w:rsidP="008C17FE">
            <w:pPr>
              <w:pStyle w:val="knd-10"/>
              <w:numPr>
                <w:ilvl w:val="0"/>
                <w:numId w:val="0"/>
              </w:numPr>
              <w:tabs>
                <w:tab w:val="left" w:pos="360"/>
              </w:tabs>
              <w:spacing w:after="0" w:line="400" w:lineRule="exact"/>
              <w:jc w:val="both"/>
              <w:rPr>
                <w:sz w:val="21"/>
                <w:szCs w:val="21"/>
              </w:rPr>
            </w:pPr>
            <w:r w:rsidRPr="00A97486">
              <w:rPr>
                <w:rFonts w:hint="eastAsia"/>
                <w:sz w:val="21"/>
                <w:szCs w:val="21"/>
              </w:rPr>
              <w:t>FD1</w:t>
            </w:r>
          </w:p>
        </w:tc>
        <w:tc>
          <w:tcPr>
            <w:tcW w:w="2241" w:type="pct"/>
            <w:tcBorders>
              <w:top w:val="nil"/>
              <w:left w:val="nil"/>
              <w:bottom w:val="single" w:sz="4" w:space="0" w:color="auto"/>
              <w:right w:val="single" w:sz="4" w:space="0" w:color="auto"/>
            </w:tcBorders>
            <w:shd w:val="clear" w:color="auto" w:fill="auto"/>
            <w:noWrap/>
            <w:vAlign w:val="center"/>
          </w:tcPr>
          <w:p w:rsidR="008C17FE" w:rsidRPr="00A97486" w:rsidRDefault="008C17FE" w:rsidP="008C17FE">
            <w:pPr>
              <w:pStyle w:val="knd-10"/>
              <w:numPr>
                <w:ilvl w:val="0"/>
                <w:numId w:val="0"/>
              </w:numPr>
              <w:tabs>
                <w:tab w:val="left" w:pos="360"/>
              </w:tabs>
              <w:spacing w:after="0" w:line="400" w:lineRule="exact"/>
              <w:jc w:val="both"/>
              <w:rPr>
                <w:sz w:val="21"/>
                <w:szCs w:val="21"/>
              </w:rPr>
            </w:pPr>
            <w:r w:rsidRPr="00A97486">
              <w:rPr>
                <w:rFonts w:hint="eastAsia"/>
                <w:sz w:val="21"/>
                <w:szCs w:val="21"/>
              </w:rPr>
              <w:t>1</w:t>
            </w:r>
            <w:r w:rsidRPr="00A97486">
              <w:rPr>
                <w:rFonts w:hint="eastAsia"/>
                <w:sz w:val="21"/>
                <w:szCs w:val="21"/>
              </w:rPr>
              <w:t>号风门</w:t>
            </w:r>
          </w:p>
        </w:tc>
        <w:tc>
          <w:tcPr>
            <w:tcW w:w="1112" w:type="pct"/>
            <w:tcBorders>
              <w:top w:val="nil"/>
              <w:left w:val="nil"/>
              <w:bottom w:val="single" w:sz="4" w:space="0" w:color="auto"/>
              <w:right w:val="single" w:sz="4" w:space="0" w:color="auto"/>
            </w:tcBorders>
            <w:shd w:val="clear" w:color="auto" w:fill="auto"/>
            <w:noWrap/>
            <w:vAlign w:val="center"/>
          </w:tcPr>
          <w:p w:rsidR="008C17FE" w:rsidRPr="00A97486" w:rsidRDefault="008C17FE" w:rsidP="008C17FE">
            <w:pPr>
              <w:pStyle w:val="knd-10"/>
              <w:numPr>
                <w:ilvl w:val="0"/>
                <w:numId w:val="0"/>
              </w:numPr>
              <w:tabs>
                <w:tab w:val="left" w:pos="360"/>
              </w:tabs>
              <w:spacing w:after="0" w:line="400" w:lineRule="exact"/>
              <w:jc w:val="both"/>
              <w:rPr>
                <w:sz w:val="21"/>
                <w:szCs w:val="21"/>
              </w:rPr>
            </w:pPr>
            <w:r w:rsidRPr="00A97486">
              <w:rPr>
                <w:rFonts w:hint="eastAsia"/>
                <w:sz w:val="21"/>
                <w:szCs w:val="21"/>
                <w:lang w:eastAsia="zh-CN"/>
              </w:rPr>
              <w:t>客室</w:t>
            </w:r>
            <w:r w:rsidRPr="00A97486">
              <w:rPr>
                <w:rFonts w:hint="eastAsia"/>
                <w:sz w:val="21"/>
                <w:szCs w:val="21"/>
              </w:rPr>
              <w:t>空调机组内</w:t>
            </w:r>
          </w:p>
        </w:tc>
      </w:tr>
      <w:tr w:rsidR="008C17FE" w:rsidRPr="00A97486" w:rsidTr="00631E34">
        <w:trPr>
          <w:trHeight w:val="300"/>
        </w:trPr>
        <w:tc>
          <w:tcPr>
            <w:tcW w:w="1646" w:type="pct"/>
            <w:tcBorders>
              <w:top w:val="nil"/>
              <w:left w:val="single" w:sz="4" w:space="0" w:color="auto"/>
              <w:bottom w:val="single" w:sz="4" w:space="0" w:color="auto"/>
              <w:right w:val="single" w:sz="4" w:space="0" w:color="auto"/>
            </w:tcBorders>
            <w:shd w:val="clear" w:color="auto" w:fill="auto"/>
            <w:vAlign w:val="center"/>
          </w:tcPr>
          <w:p w:rsidR="008C17FE" w:rsidRPr="00A97486" w:rsidRDefault="008C17FE" w:rsidP="008C17FE">
            <w:pPr>
              <w:pStyle w:val="knd-10"/>
              <w:numPr>
                <w:ilvl w:val="0"/>
                <w:numId w:val="0"/>
              </w:numPr>
              <w:tabs>
                <w:tab w:val="left" w:pos="360"/>
              </w:tabs>
              <w:spacing w:after="0" w:line="400" w:lineRule="exact"/>
              <w:jc w:val="both"/>
              <w:rPr>
                <w:sz w:val="21"/>
                <w:szCs w:val="21"/>
              </w:rPr>
            </w:pPr>
            <w:r w:rsidRPr="00A97486">
              <w:rPr>
                <w:rFonts w:hint="eastAsia"/>
                <w:sz w:val="21"/>
                <w:szCs w:val="21"/>
              </w:rPr>
              <w:t>FD2</w:t>
            </w:r>
          </w:p>
        </w:tc>
        <w:tc>
          <w:tcPr>
            <w:tcW w:w="2241" w:type="pct"/>
            <w:tcBorders>
              <w:top w:val="nil"/>
              <w:left w:val="nil"/>
              <w:bottom w:val="single" w:sz="4" w:space="0" w:color="auto"/>
              <w:right w:val="single" w:sz="4" w:space="0" w:color="auto"/>
            </w:tcBorders>
            <w:shd w:val="clear" w:color="auto" w:fill="auto"/>
            <w:noWrap/>
            <w:vAlign w:val="center"/>
          </w:tcPr>
          <w:p w:rsidR="008C17FE" w:rsidRPr="00A97486" w:rsidRDefault="008C17FE" w:rsidP="008C17FE">
            <w:pPr>
              <w:pStyle w:val="knd-10"/>
              <w:numPr>
                <w:ilvl w:val="0"/>
                <w:numId w:val="0"/>
              </w:numPr>
              <w:tabs>
                <w:tab w:val="left" w:pos="360"/>
              </w:tabs>
              <w:spacing w:after="0" w:line="400" w:lineRule="exact"/>
              <w:jc w:val="both"/>
              <w:rPr>
                <w:sz w:val="21"/>
                <w:szCs w:val="21"/>
              </w:rPr>
            </w:pPr>
            <w:r w:rsidRPr="00A97486">
              <w:rPr>
                <w:rFonts w:hint="eastAsia"/>
                <w:sz w:val="21"/>
                <w:szCs w:val="21"/>
              </w:rPr>
              <w:t>2</w:t>
            </w:r>
            <w:r w:rsidRPr="00A97486">
              <w:rPr>
                <w:rFonts w:hint="eastAsia"/>
                <w:sz w:val="21"/>
                <w:szCs w:val="21"/>
              </w:rPr>
              <w:t>号风门</w:t>
            </w:r>
          </w:p>
        </w:tc>
        <w:tc>
          <w:tcPr>
            <w:tcW w:w="1112" w:type="pct"/>
            <w:tcBorders>
              <w:top w:val="nil"/>
              <w:left w:val="nil"/>
              <w:bottom w:val="single" w:sz="4" w:space="0" w:color="auto"/>
              <w:right w:val="single" w:sz="4" w:space="0" w:color="auto"/>
            </w:tcBorders>
            <w:shd w:val="clear" w:color="auto" w:fill="auto"/>
            <w:noWrap/>
            <w:vAlign w:val="center"/>
          </w:tcPr>
          <w:p w:rsidR="008C17FE" w:rsidRPr="00A97486" w:rsidRDefault="008C17FE" w:rsidP="008C17FE">
            <w:pPr>
              <w:pStyle w:val="knd-10"/>
              <w:numPr>
                <w:ilvl w:val="0"/>
                <w:numId w:val="0"/>
              </w:numPr>
              <w:tabs>
                <w:tab w:val="left" w:pos="360"/>
              </w:tabs>
              <w:spacing w:after="0" w:line="400" w:lineRule="exact"/>
              <w:jc w:val="both"/>
              <w:rPr>
                <w:sz w:val="21"/>
                <w:szCs w:val="21"/>
              </w:rPr>
            </w:pPr>
            <w:r w:rsidRPr="00A97486">
              <w:rPr>
                <w:rFonts w:hint="eastAsia"/>
                <w:sz w:val="21"/>
                <w:szCs w:val="21"/>
                <w:lang w:eastAsia="zh-CN"/>
              </w:rPr>
              <w:t>客室</w:t>
            </w:r>
            <w:r w:rsidRPr="00A97486">
              <w:rPr>
                <w:rFonts w:hint="eastAsia"/>
                <w:sz w:val="21"/>
                <w:szCs w:val="21"/>
              </w:rPr>
              <w:t>空调机组内</w:t>
            </w:r>
          </w:p>
        </w:tc>
      </w:tr>
      <w:tr w:rsidR="008C17FE" w:rsidRPr="00A97486" w:rsidTr="00631E34">
        <w:trPr>
          <w:trHeight w:val="300"/>
        </w:trPr>
        <w:tc>
          <w:tcPr>
            <w:tcW w:w="1646" w:type="pct"/>
            <w:tcBorders>
              <w:top w:val="nil"/>
              <w:left w:val="single" w:sz="4" w:space="0" w:color="auto"/>
              <w:bottom w:val="single" w:sz="4" w:space="0" w:color="auto"/>
              <w:right w:val="single" w:sz="4" w:space="0" w:color="auto"/>
            </w:tcBorders>
            <w:shd w:val="clear" w:color="auto" w:fill="auto"/>
            <w:vAlign w:val="center"/>
          </w:tcPr>
          <w:p w:rsidR="008C17FE" w:rsidRPr="00A97486" w:rsidRDefault="008C17FE" w:rsidP="008C17FE">
            <w:pPr>
              <w:pStyle w:val="knd-10"/>
              <w:numPr>
                <w:ilvl w:val="0"/>
                <w:numId w:val="0"/>
              </w:numPr>
              <w:tabs>
                <w:tab w:val="left" w:pos="360"/>
              </w:tabs>
              <w:spacing w:after="0" w:line="400" w:lineRule="exact"/>
              <w:jc w:val="both"/>
              <w:rPr>
                <w:sz w:val="21"/>
                <w:szCs w:val="21"/>
              </w:rPr>
            </w:pPr>
            <w:r w:rsidRPr="00A97486">
              <w:rPr>
                <w:rFonts w:hint="eastAsia"/>
                <w:sz w:val="21"/>
                <w:szCs w:val="21"/>
              </w:rPr>
              <w:t>FD3</w:t>
            </w:r>
          </w:p>
        </w:tc>
        <w:tc>
          <w:tcPr>
            <w:tcW w:w="2241" w:type="pct"/>
            <w:tcBorders>
              <w:top w:val="nil"/>
              <w:left w:val="nil"/>
              <w:bottom w:val="single" w:sz="4" w:space="0" w:color="auto"/>
              <w:right w:val="single" w:sz="4" w:space="0" w:color="auto"/>
            </w:tcBorders>
            <w:shd w:val="clear" w:color="auto" w:fill="auto"/>
            <w:noWrap/>
            <w:vAlign w:val="center"/>
          </w:tcPr>
          <w:p w:rsidR="008C17FE" w:rsidRPr="00A97486" w:rsidRDefault="008C17FE" w:rsidP="008C17FE">
            <w:pPr>
              <w:pStyle w:val="knd-10"/>
              <w:numPr>
                <w:ilvl w:val="0"/>
                <w:numId w:val="0"/>
              </w:numPr>
              <w:tabs>
                <w:tab w:val="left" w:pos="360"/>
              </w:tabs>
              <w:spacing w:after="0" w:line="400" w:lineRule="exact"/>
              <w:jc w:val="both"/>
              <w:rPr>
                <w:sz w:val="21"/>
                <w:szCs w:val="21"/>
              </w:rPr>
            </w:pPr>
            <w:r w:rsidRPr="00A97486">
              <w:rPr>
                <w:rFonts w:hint="eastAsia"/>
                <w:sz w:val="21"/>
                <w:szCs w:val="21"/>
              </w:rPr>
              <w:t>3</w:t>
            </w:r>
            <w:r w:rsidRPr="00A97486">
              <w:rPr>
                <w:rFonts w:hint="eastAsia"/>
                <w:sz w:val="21"/>
                <w:szCs w:val="21"/>
              </w:rPr>
              <w:t>号风门</w:t>
            </w:r>
          </w:p>
        </w:tc>
        <w:tc>
          <w:tcPr>
            <w:tcW w:w="1112" w:type="pct"/>
            <w:tcBorders>
              <w:top w:val="nil"/>
              <w:left w:val="nil"/>
              <w:bottom w:val="single" w:sz="4" w:space="0" w:color="auto"/>
              <w:right w:val="single" w:sz="4" w:space="0" w:color="auto"/>
            </w:tcBorders>
            <w:shd w:val="clear" w:color="auto" w:fill="auto"/>
            <w:noWrap/>
            <w:vAlign w:val="center"/>
          </w:tcPr>
          <w:p w:rsidR="008C17FE" w:rsidRPr="00A97486" w:rsidRDefault="008C17FE" w:rsidP="008C17FE">
            <w:pPr>
              <w:pStyle w:val="knd-10"/>
              <w:numPr>
                <w:ilvl w:val="0"/>
                <w:numId w:val="0"/>
              </w:numPr>
              <w:tabs>
                <w:tab w:val="left" w:pos="360"/>
              </w:tabs>
              <w:spacing w:after="0" w:line="400" w:lineRule="exact"/>
              <w:jc w:val="both"/>
              <w:rPr>
                <w:sz w:val="21"/>
                <w:szCs w:val="21"/>
              </w:rPr>
            </w:pPr>
            <w:r w:rsidRPr="00A97486">
              <w:rPr>
                <w:rFonts w:hint="eastAsia"/>
                <w:sz w:val="21"/>
                <w:szCs w:val="21"/>
                <w:lang w:eastAsia="zh-CN"/>
              </w:rPr>
              <w:t>客室</w:t>
            </w:r>
            <w:r w:rsidRPr="00A97486">
              <w:rPr>
                <w:rFonts w:hint="eastAsia"/>
                <w:sz w:val="21"/>
                <w:szCs w:val="21"/>
              </w:rPr>
              <w:t>空调机组内</w:t>
            </w:r>
          </w:p>
        </w:tc>
      </w:tr>
      <w:tr w:rsidR="008C17FE" w:rsidRPr="00A97486" w:rsidTr="00631E34">
        <w:trPr>
          <w:trHeight w:val="300"/>
        </w:trPr>
        <w:tc>
          <w:tcPr>
            <w:tcW w:w="1646" w:type="pct"/>
            <w:tcBorders>
              <w:top w:val="nil"/>
              <w:left w:val="single" w:sz="4" w:space="0" w:color="auto"/>
              <w:bottom w:val="single" w:sz="4" w:space="0" w:color="auto"/>
              <w:right w:val="single" w:sz="4" w:space="0" w:color="auto"/>
            </w:tcBorders>
            <w:shd w:val="clear" w:color="auto" w:fill="auto"/>
            <w:vAlign w:val="center"/>
          </w:tcPr>
          <w:p w:rsidR="008C17FE" w:rsidRPr="00A97486" w:rsidRDefault="008C17FE" w:rsidP="008C17FE">
            <w:pPr>
              <w:pStyle w:val="knd-10"/>
              <w:numPr>
                <w:ilvl w:val="0"/>
                <w:numId w:val="0"/>
              </w:numPr>
              <w:tabs>
                <w:tab w:val="left" w:pos="360"/>
              </w:tabs>
              <w:spacing w:after="0" w:line="400" w:lineRule="exact"/>
              <w:jc w:val="both"/>
              <w:rPr>
                <w:sz w:val="21"/>
                <w:szCs w:val="21"/>
              </w:rPr>
            </w:pPr>
            <w:r w:rsidRPr="00A97486">
              <w:rPr>
                <w:rFonts w:hint="eastAsia"/>
                <w:sz w:val="21"/>
                <w:szCs w:val="21"/>
              </w:rPr>
              <w:t>CN1</w:t>
            </w:r>
          </w:p>
        </w:tc>
        <w:tc>
          <w:tcPr>
            <w:tcW w:w="2241" w:type="pct"/>
            <w:tcBorders>
              <w:top w:val="nil"/>
              <w:left w:val="nil"/>
              <w:bottom w:val="single" w:sz="4" w:space="0" w:color="auto"/>
              <w:right w:val="single" w:sz="4" w:space="0" w:color="auto"/>
            </w:tcBorders>
            <w:shd w:val="clear" w:color="auto" w:fill="auto"/>
            <w:noWrap/>
            <w:vAlign w:val="center"/>
          </w:tcPr>
          <w:p w:rsidR="008C17FE" w:rsidRPr="00A97486" w:rsidRDefault="008C17FE" w:rsidP="008C17FE">
            <w:pPr>
              <w:pStyle w:val="knd-10"/>
              <w:numPr>
                <w:ilvl w:val="0"/>
                <w:numId w:val="0"/>
              </w:numPr>
              <w:tabs>
                <w:tab w:val="left" w:pos="360"/>
              </w:tabs>
              <w:spacing w:after="0" w:line="400" w:lineRule="exact"/>
              <w:jc w:val="both"/>
              <w:rPr>
                <w:sz w:val="21"/>
                <w:szCs w:val="21"/>
              </w:rPr>
            </w:pPr>
            <w:r w:rsidRPr="00A97486">
              <w:rPr>
                <w:rFonts w:hint="eastAsia"/>
                <w:sz w:val="21"/>
                <w:szCs w:val="21"/>
              </w:rPr>
              <w:t>主回路连接器</w:t>
            </w:r>
          </w:p>
        </w:tc>
        <w:tc>
          <w:tcPr>
            <w:tcW w:w="1112" w:type="pct"/>
            <w:tcBorders>
              <w:top w:val="nil"/>
              <w:left w:val="nil"/>
              <w:bottom w:val="single" w:sz="4" w:space="0" w:color="auto"/>
              <w:right w:val="single" w:sz="4" w:space="0" w:color="auto"/>
            </w:tcBorders>
            <w:shd w:val="clear" w:color="auto" w:fill="auto"/>
            <w:noWrap/>
            <w:vAlign w:val="center"/>
          </w:tcPr>
          <w:p w:rsidR="008C17FE" w:rsidRPr="00A97486" w:rsidRDefault="008C17FE" w:rsidP="008C17FE">
            <w:pPr>
              <w:pStyle w:val="knd-10"/>
              <w:numPr>
                <w:ilvl w:val="0"/>
                <w:numId w:val="0"/>
              </w:numPr>
              <w:tabs>
                <w:tab w:val="left" w:pos="360"/>
              </w:tabs>
              <w:spacing w:after="0" w:line="400" w:lineRule="exact"/>
              <w:jc w:val="both"/>
              <w:rPr>
                <w:sz w:val="21"/>
                <w:szCs w:val="21"/>
              </w:rPr>
            </w:pPr>
            <w:r w:rsidRPr="00A97486">
              <w:rPr>
                <w:rFonts w:hint="eastAsia"/>
                <w:sz w:val="21"/>
                <w:szCs w:val="21"/>
                <w:lang w:eastAsia="zh-CN"/>
              </w:rPr>
              <w:t>客室</w:t>
            </w:r>
            <w:r w:rsidRPr="00A97486">
              <w:rPr>
                <w:rFonts w:hint="eastAsia"/>
                <w:sz w:val="21"/>
                <w:szCs w:val="21"/>
              </w:rPr>
              <w:t>空调机组内</w:t>
            </w:r>
          </w:p>
        </w:tc>
      </w:tr>
      <w:tr w:rsidR="008C17FE" w:rsidRPr="00A97486" w:rsidTr="00631E34">
        <w:trPr>
          <w:trHeight w:val="300"/>
        </w:trPr>
        <w:tc>
          <w:tcPr>
            <w:tcW w:w="1646" w:type="pct"/>
            <w:tcBorders>
              <w:top w:val="nil"/>
              <w:left w:val="single" w:sz="4" w:space="0" w:color="auto"/>
              <w:bottom w:val="single" w:sz="4" w:space="0" w:color="auto"/>
              <w:right w:val="single" w:sz="4" w:space="0" w:color="auto"/>
            </w:tcBorders>
            <w:shd w:val="clear" w:color="auto" w:fill="auto"/>
            <w:vAlign w:val="center"/>
          </w:tcPr>
          <w:p w:rsidR="008C17FE" w:rsidRPr="00A97486" w:rsidRDefault="008C17FE" w:rsidP="008C17FE">
            <w:pPr>
              <w:pStyle w:val="knd-10"/>
              <w:numPr>
                <w:ilvl w:val="0"/>
                <w:numId w:val="0"/>
              </w:numPr>
              <w:tabs>
                <w:tab w:val="left" w:pos="360"/>
              </w:tabs>
              <w:spacing w:after="0" w:line="400" w:lineRule="exact"/>
              <w:jc w:val="both"/>
              <w:rPr>
                <w:sz w:val="21"/>
                <w:szCs w:val="21"/>
              </w:rPr>
            </w:pPr>
            <w:r w:rsidRPr="00A97486">
              <w:rPr>
                <w:rFonts w:hint="eastAsia"/>
                <w:sz w:val="21"/>
                <w:szCs w:val="21"/>
              </w:rPr>
              <w:t>CN2</w:t>
            </w:r>
          </w:p>
        </w:tc>
        <w:tc>
          <w:tcPr>
            <w:tcW w:w="2241" w:type="pct"/>
            <w:tcBorders>
              <w:top w:val="nil"/>
              <w:left w:val="nil"/>
              <w:bottom w:val="single" w:sz="4" w:space="0" w:color="auto"/>
              <w:right w:val="single" w:sz="4" w:space="0" w:color="auto"/>
            </w:tcBorders>
            <w:shd w:val="clear" w:color="auto" w:fill="auto"/>
            <w:noWrap/>
            <w:vAlign w:val="center"/>
          </w:tcPr>
          <w:p w:rsidR="008C17FE" w:rsidRPr="00A97486" w:rsidRDefault="008C17FE" w:rsidP="008C17FE">
            <w:pPr>
              <w:pStyle w:val="knd-10"/>
              <w:numPr>
                <w:ilvl w:val="0"/>
                <w:numId w:val="0"/>
              </w:numPr>
              <w:tabs>
                <w:tab w:val="left" w:pos="360"/>
              </w:tabs>
              <w:spacing w:after="0" w:line="400" w:lineRule="exact"/>
              <w:jc w:val="both"/>
              <w:rPr>
                <w:sz w:val="21"/>
                <w:szCs w:val="21"/>
              </w:rPr>
            </w:pPr>
            <w:r w:rsidRPr="00A97486">
              <w:rPr>
                <w:rFonts w:hint="eastAsia"/>
                <w:sz w:val="21"/>
                <w:szCs w:val="21"/>
              </w:rPr>
              <w:t>控制回路连接器</w:t>
            </w:r>
          </w:p>
        </w:tc>
        <w:tc>
          <w:tcPr>
            <w:tcW w:w="1112" w:type="pct"/>
            <w:tcBorders>
              <w:top w:val="nil"/>
              <w:left w:val="nil"/>
              <w:bottom w:val="single" w:sz="4" w:space="0" w:color="auto"/>
              <w:right w:val="single" w:sz="4" w:space="0" w:color="auto"/>
            </w:tcBorders>
            <w:shd w:val="clear" w:color="auto" w:fill="auto"/>
            <w:noWrap/>
            <w:vAlign w:val="center"/>
          </w:tcPr>
          <w:p w:rsidR="008C17FE" w:rsidRPr="00A97486" w:rsidRDefault="008C17FE" w:rsidP="008C17FE">
            <w:pPr>
              <w:pStyle w:val="knd-10"/>
              <w:numPr>
                <w:ilvl w:val="0"/>
                <w:numId w:val="0"/>
              </w:numPr>
              <w:tabs>
                <w:tab w:val="left" w:pos="360"/>
              </w:tabs>
              <w:spacing w:after="0" w:line="400" w:lineRule="exact"/>
              <w:jc w:val="both"/>
              <w:rPr>
                <w:sz w:val="21"/>
                <w:szCs w:val="21"/>
              </w:rPr>
            </w:pPr>
            <w:r w:rsidRPr="00A97486">
              <w:rPr>
                <w:rFonts w:hint="eastAsia"/>
                <w:sz w:val="21"/>
                <w:szCs w:val="21"/>
                <w:lang w:eastAsia="zh-CN"/>
              </w:rPr>
              <w:t>客室</w:t>
            </w:r>
            <w:r w:rsidRPr="00A97486">
              <w:rPr>
                <w:rFonts w:hint="eastAsia"/>
                <w:sz w:val="21"/>
                <w:szCs w:val="21"/>
              </w:rPr>
              <w:t>空调机组内</w:t>
            </w:r>
          </w:p>
        </w:tc>
      </w:tr>
      <w:tr w:rsidR="00C741DD" w:rsidRPr="00A97486" w:rsidTr="00631E34">
        <w:trPr>
          <w:trHeight w:val="300"/>
        </w:trPr>
        <w:tc>
          <w:tcPr>
            <w:tcW w:w="1646" w:type="pct"/>
            <w:tcBorders>
              <w:top w:val="nil"/>
              <w:left w:val="single" w:sz="4" w:space="0" w:color="auto"/>
              <w:bottom w:val="single" w:sz="4" w:space="0" w:color="auto"/>
              <w:right w:val="single" w:sz="4" w:space="0" w:color="auto"/>
            </w:tcBorders>
            <w:shd w:val="clear" w:color="auto" w:fill="auto"/>
            <w:vAlign w:val="center"/>
          </w:tcPr>
          <w:p w:rsidR="00C741DD" w:rsidRPr="00A97486" w:rsidRDefault="00C741DD" w:rsidP="00C741DD">
            <w:pPr>
              <w:pStyle w:val="knd-10"/>
              <w:numPr>
                <w:ilvl w:val="0"/>
                <w:numId w:val="0"/>
              </w:numPr>
              <w:tabs>
                <w:tab w:val="left" w:pos="360"/>
              </w:tabs>
              <w:spacing w:after="0" w:line="400" w:lineRule="exact"/>
              <w:jc w:val="both"/>
              <w:rPr>
                <w:sz w:val="21"/>
                <w:szCs w:val="21"/>
              </w:rPr>
            </w:pPr>
            <w:r w:rsidRPr="00A97486">
              <w:rPr>
                <w:rFonts w:hint="eastAsia"/>
                <w:sz w:val="21"/>
                <w:szCs w:val="21"/>
                <w:lang w:eastAsia="zh-CN"/>
              </w:rPr>
              <w:t>VFD</w:t>
            </w:r>
            <w:r w:rsidRPr="00A97486">
              <w:rPr>
                <w:sz w:val="21"/>
                <w:szCs w:val="21"/>
              </w:rPr>
              <w:t>1</w:t>
            </w:r>
          </w:p>
        </w:tc>
        <w:tc>
          <w:tcPr>
            <w:tcW w:w="2241" w:type="pct"/>
            <w:tcBorders>
              <w:top w:val="nil"/>
              <w:left w:val="nil"/>
              <w:bottom w:val="single" w:sz="4" w:space="0" w:color="auto"/>
              <w:right w:val="single" w:sz="4" w:space="0" w:color="auto"/>
            </w:tcBorders>
            <w:shd w:val="clear" w:color="auto" w:fill="auto"/>
            <w:noWrap/>
            <w:vAlign w:val="center"/>
          </w:tcPr>
          <w:p w:rsidR="00C741DD" w:rsidRPr="00A97486" w:rsidRDefault="00C741DD" w:rsidP="00C741DD">
            <w:pPr>
              <w:pStyle w:val="knd-10"/>
              <w:numPr>
                <w:ilvl w:val="0"/>
                <w:numId w:val="0"/>
              </w:numPr>
              <w:tabs>
                <w:tab w:val="left" w:pos="360"/>
              </w:tabs>
              <w:spacing w:after="0" w:line="400" w:lineRule="exact"/>
              <w:jc w:val="both"/>
              <w:rPr>
                <w:sz w:val="21"/>
                <w:szCs w:val="21"/>
                <w:lang w:eastAsia="zh-CN"/>
              </w:rPr>
            </w:pPr>
            <w:r w:rsidRPr="00A97486">
              <w:rPr>
                <w:rFonts w:hint="eastAsia"/>
                <w:sz w:val="21"/>
                <w:szCs w:val="21"/>
                <w:lang w:eastAsia="zh-CN"/>
              </w:rPr>
              <w:t>压缩机变频器</w:t>
            </w:r>
            <w:r w:rsidRPr="00A97486">
              <w:rPr>
                <w:rFonts w:hint="eastAsia"/>
                <w:sz w:val="21"/>
                <w:szCs w:val="21"/>
                <w:lang w:eastAsia="zh-CN"/>
              </w:rPr>
              <w:t>1</w:t>
            </w:r>
          </w:p>
        </w:tc>
        <w:tc>
          <w:tcPr>
            <w:tcW w:w="1112" w:type="pct"/>
            <w:tcBorders>
              <w:top w:val="nil"/>
              <w:left w:val="nil"/>
              <w:bottom w:val="single" w:sz="4" w:space="0" w:color="auto"/>
              <w:right w:val="single" w:sz="4" w:space="0" w:color="auto"/>
            </w:tcBorders>
            <w:shd w:val="clear" w:color="auto" w:fill="auto"/>
            <w:noWrap/>
            <w:vAlign w:val="center"/>
          </w:tcPr>
          <w:p w:rsidR="00C741DD" w:rsidRPr="00A97486" w:rsidRDefault="00C741DD" w:rsidP="00C741DD">
            <w:pPr>
              <w:pStyle w:val="knd-10"/>
              <w:numPr>
                <w:ilvl w:val="0"/>
                <w:numId w:val="0"/>
              </w:numPr>
              <w:tabs>
                <w:tab w:val="left" w:pos="360"/>
              </w:tabs>
              <w:spacing w:after="0" w:line="400" w:lineRule="exact"/>
              <w:jc w:val="both"/>
              <w:rPr>
                <w:sz w:val="21"/>
                <w:szCs w:val="21"/>
              </w:rPr>
            </w:pPr>
            <w:r w:rsidRPr="00A97486">
              <w:rPr>
                <w:rFonts w:hint="eastAsia"/>
                <w:sz w:val="21"/>
                <w:szCs w:val="21"/>
                <w:lang w:eastAsia="zh-CN"/>
              </w:rPr>
              <w:t>客室</w:t>
            </w:r>
            <w:r w:rsidRPr="00A97486">
              <w:rPr>
                <w:rFonts w:hint="eastAsia"/>
                <w:sz w:val="21"/>
                <w:szCs w:val="21"/>
              </w:rPr>
              <w:t>空调机组内</w:t>
            </w:r>
          </w:p>
        </w:tc>
      </w:tr>
      <w:tr w:rsidR="00C741DD" w:rsidRPr="00A97486" w:rsidTr="00631E34">
        <w:trPr>
          <w:trHeight w:val="300"/>
        </w:trPr>
        <w:tc>
          <w:tcPr>
            <w:tcW w:w="1646" w:type="pct"/>
            <w:tcBorders>
              <w:top w:val="nil"/>
              <w:left w:val="single" w:sz="4" w:space="0" w:color="auto"/>
              <w:bottom w:val="single" w:sz="4" w:space="0" w:color="auto"/>
              <w:right w:val="single" w:sz="4" w:space="0" w:color="auto"/>
            </w:tcBorders>
            <w:shd w:val="clear" w:color="auto" w:fill="auto"/>
            <w:vAlign w:val="center"/>
          </w:tcPr>
          <w:p w:rsidR="00C741DD" w:rsidRPr="00A97486" w:rsidRDefault="00C741DD" w:rsidP="00C741DD">
            <w:pPr>
              <w:pStyle w:val="knd-10"/>
              <w:numPr>
                <w:ilvl w:val="0"/>
                <w:numId w:val="0"/>
              </w:numPr>
              <w:tabs>
                <w:tab w:val="left" w:pos="360"/>
              </w:tabs>
              <w:spacing w:after="0" w:line="400" w:lineRule="exact"/>
              <w:jc w:val="both"/>
              <w:rPr>
                <w:sz w:val="21"/>
                <w:szCs w:val="21"/>
                <w:lang w:eastAsia="zh-CN"/>
              </w:rPr>
            </w:pPr>
            <w:r w:rsidRPr="00A97486">
              <w:rPr>
                <w:rFonts w:hint="eastAsia"/>
                <w:sz w:val="21"/>
                <w:szCs w:val="21"/>
                <w:lang w:eastAsia="zh-CN"/>
              </w:rPr>
              <w:t>VFD</w:t>
            </w:r>
            <w:r w:rsidRPr="00A97486">
              <w:rPr>
                <w:sz w:val="21"/>
                <w:szCs w:val="21"/>
                <w:lang w:eastAsia="zh-CN"/>
              </w:rPr>
              <w:t>2</w:t>
            </w:r>
          </w:p>
        </w:tc>
        <w:tc>
          <w:tcPr>
            <w:tcW w:w="2241" w:type="pct"/>
            <w:tcBorders>
              <w:top w:val="nil"/>
              <w:left w:val="nil"/>
              <w:bottom w:val="single" w:sz="4" w:space="0" w:color="auto"/>
              <w:right w:val="single" w:sz="4" w:space="0" w:color="auto"/>
            </w:tcBorders>
            <w:shd w:val="clear" w:color="auto" w:fill="auto"/>
            <w:noWrap/>
            <w:vAlign w:val="center"/>
          </w:tcPr>
          <w:p w:rsidR="00C741DD" w:rsidRPr="00A97486" w:rsidRDefault="00C741DD" w:rsidP="00C741DD">
            <w:pPr>
              <w:pStyle w:val="knd-10"/>
              <w:numPr>
                <w:ilvl w:val="0"/>
                <w:numId w:val="0"/>
              </w:numPr>
              <w:tabs>
                <w:tab w:val="left" w:pos="360"/>
              </w:tabs>
              <w:spacing w:after="0" w:line="400" w:lineRule="exact"/>
              <w:jc w:val="both"/>
              <w:rPr>
                <w:sz w:val="21"/>
                <w:szCs w:val="21"/>
                <w:lang w:eastAsia="zh-CN"/>
              </w:rPr>
            </w:pPr>
            <w:r w:rsidRPr="00A97486">
              <w:rPr>
                <w:rFonts w:hint="eastAsia"/>
                <w:sz w:val="21"/>
                <w:szCs w:val="21"/>
                <w:lang w:eastAsia="zh-CN"/>
              </w:rPr>
              <w:t>压缩机变频器</w:t>
            </w:r>
            <w:r w:rsidRPr="00A97486">
              <w:rPr>
                <w:rFonts w:hint="eastAsia"/>
                <w:sz w:val="21"/>
                <w:szCs w:val="21"/>
                <w:lang w:eastAsia="zh-CN"/>
              </w:rPr>
              <w:t>2</w:t>
            </w:r>
          </w:p>
        </w:tc>
        <w:tc>
          <w:tcPr>
            <w:tcW w:w="1112" w:type="pct"/>
            <w:tcBorders>
              <w:top w:val="nil"/>
              <w:left w:val="nil"/>
              <w:bottom w:val="single" w:sz="4" w:space="0" w:color="auto"/>
              <w:right w:val="single" w:sz="4" w:space="0" w:color="auto"/>
            </w:tcBorders>
            <w:shd w:val="clear" w:color="auto" w:fill="auto"/>
            <w:noWrap/>
            <w:vAlign w:val="center"/>
          </w:tcPr>
          <w:p w:rsidR="00C741DD" w:rsidRPr="00A97486" w:rsidRDefault="00C741DD" w:rsidP="00C741DD">
            <w:pPr>
              <w:pStyle w:val="knd-10"/>
              <w:numPr>
                <w:ilvl w:val="0"/>
                <w:numId w:val="0"/>
              </w:numPr>
              <w:tabs>
                <w:tab w:val="left" w:pos="360"/>
              </w:tabs>
              <w:spacing w:after="0" w:line="400" w:lineRule="exact"/>
              <w:jc w:val="both"/>
              <w:rPr>
                <w:sz w:val="21"/>
                <w:szCs w:val="21"/>
              </w:rPr>
            </w:pPr>
            <w:r w:rsidRPr="00A97486">
              <w:rPr>
                <w:rFonts w:hint="eastAsia"/>
                <w:sz w:val="21"/>
                <w:szCs w:val="21"/>
                <w:lang w:eastAsia="zh-CN"/>
              </w:rPr>
              <w:t>客室</w:t>
            </w:r>
            <w:r w:rsidRPr="00A97486">
              <w:rPr>
                <w:rFonts w:hint="eastAsia"/>
                <w:sz w:val="21"/>
                <w:szCs w:val="21"/>
              </w:rPr>
              <w:t>空调机组内</w:t>
            </w:r>
          </w:p>
        </w:tc>
      </w:tr>
      <w:tr w:rsidR="00C741DD" w:rsidRPr="00A97486" w:rsidTr="00631E34">
        <w:trPr>
          <w:trHeight w:val="300"/>
        </w:trPr>
        <w:tc>
          <w:tcPr>
            <w:tcW w:w="1646" w:type="pct"/>
            <w:tcBorders>
              <w:top w:val="nil"/>
              <w:left w:val="single" w:sz="4" w:space="0" w:color="auto"/>
              <w:bottom w:val="single" w:sz="4" w:space="0" w:color="auto"/>
              <w:right w:val="single" w:sz="4" w:space="0" w:color="auto"/>
            </w:tcBorders>
            <w:shd w:val="clear" w:color="auto" w:fill="auto"/>
            <w:vAlign w:val="center"/>
          </w:tcPr>
          <w:p w:rsidR="00C741DD" w:rsidRPr="00A97486" w:rsidRDefault="00C741DD" w:rsidP="00C741DD">
            <w:pPr>
              <w:pStyle w:val="knd-10"/>
              <w:numPr>
                <w:ilvl w:val="0"/>
                <w:numId w:val="0"/>
              </w:numPr>
              <w:tabs>
                <w:tab w:val="left" w:pos="360"/>
              </w:tabs>
              <w:spacing w:after="0" w:line="400" w:lineRule="exact"/>
              <w:jc w:val="both"/>
              <w:rPr>
                <w:sz w:val="21"/>
                <w:szCs w:val="21"/>
              </w:rPr>
            </w:pPr>
            <w:r w:rsidRPr="00A97486">
              <w:rPr>
                <w:rFonts w:hint="eastAsia"/>
                <w:sz w:val="21"/>
                <w:szCs w:val="21"/>
              </w:rPr>
              <w:t>HT</w:t>
            </w:r>
          </w:p>
        </w:tc>
        <w:tc>
          <w:tcPr>
            <w:tcW w:w="2241" w:type="pct"/>
            <w:tcBorders>
              <w:top w:val="nil"/>
              <w:left w:val="nil"/>
              <w:bottom w:val="single" w:sz="4" w:space="0" w:color="auto"/>
              <w:right w:val="single" w:sz="4" w:space="0" w:color="auto"/>
            </w:tcBorders>
            <w:shd w:val="clear" w:color="auto" w:fill="auto"/>
            <w:noWrap/>
            <w:vAlign w:val="center"/>
          </w:tcPr>
          <w:p w:rsidR="00C741DD" w:rsidRPr="00A97486" w:rsidRDefault="00C741DD" w:rsidP="00C741DD">
            <w:pPr>
              <w:pStyle w:val="knd-10"/>
              <w:numPr>
                <w:ilvl w:val="0"/>
                <w:numId w:val="0"/>
              </w:numPr>
              <w:tabs>
                <w:tab w:val="left" w:pos="360"/>
              </w:tabs>
              <w:spacing w:after="0" w:line="400" w:lineRule="exact"/>
              <w:jc w:val="both"/>
              <w:rPr>
                <w:sz w:val="21"/>
                <w:szCs w:val="21"/>
              </w:rPr>
            </w:pPr>
            <w:r w:rsidRPr="00A97486">
              <w:rPr>
                <w:rFonts w:hint="eastAsia"/>
                <w:sz w:val="21"/>
                <w:szCs w:val="21"/>
                <w:lang w:eastAsia="zh-CN"/>
              </w:rPr>
              <w:t>司机室空调</w:t>
            </w:r>
            <w:r w:rsidRPr="00A97486">
              <w:rPr>
                <w:rFonts w:hint="eastAsia"/>
                <w:sz w:val="21"/>
                <w:szCs w:val="21"/>
              </w:rPr>
              <w:t>电加热器</w:t>
            </w:r>
          </w:p>
        </w:tc>
        <w:tc>
          <w:tcPr>
            <w:tcW w:w="1112" w:type="pct"/>
            <w:tcBorders>
              <w:top w:val="nil"/>
              <w:left w:val="nil"/>
              <w:bottom w:val="single" w:sz="4" w:space="0" w:color="auto"/>
              <w:right w:val="single" w:sz="4" w:space="0" w:color="auto"/>
            </w:tcBorders>
            <w:shd w:val="clear" w:color="auto" w:fill="auto"/>
            <w:noWrap/>
            <w:vAlign w:val="center"/>
          </w:tcPr>
          <w:p w:rsidR="00C741DD" w:rsidRPr="00A97486" w:rsidRDefault="00C741DD" w:rsidP="00C741DD">
            <w:pPr>
              <w:pStyle w:val="knd-10"/>
              <w:numPr>
                <w:ilvl w:val="0"/>
                <w:numId w:val="0"/>
              </w:numPr>
              <w:tabs>
                <w:tab w:val="left" w:pos="360"/>
              </w:tabs>
              <w:spacing w:after="0" w:line="400" w:lineRule="exact"/>
              <w:jc w:val="both"/>
              <w:rPr>
                <w:sz w:val="21"/>
                <w:szCs w:val="21"/>
                <w:lang w:eastAsia="zh-CN"/>
              </w:rPr>
            </w:pPr>
            <w:r w:rsidRPr="00A97486">
              <w:rPr>
                <w:rFonts w:hint="eastAsia"/>
                <w:sz w:val="21"/>
                <w:szCs w:val="21"/>
                <w:lang w:eastAsia="zh-CN"/>
              </w:rPr>
              <w:t>司机室空调机组内</w:t>
            </w:r>
          </w:p>
        </w:tc>
      </w:tr>
      <w:tr w:rsidR="00C741DD" w:rsidRPr="00A97486" w:rsidTr="00631E34">
        <w:trPr>
          <w:trHeight w:val="300"/>
        </w:trPr>
        <w:tc>
          <w:tcPr>
            <w:tcW w:w="1646" w:type="pct"/>
            <w:tcBorders>
              <w:top w:val="nil"/>
              <w:left w:val="single" w:sz="4" w:space="0" w:color="auto"/>
              <w:bottom w:val="single" w:sz="4" w:space="0" w:color="auto"/>
              <w:right w:val="single" w:sz="4" w:space="0" w:color="auto"/>
            </w:tcBorders>
            <w:shd w:val="clear" w:color="auto" w:fill="auto"/>
            <w:vAlign w:val="center"/>
          </w:tcPr>
          <w:p w:rsidR="00C741DD" w:rsidRPr="00A97486" w:rsidRDefault="00C741DD" w:rsidP="00C741DD">
            <w:pPr>
              <w:pStyle w:val="knd-10"/>
              <w:numPr>
                <w:ilvl w:val="0"/>
                <w:numId w:val="0"/>
              </w:numPr>
              <w:tabs>
                <w:tab w:val="left" w:pos="360"/>
              </w:tabs>
              <w:spacing w:after="0" w:line="400" w:lineRule="exact"/>
              <w:jc w:val="both"/>
              <w:rPr>
                <w:sz w:val="21"/>
                <w:szCs w:val="21"/>
              </w:rPr>
            </w:pPr>
            <w:r w:rsidRPr="00A97486">
              <w:rPr>
                <w:rFonts w:hint="eastAsia"/>
                <w:sz w:val="21"/>
                <w:szCs w:val="21"/>
                <w:lang w:eastAsia="zh-CN"/>
              </w:rPr>
              <w:t>EF</w:t>
            </w:r>
          </w:p>
        </w:tc>
        <w:tc>
          <w:tcPr>
            <w:tcW w:w="2241" w:type="pct"/>
            <w:tcBorders>
              <w:top w:val="nil"/>
              <w:left w:val="nil"/>
              <w:bottom w:val="single" w:sz="4" w:space="0" w:color="auto"/>
              <w:right w:val="single" w:sz="4" w:space="0" w:color="auto"/>
            </w:tcBorders>
            <w:shd w:val="clear" w:color="auto" w:fill="auto"/>
            <w:noWrap/>
            <w:vAlign w:val="center"/>
          </w:tcPr>
          <w:p w:rsidR="00C741DD" w:rsidRPr="00A97486" w:rsidRDefault="00C741DD" w:rsidP="00C741DD">
            <w:pPr>
              <w:pStyle w:val="knd-10"/>
              <w:numPr>
                <w:ilvl w:val="0"/>
                <w:numId w:val="0"/>
              </w:numPr>
              <w:tabs>
                <w:tab w:val="left" w:pos="360"/>
              </w:tabs>
              <w:spacing w:after="0" w:line="400" w:lineRule="exact"/>
              <w:jc w:val="both"/>
              <w:rPr>
                <w:sz w:val="21"/>
                <w:szCs w:val="21"/>
                <w:lang w:eastAsia="zh-CN"/>
              </w:rPr>
            </w:pPr>
            <w:r w:rsidRPr="00A97486">
              <w:rPr>
                <w:rFonts w:hint="eastAsia"/>
                <w:sz w:val="21"/>
                <w:szCs w:val="21"/>
                <w:lang w:eastAsia="zh-CN"/>
              </w:rPr>
              <w:t>司机室空调送风机</w:t>
            </w:r>
            <w:r w:rsidR="001C0812" w:rsidRPr="00A97486">
              <w:rPr>
                <w:rFonts w:hint="eastAsia"/>
                <w:sz w:val="21"/>
                <w:szCs w:val="21"/>
                <w:lang w:eastAsia="zh-CN"/>
              </w:rPr>
              <w:t>（蒸发风机）</w:t>
            </w:r>
          </w:p>
        </w:tc>
        <w:tc>
          <w:tcPr>
            <w:tcW w:w="1112" w:type="pct"/>
            <w:tcBorders>
              <w:top w:val="nil"/>
              <w:left w:val="nil"/>
              <w:bottom w:val="single" w:sz="4" w:space="0" w:color="auto"/>
              <w:right w:val="single" w:sz="4" w:space="0" w:color="auto"/>
            </w:tcBorders>
            <w:shd w:val="clear" w:color="auto" w:fill="auto"/>
            <w:noWrap/>
            <w:vAlign w:val="center"/>
          </w:tcPr>
          <w:p w:rsidR="00C741DD" w:rsidRPr="00A97486" w:rsidRDefault="00C741DD" w:rsidP="00C741DD">
            <w:pPr>
              <w:pStyle w:val="knd-10"/>
              <w:numPr>
                <w:ilvl w:val="0"/>
                <w:numId w:val="0"/>
              </w:numPr>
              <w:tabs>
                <w:tab w:val="left" w:pos="360"/>
              </w:tabs>
              <w:spacing w:after="0" w:line="400" w:lineRule="exact"/>
              <w:jc w:val="both"/>
              <w:rPr>
                <w:sz w:val="21"/>
                <w:szCs w:val="21"/>
              </w:rPr>
            </w:pPr>
            <w:r w:rsidRPr="00A97486">
              <w:rPr>
                <w:rFonts w:hint="eastAsia"/>
                <w:sz w:val="21"/>
                <w:szCs w:val="21"/>
                <w:lang w:eastAsia="zh-CN"/>
              </w:rPr>
              <w:t>司机室空调机组内</w:t>
            </w:r>
          </w:p>
        </w:tc>
      </w:tr>
      <w:tr w:rsidR="00C741DD" w:rsidRPr="00A97486" w:rsidTr="00631E34">
        <w:trPr>
          <w:trHeight w:val="300"/>
        </w:trPr>
        <w:tc>
          <w:tcPr>
            <w:tcW w:w="1646" w:type="pct"/>
            <w:tcBorders>
              <w:top w:val="nil"/>
              <w:left w:val="single" w:sz="4" w:space="0" w:color="auto"/>
              <w:bottom w:val="single" w:sz="4" w:space="0" w:color="auto"/>
              <w:right w:val="single" w:sz="4" w:space="0" w:color="auto"/>
            </w:tcBorders>
            <w:shd w:val="clear" w:color="auto" w:fill="auto"/>
            <w:vAlign w:val="center"/>
          </w:tcPr>
          <w:p w:rsidR="00C741DD" w:rsidRPr="00A97486" w:rsidRDefault="00C741DD" w:rsidP="00C741DD">
            <w:pPr>
              <w:pStyle w:val="knd-10"/>
              <w:numPr>
                <w:ilvl w:val="0"/>
                <w:numId w:val="0"/>
              </w:numPr>
              <w:tabs>
                <w:tab w:val="left" w:pos="360"/>
              </w:tabs>
              <w:spacing w:after="0" w:line="400" w:lineRule="exact"/>
              <w:jc w:val="both"/>
              <w:rPr>
                <w:sz w:val="21"/>
                <w:szCs w:val="21"/>
              </w:rPr>
            </w:pPr>
            <w:r w:rsidRPr="00A97486">
              <w:rPr>
                <w:rFonts w:hint="eastAsia"/>
                <w:sz w:val="21"/>
                <w:szCs w:val="21"/>
                <w:lang w:eastAsia="zh-CN"/>
              </w:rPr>
              <w:t>CP</w:t>
            </w:r>
          </w:p>
        </w:tc>
        <w:tc>
          <w:tcPr>
            <w:tcW w:w="2241" w:type="pct"/>
            <w:tcBorders>
              <w:top w:val="nil"/>
              <w:left w:val="nil"/>
              <w:bottom w:val="single" w:sz="4" w:space="0" w:color="auto"/>
              <w:right w:val="single" w:sz="4" w:space="0" w:color="auto"/>
            </w:tcBorders>
            <w:shd w:val="clear" w:color="auto" w:fill="auto"/>
            <w:noWrap/>
            <w:vAlign w:val="center"/>
          </w:tcPr>
          <w:p w:rsidR="00C741DD" w:rsidRPr="00A97486" w:rsidRDefault="00C741DD" w:rsidP="00C741DD">
            <w:pPr>
              <w:pStyle w:val="knd-10"/>
              <w:numPr>
                <w:ilvl w:val="0"/>
                <w:numId w:val="0"/>
              </w:numPr>
              <w:tabs>
                <w:tab w:val="left" w:pos="360"/>
              </w:tabs>
              <w:spacing w:after="0" w:line="400" w:lineRule="exact"/>
              <w:jc w:val="both"/>
              <w:rPr>
                <w:sz w:val="21"/>
                <w:szCs w:val="21"/>
                <w:lang w:eastAsia="zh-CN"/>
              </w:rPr>
            </w:pPr>
            <w:r w:rsidRPr="00A97486">
              <w:rPr>
                <w:rFonts w:hint="eastAsia"/>
                <w:sz w:val="21"/>
                <w:szCs w:val="21"/>
                <w:lang w:eastAsia="zh-CN"/>
              </w:rPr>
              <w:t>司机室空调压缩机</w:t>
            </w:r>
          </w:p>
        </w:tc>
        <w:tc>
          <w:tcPr>
            <w:tcW w:w="1112" w:type="pct"/>
            <w:tcBorders>
              <w:top w:val="nil"/>
              <w:left w:val="nil"/>
              <w:bottom w:val="single" w:sz="4" w:space="0" w:color="auto"/>
              <w:right w:val="single" w:sz="4" w:space="0" w:color="auto"/>
            </w:tcBorders>
            <w:shd w:val="clear" w:color="auto" w:fill="auto"/>
            <w:noWrap/>
            <w:vAlign w:val="center"/>
          </w:tcPr>
          <w:p w:rsidR="00C741DD" w:rsidRPr="00A97486" w:rsidRDefault="00C741DD" w:rsidP="00C741DD">
            <w:pPr>
              <w:pStyle w:val="knd-10"/>
              <w:numPr>
                <w:ilvl w:val="0"/>
                <w:numId w:val="0"/>
              </w:numPr>
              <w:tabs>
                <w:tab w:val="left" w:pos="360"/>
              </w:tabs>
              <w:spacing w:after="0" w:line="400" w:lineRule="exact"/>
              <w:jc w:val="both"/>
              <w:rPr>
                <w:sz w:val="21"/>
                <w:szCs w:val="21"/>
                <w:lang w:eastAsia="zh-CN"/>
              </w:rPr>
            </w:pPr>
            <w:r w:rsidRPr="00A97486">
              <w:rPr>
                <w:rFonts w:hint="eastAsia"/>
                <w:sz w:val="21"/>
                <w:szCs w:val="21"/>
                <w:lang w:eastAsia="zh-CN"/>
              </w:rPr>
              <w:t>司机室空调机组内</w:t>
            </w:r>
          </w:p>
        </w:tc>
      </w:tr>
      <w:tr w:rsidR="00C741DD" w:rsidRPr="00A97486" w:rsidTr="00631E34">
        <w:trPr>
          <w:trHeight w:val="300"/>
        </w:trPr>
        <w:tc>
          <w:tcPr>
            <w:tcW w:w="1646" w:type="pct"/>
            <w:tcBorders>
              <w:top w:val="nil"/>
              <w:left w:val="single" w:sz="4" w:space="0" w:color="auto"/>
              <w:bottom w:val="single" w:sz="4" w:space="0" w:color="auto"/>
              <w:right w:val="single" w:sz="4" w:space="0" w:color="auto"/>
            </w:tcBorders>
            <w:shd w:val="clear" w:color="auto" w:fill="auto"/>
            <w:vAlign w:val="center"/>
          </w:tcPr>
          <w:p w:rsidR="00C741DD" w:rsidRPr="00A97486" w:rsidRDefault="00C741DD" w:rsidP="00C741DD">
            <w:pPr>
              <w:pStyle w:val="knd-10"/>
              <w:numPr>
                <w:ilvl w:val="0"/>
                <w:numId w:val="0"/>
              </w:numPr>
              <w:tabs>
                <w:tab w:val="left" w:pos="360"/>
              </w:tabs>
              <w:spacing w:after="0" w:line="400" w:lineRule="exact"/>
              <w:jc w:val="both"/>
              <w:rPr>
                <w:sz w:val="21"/>
                <w:szCs w:val="21"/>
              </w:rPr>
            </w:pPr>
            <w:r w:rsidRPr="00A97486">
              <w:rPr>
                <w:rFonts w:hint="eastAsia"/>
                <w:sz w:val="21"/>
                <w:szCs w:val="21"/>
                <w:lang w:eastAsia="zh-CN"/>
              </w:rPr>
              <w:t>CF</w:t>
            </w:r>
          </w:p>
        </w:tc>
        <w:tc>
          <w:tcPr>
            <w:tcW w:w="2241" w:type="pct"/>
            <w:tcBorders>
              <w:top w:val="nil"/>
              <w:left w:val="nil"/>
              <w:bottom w:val="single" w:sz="4" w:space="0" w:color="auto"/>
              <w:right w:val="single" w:sz="4" w:space="0" w:color="auto"/>
            </w:tcBorders>
            <w:shd w:val="clear" w:color="auto" w:fill="auto"/>
            <w:noWrap/>
            <w:vAlign w:val="center"/>
          </w:tcPr>
          <w:p w:rsidR="00C741DD" w:rsidRPr="00A97486" w:rsidRDefault="00C741DD" w:rsidP="00C741DD">
            <w:pPr>
              <w:pStyle w:val="knd-10"/>
              <w:numPr>
                <w:ilvl w:val="0"/>
                <w:numId w:val="0"/>
              </w:numPr>
              <w:tabs>
                <w:tab w:val="left" w:pos="360"/>
              </w:tabs>
              <w:spacing w:after="0" w:line="400" w:lineRule="exact"/>
              <w:jc w:val="both"/>
              <w:rPr>
                <w:sz w:val="21"/>
                <w:szCs w:val="21"/>
                <w:lang w:eastAsia="zh-CN"/>
              </w:rPr>
            </w:pPr>
            <w:r w:rsidRPr="00A97486">
              <w:rPr>
                <w:rFonts w:hint="eastAsia"/>
                <w:sz w:val="21"/>
                <w:szCs w:val="21"/>
                <w:lang w:eastAsia="zh-CN"/>
              </w:rPr>
              <w:t>司机室空调冷凝风机</w:t>
            </w:r>
          </w:p>
        </w:tc>
        <w:tc>
          <w:tcPr>
            <w:tcW w:w="1112" w:type="pct"/>
            <w:tcBorders>
              <w:top w:val="nil"/>
              <w:left w:val="nil"/>
              <w:bottom w:val="single" w:sz="4" w:space="0" w:color="auto"/>
              <w:right w:val="single" w:sz="4" w:space="0" w:color="auto"/>
            </w:tcBorders>
            <w:shd w:val="clear" w:color="auto" w:fill="auto"/>
            <w:noWrap/>
            <w:vAlign w:val="center"/>
          </w:tcPr>
          <w:p w:rsidR="00C741DD" w:rsidRPr="00A97486" w:rsidRDefault="00C741DD" w:rsidP="00C741DD">
            <w:pPr>
              <w:pStyle w:val="knd-10"/>
              <w:numPr>
                <w:ilvl w:val="0"/>
                <w:numId w:val="0"/>
              </w:numPr>
              <w:tabs>
                <w:tab w:val="left" w:pos="360"/>
              </w:tabs>
              <w:spacing w:after="0" w:line="400" w:lineRule="exact"/>
              <w:jc w:val="both"/>
              <w:rPr>
                <w:sz w:val="21"/>
                <w:szCs w:val="21"/>
              </w:rPr>
            </w:pPr>
            <w:r w:rsidRPr="00A97486">
              <w:rPr>
                <w:rFonts w:hint="eastAsia"/>
                <w:sz w:val="21"/>
                <w:szCs w:val="21"/>
                <w:lang w:eastAsia="zh-CN"/>
              </w:rPr>
              <w:t>司机室空调机组内</w:t>
            </w:r>
          </w:p>
        </w:tc>
      </w:tr>
      <w:tr w:rsidR="00C741DD" w:rsidRPr="00A97486" w:rsidTr="00631E34">
        <w:trPr>
          <w:trHeight w:val="300"/>
        </w:trPr>
        <w:tc>
          <w:tcPr>
            <w:tcW w:w="1646" w:type="pct"/>
            <w:tcBorders>
              <w:top w:val="nil"/>
              <w:left w:val="single" w:sz="4" w:space="0" w:color="auto"/>
              <w:bottom w:val="single" w:sz="4" w:space="0" w:color="auto"/>
              <w:right w:val="single" w:sz="4" w:space="0" w:color="auto"/>
            </w:tcBorders>
            <w:shd w:val="clear" w:color="auto" w:fill="auto"/>
            <w:vAlign w:val="center"/>
          </w:tcPr>
          <w:p w:rsidR="00C741DD" w:rsidRPr="00A97486" w:rsidRDefault="00C741DD" w:rsidP="00C741DD">
            <w:pPr>
              <w:pStyle w:val="knd-10"/>
              <w:numPr>
                <w:ilvl w:val="0"/>
                <w:numId w:val="0"/>
              </w:numPr>
              <w:tabs>
                <w:tab w:val="left" w:pos="360"/>
              </w:tabs>
              <w:spacing w:after="0" w:line="400" w:lineRule="exact"/>
              <w:jc w:val="both"/>
              <w:rPr>
                <w:sz w:val="21"/>
                <w:szCs w:val="21"/>
              </w:rPr>
            </w:pPr>
            <w:r w:rsidRPr="00A97486">
              <w:rPr>
                <w:rFonts w:hint="eastAsia"/>
                <w:sz w:val="21"/>
                <w:szCs w:val="21"/>
                <w:lang w:eastAsia="zh-CN"/>
              </w:rPr>
              <w:t>FD</w:t>
            </w:r>
          </w:p>
        </w:tc>
        <w:tc>
          <w:tcPr>
            <w:tcW w:w="2241" w:type="pct"/>
            <w:tcBorders>
              <w:top w:val="nil"/>
              <w:left w:val="nil"/>
              <w:bottom w:val="single" w:sz="4" w:space="0" w:color="auto"/>
              <w:right w:val="single" w:sz="4" w:space="0" w:color="auto"/>
            </w:tcBorders>
            <w:shd w:val="clear" w:color="auto" w:fill="auto"/>
            <w:noWrap/>
            <w:vAlign w:val="center"/>
          </w:tcPr>
          <w:p w:rsidR="00C741DD" w:rsidRPr="00A97486" w:rsidRDefault="00C741DD" w:rsidP="00C741DD">
            <w:pPr>
              <w:pStyle w:val="knd-10"/>
              <w:numPr>
                <w:ilvl w:val="0"/>
                <w:numId w:val="0"/>
              </w:numPr>
              <w:tabs>
                <w:tab w:val="left" w:pos="360"/>
              </w:tabs>
              <w:spacing w:after="0" w:line="400" w:lineRule="exact"/>
              <w:jc w:val="both"/>
              <w:rPr>
                <w:sz w:val="21"/>
                <w:szCs w:val="21"/>
                <w:lang w:eastAsia="zh-CN"/>
              </w:rPr>
            </w:pPr>
            <w:r w:rsidRPr="00A97486">
              <w:rPr>
                <w:rFonts w:hint="eastAsia"/>
                <w:sz w:val="21"/>
                <w:szCs w:val="21"/>
                <w:lang w:eastAsia="zh-CN"/>
              </w:rPr>
              <w:t>司机室空调风门</w:t>
            </w:r>
          </w:p>
        </w:tc>
        <w:tc>
          <w:tcPr>
            <w:tcW w:w="1112" w:type="pct"/>
            <w:tcBorders>
              <w:top w:val="nil"/>
              <w:left w:val="nil"/>
              <w:bottom w:val="single" w:sz="4" w:space="0" w:color="auto"/>
              <w:right w:val="single" w:sz="4" w:space="0" w:color="auto"/>
            </w:tcBorders>
            <w:shd w:val="clear" w:color="auto" w:fill="auto"/>
            <w:noWrap/>
            <w:vAlign w:val="center"/>
          </w:tcPr>
          <w:p w:rsidR="00C741DD" w:rsidRPr="00A97486" w:rsidRDefault="00C741DD" w:rsidP="00C741DD">
            <w:pPr>
              <w:pStyle w:val="knd-10"/>
              <w:numPr>
                <w:ilvl w:val="0"/>
                <w:numId w:val="0"/>
              </w:numPr>
              <w:tabs>
                <w:tab w:val="left" w:pos="360"/>
              </w:tabs>
              <w:spacing w:after="0" w:line="400" w:lineRule="exact"/>
              <w:jc w:val="both"/>
              <w:rPr>
                <w:sz w:val="21"/>
                <w:szCs w:val="21"/>
                <w:lang w:eastAsia="zh-CN"/>
              </w:rPr>
            </w:pPr>
            <w:r w:rsidRPr="00A97486">
              <w:rPr>
                <w:rFonts w:hint="eastAsia"/>
                <w:sz w:val="21"/>
                <w:szCs w:val="21"/>
                <w:lang w:eastAsia="zh-CN"/>
              </w:rPr>
              <w:t>司机室空调机组内</w:t>
            </w:r>
          </w:p>
        </w:tc>
      </w:tr>
      <w:tr w:rsidR="00C741DD" w:rsidRPr="00A97486" w:rsidTr="00631E34">
        <w:trPr>
          <w:trHeight w:val="525"/>
        </w:trPr>
        <w:tc>
          <w:tcPr>
            <w:tcW w:w="1646" w:type="pct"/>
            <w:tcBorders>
              <w:top w:val="nil"/>
              <w:left w:val="single" w:sz="4" w:space="0" w:color="auto"/>
              <w:bottom w:val="single" w:sz="4" w:space="0" w:color="auto"/>
              <w:right w:val="single" w:sz="4" w:space="0" w:color="auto"/>
            </w:tcBorders>
            <w:shd w:val="clear" w:color="auto" w:fill="auto"/>
            <w:vAlign w:val="center"/>
          </w:tcPr>
          <w:p w:rsidR="00C741DD" w:rsidRPr="00A97486" w:rsidRDefault="00C741DD" w:rsidP="00C741DD">
            <w:pPr>
              <w:pStyle w:val="knd-10"/>
              <w:numPr>
                <w:ilvl w:val="0"/>
                <w:numId w:val="0"/>
              </w:numPr>
              <w:tabs>
                <w:tab w:val="left" w:pos="360"/>
              </w:tabs>
              <w:spacing w:after="0" w:line="400" w:lineRule="exact"/>
              <w:jc w:val="both"/>
              <w:rPr>
                <w:sz w:val="21"/>
                <w:szCs w:val="21"/>
              </w:rPr>
            </w:pPr>
            <w:r w:rsidRPr="00A97486">
              <w:rPr>
                <w:rFonts w:hint="eastAsia"/>
                <w:sz w:val="21"/>
                <w:szCs w:val="21"/>
              </w:rPr>
              <w:t>CN3</w:t>
            </w:r>
          </w:p>
        </w:tc>
        <w:tc>
          <w:tcPr>
            <w:tcW w:w="2241" w:type="pct"/>
            <w:tcBorders>
              <w:top w:val="nil"/>
              <w:left w:val="nil"/>
              <w:bottom w:val="single" w:sz="4" w:space="0" w:color="auto"/>
              <w:right w:val="single" w:sz="4" w:space="0" w:color="auto"/>
            </w:tcBorders>
            <w:shd w:val="clear" w:color="auto" w:fill="auto"/>
            <w:noWrap/>
            <w:vAlign w:val="center"/>
          </w:tcPr>
          <w:p w:rsidR="00C741DD" w:rsidRPr="00A97486" w:rsidRDefault="00C741DD" w:rsidP="00C741DD">
            <w:pPr>
              <w:pStyle w:val="knd-10"/>
              <w:numPr>
                <w:ilvl w:val="0"/>
                <w:numId w:val="0"/>
              </w:numPr>
              <w:tabs>
                <w:tab w:val="left" w:pos="360"/>
              </w:tabs>
              <w:spacing w:after="0" w:line="400" w:lineRule="exact"/>
              <w:jc w:val="both"/>
              <w:rPr>
                <w:sz w:val="21"/>
                <w:szCs w:val="21"/>
                <w:lang w:eastAsia="zh-CN"/>
              </w:rPr>
            </w:pPr>
            <w:r w:rsidRPr="00A97486">
              <w:rPr>
                <w:rFonts w:hint="eastAsia"/>
                <w:sz w:val="21"/>
                <w:szCs w:val="21"/>
                <w:lang w:eastAsia="zh-CN"/>
              </w:rPr>
              <w:t>司机室空调动力回路连接器</w:t>
            </w:r>
          </w:p>
        </w:tc>
        <w:tc>
          <w:tcPr>
            <w:tcW w:w="1112" w:type="pct"/>
            <w:tcBorders>
              <w:top w:val="nil"/>
              <w:left w:val="nil"/>
              <w:bottom w:val="single" w:sz="4" w:space="0" w:color="auto"/>
              <w:right w:val="single" w:sz="4" w:space="0" w:color="auto"/>
            </w:tcBorders>
            <w:shd w:val="clear" w:color="auto" w:fill="auto"/>
            <w:noWrap/>
            <w:vAlign w:val="center"/>
          </w:tcPr>
          <w:p w:rsidR="00C741DD" w:rsidRPr="00A97486" w:rsidRDefault="00C741DD" w:rsidP="00C741DD">
            <w:pPr>
              <w:pStyle w:val="knd-10"/>
              <w:numPr>
                <w:ilvl w:val="0"/>
                <w:numId w:val="0"/>
              </w:numPr>
              <w:tabs>
                <w:tab w:val="left" w:pos="360"/>
              </w:tabs>
              <w:spacing w:after="0" w:line="400" w:lineRule="exact"/>
              <w:jc w:val="both"/>
              <w:rPr>
                <w:sz w:val="21"/>
                <w:szCs w:val="21"/>
              </w:rPr>
            </w:pPr>
            <w:r w:rsidRPr="00A97486">
              <w:rPr>
                <w:rFonts w:hint="eastAsia"/>
                <w:sz w:val="21"/>
                <w:szCs w:val="21"/>
                <w:lang w:eastAsia="zh-CN"/>
              </w:rPr>
              <w:t>司机室空调机组内</w:t>
            </w:r>
          </w:p>
        </w:tc>
      </w:tr>
      <w:tr w:rsidR="00C741DD" w:rsidRPr="00A97486" w:rsidTr="00631E34">
        <w:trPr>
          <w:trHeight w:val="285"/>
        </w:trPr>
        <w:tc>
          <w:tcPr>
            <w:tcW w:w="1646" w:type="pct"/>
            <w:tcBorders>
              <w:top w:val="nil"/>
              <w:left w:val="single" w:sz="4" w:space="0" w:color="auto"/>
              <w:bottom w:val="single" w:sz="4" w:space="0" w:color="auto"/>
              <w:right w:val="single" w:sz="4" w:space="0" w:color="auto"/>
            </w:tcBorders>
            <w:shd w:val="clear" w:color="auto" w:fill="auto"/>
            <w:vAlign w:val="center"/>
          </w:tcPr>
          <w:p w:rsidR="00C741DD" w:rsidRPr="00A97486" w:rsidRDefault="00C741DD" w:rsidP="00C741DD">
            <w:pPr>
              <w:pStyle w:val="knd-10"/>
              <w:numPr>
                <w:ilvl w:val="0"/>
                <w:numId w:val="0"/>
              </w:numPr>
              <w:tabs>
                <w:tab w:val="left" w:pos="360"/>
              </w:tabs>
              <w:spacing w:after="0" w:line="400" w:lineRule="exact"/>
              <w:jc w:val="both"/>
              <w:rPr>
                <w:sz w:val="21"/>
                <w:szCs w:val="21"/>
              </w:rPr>
            </w:pPr>
            <w:r w:rsidRPr="00A97486">
              <w:rPr>
                <w:rFonts w:hint="eastAsia"/>
                <w:sz w:val="21"/>
                <w:szCs w:val="21"/>
              </w:rPr>
              <w:t>CN4</w:t>
            </w:r>
          </w:p>
        </w:tc>
        <w:tc>
          <w:tcPr>
            <w:tcW w:w="2241" w:type="pct"/>
            <w:tcBorders>
              <w:top w:val="nil"/>
              <w:left w:val="nil"/>
              <w:bottom w:val="single" w:sz="4" w:space="0" w:color="auto"/>
              <w:right w:val="single" w:sz="4" w:space="0" w:color="auto"/>
            </w:tcBorders>
            <w:shd w:val="clear" w:color="auto" w:fill="auto"/>
            <w:noWrap/>
            <w:vAlign w:val="center"/>
          </w:tcPr>
          <w:p w:rsidR="00C741DD" w:rsidRPr="00A97486" w:rsidRDefault="00C741DD" w:rsidP="00C741DD">
            <w:pPr>
              <w:pStyle w:val="knd-10"/>
              <w:numPr>
                <w:ilvl w:val="0"/>
                <w:numId w:val="0"/>
              </w:numPr>
              <w:tabs>
                <w:tab w:val="left" w:pos="360"/>
              </w:tabs>
              <w:spacing w:after="0" w:line="400" w:lineRule="exact"/>
              <w:jc w:val="both"/>
              <w:rPr>
                <w:sz w:val="21"/>
                <w:szCs w:val="21"/>
                <w:lang w:eastAsia="zh-CN"/>
              </w:rPr>
            </w:pPr>
            <w:r w:rsidRPr="00A97486">
              <w:rPr>
                <w:rFonts w:hint="eastAsia"/>
                <w:sz w:val="21"/>
                <w:szCs w:val="21"/>
                <w:lang w:eastAsia="zh-CN"/>
              </w:rPr>
              <w:t>司机室空调控制回路连接器</w:t>
            </w:r>
          </w:p>
        </w:tc>
        <w:tc>
          <w:tcPr>
            <w:tcW w:w="1112" w:type="pct"/>
            <w:tcBorders>
              <w:top w:val="nil"/>
              <w:left w:val="nil"/>
              <w:bottom w:val="single" w:sz="4" w:space="0" w:color="auto"/>
              <w:right w:val="single" w:sz="4" w:space="0" w:color="auto"/>
            </w:tcBorders>
            <w:shd w:val="clear" w:color="auto" w:fill="auto"/>
            <w:noWrap/>
            <w:vAlign w:val="center"/>
          </w:tcPr>
          <w:p w:rsidR="00C741DD" w:rsidRPr="00A97486" w:rsidRDefault="00C741DD" w:rsidP="00C741DD">
            <w:pPr>
              <w:pStyle w:val="knd-10"/>
              <w:numPr>
                <w:ilvl w:val="0"/>
                <w:numId w:val="0"/>
              </w:numPr>
              <w:tabs>
                <w:tab w:val="left" w:pos="360"/>
              </w:tabs>
              <w:spacing w:after="0" w:line="400" w:lineRule="exact"/>
              <w:jc w:val="both"/>
              <w:rPr>
                <w:sz w:val="21"/>
                <w:szCs w:val="21"/>
                <w:lang w:eastAsia="zh-CN"/>
              </w:rPr>
            </w:pPr>
            <w:r w:rsidRPr="00A97486">
              <w:rPr>
                <w:rFonts w:hint="eastAsia"/>
                <w:sz w:val="21"/>
                <w:szCs w:val="21"/>
                <w:lang w:eastAsia="zh-CN"/>
              </w:rPr>
              <w:t>司机室空调机组内</w:t>
            </w:r>
          </w:p>
        </w:tc>
      </w:tr>
    </w:tbl>
    <w:p w:rsidR="0034403E" w:rsidRPr="00A97486" w:rsidRDefault="0034403E" w:rsidP="00431E1B"/>
    <w:p w:rsidR="0034403E" w:rsidRPr="00A97486" w:rsidRDefault="0034403E">
      <w:pPr>
        <w:widowControl/>
        <w:jc w:val="left"/>
      </w:pPr>
      <w:r w:rsidRPr="00A97486">
        <w:br w:type="page"/>
      </w:r>
    </w:p>
    <w:p w:rsidR="00431E1B" w:rsidRPr="00A97486" w:rsidRDefault="00431E1B" w:rsidP="006C2B1F">
      <w:pPr>
        <w:pStyle w:val="1"/>
        <w:numPr>
          <w:ilvl w:val="0"/>
          <w:numId w:val="52"/>
        </w:numPr>
        <w:ind w:right="-867"/>
        <w:rPr>
          <w:rFonts w:ascii="宋体" w:hAnsi="宋体"/>
          <w:sz w:val="28"/>
          <w:szCs w:val="28"/>
        </w:rPr>
      </w:pPr>
      <w:bookmarkStart w:id="4" w:name="_Toc344212670"/>
      <w:bookmarkStart w:id="5" w:name="_Toc517755350"/>
      <w:r w:rsidRPr="00A97486">
        <w:rPr>
          <w:rFonts w:ascii="宋体" w:hAnsi="宋体" w:hint="eastAsia"/>
          <w:sz w:val="28"/>
          <w:szCs w:val="28"/>
        </w:rPr>
        <w:lastRenderedPageBreak/>
        <w:t>紧固力矩表</w:t>
      </w:r>
      <w:bookmarkEnd w:id="5"/>
    </w:p>
    <w:p w:rsidR="00431E1B" w:rsidRPr="00A97486" w:rsidRDefault="00431E1B" w:rsidP="00431E1B">
      <w:pPr>
        <w:pStyle w:val="ab"/>
        <w:spacing w:line="360" w:lineRule="auto"/>
        <w:rPr>
          <w:rFonts w:ascii="宋体" w:hAnsi="宋体"/>
          <w:sz w:val="24"/>
        </w:rPr>
      </w:pPr>
      <w:r w:rsidRPr="00A97486">
        <w:rPr>
          <w:rFonts w:ascii="宋体" w:hAnsi="宋体" w:hint="eastAsia"/>
          <w:sz w:val="24"/>
        </w:rPr>
        <w:t>安装和拆卸过程中，所有螺栓、螺母等的紧固须按照下表扭矩值进行。</w:t>
      </w:r>
    </w:p>
    <w:p w:rsidR="00431E1B" w:rsidRPr="00A97486" w:rsidRDefault="00BC7178" w:rsidP="00431E1B">
      <w:pPr>
        <w:pStyle w:val="ab"/>
        <w:rPr>
          <w:rFonts w:ascii="宋体" w:hAnsi="宋体"/>
        </w:rPr>
      </w:pPr>
      <w:r w:rsidRPr="00A97486">
        <w:rPr>
          <w:rFonts w:ascii="宋体" w:hAnsi="宋体"/>
          <w:noProof/>
        </w:rPr>
        <w:drawing>
          <wp:inline distT="0" distB="0" distL="0" distR="0">
            <wp:extent cx="5736590" cy="3467735"/>
            <wp:effectExtent l="19050" t="0" r="0" b="0"/>
            <wp:docPr id="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1" cstate="print"/>
                    <a:srcRect/>
                    <a:stretch>
                      <a:fillRect/>
                    </a:stretch>
                  </pic:blipFill>
                  <pic:spPr bwMode="auto">
                    <a:xfrm>
                      <a:off x="0" y="0"/>
                      <a:ext cx="5736590" cy="3467735"/>
                    </a:xfrm>
                    <a:prstGeom prst="rect">
                      <a:avLst/>
                    </a:prstGeom>
                    <a:noFill/>
                    <a:ln w="9525">
                      <a:noFill/>
                      <a:miter lim="800000"/>
                      <a:headEnd/>
                      <a:tailEnd/>
                    </a:ln>
                  </pic:spPr>
                </pic:pic>
              </a:graphicData>
            </a:graphic>
          </wp:inline>
        </w:drawing>
      </w:r>
    </w:p>
    <w:p w:rsidR="00730879" w:rsidRPr="00A97486" w:rsidRDefault="00730879">
      <w:pPr>
        <w:widowControl/>
        <w:jc w:val="left"/>
      </w:pPr>
      <w:r w:rsidRPr="00A97486">
        <w:br w:type="page"/>
      </w:r>
    </w:p>
    <w:p w:rsidR="00083ACE" w:rsidRPr="00A97486" w:rsidRDefault="00E97A18" w:rsidP="006C2B1F">
      <w:pPr>
        <w:pStyle w:val="1"/>
        <w:numPr>
          <w:ilvl w:val="0"/>
          <w:numId w:val="52"/>
        </w:numPr>
        <w:ind w:right="-867"/>
        <w:rPr>
          <w:rFonts w:ascii="宋体" w:hAnsi="宋体"/>
          <w:sz w:val="28"/>
          <w:szCs w:val="28"/>
        </w:rPr>
      </w:pPr>
      <w:bookmarkStart w:id="6" w:name="_Toc517755351"/>
      <w:bookmarkEnd w:id="4"/>
      <w:r w:rsidRPr="00A97486">
        <w:rPr>
          <w:rFonts w:ascii="宋体" w:hAnsi="宋体" w:hint="eastAsia"/>
          <w:sz w:val="28"/>
          <w:szCs w:val="28"/>
        </w:rPr>
        <w:lastRenderedPageBreak/>
        <w:t>空调系统</w:t>
      </w:r>
      <w:bookmarkEnd w:id="6"/>
    </w:p>
    <w:p w:rsidR="00431E1B" w:rsidRPr="00A97486" w:rsidRDefault="00E97A18" w:rsidP="006C2B1F">
      <w:pPr>
        <w:pStyle w:val="aff4"/>
        <w:numPr>
          <w:ilvl w:val="1"/>
          <w:numId w:val="60"/>
        </w:numPr>
        <w:spacing w:line="360" w:lineRule="auto"/>
        <w:ind w:firstLineChars="0"/>
        <w:outlineLvl w:val="1"/>
        <w:rPr>
          <w:b/>
          <w:sz w:val="24"/>
        </w:rPr>
      </w:pPr>
      <w:bookmarkStart w:id="7" w:name="_Toc517755352"/>
      <w:r w:rsidRPr="00A97486">
        <w:rPr>
          <w:rFonts w:hint="eastAsia"/>
          <w:b/>
          <w:sz w:val="24"/>
        </w:rPr>
        <w:t>空调系统总体介绍</w:t>
      </w:r>
      <w:bookmarkEnd w:id="7"/>
    </w:p>
    <w:p w:rsidR="00AB39ED" w:rsidRPr="00A97486" w:rsidRDefault="00AB39ED" w:rsidP="00631E34">
      <w:pPr>
        <w:spacing w:line="360" w:lineRule="auto"/>
        <w:ind w:firstLineChars="200" w:firstLine="480"/>
        <w:rPr>
          <w:sz w:val="24"/>
        </w:rPr>
      </w:pPr>
      <w:r w:rsidRPr="00A97486">
        <w:rPr>
          <w:rFonts w:hint="eastAsia"/>
          <w:sz w:val="24"/>
        </w:rPr>
        <w:t>本本空调系统是专为上海市轨道交通</w:t>
      </w:r>
      <w:r w:rsidRPr="00A97486">
        <w:rPr>
          <w:rFonts w:hint="eastAsia"/>
          <w:sz w:val="24"/>
        </w:rPr>
        <w:t>5</w:t>
      </w:r>
      <w:r w:rsidRPr="00A97486">
        <w:rPr>
          <w:rFonts w:hint="eastAsia"/>
          <w:sz w:val="24"/>
        </w:rPr>
        <w:t>号线而设计的，用以调节车内环境，处理车内空气的温度和湿度，给旅客提供一个健康舒适的乘车环境。</w:t>
      </w:r>
    </w:p>
    <w:p w:rsidR="00AB39ED" w:rsidRPr="00A97486" w:rsidRDefault="00AB39ED" w:rsidP="00631E34">
      <w:pPr>
        <w:spacing w:line="360" w:lineRule="auto"/>
        <w:ind w:firstLineChars="200" w:firstLine="480"/>
        <w:rPr>
          <w:sz w:val="24"/>
        </w:rPr>
      </w:pPr>
      <w:r w:rsidRPr="00A97486">
        <w:rPr>
          <w:rFonts w:hint="eastAsia"/>
          <w:sz w:val="24"/>
        </w:rPr>
        <w:t>上海市轨道交通</w:t>
      </w:r>
      <w:r w:rsidRPr="00A97486">
        <w:rPr>
          <w:rFonts w:hint="eastAsia"/>
          <w:sz w:val="24"/>
        </w:rPr>
        <w:t>5</w:t>
      </w:r>
      <w:r w:rsidRPr="00A97486">
        <w:rPr>
          <w:rFonts w:hint="eastAsia"/>
          <w:sz w:val="24"/>
        </w:rPr>
        <w:t>号线客室空调机组为顶置式薄型单元式空调机组，每辆车安装两台，分别布置在车顶的两端，每台空调机组具有两个独立的制冷回路，分步低频起动，起动电流小，对整车电源的冲击小。分系统起停，车辆内的温度波动小，温度控制精度高，通过轮换工作，压缩机的磨损均匀，机组寿命长。</w:t>
      </w:r>
    </w:p>
    <w:p w:rsidR="00AB39ED" w:rsidRPr="00A97486" w:rsidRDefault="00AB39ED" w:rsidP="00631E34">
      <w:pPr>
        <w:spacing w:line="360" w:lineRule="auto"/>
        <w:ind w:firstLineChars="200" w:firstLine="480"/>
        <w:rPr>
          <w:sz w:val="24"/>
        </w:rPr>
      </w:pPr>
      <w:r w:rsidRPr="00A97486">
        <w:rPr>
          <w:rFonts w:hint="eastAsia"/>
          <w:sz w:val="24"/>
        </w:rPr>
        <w:t>客室空调机组采用变频空调系统，制热采用热泵技术。</w:t>
      </w:r>
    </w:p>
    <w:p w:rsidR="00AB39ED" w:rsidRPr="00A97486" w:rsidRDefault="00AB39ED" w:rsidP="00631E34">
      <w:pPr>
        <w:spacing w:line="360" w:lineRule="auto"/>
        <w:ind w:firstLineChars="200" w:firstLine="480"/>
        <w:rPr>
          <w:sz w:val="24"/>
        </w:rPr>
      </w:pPr>
      <w:r w:rsidRPr="00A97486">
        <w:rPr>
          <w:rFonts w:hint="eastAsia"/>
          <w:sz w:val="24"/>
        </w:rPr>
        <w:t>制冷系统主要部件压缩机采用全封闭卧式变频涡旋压缩机，是专为解决地铁客车空调的狭窄空间、振动和冲击的问题而研制。换热器优质高效，由铜管套带亲水膜涂层的铝翅片组成，既能提高换热效率，又能提高抗腐蚀能力，延长使用寿命，而且表面光滑，维护清洗方便。此方案可实现全载运行和减载运行</w:t>
      </w:r>
      <w:r w:rsidRPr="00A97486">
        <w:rPr>
          <w:rFonts w:hint="eastAsia"/>
          <w:sz w:val="24"/>
        </w:rPr>
        <w:t>,</w:t>
      </w:r>
      <w:r w:rsidRPr="00A97486">
        <w:rPr>
          <w:rFonts w:hint="eastAsia"/>
          <w:sz w:val="24"/>
        </w:rPr>
        <w:t>且空调机组可保证客室内送风均匀舒适。</w:t>
      </w:r>
    </w:p>
    <w:p w:rsidR="00AB39ED" w:rsidRPr="00A97486" w:rsidRDefault="00AB39ED" w:rsidP="00631E34">
      <w:pPr>
        <w:spacing w:line="360" w:lineRule="auto"/>
        <w:ind w:firstLineChars="200" w:firstLine="480"/>
        <w:rPr>
          <w:sz w:val="24"/>
        </w:rPr>
      </w:pPr>
      <w:r w:rsidRPr="00A97486">
        <w:rPr>
          <w:rFonts w:hint="eastAsia"/>
          <w:sz w:val="24"/>
        </w:rPr>
        <w:t>司机室设置一个单独的空调机组，采用定频空调系统，制热采用电加热技术。</w:t>
      </w:r>
    </w:p>
    <w:p w:rsidR="00E97A18" w:rsidRPr="00A97486" w:rsidRDefault="00AB39ED" w:rsidP="00631E34">
      <w:pPr>
        <w:spacing w:line="360" w:lineRule="auto"/>
        <w:ind w:firstLineChars="200" w:firstLine="480"/>
        <w:rPr>
          <w:sz w:val="24"/>
        </w:rPr>
      </w:pPr>
      <w:r w:rsidRPr="00A97486">
        <w:rPr>
          <w:rFonts w:hint="eastAsia"/>
          <w:sz w:val="24"/>
        </w:rPr>
        <w:t>本空调系统采用环保型制冷剂</w:t>
      </w:r>
      <w:r w:rsidRPr="00A97486">
        <w:rPr>
          <w:rFonts w:hint="eastAsia"/>
          <w:sz w:val="24"/>
        </w:rPr>
        <w:t>R407C</w:t>
      </w:r>
      <w:r w:rsidRPr="00A97486">
        <w:rPr>
          <w:rFonts w:hint="eastAsia"/>
          <w:sz w:val="24"/>
        </w:rPr>
        <w:t>。空调系统设备模块化设计，安装维修方便，互换性好。</w:t>
      </w:r>
    </w:p>
    <w:p w:rsidR="000F5C42" w:rsidRPr="00A97486" w:rsidRDefault="000F5C42">
      <w:pPr>
        <w:widowControl/>
        <w:jc w:val="left"/>
        <w:rPr>
          <w:sz w:val="24"/>
        </w:rPr>
      </w:pPr>
      <w:r w:rsidRPr="00A97486">
        <w:rPr>
          <w:sz w:val="24"/>
        </w:rPr>
        <w:br w:type="page"/>
      </w:r>
    </w:p>
    <w:p w:rsidR="00551FB8" w:rsidRPr="00A97486" w:rsidRDefault="00083ACE" w:rsidP="006C2B1F">
      <w:pPr>
        <w:pStyle w:val="aff4"/>
        <w:numPr>
          <w:ilvl w:val="1"/>
          <w:numId w:val="60"/>
        </w:numPr>
        <w:spacing w:line="360" w:lineRule="auto"/>
        <w:ind w:firstLineChars="0"/>
        <w:outlineLvl w:val="1"/>
        <w:rPr>
          <w:b/>
          <w:sz w:val="24"/>
        </w:rPr>
      </w:pPr>
      <w:bookmarkStart w:id="8" w:name="_Toc104084828"/>
      <w:bookmarkStart w:id="9" w:name="_Toc104085517"/>
      <w:bookmarkStart w:id="10" w:name="_Toc104177493"/>
      <w:bookmarkStart w:id="11" w:name="_Toc104284926"/>
      <w:bookmarkStart w:id="12" w:name="_Toc171745249"/>
      <w:bookmarkStart w:id="13" w:name="_Toc175047210"/>
      <w:bookmarkStart w:id="14" w:name="_Toc187641906"/>
      <w:bookmarkStart w:id="15" w:name="_Toc188092634"/>
      <w:bookmarkStart w:id="16" w:name="_Toc188092860"/>
      <w:bookmarkStart w:id="17" w:name="_Toc188158245"/>
      <w:bookmarkStart w:id="18" w:name="_Toc278527762"/>
      <w:bookmarkStart w:id="19" w:name="_Toc344212672"/>
      <w:bookmarkStart w:id="20" w:name="_Toc517755353"/>
      <w:r w:rsidRPr="00A97486">
        <w:rPr>
          <w:rFonts w:hint="eastAsia"/>
          <w:b/>
          <w:sz w:val="24"/>
        </w:rPr>
        <w:lastRenderedPageBreak/>
        <w:t>空调机组技术参数</w:t>
      </w:r>
      <w:bookmarkEnd w:id="20"/>
    </w:p>
    <w:p w:rsidR="00431E1B" w:rsidRPr="00A97486" w:rsidRDefault="00ED5DFB" w:rsidP="006C2B1F">
      <w:pPr>
        <w:pStyle w:val="aff4"/>
        <w:numPr>
          <w:ilvl w:val="2"/>
          <w:numId w:val="60"/>
        </w:numPr>
        <w:spacing w:line="360" w:lineRule="auto"/>
        <w:ind w:left="826" w:hangingChars="343" w:hanging="826"/>
        <w:outlineLvl w:val="2"/>
        <w:rPr>
          <w:b/>
          <w:sz w:val="24"/>
        </w:rPr>
      </w:pPr>
      <w:bookmarkStart w:id="21" w:name="_Toc517755354"/>
      <w:r w:rsidRPr="00A97486">
        <w:rPr>
          <w:rFonts w:hint="eastAsia"/>
          <w:b/>
          <w:sz w:val="24"/>
        </w:rPr>
        <w:t>客室</w:t>
      </w:r>
      <w:r w:rsidR="002A16B3" w:rsidRPr="00A97486">
        <w:rPr>
          <w:rFonts w:hint="eastAsia"/>
          <w:b/>
          <w:sz w:val="24"/>
        </w:rPr>
        <w:t>机组主要</w:t>
      </w:r>
      <w:r w:rsidR="00431E1B" w:rsidRPr="00A97486">
        <w:rPr>
          <w:rFonts w:hint="eastAsia"/>
          <w:b/>
          <w:sz w:val="24"/>
        </w:rPr>
        <w:t>技术参数</w:t>
      </w:r>
      <w:bookmarkEnd w:id="8"/>
      <w:bookmarkEnd w:id="9"/>
      <w:bookmarkEnd w:id="10"/>
      <w:bookmarkEnd w:id="11"/>
      <w:bookmarkEnd w:id="12"/>
      <w:bookmarkEnd w:id="13"/>
      <w:bookmarkEnd w:id="14"/>
      <w:bookmarkEnd w:id="15"/>
      <w:bookmarkEnd w:id="16"/>
      <w:bookmarkEnd w:id="17"/>
      <w:bookmarkEnd w:id="18"/>
      <w:bookmarkEnd w:id="19"/>
      <w:bookmarkEnd w:id="21"/>
    </w:p>
    <w:tbl>
      <w:tblPr>
        <w:tblW w:w="0" w:type="auto"/>
        <w:tblInd w:w="5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848"/>
        <w:gridCol w:w="6327"/>
      </w:tblGrid>
      <w:tr w:rsidR="005D592D" w:rsidRPr="00A97486" w:rsidTr="00083ACE">
        <w:trPr>
          <w:trHeight w:val="397"/>
        </w:trPr>
        <w:tc>
          <w:tcPr>
            <w:tcW w:w="1848" w:type="dxa"/>
          </w:tcPr>
          <w:p w:rsidR="005D592D" w:rsidRPr="00A97486" w:rsidRDefault="005D592D" w:rsidP="00083ACE">
            <w:pPr>
              <w:spacing w:line="360" w:lineRule="auto"/>
              <w:rPr>
                <w:rFonts w:ascii="宋体" w:hAnsi="宋体" w:cs="宋体"/>
                <w:color w:val="000000"/>
                <w:szCs w:val="21"/>
                <w:lang w:val="fr-FR"/>
              </w:rPr>
            </w:pPr>
            <w:r w:rsidRPr="00A97486">
              <w:rPr>
                <w:rFonts w:ascii="宋体" w:hAnsi="宋体" w:cs="宋体" w:hint="eastAsia"/>
                <w:color w:val="000000"/>
                <w:szCs w:val="21"/>
                <w:lang w:val="fr-FR"/>
              </w:rPr>
              <w:t>机组参数</w:t>
            </w:r>
          </w:p>
        </w:tc>
        <w:tc>
          <w:tcPr>
            <w:tcW w:w="6327" w:type="dxa"/>
          </w:tcPr>
          <w:p w:rsidR="005D592D" w:rsidRPr="00A97486" w:rsidRDefault="005D592D" w:rsidP="00083ACE">
            <w:pPr>
              <w:spacing w:line="360" w:lineRule="auto"/>
              <w:rPr>
                <w:rFonts w:ascii="宋体" w:hAnsi="宋体" w:cs="宋体"/>
                <w:color w:val="000000"/>
                <w:szCs w:val="21"/>
              </w:rPr>
            </w:pPr>
            <w:r w:rsidRPr="00A97486">
              <w:rPr>
                <w:rFonts w:ascii="宋体" w:hAnsi="宋体" w:cs="宋体" w:hint="eastAsia"/>
                <w:color w:val="000000"/>
                <w:szCs w:val="21"/>
              </w:rPr>
              <w:t xml:space="preserve">制冷工况：环境干球温度35℃，相对湿度70%；内部：干球温度27℃，相对湿度63%；                                    </w:t>
            </w:r>
          </w:p>
          <w:p w:rsidR="005D592D" w:rsidRPr="00A97486" w:rsidRDefault="005D592D" w:rsidP="00083ACE">
            <w:pPr>
              <w:spacing w:line="360" w:lineRule="auto"/>
              <w:rPr>
                <w:rFonts w:ascii="宋体" w:hAnsi="宋体" w:cs="宋体"/>
                <w:color w:val="000000"/>
                <w:szCs w:val="21"/>
              </w:rPr>
            </w:pPr>
            <w:r w:rsidRPr="00A97486">
              <w:rPr>
                <w:rFonts w:ascii="宋体" w:hAnsi="宋体" w:cs="宋体" w:hint="eastAsia"/>
                <w:color w:val="000000"/>
                <w:szCs w:val="21"/>
              </w:rPr>
              <w:t>制热工况：环境干球温度7℃，湿球温度6℃；内部：干球温度20℃，湿球温度14.9℃</w:t>
            </w:r>
          </w:p>
          <w:p w:rsidR="005D592D" w:rsidRPr="00A97486" w:rsidRDefault="005D592D" w:rsidP="00083ACE">
            <w:pPr>
              <w:spacing w:line="360" w:lineRule="auto"/>
              <w:rPr>
                <w:rFonts w:ascii="宋体" w:hAnsi="宋体" w:cs="宋体"/>
                <w:color w:val="000000"/>
                <w:szCs w:val="21"/>
              </w:rPr>
            </w:pPr>
            <w:r w:rsidRPr="00A97486">
              <w:rPr>
                <w:rFonts w:ascii="宋体" w:hAnsi="宋体" w:cs="宋体" w:hint="eastAsia"/>
                <w:color w:val="000000"/>
                <w:szCs w:val="21"/>
              </w:rPr>
              <w:t>预冷工况：环境干球温度35℃，相对湿度70%；内部：环境干球温度35℃，相对湿度70%；</w:t>
            </w:r>
          </w:p>
          <w:p w:rsidR="005D592D" w:rsidRPr="00A97486" w:rsidRDefault="005D592D" w:rsidP="00083ACE">
            <w:pPr>
              <w:spacing w:line="360" w:lineRule="auto"/>
              <w:rPr>
                <w:rFonts w:ascii="宋体" w:hAnsi="宋体" w:cs="宋体"/>
                <w:color w:val="000000"/>
                <w:szCs w:val="21"/>
              </w:rPr>
            </w:pPr>
            <w:r w:rsidRPr="00A97486">
              <w:rPr>
                <w:rFonts w:ascii="宋体" w:hAnsi="宋体" w:cs="宋体" w:hint="eastAsia"/>
                <w:color w:val="000000"/>
                <w:szCs w:val="21"/>
              </w:rPr>
              <w:t>预热工况：环境干球温度-5℃；室内：干球温度-5℃</w:t>
            </w:r>
          </w:p>
        </w:tc>
      </w:tr>
      <w:tr w:rsidR="005D592D" w:rsidRPr="00A97486" w:rsidTr="00083ACE">
        <w:trPr>
          <w:trHeight w:val="397"/>
        </w:trPr>
        <w:tc>
          <w:tcPr>
            <w:tcW w:w="1848" w:type="dxa"/>
          </w:tcPr>
          <w:p w:rsidR="005D592D" w:rsidRPr="00A97486" w:rsidRDefault="005D592D" w:rsidP="00083ACE">
            <w:pPr>
              <w:spacing w:line="360" w:lineRule="auto"/>
              <w:rPr>
                <w:rFonts w:ascii="宋体" w:hAnsi="宋体" w:cs="宋体"/>
                <w:color w:val="000000"/>
                <w:szCs w:val="21"/>
                <w:lang w:val="fr-FR"/>
              </w:rPr>
            </w:pPr>
            <w:r w:rsidRPr="00A97486">
              <w:rPr>
                <w:rFonts w:ascii="宋体" w:hAnsi="宋体" w:cs="宋体" w:hint="eastAsia"/>
                <w:color w:val="000000"/>
                <w:szCs w:val="21"/>
                <w:lang w:val="fr-FR"/>
              </w:rPr>
              <w:t>机组型号</w:t>
            </w:r>
          </w:p>
        </w:tc>
        <w:tc>
          <w:tcPr>
            <w:tcW w:w="6327" w:type="dxa"/>
          </w:tcPr>
          <w:p w:rsidR="005D592D" w:rsidRPr="00A97486" w:rsidRDefault="005D592D" w:rsidP="00083ACE">
            <w:pPr>
              <w:spacing w:line="360" w:lineRule="auto"/>
              <w:rPr>
                <w:rFonts w:ascii="宋体" w:hAnsi="宋体" w:cs="宋体"/>
                <w:color w:val="000000"/>
                <w:szCs w:val="21"/>
              </w:rPr>
            </w:pPr>
            <w:r w:rsidRPr="00A97486">
              <w:rPr>
                <w:rFonts w:ascii="宋体" w:hAnsi="宋体" w:cs="宋体" w:hint="eastAsia"/>
                <w:color w:val="000000"/>
                <w:szCs w:val="21"/>
              </w:rPr>
              <w:t>KLR-</w:t>
            </w:r>
            <w:r w:rsidR="004F1006" w:rsidRPr="00A97486">
              <w:rPr>
                <w:rFonts w:ascii="宋体" w:hAnsi="宋体" w:cs="宋体"/>
                <w:color w:val="000000"/>
                <w:szCs w:val="21"/>
              </w:rPr>
              <w:t>38</w:t>
            </w:r>
            <w:r w:rsidRPr="00A97486">
              <w:rPr>
                <w:rFonts w:ascii="宋体" w:hAnsi="宋体" w:cs="宋体" w:hint="eastAsia"/>
                <w:color w:val="000000"/>
                <w:szCs w:val="21"/>
              </w:rPr>
              <w:t>-SHL</w:t>
            </w:r>
            <w:r w:rsidR="004F1006" w:rsidRPr="00A97486">
              <w:rPr>
                <w:rFonts w:ascii="宋体" w:hAnsi="宋体" w:cs="宋体"/>
                <w:color w:val="000000"/>
                <w:szCs w:val="21"/>
              </w:rPr>
              <w:t>5</w:t>
            </w:r>
          </w:p>
        </w:tc>
      </w:tr>
      <w:tr w:rsidR="005D592D" w:rsidRPr="00A97486" w:rsidTr="00083ACE">
        <w:trPr>
          <w:trHeight w:val="397"/>
        </w:trPr>
        <w:tc>
          <w:tcPr>
            <w:tcW w:w="1848" w:type="dxa"/>
          </w:tcPr>
          <w:p w:rsidR="005D592D" w:rsidRPr="00A97486" w:rsidRDefault="005D592D" w:rsidP="00083ACE">
            <w:pPr>
              <w:spacing w:line="360" w:lineRule="auto"/>
              <w:rPr>
                <w:rFonts w:ascii="宋体" w:hAnsi="宋体" w:cs="宋体"/>
                <w:color w:val="000000"/>
                <w:szCs w:val="21"/>
                <w:lang w:val="fr-FR"/>
              </w:rPr>
            </w:pPr>
            <w:r w:rsidRPr="00A97486">
              <w:rPr>
                <w:rFonts w:ascii="宋体" w:hAnsi="宋体" w:cs="宋体" w:hint="eastAsia"/>
                <w:color w:val="000000"/>
                <w:szCs w:val="21"/>
                <w:lang w:val="fr-FR"/>
              </w:rPr>
              <w:t>制冷量</w:t>
            </w:r>
          </w:p>
        </w:tc>
        <w:tc>
          <w:tcPr>
            <w:tcW w:w="6327" w:type="dxa"/>
          </w:tcPr>
          <w:p w:rsidR="005D592D" w:rsidRPr="00A97486" w:rsidRDefault="002E525E" w:rsidP="00083ACE">
            <w:pPr>
              <w:spacing w:line="360" w:lineRule="auto"/>
              <w:rPr>
                <w:rFonts w:ascii="宋体" w:hAnsi="宋体" w:cs="宋体"/>
                <w:color w:val="000000"/>
                <w:szCs w:val="21"/>
              </w:rPr>
            </w:pPr>
            <w:r w:rsidRPr="00A97486">
              <w:rPr>
                <w:rFonts w:ascii="宋体" w:hAnsi="宋体" w:cs="宋体"/>
                <w:color w:val="000000"/>
                <w:szCs w:val="21"/>
              </w:rPr>
              <w:t>38</w:t>
            </w:r>
            <w:r w:rsidR="005D592D" w:rsidRPr="00A97486">
              <w:rPr>
                <w:rFonts w:ascii="宋体" w:hAnsi="宋体" w:cs="宋体" w:hint="eastAsia"/>
                <w:color w:val="000000"/>
                <w:szCs w:val="21"/>
              </w:rPr>
              <w:t xml:space="preserve"> kW  </w:t>
            </w:r>
          </w:p>
        </w:tc>
      </w:tr>
      <w:tr w:rsidR="005D592D" w:rsidRPr="00A97486" w:rsidTr="00083ACE">
        <w:trPr>
          <w:trHeight w:val="397"/>
        </w:trPr>
        <w:tc>
          <w:tcPr>
            <w:tcW w:w="1848" w:type="dxa"/>
          </w:tcPr>
          <w:p w:rsidR="005D592D" w:rsidRPr="00A97486" w:rsidRDefault="005D592D" w:rsidP="00083ACE">
            <w:pPr>
              <w:spacing w:line="360" w:lineRule="auto"/>
              <w:rPr>
                <w:rFonts w:ascii="宋体" w:hAnsi="宋体" w:cs="宋体"/>
                <w:szCs w:val="21"/>
                <w:lang w:val="fr-FR"/>
              </w:rPr>
            </w:pPr>
            <w:r w:rsidRPr="00A97486">
              <w:rPr>
                <w:rFonts w:ascii="宋体" w:hAnsi="宋体" w:cs="宋体" w:hint="eastAsia"/>
                <w:szCs w:val="21"/>
                <w:lang w:val="fr-FR"/>
              </w:rPr>
              <w:t>制</w:t>
            </w:r>
            <w:r w:rsidRPr="00A97486">
              <w:rPr>
                <w:rFonts w:ascii="宋体" w:hAnsi="宋体" w:cs="宋体" w:hint="eastAsia"/>
                <w:szCs w:val="21"/>
              </w:rPr>
              <w:t>热</w:t>
            </w:r>
            <w:r w:rsidRPr="00A97486">
              <w:rPr>
                <w:rFonts w:ascii="宋体" w:hAnsi="宋体" w:cs="宋体" w:hint="eastAsia"/>
                <w:szCs w:val="21"/>
                <w:lang w:val="fr-FR"/>
              </w:rPr>
              <w:t>量</w:t>
            </w:r>
          </w:p>
        </w:tc>
        <w:tc>
          <w:tcPr>
            <w:tcW w:w="6327" w:type="dxa"/>
          </w:tcPr>
          <w:p w:rsidR="005D592D" w:rsidRPr="00A97486" w:rsidRDefault="002E525E" w:rsidP="00083ACE">
            <w:pPr>
              <w:spacing w:line="360" w:lineRule="auto"/>
              <w:rPr>
                <w:rFonts w:ascii="宋体" w:hAnsi="宋体" w:cs="宋体"/>
                <w:szCs w:val="21"/>
              </w:rPr>
            </w:pPr>
            <w:r w:rsidRPr="00A97486">
              <w:rPr>
                <w:rFonts w:ascii="宋体" w:hAnsi="宋体" w:cs="宋体"/>
                <w:szCs w:val="21"/>
              </w:rPr>
              <w:t>20</w:t>
            </w:r>
            <w:r w:rsidR="005D592D" w:rsidRPr="00A97486">
              <w:rPr>
                <w:rFonts w:ascii="宋体" w:hAnsi="宋体" w:cs="宋体" w:hint="eastAsia"/>
                <w:szCs w:val="21"/>
              </w:rPr>
              <w:t xml:space="preserve"> kW </w:t>
            </w:r>
          </w:p>
        </w:tc>
      </w:tr>
      <w:tr w:rsidR="005D592D" w:rsidRPr="00A97486" w:rsidTr="00083ACE">
        <w:trPr>
          <w:trHeight w:val="397"/>
        </w:trPr>
        <w:tc>
          <w:tcPr>
            <w:tcW w:w="1848" w:type="dxa"/>
          </w:tcPr>
          <w:p w:rsidR="005D592D" w:rsidRPr="00A97486" w:rsidRDefault="005D592D" w:rsidP="00083ACE">
            <w:pPr>
              <w:spacing w:line="360" w:lineRule="auto"/>
              <w:rPr>
                <w:rFonts w:ascii="宋体" w:hAnsi="宋体" w:cs="宋体"/>
                <w:color w:val="000000"/>
                <w:szCs w:val="21"/>
                <w:lang w:val="fr-FR"/>
              </w:rPr>
            </w:pPr>
            <w:r w:rsidRPr="00A97486">
              <w:rPr>
                <w:rFonts w:ascii="宋体" w:hAnsi="宋体" w:cs="宋体" w:hint="eastAsia"/>
                <w:color w:val="000000"/>
                <w:szCs w:val="21"/>
                <w:lang w:val="fr-FR"/>
              </w:rPr>
              <w:t>送风量</w:t>
            </w:r>
          </w:p>
        </w:tc>
        <w:tc>
          <w:tcPr>
            <w:tcW w:w="6327" w:type="dxa"/>
          </w:tcPr>
          <w:p w:rsidR="005D592D" w:rsidRPr="00A97486" w:rsidRDefault="00551FD5" w:rsidP="00083ACE">
            <w:pPr>
              <w:spacing w:line="360" w:lineRule="auto"/>
              <w:rPr>
                <w:rFonts w:ascii="宋体" w:hAnsi="宋体" w:cs="宋体"/>
                <w:color w:val="000000"/>
                <w:szCs w:val="21"/>
                <w:lang w:val="fr-FR"/>
              </w:rPr>
            </w:pPr>
            <w:r w:rsidRPr="00A97486">
              <w:rPr>
                <w:rFonts w:ascii="宋体" w:hAnsi="宋体" w:cs="宋体"/>
                <w:color w:val="000000"/>
                <w:szCs w:val="21"/>
              </w:rPr>
              <w:t>3750</w:t>
            </w:r>
            <w:r w:rsidR="005D592D" w:rsidRPr="00A97486">
              <w:rPr>
                <w:rFonts w:ascii="宋体" w:hAnsi="宋体" w:cs="宋体" w:hint="eastAsia"/>
                <w:color w:val="000000"/>
                <w:szCs w:val="21"/>
                <w:lang w:val="en-GB"/>
              </w:rPr>
              <w:t xml:space="preserve"> m</w:t>
            </w:r>
            <w:r w:rsidR="005D592D" w:rsidRPr="00A97486">
              <w:rPr>
                <w:rFonts w:ascii="宋体" w:hAnsi="宋体" w:cs="宋体" w:hint="eastAsia"/>
                <w:color w:val="000000"/>
                <w:szCs w:val="21"/>
                <w:vertAlign w:val="superscript"/>
                <w:lang w:val="en-GB"/>
              </w:rPr>
              <w:t>3</w:t>
            </w:r>
            <w:r w:rsidR="005D592D" w:rsidRPr="00A97486">
              <w:rPr>
                <w:rFonts w:ascii="宋体" w:hAnsi="宋体" w:cs="宋体" w:hint="eastAsia"/>
                <w:color w:val="000000"/>
                <w:szCs w:val="21"/>
                <w:lang w:val="en-GB"/>
              </w:rPr>
              <w:t>/h</w:t>
            </w:r>
          </w:p>
        </w:tc>
      </w:tr>
      <w:tr w:rsidR="005D592D" w:rsidRPr="00A97486" w:rsidTr="00083ACE">
        <w:trPr>
          <w:trHeight w:val="397"/>
        </w:trPr>
        <w:tc>
          <w:tcPr>
            <w:tcW w:w="1848" w:type="dxa"/>
          </w:tcPr>
          <w:p w:rsidR="005D592D" w:rsidRPr="00A97486" w:rsidRDefault="005D592D" w:rsidP="00083ACE">
            <w:pPr>
              <w:spacing w:line="360" w:lineRule="auto"/>
              <w:rPr>
                <w:rFonts w:ascii="宋体" w:hAnsi="宋体" w:cs="宋体"/>
                <w:color w:val="000000"/>
                <w:szCs w:val="21"/>
              </w:rPr>
            </w:pPr>
            <w:r w:rsidRPr="00A97486">
              <w:rPr>
                <w:rFonts w:ascii="宋体" w:hAnsi="宋体" w:cs="宋体" w:hint="eastAsia"/>
                <w:color w:val="000000"/>
                <w:szCs w:val="21"/>
              </w:rPr>
              <w:t>新风量</w:t>
            </w:r>
          </w:p>
        </w:tc>
        <w:tc>
          <w:tcPr>
            <w:tcW w:w="6327" w:type="dxa"/>
          </w:tcPr>
          <w:p w:rsidR="005D592D" w:rsidRPr="00A97486" w:rsidRDefault="005D592D" w:rsidP="00083ACE">
            <w:pPr>
              <w:spacing w:line="360" w:lineRule="auto"/>
              <w:rPr>
                <w:rFonts w:ascii="宋体" w:hAnsi="宋体" w:cs="宋体"/>
                <w:color w:val="000000"/>
                <w:szCs w:val="21"/>
                <w:lang w:val="fr-FR"/>
              </w:rPr>
            </w:pPr>
            <w:r w:rsidRPr="00A97486">
              <w:rPr>
                <w:rFonts w:ascii="宋体" w:hAnsi="宋体" w:cs="宋体" w:hint="eastAsia"/>
                <w:color w:val="000000"/>
                <w:szCs w:val="21"/>
              </w:rPr>
              <w:t>1</w:t>
            </w:r>
            <w:r w:rsidR="00551FD5" w:rsidRPr="00A97486">
              <w:rPr>
                <w:rFonts w:ascii="宋体" w:hAnsi="宋体" w:cs="宋体"/>
                <w:color w:val="000000"/>
                <w:szCs w:val="21"/>
              </w:rPr>
              <w:t>050</w:t>
            </w:r>
            <w:r w:rsidRPr="00A97486">
              <w:rPr>
                <w:rFonts w:ascii="宋体" w:hAnsi="宋体" w:cs="宋体" w:hint="eastAsia"/>
                <w:color w:val="000000"/>
                <w:szCs w:val="21"/>
                <w:lang w:val="en-GB"/>
              </w:rPr>
              <w:t xml:space="preserve"> m</w:t>
            </w:r>
            <w:r w:rsidRPr="00A97486">
              <w:rPr>
                <w:rFonts w:ascii="宋体" w:hAnsi="宋体" w:cs="宋体" w:hint="eastAsia"/>
                <w:color w:val="000000"/>
                <w:szCs w:val="21"/>
                <w:vertAlign w:val="superscript"/>
                <w:lang w:val="en-GB"/>
              </w:rPr>
              <w:t>3</w:t>
            </w:r>
            <w:r w:rsidRPr="00A97486">
              <w:rPr>
                <w:rFonts w:ascii="宋体" w:hAnsi="宋体" w:cs="宋体" w:hint="eastAsia"/>
                <w:color w:val="000000"/>
                <w:szCs w:val="21"/>
                <w:lang w:val="en-GB"/>
              </w:rPr>
              <w:t>/h</w:t>
            </w:r>
          </w:p>
        </w:tc>
      </w:tr>
      <w:tr w:rsidR="005D592D" w:rsidRPr="00A97486" w:rsidTr="00083ACE">
        <w:trPr>
          <w:trHeight w:val="397"/>
        </w:trPr>
        <w:tc>
          <w:tcPr>
            <w:tcW w:w="1848" w:type="dxa"/>
          </w:tcPr>
          <w:p w:rsidR="005D592D" w:rsidRPr="00A97486" w:rsidRDefault="005D592D" w:rsidP="00083ACE">
            <w:pPr>
              <w:spacing w:line="360" w:lineRule="auto"/>
              <w:rPr>
                <w:rFonts w:ascii="宋体" w:hAnsi="宋体" w:cs="宋体"/>
                <w:color w:val="000000"/>
                <w:szCs w:val="21"/>
              </w:rPr>
            </w:pPr>
            <w:r w:rsidRPr="00A97486">
              <w:rPr>
                <w:rFonts w:ascii="宋体" w:hAnsi="宋体" w:cs="宋体" w:hint="eastAsia"/>
                <w:color w:val="000000"/>
                <w:szCs w:val="21"/>
              </w:rPr>
              <w:t>紧急通风量</w:t>
            </w:r>
          </w:p>
        </w:tc>
        <w:tc>
          <w:tcPr>
            <w:tcW w:w="6327" w:type="dxa"/>
          </w:tcPr>
          <w:p w:rsidR="005D592D" w:rsidRPr="00A97486" w:rsidRDefault="00142E9D" w:rsidP="00083ACE">
            <w:pPr>
              <w:spacing w:line="360" w:lineRule="auto"/>
              <w:rPr>
                <w:rFonts w:ascii="宋体" w:hAnsi="宋体" w:cs="宋体"/>
                <w:color w:val="000000"/>
                <w:szCs w:val="21"/>
                <w:lang w:val="en-GB"/>
              </w:rPr>
            </w:pPr>
            <w:r w:rsidRPr="00A97486">
              <w:rPr>
                <w:rFonts w:ascii="宋体" w:hAnsi="宋体" w:cs="宋体"/>
                <w:color w:val="000000"/>
                <w:szCs w:val="21"/>
              </w:rPr>
              <w:t>1550</w:t>
            </w:r>
            <w:r w:rsidR="005D592D" w:rsidRPr="00A97486">
              <w:rPr>
                <w:rFonts w:ascii="宋体" w:hAnsi="宋体" w:cs="宋体" w:hint="eastAsia"/>
                <w:color w:val="000000"/>
                <w:szCs w:val="21"/>
                <w:lang w:val="en-GB"/>
              </w:rPr>
              <w:t xml:space="preserve"> m</w:t>
            </w:r>
            <w:r w:rsidR="005D592D" w:rsidRPr="00A97486">
              <w:rPr>
                <w:rFonts w:ascii="宋体" w:hAnsi="宋体" w:cs="宋体" w:hint="eastAsia"/>
                <w:color w:val="000000"/>
                <w:szCs w:val="21"/>
                <w:vertAlign w:val="superscript"/>
                <w:lang w:val="en-GB"/>
              </w:rPr>
              <w:t>3</w:t>
            </w:r>
            <w:r w:rsidR="005D592D" w:rsidRPr="00A97486">
              <w:rPr>
                <w:rFonts w:ascii="宋体" w:hAnsi="宋体" w:cs="宋体" w:hint="eastAsia"/>
                <w:color w:val="000000"/>
                <w:szCs w:val="21"/>
                <w:lang w:val="en-GB"/>
              </w:rPr>
              <w:t>/h</w:t>
            </w:r>
          </w:p>
        </w:tc>
      </w:tr>
      <w:tr w:rsidR="005D592D" w:rsidRPr="00A97486" w:rsidTr="00083ACE">
        <w:trPr>
          <w:trHeight w:val="397"/>
        </w:trPr>
        <w:tc>
          <w:tcPr>
            <w:tcW w:w="1848" w:type="dxa"/>
          </w:tcPr>
          <w:p w:rsidR="005D592D" w:rsidRPr="00A97486" w:rsidRDefault="005D592D" w:rsidP="00083ACE">
            <w:pPr>
              <w:spacing w:line="360" w:lineRule="auto"/>
              <w:rPr>
                <w:rFonts w:ascii="宋体" w:hAnsi="宋体" w:cs="宋体"/>
                <w:color w:val="000000"/>
                <w:szCs w:val="21"/>
              </w:rPr>
            </w:pPr>
            <w:r w:rsidRPr="00A97486">
              <w:rPr>
                <w:rFonts w:ascii="宋体" w:hAnsi="宋体" w:cs="宋体" w:hint="eastAsia"/>
                <w:color w:val="000000"/>
                <w:szCs w:val="21"/>
              </w:rPr>
              <w:t>噪声</w:t>
            </w:r>
          </w:p>
        </w:tc>
        <w:tc>
          <w:tcPr>
            <w:tcW w:w="6327" w:type="dxa"/>
          </w:tcPr>
          <w:p w:rsidR="005D592D" w:rsidRPr="00A97486" w:rsidRDefault="005D592D" w:rsidP="00083ACE">
            <w:pPr>
              <w:spacing w:line="360" w:lineRule="auto"/>
              <w:rPr>
                <w:rFonts w:ascii="宋体" w:hAnsi="宋体" w:cs="宋体"/>
                <w:color w:val="000000"/>
                <w:szCs w:val="21"/>
              </w:rPr>
            </w:pPr>
            <w:r w:rsidRPr="00A97486">
              <w:rPr>
                <w:rFonts w:ascii="宋体" w:hAnsi="宋体" w:cs="宋体" w:hint="eastAsia"/>
                <w:color w:val="000000"/>
                <w:szCs w:val="21"/>
              </w:rPr>
              <w:t>78dB@TB/T 1804</w:t>
            </w:r>
          </w:p>
        </w:tc>
      </w:tr>
      <w:tr w:rsidR="005D592D" w:rsidRPr="00A97486" w:rsidTr="00083ACE">
        <w:trPr>
          <w:trHeight w:val="397"/>
        </w:trPr>
        <w:tc>
          <w:tcPr>
            <w:tcW w:w="1848" w:type="dxa"/>
            <w:vAlign w:val="bottom"/>
          </w:tcPr>
          <w:p w:rsidR="005D592D" w:rsidRPr="00A97486" w:rsidRDefault="005D592D" w:rsidP="00083ACE">
            <w:pPr>
              <w:spacing w:before="40" w:after="40" w:line="360" w:lineRule="auto"/>
              <w:rPr>
                <w:shd w:val="clear" w:color="auto" w:fill="FFFFFF"/>
              </w:rPr>
            </w:pPr>
            <w:r w:rsidRPr="00A97486">
              <w:rPr>
                <w:rFonts w:hint="eastAsia"/>
                <w:shd w:val="clear" w:color="auto" w:fill="FFFFFF"/>
              </w:rPr>
              <w:t>主回路输入电压</w:t>
            </w:r>
          </w:p>
        </w:tc>
        <w:tc>
          <w:tcPr>
            <w:tcW w:w="6327" w:type="dxa"/>
            <w:vAlign w:val="bottom"/>
          </w:tcPr>
          <w:p w:rsidR="005D592D" w:rsidRPr="00A97486" w:rsidRDefault="005D592D" w:rsidP="00083ACE">
            <w:pPr>
              <w:spacing w:before="40" w:after="40" w:line="360" w:lineRule="auto"/>
              <w:rPr>
                <w:shd w:val="clear" w:color="auto" w:fill="FFFFFF"/>
              </w:rPr>
            </w:pPr>
            <w:r w:rsidRPr="00A97486">
              <w:rPr>
                <w:rFonts w:hint="eastAsia"/>
                <w:shd w:val="clear" w:color="auto" w:fill="FFFFFF"/>
              </w:rPr>
              <w:t>3</w:t>
            </w:r>
            <w:r w:rsidRPr="00A97486">
              <w:rPr>
                <w:rFonts w:hint="eastAsia"/>
                <w:shd w:val="clear" w:color="auto" w:fill="FFFFFF"/>
              </w:rPr>
              <w:t>相</w:t>
            </w:r>
            <w:r w:rsidRPr="00A97486">
              <w:rPr>
                <w:rFonts w:hint="eastAsia"/>
                <w:shd w:val="clear" w:color="auto" w:fill="FFFFFF"/>
              </w:rPr>
              <w:t xml:space="preserve">AC </w:t>
            </w:r>
            <w:r w:rsidR="00D13451" w:rsidRPr="00A97486">
              <w:rPr>
                <w:shd w:val="clear" w:color="auto" w:fill="FFFFFF"/>
              </w:rPr>
              <w:t>400</w:t>
            </w:r>
            <w:r w:rsidRPr="00A97486">
              <w:rPr>
                <w:rFonts w:hint="eastAsia"/>
                <w:shd w:val="clear" w:color="auto" w:fill="FFFFFF"/>
              </w:rPr>
              <w:t>V</w:t>
            </w:r>
            <w:r w:rsidRPr="00A97486">
              <w:rPr>
                <w:rFonts w:hint="eastAsia"/>
                <w:shd w:val="clear" w:color="auto" w:fill="FFFFFF"/>
              </w:rPr>
              <w:t>，</w:t>
            </w:r>
            <w:r w:rsidRPr="00A97486">
              <w:rPr>
                <w:rFonts w:hint="eastAsia"/>
                <w:shd w:val="clear" w:color="auto" w:fill="FFFFFF"/>
              </w:rPr>
              <w:t>50Hz</w:t>
            </w:r>
          </w:p>
        </w:tc>
      </w:tr>
      <w:tr w:rsidR="005D592D" w:rsidRPr="00A97486" w:rsidTr="00083ACE">
        <w:trPr>
          <w:trHeight w:val="397"/>
        </w:trPr>
        <w:tc>
          <w:tcPr>
            <w:tcW w:w="1848" w:type="dxa"/>
            <w:vAlign w:val="bottom"/>
          </w:tcPr>
          <w:p w:rsidR="005D592D" w:rsidRPr="00A97486" w:rsidRDefault="005D592D" w:rsidP="00083ACE">
            <w:pPr>
              <w:spacing w:before="40" w:after="40" w:line="360" w:lineRule="auto"/>
              <w:rPr>
                <w:shd w:val="clear" w:color="auto" w:fill="FFFFFF"/>
              </w:rPr>
            </w:pPr>
            <w:r w:rsidRPr="00A97486">
              <w:rPr>
                <w:rFonts w:hint="eastAsia"/>
                <w:shd w:val="clear" w:color="auto" w:fill="FFFFFF"/>
              </w:rPr>
              <w:t>控制回路输入电压</w:t>
            </w:r>
          </w:p>
        </w:tc>
        <w:tc>
          <w:tcPr>
            <w:tcW w:w="6327" w:type="dxa"/>
            <w:vAlign w:val="bottom"/>
          </w:tcPr>
          <w:p w:rsidR="005D592D" w:rsidRPr="00A97486" w:rsidRDefault="005D592D" w:rsidP="00083ACE">
            <w:pPr>
              <w:spacing w:before="40" w:after="40" w:line="360" w:lineRule="auto"/>
              <w:rPr>
                <w:shd w:val="clear" w:color="auto" w:fill="FFFFFF"/>
              </w:rPr>
            </w:pPr>
            <w:r w:rsidRPr="00A97486">
              <w:rPr>
                <w:rFonts w:hint="eastAsia"/>
              </w:rPr>
              <w:t>DC</w:t>
            </w:r>
            <w:r w:rsidRPr="00A97486">
              <w:t>110</w:t>
            </w:r>
            <w:r w:rsidRPr="00A97486">
              <w:rPr>
                <w:rFonts w:hint="eastAsia"/>
              </w:rPr>
              <w:t>V</w:t>
            </w:r>
            <w:r w:rsidRPr="00A97486">
              <w:rPr>
                <w:rFonts w:hint="eastAsia"/>
              </w:rPr>
              <w:t>，</w:t>
            </w:r>
            <w:r w:rsidRPr="00A97486">
              <w:rPr>
                <w:rFonts w:hint="eastAsia"/>
              </w:rPr>
              <w:t xml:space="preserve"> DC24V</w:t>
            </w:r>
          </w:p>
        </w:tc>
      </w:tr>
      <w:tr w:rsidR="005D592D" w:rsidRPr="00A97486" w:rsidTr="00083ACE">
        <w:trPr>
          <w:trHeight w:val="397"/>
        </w:trPr>
        <w:tc>
          <w:tcPr>
            <w:tcW w:w="1848" w:type="dxa"/>
          </w:tcPr>
          <w:p w:rsidR="005D592D" w:rsidRPr="00A97486" w:rsidRDefault="005D592D" w:rsidP="00083ACE">
            <w:pPr>
              <w:spacing w:line="360" w:lineRule="auto"/>
              <w:rPr>
                <w:rFonts w:ascii="宋体" w:hAnsi="宋体" w:cs="宋体"/>
                <w:color w:val="000000"/>
                <w:szCs w:val="21"/>
                <w:lang w:val="fr-FR"/>
              </w:rPr>
            </w:pPr>
            <w:r w:rsidRPr="00A97486">
              <w:rPr>
                <w:rFonts w:ascii="宋体" w:hAnsi="宋体" w:cs="宋体" w:hint="eastAsia"/>
                <w:color w:val="000000"/>
                <w:szCs w:val="21"/>
                <w:lang w:val="fr-FR"/>
              </w:rPr>
              <w:t>制冷剂</w:t>
            </w:r>
          </w:p>
        </w:tc>
        <w:tc>
          <w:tcPr>
            <w:tcW w:w="6327" w:type="dxa"/>
          </w:tcPr>
          <w:p w:rsidR="005D592D" w:rsidRPr="00A97486" w:rsidRDefault="005D592D" w:rsidP="00083ACE">
            <w:pPr>
              <w:spacing w:line="360" w:lineRule="auto"/>
              <w:rPr>
                <w:rFonts w:ascii="宋体" w:hAnsi="宋体" w:cs="宋体"/>
                <w:color w:val="000000"/>
                <w:szCs w:val="21"/>
              </w:rPr>
            </w:pPr>
            <w:r w:rsidRPr="00A97486">
              <w:rPr>
                <w:rFonts w:ascii="宋体" w:hAnsi="宋体" w:cs="宋体" w:hint="eastAsia"/>
                <w:color w:val="000000"/>
                <w:szCs w:val="21"/>
              </w:rPr>
              <w:t>R407C</w:t>
            </w:r>
          </w:p>
        </w:tc>
      </w:tr>
      <w:tr w:rsidR="005D592D" w:rsidRPr="00A97486" w:rsidTr="00083ACE">
        <w:trPr>
          <w:trHeight w:val="397"/>
        </w:trPr>
        <w:tc>
          <w:tcPr>
            <w:tcW w:w="1848" w:type="dxa"/>
          </w:tcPr>
          <w:p w:rsidR="005D592D" w:rsidRPr="00A97486" w:rsidRDefault="005D592D" w:rsidP="00083ACE">
            <w:pPr>
              <w:spacing w:line="360" w:lineRule="auto"/>
              <w:rPr>
                <w:rFonts w:ascii="宋体" w:hAnsi="宋体" w:cs="宋体"/>
                <w:color w:val="000000"/>
                <w:szCs w:val="21"/>
                <w:lang w:val="fr-FR"/>
              </w:rPr>
            </w:pPr>
            <w:r w:rsidRPr="00A97486">
              <w:rPr>
                <w:rFonts w:ascii="宋体" w:hAnsi="宋体" w:cs="宋体" w:hint="eastAsia"/>
                <w:color w:val="000000"/>
                <w:szCs w:val="21"/>
                <w:lang w:val="fr-FR"/>
              </w:rPr>
              <w:t>外形尺寸(mm)</w:t>
            </w:r>
          </w:p>
        </w:tc>
        <w:tc>
          <w:tcPr>
            <w:tcW w:w="6327" w:type="dxa"/>
          </w:tcPr>
          <w:p w:rsidR="005D592D" w:rsidRPr="00A97486" w:rsidRDefault="00D8518B" w:rsidP="00083ACE">
            <w:pPr>
              <w:spacing w:line="360" w:lineRule="auto"/>
              <w:rPr>
                <w:rFonts w:ascii="宋体" w:hAnsi="宋体" w:cs="宋体"/>
                <w:color w:val="000000"/>
                <w:szCs w:val="21"/>
                <w:lang w:val="fr-FR"/>
              </w:rPr>
            </w:pPr>
            <w:r w:rsidRPr="00A97486">
              <w:rPr>
                <w:rFonts w:ascii="宋体" w:hAnsi="宋体" w:cs="宋体"/>
                <w:color w:val="000000"/>
                <w:szCs w:val="21"/>
                <w:lang w:val="fr-FR"/>
              </w:rPr>
              <w:t>3800</w:t>
            </w:r>
            <w:r w:rsidR="005D592D" w:rsidRPr="00A97486">
              <w:rPr>
                <w:rFonts w:ascii="宋体" w:hAnsi="宋体" w:cs="宋体" w:hint="eastAsia"/>
                <w:color w:val="000000"/>
                <w:szCs w:val="21"/>
                <w:lang w:val="fr-FR"/>
              </w:rPr>
              <w:t>（L）×1600（W）×</w:t>
            </w:r>
            <w:r w:rsidRPr="00A97486">
              <w:rPr>
                <w:rFonts w:ascii="宋体" w:hAnsi="宋体" w:cs="宋体"/>
                <w:color w:val="000000"/>
                <w:szCs w:val="21"/>
                <w:lang w:val="fr-FR"/>
              </w:rPr>
              <w:t>330</w:t>
            </w:r>
            <w:r w:rsidR="005D592D" w:rsidRPr="00A97486">
              <w:rPr>
                <w:rFonts w:ascii="宋体" w:hAnsi="宋体" w:cs="宋体" w:hint="eastAsia"/>
                <w:color w:val="000000"/>
                <w:szCs w:val="21"/>
                <w:lang w:val="fr-FR"/>
              </w:rPr>
              <w:t>（H）（</w:t>
            </w:r>
            <w:r w:rsidR="005D592D" w:rsidRPr="00A97486">
              <w:rPr>
                <w:rFonts w:hAnsi="宋体" w:hint="eastAsia"/>
                <w:szCs w:val="21"/>
              </w:rPr>
              <w:t>外形尺寸不包括</w:t>
            </w:r>
            <w:r w:rsidR="005D592D" w:rsidRPr="00A97486">
              <w:rPr>
                <w:rFonts w:hAnsi="宋体"/>
                <w:szCs w:val="21"/>
              </w:rPr>
              <w:t>安装脚</w:t>
            </w:r>
            <w:r w:rsidR="005D592D" w:rsidRPr="00A97486">
              <w:rPr>
                <w:rFonts w:ascii="宋体" w:hAnsi="宋体" w:cs="宋体" w:hint="eastAsia"/>
                <w:color w:val="000000"/>
                <w:szCs w:val="21"/>
                <w:lang w:val="fr-FR"/>
              </w:rPr>
              <w:t>）</w:t>
            </w:r>
          </w:p>
        </w:tc>
      </w:tr>
      <w:tr w:rsidR="005D592D" w:rsidRPr="00A97486" w:rsidTr="00083ACE">
        <w:trPr>
          <w:trHeight w:val="397"/>
        </w:trPr>
        <w:tc>
          <w:tcPr>
            <w:tcW w:w="1848" w:type="dxa"/>
          </w:tcPr>
          <w:p w:rsidR="005D592D" w:rsidRPr="00A97486" w:rsidRDefault="005D592D" w:rsidP="00083ACE">
            <w:pPr>
              <w:spacing w:line="360" w:lineRule="auto"/>
              <w:rPr>
                <w:rFonts w:ascii="宋体" w:hAnsi="宋体" w:cs="宋体"/>
                <w:color w:val="000000"/>
                <w:szCs w:val="21"/>
                <w:lang w:val="fr-FR"/>
              </w:rPr>
            </w:pPr>
            <w:r w:rsidRPr="00A97486">
              <w:rPr>
                <w:rFonts w:ascii="宋体" w:hAnsi="宋体" w:cs="宋体" w:hint="eastAsia"/>
                <w:color w:val="000000"/>
                <w:szCs w:val="21"/>
                <w:lang w:val="fr-FR"/>
              </w:rPr>
              <w:t>重量</w:t>
            </w:r>
          </w:p>
        </w:tc>
        <w:tc>
          <w:tcPr>
            <w:tcW w:w="6327" w:type="dxa"/>
          </w:tcPr>
          <w:p w:rsidR="005D592D" w:rsidRPr="00A97486" w:rsidRDefault="005D592D" w:rsidP="00083ACE">
            <w:pPr>
              <w:spacing w:line="360" w:lineRule="auto"/>
              <w:rPr>
                <w:rFonts w:ascii="宋体" w:hAnsi="宋体" w:cs="宋体"/>
                <w:szCs w:val="21"/>
              </w:rPr>
            </w:pPr>
            <w:r w:rsidRPr="00A97486">
              <w:rPr>
                <w:rFonts w:ascii="宋体" w:hAnsi="宋体" w:cs="宋体" w:hint="eastAsia"/>
                <w:szCs w:val="21"/>
              </w:rPr>
              <w:t>约</w:t>
            </w:r>
            <w:r w:rsidR="00D8518B" w:rsidRPr="00A97486">
              <w:rPr>
                <w:rFonts w:ascii="宋体" w:hAnsi="宋体" w:cs="宋体"/>
                <w:szCs w:val="21"/>
              </w:rPr>
              <w:t>715</w:t>
            </w:r>
            <w:r w:rsidRPr="00A97486">
              <w:rPr>
                <w:rFonts w:ascii="宋体" w:hAnsi="宋体" w:cs="宋体" w:hint="eastAsia"/>
                <w:szCs w:val="21"/>
              </w:rPr>
              <w:t>kg</w:t>
            </w:r>
          </w:p>
        </w:tc>
      </w:tr>
    </w:tbl>
    <w:p w:rsidR="00955751" w:rsidRPr="00A97486" w:rsidRDefault="00955751" w:rsidP="005D592D"/>
    <w:p w:rsidR="00955751" w:rsidRPr="00A97486" w:rsidRDefault="00955751">
      <w:pPr>
        <w:widowControl/>
        <w:jc w:val="left"/>
      </w:pPr>
      <w:r w:rsidRPr="00A97486">
        <w:br w:type="page"/>
      </w:r>
    </w:p>
    <w:p w:rsidR="00083ACE" w:rsidRPr="00A97486" w:rsidRDefault="00083ACE" w:rsidP="006C2B1F">
      <w:pPr>
        <w:pStyle w:val="aff4"/>
        <w:numPr>
          <w:ilvl w:val="2"/>
          <w:numId w:val="60"/>
        </w:numPr>
        <w:spacing w:line="360" w:lineRule="auto"/>
        <w:ind w:left="826" w:hangingChars="343" w:hanging="826"/>
        <w:outlineLvl w:val="2"/>
        <w:rPr>
          <w:b/>
          <w:sz w:val="24"/>
        </w:rPr>
      </w:pPr>
      <w:bookmarkStart w:id="22" w:name="_Toc517755355"/>
      <w:r w:rsidRPr="00A97486">
        <w:rPr>
          <w:rFonts w:hint="eastAsia"/>
          <w:b/>
          <w:sz w:val="24"/>
        </w:rPr>
        <w:lastRenderedPageBreak/>
        <w:t>司机室机组主要技术参数</w:t>
      </w:r>
      <w:bookmarkEnd w:id="22"/>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62"/>
        <w:gridCol w:w="6213"/>
      </w:tblGrid>
      <w:tr w:rsidR="00083ACE" w:rsidRPr="00A97486" w:rsidTr="00083ACE">
        <w:trPr>
          <w:trHeight w:val="397"/>
          <w:jc w:val="center"/>
        </w:trPr>
        <w:tc>
          <w:tcPr>
            <w:tcW w:w="1962" w:type="dxa"/>
            <w:vAlign w:val="center"/>
          </w:tcPr>
          <w:p w:rsidR="00083ACE" w:rsidRPr="00A97486" w:rsidRDefault="00083ACE" w:rsidP="00083ACE">
            <w:pPr>
              <w:pStyle w:val="TEXTE"/>
              <w:widowControl/>
              <w:spacing w:line="360" w:lineRule="auto"/>
              <w:ind w:firstLine="315"/>
              <w:jc w:val="center"/>
              <w:rPr>
                <w:rFonts w:ascii="宋体" w:hAnsi="宋体" w:cs="宋体"/>
                <w:color w:val="000000"/>
                <w:sz w:val="21"/>
                <w:szCs w:val="21"/>
              </w:rPr>
            </w:pPr>
            <w:r w:rsidRPr="00A97486">
              <w:rPr>
                <w:rFonts w:ascii="宋体" w:hAnsi="宋体" w:cs="宋体" w:hint="eastAsia"/>
                <w:color w:val="000000"/>
                <w:sz w:val="21"/>
                <w:szCs w:val="21"/>
              </w:rPr>
              <w:t>机组参数</w:t>
            </w:r>
          </w:p>
        </w:tc>
        <w:tc>
          <w:tcPr>
            <w:tcW w:w="6213" w:type="dxa"/>
            <w:vAlign w:val="center"/>
          </w:tcPr>
          <w:p w:rsidR="00083ACE" w:rsidRPr="00A97486" w:rsidRDefault="00083ACE" w:rsidP="00083ACE">
            <w:pPr>
              <w:pStyle w:val="TEXTE"/>
              <w:widowControl/>
              <w:spacing w:line="360" w:lineRule="auto"/>
              <w:ind w:firstLine="315"/>
              <w:rPr>
                <w:rFonts w:ascii="宋体" w:hAnsi="宋体" w:cs="宋体"/>
                <w:color w:val="000000"/>
                <w:sz w:val="21"/>
                <w:szCs w:val="21"/>
                <w:lang w:val="en-US"/>
              </w:rPr>
            </w:pPr>
            <w:r w:rsidRPr="00A97486">
              <w:rPr>
                <w:rFonts w:ascii="宋体" w:hAnsi="宋体" w:cs="宋体" w:hint="eastAsia"/>
                <w:color w:val="000000"/>
                <w:sz w:val="21"/>
                <w:szCs w:val="21"/>
                <w:lang w:val="en-US"/>
              </w:rPr>
              <w:t>外部：干球温度35℃，相对湿度70%；</w:t>
            </w:r>
          </w:p>
          <w:p w:rsidR="00083ACE" w:rsidRPr="00A97486" w:rsidRDefault="00083ACE" w:rsidP="00083ACE">
            <w:pPr>
              <w:pStyle w:val="TEXTE"/>
              <w:widowControl/>
              <w:spacing w:line="360" w:lineRule="auto"/>
              <w:ind w:firstLine="315"/>
              <w:rPr>
                <w:rFonts w:ascii="宋体" w:hAnsi="宋体" w:cs="宋体"/>
                <w:color w:val="000000"/>
                <w:sz w:val="21"/>
                <w:szCs w:val="21"/>
                <w:lang w:val="en-US"/>
              </w:rPr>
            </w:pPr>
            <w:r w:rsidRPr="00A97486">
              <w:rPr>
                <w:rFonts w:ascii="宋体" w:hAnsi="宋体" w:cs="宋体" w:hint="eastAsia"/>
                <w:color w:val="000000"/>
                <w:sz w:val="21"/>
                <w:szCs w:val="21"/>
                <w:lang w:val="en-US"/>
              </w:rPr>
              <w:t>内部：干球温度27℃，相对湿度63%</w:t>
            </w:r>
          </w:p>
        </w:tc>
      </w:tr>
      <w:tr w:rsidR="00083ACE" w:rsidRPr="00A97486" w:rsidTr="00083ACE">
        <w:trPr>
          <w:trHeight w:val="397"/>
          <w:jc w:val="center"/>
        </w:trPr>
        <w:tc>
          <w:tcPr>
            <w:tcW w:w="1962" w:type="dxa"/>
            <w:vAlign w:val="center"/>
          </w:tcPr>
          <w:p w:rsidR="00083ACE" w:rsidRPr="00A97486" w:rsidRDefault="00083ACE" w:rsidP="00083ACE">
            <w:pPr>
              <w:pStyle w:val="TEXTE"/>
              <w:widowControl/>
              <w:spacing w:line="360" w:lineRule="auto"/>
              <w:ind w:firstLine="315"/>
              <w:jc w:val="center"/>
              <w:rPr>
                <w:rFonts w:ascii="宋体" w:hAnsi="宋体" w:cs="宋体"/>
                <w:color w:val="000000"/>
                <w:sz w:val="21"/>
                <w:szCs w:val="21"/>
              </w:rPr>
            </w:pPr>
            <w:r w:rsidRPr="00A97486">
              <w:rPr>
                <w:rFonts w:ascii="宋体" w:hAnsi="宋体" w:cs="宋体" w:hint="eastAsia"/>
                <w:color w:val="000000"/>
                <w:sz w:val="21"/>
                <w:szCs w:val="21"/>
              </w:rPr>
              <w:t>机组型号</w:t>
            </w:r>
          </w:p>
        </w:tc>
        <w:tc>
          <w:tcPr>
            <w:tcW w:w="6213" w:type="dxa"/>
            <w:vAlign w:val="center"/>
          </w:tcPr>
          <w:p w:rsidR="00083ACE" w:rsidRPr="00A97486" w:rsidRDefault="00083ACE" w:rsidP="00083ACE">
            <w:pPr>
              <w:pStyle w:val="TEXTE"/>
              <w:widowControl/>
              <w:spacing w:line="360" w:lineRule="auto"/>
              <w:ind w:firstLine="315"/>
              <w:rPr>
                <w:rFonts w:ascii="宋体" w:hAnsi="宋体" w:cs="宋体"/>
                <w:color w:val="000000"/>
                <w:sz w:val="21"/>
                <w:szCs w:val="21"/>
                <w:lang w:val="en-US"/>
              </w:rPr>
            </w:pPr>
            <w:r w:rsidRPr="00A97486">
              <w:rPr>
                <w:rFonts w:ascii="宋体" w:hAnsi="宋体" w:cs="宋体" w:hint="eastAsia"/>
                <w:color w:val="000000"/>
                <w:sz w:val="21"/>
                <w:szCs w:val="21"/>
                <w:lang w:val="en-US"/>
              </w:rPr>
              <w:t>KLD-04-SHL</w:t>
            </w:r>
            <w:r w:rsidR="007D51B9" w:rsidRPr="00A97486">
              <w:rPr>
                <w:rFonts w:ascii="宋体" w:hAnsi="宋体" w:cs="宋体"/>
                <w:color w:val="000000"/>
                <w:sz w:val="21"/>
                <w:szCs w:val="21"/>
                <w:lang w:val="en-US"/>
              </w:rPr>
              <w:t>5</w:t>
            </w:r>
          </w:p>
        </w:tc>
      </w:tr>
      <w:tr w:rsidR="00083ACE" w:rsidRPr="00A97486" w:rsidTr="00083ACE">
        <w:trPr>
          <w:trHeight w:val="397"/>
          <w:jc w:val="center"/>
        </w:trPr>
        <w:tc>
          <w:tcPr>
            <w:tcW w:w="1962" w:type="dxa"/>
            <w:vAlign w:val="center"/>
          </w:tcPr>
          <w:p w:rsidR="00083ACE" w:rsidRPr="00A97486" w:rsidRDefault="00083ACE" w:rsidP="00083ACE">
            <w:pPr>
              <w:pStyle w:val="TEXTE"/>
              <w:widowControl/>
              <w:spacing w:line="360" w:lineRule="auto"/>
              <w:ind w:firstLine="315"/>
              <w:jc w:val="center"/>
              <w:rPr>
                <w:rFonts w:ascii="宋体" w:hAnsi="宋体" w:cs="宋体"/>
                <w:color w:val="000000"/>
                <w:sz w:val="21"/>
                <w:szCs w:val="21"/>
              </w:rPr>
            </w:pPr>
            <w:r w:rsidRPr="00A97486">
              <w:rPr>
                <w:rFonts w:ascii="宋体" w:hAnsi="宋体" w:cs="宋体" w:hint="eastAsia"/>
                <w:color w:val="000000"/>
                <w:sz w:val="21"/>
                <w:szCs w:val="21"/>
              </w:rPr>
              <w:t>制冷量</w:t>
            </w:r>
          </w:p>
        </w:tc>
        <w:tc>
          <w:tcPr>
            <w:tcW w:w="6213" w:type="dxa"/>
            <w:vAlign w:val="center"/>
          </w:tcPr>
          <w:p w:rsidR="00083ACE" w:rsidRPr="00A97486" w:rsidRDefault="00083ACE" w:rsidP="00083ACE">
            <w:pPr>
              <w:pStyle w:val="TEXTE"/>
              <w:widowControl/>
              <w:spacing w:line="360" w:lineRule="auto"/>
              <w:ind w:firstLine="315"/>
              <w:rPr>
                <w:rFonts w:ascii="宋体" w:hAnsi="宋体" w:cs="宋体"/>
                <w:color w:val="000000"/>
                <w:sz w:val="21"/>
                <w:szCs w:val="21"/>
                <w:lang w:val="en-US"/>
              </w:rPr>
            </w:pPr>
            <w:r w:rsidRPr="00A97486">
              <w:rPr>
                <w:rFonts w:ascii="宋体" w:hAnsi="宋体" w:cs="宋体" w:hint="eastAsia"/>
                <w:color w:val="000000"/>
                <w:sz w:val="21"/>
                <w:szCs w:val="21"/>
                <w:lang w:val="en-US"/>
              </w:rPr>
              <w:t xml:space="preserve">4.5 kW  </w:t>
            </w:r>
          </w:p>
        </w:tc>
      </w:tr>
      <w:tr w:rsidR="00083ACE" w:rsidRPr="00A97486" w:rsidTr="00083ACE">
        <w:trPr>
          <w:trHeight w:val="397"/>
          <w:jc w:val="center"/>
        </w:trPr>
        <w:tc>
          <w:tcPr>
            <w:tcW w:w="1962" w:type="dxa"/>
            <w:vAlign w:val="center"/>
          </w:tcPr>
          <w:p w:rsidR="00083ACE" w:rsidRPr="00A97486" w:rsidRDefault="00083ACE" w:rsidP="00083ACE">
            <w:pPr>
              <w:pStyle w:val="TEXTE"/>
              <w:widowControl/>
              <w:spacing w:line="360" w:lineRule="auto"/>
              <w:ind w:firstLine="315"/>
              <w:jc w:val="center"/>
              <w:rPr>
                <w:rFonts w:ascii="宋体" w:hAnsi="宋体" w:cs="宋体"/>
                <w:color w:val="000000"/>
                <w:sz w:val="21"/>
                <w:szCs w:val="21"/>
                <w:lang w:val="en-US"/>
              </w:rPr>
            </w:pPr>
            <w:r w:rsidRPr="00A97486">
              <w:rPr>
                <w:rFonts w:ascii="宋体" w:hAnsi="宋体" w:cs="宋体" w:hint="eastAsia"/>
                <w:color w:val="000000"/>
                <w:sz w:val="21"/>
                <w:szCs w:val="21"/>
                <w:lang w:val="en-US"/>
              </w:rPr>
              <w:t>制热量</w:t>
            </w:r>
          </w:p>
        </w:tc>
        <w:tc>
          <w:tcPr>
            <w:tcW w:w="6213" w:type="dxa"/>
            <w:vAlign w:val="center"/>
          </w:tcPr>
          <w:p w:rsidR="00083ACE" w:rsidRPr="00A97486" w:rsidRDefault="00083ACE" w:rsidP="00083ACE">
            <w:pPr>
              <w:pStyle w:val="TEXTE"/>
              <w:widowControl/>
              <w:spacing w:line="360" w:lineRule="auto"/>
              <w:ind w:firstLine="315"/>
              <w:rPr>
                <w:rFonts w:ascii="宋体" w:hAnsi="宋体" w:cs="宋体"/>
                <w:color w:val="000000"/>
                <w:sz w:val="21"/>
                <w:szCs w:val="21"/>
                <w:lang w:val="en-US"/>
              </w:rPr>
            </w:pPr>
            <w:r w:rsidRPr="00A97486">
              <w:rPr>
                <w:rFonts w:ascii="宋体" w:hAnsi="宋体" w:cs="宋体" w:hint="eastAsia"/>
                <w:color w:val="000000"/>
                <w:sz w:val="21"/>
                <w:szCs w:val="21"/>
                <w:lang w:val="en-US"/>
              </w:rPr>
              <w:t>2.0 kW  (电加热)</w:t>
            </w:r>
          </w:p>
        </w:tc>
      </w:tr>
      <w:tr w:rsidR="00083ACE" w:rsidRPr="00A97486" w:rsidTr="00083ACE">
        <w:trPr>
          <w:trHeight w:val="397"/>
          <w:jc w:val="center"/>
        </w:trPr>
        <w:tc>
          <w:tcPr>
            <w:tcW w:w="1962" w:type="dxa"/>
            <w:vAlign w:val="center"/>
          </w:tcPr>
          <w:p w:rsidR="00083ACE" w:rsidRPr="00A97486" w:rsidRDefault="00083ACE" w:rsidP="00083ACE">
            <w:pPr>
              <w:pStyle w:val="TEXTE"/>
              <w:widowControl/>
              <w:spacing w:line="360" w:lineRule="auto"/>
              <w:ind w:firstLine="315"/>
              <w:jc w:val="center"/>
              <w:rPr>
                <w:rFonts w:ascii="宋体" w:hAnsi="宋体" w:cs="宋体"/>
                <w:sz w:val="21"/>
                <w:szCs w:val="21"/>
              </w:rPr>
            </w:pPr>
            <w:r w:rsidRPr="00A97486">
              <w:rPr>
                <w:rFonts w:ascii="宋体" w:hAnsi="宋体" w:cs="宋体" w:hint="eastAsia"/>
                <w:sz w:val="21"/>
                <w:szCs w:val="21"/>
              </w:rPr>
              <w:t>送风量</w:t>
            </w:r>
          </w:p>
        </w:tc>
        <w:tc>
          <w:tcPr>
            <w:tcW w:w="6213" w:type="dxa"/>
            <w:vAlign w:val="center"/>
          </w:tcPr>
          <w:p w:rsidR="00083ACE" w:rsidRPr="00A97486" w:rsidRDefault="00083ACE" w:rsidP="00083ACE">
            <w:pPr>
              <w:pStyle w:val="TEXTE"/>
              <w:widowControl/>
              <w:spacing w:line="360" w:lineRule="auto"/>
              <w:ind w:firstLine="315"/>
              <w:rPr>
                <w:rFonts w:ascii="宋体" w:hAnsi="宋体" w:cs="宋体"/>
                <w:sz w:val="21"/>
                <w:szCs w:val="21"/>
              </w:rPr>
            </w:pPr>
            <w:r w:rsidRPr="00A97486">
              <w:rPr>
                <w:rFonts w:ascii="宋体" w:hAnsi="宋体" w:cs="宋体" w:hint="eastAsia"/>
                <w:sz w:val="21"/>
                <w:szCs w:val="21"/>
                <w:lang w:val="en-GB"/>
              </w:rPr>
              <w:t>700/</w:t>
            </w:r>
            <w:r w:rsidR="007D51B9" w:rsidRPr="00A97486">
              <w:rPr>
                <w:rFonts w:ascii="宋体" w:hAnsi="宋体" w:cs="宋体"/>
                <w:sz w:val="21"/>
                <w:szCs w:val="21"/>
                <w:lang w:val="en-GB"/>
              </w:rPr>
              <w:t>500</w:t>
            </w:r>
            <w:r w:rsidRPr="00A97486">
              <w:rPr>
                <w:rFonts w:ascii="宋体" w:hAnsi="宋体" w:cs="宋体" w:hint="eastAsia"/>
                <w:sz w:val="21"/>
                <w:szCs w:val="21"/>
                <w:lang w:val="en-GB"/>
              </w:rPr>
              <w:t>m</w:t>
            </w:r>
            <w:r w:rsidRPr="00A97486">
              <w:rPr>
                <w:rFonts w:ascii="宋体" w:hAnsi="宋体" w:cs="宋体" w:hint="eastAsia"/>
                <w:sz w:val="21"/>
                <w:szCs w:val="21"/>
                <w:vertAlign w:val="superscript"/>
                <w:lang w:val="en-GB"/>
              </w:rPr>
              <w:t>3</w:t>
            </w:r>
            <w:r w:rsidRPr="00A97486">
              <w:rPr>
                <w:rFonts w:ascii="宋体" w:hAnsi="宋体" w:cs="宋体" w:hint="eastAsia"/>
                <w:sz w:val="21"/>
                <w:szCs w:val="21"/>
                <w:lang w:val="en-GB"/>
              </w:rPr>
              <w:t>/h</w:t>
            </w:r>
          </w:p>
        </w:tc>
      </w:tr>
      <w:tr w:rsidR="00083ACE" w:rsidRPr="00A97486" w:rsidTr="00083ACE">
        <w:trPr>
          <w:trHeight w:val="397"/>
          <w:jc w:val="center"/>
        </w:trPr>
        <w:tc>
          <w:tcPr>
            <w:tcW w:w="1962" w:type="dxa"/>
            <w:vAlign w:val="center"/>
          </w:tcPr>
          <w:p w:rsidR="00083ACE" w:rsidRPr="00A97486" w:rsidRDefault="00083ACE" w:rsidP="00083ACE">
            <w:pPr>
              <w:pStyle w:val="TEXTE"/>
              <w:widowControl/>
              <w:spacing w:line="360" w:lineRule="auto"/>
              <w:ind w:firstLine="315"/>
              <w:jc w:val="center"/>
              <w:rPr>
                <w:rFonts w:ascii="宋体" w:hAnsi="宋体" w:cs="宋体"/>
                <w:color w:val="000000"/>
                <w:sz w:val="21"/>
                <w:szCs w:val="21"/>
                <w:lang w:val="en-US"/>
              </w:rPr>
            </w:pPr>
            <w:r w:rsidRPr="00A97486">
              <w:rPr>
                <w:rFonts w:ascii="宋体" w:hAnsi="宋体" w:cs="宋体" w:hint="eastAsia"/>
                <w:color w:val="000000"/>
                <w:sz w:val="21"/>
                <w:szCs w:val="21"/>
                <w:lang w:val="en-US"/>
              </w:rPr>
              <w:t>新风量</w:t>
            </w:r>
          </w:p>
        </w:tc>
        <w:tc>
          <w:tcPr>
            <w:tcW w:w="6213" w:type="dxa"/>
            <w:vAlign w:val="center"/>
          </w:tcPr>
          <w:p w:rsidR="00083ACE" w:rsidRPr="00A97486" w:rsidRDefault="00083ACE" w:rsidP="00083ACE">
            <w:pPr>
              <w:pStyle w:val="TEXTE"/>
              <w:widowControl/>
              <w:spacing w:line="360" w:lineRule="auto"/>
              <w:ind w:firstLine="315"/>
              <w:rPr>
                <w:rFonts w:ascii="宋体" w:hAnsi="宋体" w:cs="宋体"/>
                <w:color w:val="000000"/>
                <w:sz w:val="21"/>
                <w:szCs w:val="21"/>
              </w:rPr>
            </w:pPr>
            <w:r w:rsidRPr="00A97486">
              <w:rPr>
                <w:rFonts w:ascii="宋体" w:hAnsi="宋体" w:cs="宋体" w:hint="eastAsia"/>
                <w:color w:val="000000"/>
                <w:sz w:val="21"/>
                <w:szCs w:val="21"/>
                <w:lang w:val="en-US"/>
              </w:rPr>
              <w:t>60</w:t>
            </w:r>
            <w:r w:rsidRPr="00A97486">
              <w:rPr>
                <w:rFonts w:ascii="宋体" w:hAnsi="宋体" w:cs="宋体" w:hint="eastAsia"/>
                <w:color w:val="000000"/>
                <w:sz w:val="21"/>
                <w:szCs w:val="21"/>
                <w:lang w:val="en-GB"/>
              </w:rPr>
              <w:t xml:space="preserve"> m</w:t>
            </w:r>
            <w:r w:rsidRPr="00A97486">
              <w:rPr>
                <w:rFonts w:ascii="宋体" w:hAnsi="宋体" w:cs="宋体" w:hint="eastAsia"/>
                <w:color w:val="000000"/>
                <w:sz w:val="21"/>
                <w:szCs w:val="21"/>
                <w:vertAlign w:val="superscript"/>
                <w:lang w:val="en-GB"/>
              </w:rPr>
              <w:t>3</w:t>
            </w:r>
            <w:r w:rsidRPr="00A97486">
              <w:rPr>
                <w:rFonts w:ascii="宋体" w:hAnsi="宋体" w:cs="宋体" w:hint="eastAsia"/>
                <w:color w:val="000000"/>
                <w:sz w:val="21"/>
                <w:szCs w:val="21"/>
                <w:lang w:val="en-GB"/>
              </w:rPr>
              <w:t>/h</w:t>
            </w:r>
          </w:p>
        </w:tc>
      </w:tr>
      <w:tr w:rsidR="00083ACE" w:rsidRPr="00A97486" w:rsidTr="00083ACE">
        <w:trPr>
          <w:trHeight w:val="511"/>
          <w:jc w:val="center"/>
        </w:trPr>
        <w:tc>
          <w:tcPr>
            <w:tcW w:w="1962" w:type="dxa"/>
            <w:vAlign w:val="center"/>
          </w:tcPr>
          <w:p w:rsidR="00083ACE" w:rsidRPr="00A97486" w:rsidRDefault="00083ACE" w:rsidP="00083ACE">
            <w:pPr>
              <w:pStyle w:val="TEXTE"/>
              <w:widowControl/>
              <w:spacing w:line="360" w:lineRule="auto"/>
              <w:ind w:firstLineChars="200" w:firstLine="420"/>
              <w:rPr>
                <w:rFonts w:ascii="宋体" w:hAnsi="宋体" w:cs="宋体"/>
                <w:color w:val="000000"/>
                <w:sz w:val="21"/>
                <w:szCs w:val="21"/>
                <w:lang w:val="en-US"/>
              </w:rPr>
            </w:pPr>
            <w:r w:rsidRPr="00A97486">
              <w:rPr>
                <w:rFonts w:ascii="宋体" w:hAnsi="宋体" w:cs="宋体" w:hint="eastAsia"/>
                <w:color w:val="000000"/>
                <w:sz w:val="21"/>
                <w:szCs w:val="21"/>
                <w:lang w:val="en-US"/>
              </w:rPr>
              <w:t>紧急通风量</w:t>
            </w:r>
          </w:p>
        </w:tc>
        <w:tc>
          <w:tcPr>
            <w:tcW w:w="6213" w:type="dxa"/>
            <w:vAlign w:val="center"/>
          </w:tcPr>
          <w:p w:rsidR="00083ACE" w:rsidRPr="00A97486" w:rsidRDefault="00083ACE" w:rsidP="00083ACE">
            <w:pPr>
              <w:pStyle w:val="TEXTE"/>
              <w:widowControl/>
              <w:spacing w:line="360" w:lineRule="auto"/>
              <w:ind w:firstLine="315"/>
              <w:rPr>
                <w:rFonts w:ascii="宋体" w:hAnsi="宋体" w:cs="宋体"/>
                <w:color w:val="000000"/>
                <w:sz w:val="21"/>
                <w:szCs w:val="21"/>
                <w:lang w:val="en-GB"/>
              </w:rPr>
            </w:pPr>
            <w:r w:rsidRPr="00A97486">
              <w:rPr>
                <w:rFonts w:ascii="宋体" w:hAnsi="宋体" w:cs="宋体" w:hint="eastAsia"/>
                <w:color w:val="000000"/>
                <w:sz w:val="21"/>
                <w:szCs w:val="21"/>
                <w:lang w:val="en-US"/>
              </w:rPr>
              <w:t>60</w:t>
            </w:r>
            <w:r w:rsidRPr="00A97486">
              <w:rPr>
                <w:rFonts w:ascii="宋体" w:hAnsi="宋体" w:cs="宋体" w:hint="eastAsia"/>
                <w:color w:val="000000"/>
                <w:sz w:val="21"/>
                <w:szCs w:val="21"/>
                <w:lang w:val="en-GB"/>
              </w:rPr>
              <w:t xml:space="preserve"> m</w:t>
            </w:r>
            <w:r w:rsidRPr="00A97486">
              <w:rPr>
                <w:rFonts w:ascii="宋体" w:hAnsi="宋体" w:cs="宋体" w:hint="eastAsia"/>
                <w:color w:val="000000"/>
                <w:sz w:val="21"/>
                <w:szCs w:val="21"/>
                <w:vertAlign w:val="superscript"/>
                <w:lang w:val="en-GB"/>
              </w:rPr>
              <w:t>3</w:t>
            </w:r>
            <w:r w:rsidRPr="00A97486">
              <w:rPr>
                <w:rFonts w:ascii="宋体" w:hAnsi="宋体" w:cs="宋体" w:hint="eastAsia"/>
                <w:color w:val="000000"/>
                <w:sz w:val="21"/>
                <w:szCs w:val="21"/>
                <w:lang w:val="en-GB"/>
              </w:rPr>
              <w:t>/h</w:t>
            </w:r>
          </w:p>
        </w:tc>
      </w:tr>
      <w:tr w:rsidR="00083ACE" w:rsidRPr="00A97486" w:rsidTr="00083ACE">
        <w:trPr>
          <w:trHeight w:val="397"/>
          <w:jc w:val="center"/>
        </w:trPr>
        <w:tc>
          <w:tcPr>
            <w:tcW w:w="1962" w:type="dxa"/>
            <w:vAlign w:val="center"/>
          </w:tcPr>
          <w:p w:rsidR="00083ACE" w:rsidRPr="00A97486" w:rsidRDefault="00083ACE" w:rsidP="00083ACE">
            <w:pPr>
              <w:spacing w:line="360" w:lineRule="auto"/>
              <w:jc w:val="center"/>
              <w:rPr>
                <w:rFonts w:ascii="宋体" w:hAnsi="宋体" w:cs="宋体"/>
                <w:color w:val="000000"/>
                <w:szCs w:val="21"/>
              </w:rPr>
            </w:pPr>
            <w:r w:rsidRPr="00A97486">
              <w:rPr>
                <w:rFonts w:ascii="宋体" w:hAnsi="宋体" w:cs="宋体" w:hint="eastAsia"/>
                <w:color w:val="000000"/>
                <w:szCs w:val="21"/>
              </w:rPr>
              <w:t>噪声</w:t>
            </w:r>
          </w:p>
        </w:tc>
        <w:tc>
          <w:tcPr>
            <w:tcW w:w="6213" w:type="dxa"/>
            <w:vAlign w:val="center"/>
          </w:tcPr>
          <w:p w:rsidR="00083ACE" w:rsidRPr="00A97486" w:rsidRDefault="00083ACE" w:rsidP="00C91763">
            <w:pPr>
              <w:spacing w:line="360" w:lineRule="auto"/>
              <w:ind w:firstLineChars="150" w:firstLine="315"/>
              <w:rPr>
                <w:rFonts w:ascii="宋体" w:hAnsi="宋体" w:cs="宋体"/>
                <w:color w:val="000000"/>
                <w:szCs w:val="21"/>
              </w:rPr>
            </w:pPr>
            <w:r w:rsidRPr="00A97486">
              <w:rPr>
                <w:rFonts w:ascii="宋体" w:hAnsi="宋体" w:cs="宋体" w:hint="eastAsia"/>
                <w:color w:val="000000"/>
                <w:szCs w:val="21"/>
              </w:rPr>
              <w:t>78dB@TB/T1804</w:t>
            </w:r>
          </w:p>
        </w:tc>
      </w:tr>
      <w:tr w:rsidR="00083ACE" w:rsidRPr="00A97486" w:rsidTr="00083ACE">
        <w:trPr>
          <w:trHeight w:val="397"/>
          <w:jc w:val="center"/>
        </w:trPr>
        <w:tc>
          <w:tcPr>
            <w:tcW w:w="1962" w:type="dxa"/>
            <w:vAlign w:val="center"/>
          </w:tcPr>
          <w:p w:rsidR="00083ACE" w:rsidRPr="00A97486" w:rsidRDefault="00083ACE" w:rsidP="00083ACE">
            <w:pPr>
              <w:spacing w:before="40" w:after="40" w:line="360" w:lineRule="auto"/>
              <w:jc w:val="center"/>
              <w:rPr>
                <w:rFonts w:ascii="宋体" w:hAnsi="宋体" w:cs="Arial"/>
                <w:bCs/>
                <w:noProof/>
                <w:szCs w:val="21"/>
              </w:rPr>
            </w:pPr>
            <w:r w:rsidRPr="00A97486">
              <w:rPr>
                <w:rFonts w:ascii="宋体" w:hAnsi="宋体" w:cs="Arial" w:hint="eastAsia"/>
                <w:bCs/>
                <w:noProof/>
                <w:szCs w:val="21"/>
              </w:rPr>
              <w:t>主回路输入电压</w:t>
            </w:r>
          </w:p>
        </w:tc>
        <w:tc>
          <w:tcPr>
            <w:tcW w:w="6213" w:type="dxa"/>
            <w:vAlign w:val="bottom"/>
          </w:tcPr>
          <w:p w:rsidR="00083ACE" w:rsidRPr="00A97486" w:rsidRDefault="00083ACE" w:rsidP="00C91763">
            <w:pPr>
              <w:spacing w:before="40" w:after="40" w:line="360" w:lineRule="auto"/>
              <w:ind w:firstLineChars="150" w:firstLine="315"/>
              <w:rPr>
                <w:rFonts w:ascii="宋体" w:hAnsi="宋体" w:cs="Arial"/>
                <w:bCs/>
                <w:noProof/>
                <w:szCs w:val="21"/>
              </w:rPr>
            </w:pPr>
            <w:r w:rsidRPr="00A97486">
              <w:rPr>
                <w:rFonts w:hint="eastAsia"/>
                <w:shd w:val="clear" w:color="auto" w:fill="FFFFFF"/>
              </w:rPr>
              <w:t>3</w:t>
            </w:r>
            <w:r w:rsidRPr="00A97486">
              <w:rPr>
                <w:rFonts w:hint="eastAsia"/>
                <w:shd w:val="clear" w:color="auto" w:fill="FFFFFF"/>
              </w:rPr>
              <w:t>相</w:t>
            </w:r>
            <w:r w:rsidRPr="00A97486">
              <w:rPr>
                <w:rFonts w:hint="eastAsia"/>
                <w:shd w:val="clear" w:color="auto" w:fill="FFFFFF"/>
              </w:rPr>
              <w:t xml:space="preserve">AC </w:t>
            </w:r>
            <w:r w:rsidR="007D51B9" w:rsidRPr="00A97486">
              <w:rPr>
                <w:shd w:val="clear" w:color="auto" w:fill="FFFFFF"/>
              </w:rPr>
              <w:t>40</w:t>
            </w:r>
            <w:r w:rsidRPr="00A97486">
              <w:rPr>
                <w:rFonts w:hint="eastAsia"/>
                <w:shd w:val="clear" w:color="auto" w:fill="FFFFFF"/>
              </w:rPr>
              <w:t>0V</w:t>
            </w:r>
            <w:r w:rsidRPr="00A97486">
              <w:rPr>
                <w:rFonts w:hint="eastAsia"/>
                <w:shd w:val="clear" w:color="auto" w:fill="FFFFFF"/>
              </w:rPr>
              <w:t>，</w:t>
            </w:r>
            <w:r w:rsidRPr="00A97486">
              <w:rPr>
                <w:rFonts w:hint="eastAsia"/>
                <w:shd w:val="clear" w:color="auto" w:fill="FFFFFF"/>
              </w:rPr>
              <w:t>50Hz</w:t>
            </w:r>
          </w:p>
        </w:tc>
      </w:tr>
      <w:tr w:rsidR="00083ACE" w:rsidRPr="00A97486" w:rsidTr="00083ACE">
        <w:trPr>
          <w:trHeight w:val="397"/>
          <w:jc w:val="center"/>
        </w:trPr>
        <w:tc>
          <w:tcPr>
            <w:tcW w:w="1962" w:type="dxa"/>
            <w:vAlign w:val="center"/>
          </w:tcPr>
          <w:p w:rsidR="00083ACE" w:rsidRPr="00A97486" w:rsidRDefault="00083ACE" w:rsidP="00083ACE">
            <w:pPr>
              <w:spacing w:before="40" w:after="40" w:line="360" w:lineRule="auto"/>
              <w:jc w:val="center"/>
              <w:rPr>
                <w:rFonts w:ascii="宋体" w:hAnsi="宋体" w:cs="Arial"/>
                <w:bCs/>
                <w:noProof/>
                <w:szCs w:val="21"/>
              </w:rPr>
            </w:pPr>
            <w:r w:rsidRPr="00A97486">
              <w:rPr>
                <w:rFonts w:ascii="宋体" w:hAnsi="宋体" w:cs="Arial" w:hint="eastAsia"/>
                <w:bCs/>
                <w:noProof/>
                <w:szCs w:val="21"/>
              </w:rPr>
              <w:t>控制回路输入电压</w:t>
            </w:r>
          </w:p>
        </w:tc>
        <w:tc>
          <w:tcPr>
            <w:tcW w:w="6213" w:type="dxa"/>
            <w:vAlign w:val="bottom"/>
          </w:tcPr>
          <w:p w:rsidR="00083ACE" w:rsidRPr="00A97486" w:rsidRDefault="00083ACE" w:rsidP="00C91763">
            <w:pPr>
              <w:spacing w:before="40" w:after="40" w:line="360" w:lineRule="auto"/>
              <w:ind w:firstLineChars="150" w:firstLine="315"/>
              <w:rPr>
                <w:rFonts w:ascii="宋体" w:hAnsi="宋体" w:cs="Arial"/>
                <w:bCs/>
                <w:noProof/>
                <w:szCs w:val="21"/>
              </w:rPr>
            </w:pPr>
            <w:r w:rsidRPr="00A97486">
              <w:rPr>
                <w:rFonts w:ascii="宋体" w:hAnsi="宋体" w:cs="Arial"/>
                <w:bCs/>
                <w:noProof/>
                <w:szCs w:val="21"/>
              </w:rPr>
              <w:t>DC 110</w:t>
            </w:r>
            <w:r w:rsidRPr="00A97486">
              <w:rPr>
                <w:rFonts w:ascii="宋体" w:hAnsi="宋体" w:cs="Arial" w:hint="eastAsia"/>
                <w:bCs/>
                <w:noProof/>
                <w:szCs w:val="21"/>
              </w:rPr>
              <w:t>V ,DC24V</w:t>
            </w:r>
          </w:p>
        </w:tc>
      </w:tr>
      <w:tr w:rsidR="00083ACE" w:rsidRPr="00A97486" w:rsidTr="00083ACE">
        <w:trPr>
          <w:trHeight w:val="397"/>
          <w:jc w:val="center"/>
        </w:trPr>
        <w:tc>
          <w:tcPr>
            <w:tcW w:w="1962" w:type="dxa"/>
            <w:vAlign w:val="center"/>
          </w:tcPr>
          <w:p w:rsidR="00083ACE" w:rsidRPr="00A97486" w:rsidRDefault="00083ACE" w:rsidP="00083ACE">
            <w:pPr>
              <w:pStyle w:val="TEXTE"/>
              <w:widowControl/>
              <w:spacing w:line="360" w:lineRule="auto"/>
              <w:ind w:firstLine="315"/>
              <w:jc w:val="center"/>
              <w:rPr>
                <w:rFonts w:ascii="宋体" w:hAnsi="宋体" w:cs="宋体"/>
                <w:color w:val="000000"/>
                <w:sz w:val="21"/>
                <w:szCs w:val="21"/>
              </w:rPr>
            </w:pPr>
            <w:r w:rsidRPr="00A97486">
              <w:rPr>
                <w:rFonts w:ascii="宋体" w:hAnsi="宋体" w:cs="宋体" w:hint="eastAsia"/>
                <w:color w:val="000000"/>
                <w:sz w:val="21"/>
                <w:szCs w:val="21"/>
              </w:rPr>
              <w:t>制冷剂</w:t>
            </w:r>
          </w:p>
        </w:tc>
        <w:tc>
          <w:tcPr>
            <w:tcW w:w="6213" w:type="dxa"/>
            <w:vAlign w:val="center"/>
          </w:tcPr>
          <w:p w:rsidR="00083ACE" w:rsidRPr="00A97486" w:rsidRDefault="00083ACE" w:rsidP="00083ACE">
            <w:pPr>
              <w:pStyle w:val="TEXTE"/>
              <w:widowControl/>
              <w:spacing w:line="360" w:lineRule="auto"/>
              <w:ind w:firstLine="315"/>
              <w:rPr>
                <w:rFonts w:ascii="宋体" w:hAnsi="宋体" w:cs="宋体"/>
                <w:sz w:val="21"/>
                <w:szCs w:val="21"/>
                <w:lang w:val="en-US"/>
              </w:rPr>
            </w:pPr>
            <w:r w:rsidRPr="00A97486">
              <w:rPr>
                <w:rFonts w:ascii="宋体" w:hAnsi="宋体" w:cs="宋体" w:hint="eastAsia"/>
                <w:sz w:val="21"/>
                <w:szCs w:val="21"/>
                <w:lang w:val="en-US"/>
              </w:rPr>
              <w:t>R407C</w:t>
            </w:r>
          </w:p>
        </w:tc>
      </w:tr>
      <w:tr w:rsidR="00083ACE" w:rsidRPr="00A97486" w:rsidTr="00083ACE">
        <w:trPr>
          <w:trHeight w:val="397"/>
          <w:jc w:val="center"/>
        </w:trPr>
        <w:tc>
          <w:tcPr>
            <w:tcW w:w="1962" w:type="dxa"/>
            <w:vAlign w:val="center"/>
          </w:tcPr>
          <w:p w:rsidR="00083ACE" w:rsidRPr="00A97486" w:rsidRDefault="00083ACE" w:rsidP="00083ACE">
            <w:pPr>
              <w:pStyle w:val="TEXTE"/>
              <w:widowControl/>
              <w:spacing w:line="360" w:lineRule="auto"/>
              <w:ind w:firstLine="315"/>
              <w:jc w:val="center"/>
              <w:rPr>
                <w:rFonts w:ascii="宋体" w:hAnsi="宋体" w:cs="宋体"/>
                <w:color w:val="000000"/>
                <w:sz w:val="21"/>
                <w:szCs w:val="21"/>
              </w:rPr>
            </w:pPr>
            <w:r w:rsidRPr="00A97486">
              <w:rPr>
                <w:rFonts w:ascii="宋体" w:hAnsi="宋体" w:cs="宋体" w:hint="eastAsia"/>
                <w:color w:val="000000"/>
                <w:sz w:val="21"/>
                <w:szCs w:val="21"/>
              </w:rPr>
              <w:t>外形尺寸(mm)</w:t>
            </w:r>
          </w:p>
        </w:tc>
        <w:tc>
          <w:tcPr>
            <w:tcW w:w="6213" w:type="dxa"/>
            <w:vAlign w:val="center"/>
          </w:tcPr>
          <w:p w:rsidR="00083ACE" w:rsidRPr="00A97486" w:rsidRDefault="007D51B9" w:rsidP="00083ACE">
            <w:pPr>
              <w:pStyle w:val="TEXTE"/>
              <w:widowControl/>
              <w:spacing w:line="360" w:lineRule="auto"/>
              <w:ind w:firstLine="315"/>
              <w:rPr>
                <w:rFonts w:ascii="宋体" w:hAnsi="宋体" w:cs="宋体"/>
                <w:sz w:val="21"/>
                <w:szCs w:val="21"/>
              </w:rPr>
            </w:pPr>
            <w:r w:rsidRPr="00A97486">
              <w:rPr>
                <w:rFonts w:ascii="宋体" w:hAnsi="宋体" w:cs="宋体"/>
                <w:sz w:val="21"/>
                <w:szCs w:val="21"/>
                <w:lang w:val="en-US"/>
              </w:rPr>
              <w:t>75</w:t>
            </w:r>
            <w:r w:rsidR="00083ACE" w:rsidRPr="00A97486">
              <w:rPr>
                <w:rFonts w:ascii="宋体" w:hAnsi="宋体" w:cs="宋体" w:hint="eastAsia"/>
                <w:sz w:val="21"/>
                <w:szCs w:val="21"/>
                <w:lang w:val="en-US"/>
              </w:rPr>
              <w:t>0</w:t>
            </w:r>
            <w:r w:rsidR="00083ACE" w:rsidRPr="00A97486">
              <w:rPr>
                <w:rFonts w:ascii="宋体" w:hAnsi="宋体" w:cs="宋体" w:hint="eastAsia"/>
                <w:sz w:val="21"/>
                <w:szCs w:val="21"/>
              </w:rPr>
              <w:t>（L）×1</w:t>
            </w:r>
            <w:r w:rsidR="00083ACE" w:rsidRPr="00A97486">
              <w:rPr>
                <w:rFonts w:ascii="宋体" w:hAnsi="宋体" w:cs="宋体" w:hint="eastAsia"/>
                <w:sz w:val="21"/>
                <w:szCs w:val="21"/>
                <w:lang w:val="en-US"/>
              </w:rPr>
              <w:t>600</w:t>
            </w:r>
            <w:r w:rsidR="00083ACE" w:rsidRPr="00A97486">
              <w:rPr>
                <w:rFonts w:ascii="宋体" w:hAnsi="宋体" w:cs="宋体" w:hint="eastAsia"/>
                <w:sz w:val="21"/>
                <w:szCs w:val="21"/>
              </w:rPr>
              <w:t>（W）×</w:t>
            </w:r>
            <w:r w:rsidRPr="00A97486">
              <w:rPr>
                <w:rFonts w:ascii="宋体" w:hAnsi="宋体" w:cs="宋体" w:hint="eastAsia"/>
                <w:sz w:val="21"/>
                <w:szCs w:val="21"/>
                <w:lang w:val="en-US"/>
              </w:rPr>
              <w:t>330</w:t>
            </w:r>
            <w:r w:rsidR="00083ACE" w:rsidRPr="00A97486">
              <w:rPr>
                <w:rFonts w:ascii="宋体" w:hAnsi="宋体" w:cs="宋体" w:hint="eastAsia"/>
                <w:sz w:val="21"/>
                <w:szCs w:val="21"/>
              </w:rPr>
              <w:t>（H）（外形尺寸不包括安装座尺寸）</w:t>
            </w:r>
          </w:p>
        </w:tc>
      </w:tr>
      <w:tr w:rsidR="00083ACE" w:rsidRPr="00A97486" w:rsidTr="00083ACE">
        <w:trPr>
          <w:trHeight w:val="397"/>
          <w:jc w:val="center"/>
        </w:trPr>
        <w:tc>
          <w:tcPr>
            <w:tcW w:w="1962" w:type="dxa"/>
            <w:vAlign w:val="center"/>
          </w:tcPr>
          <w:p w:rsidR="00083ACE" w:rsidRPr="00A97486" w:rsidRDefault="00083ACE" w:rsidP="00083ACE">
            <w:pPr>
              <w:pStyle w:val="TEXTE"/>
              <w:widowControl/>
              <w:spacing w:line="360" w:lineRule="auto"/>
              <w:ind w:firstLine="315"/>
              <w:jc w:val="center"/>
              <w:rPr>
                <w:rFonts w:ascii="宋体" w:hAnsi="宋体" w:cs="宋体"/>
                <w:color w:val="000000"/>
                <w:sz w:val="21"/>
                <w:szCs w:val="21"/>
              </w:rPr>
            </w:pPr>
            <w:r w:rsidRPr="00A97486">
              <w:rPr>
                <w:rFonts w:ascii="宋体" w:hAnsi="宋体" w:cs="宋体" w:hint="eastAsia"/>
                <w:color w:val="000000"/>
                <w:sz w:val="21"/>
                <w:szCs w:val="21"/>
              </w:rPr>
              <w:t>重量</w:t>
            </w:r>
          </w:p>
        </w:tc>
        <w:tc>
          <w:tcPr>
            <w:tcW w:w="6213" w:type="dxa"/>
            <w:vAlign w:val="center"/>
          </w:tcPr>
          <w:p w:rsidR="00083ACE" w:rsidRPr="00A97486" w:rsidRDefault="00083ACE" w:rsidP="00083ACE">
            <w:pPr>
              <w:pStyle w:val="TEXTE"/>
              <w:widowControl/>
              <w:spacing w:line="360" w:lineRule="auto"/>
              <w:ind w:firstLine="315"/>
              <w:rPr>
                <w:rFonts w:ascii="宋体" w:hAnsi="宋体" w:cs="宋体"/>
                <w:sz w:val="21"/>
                <w:szCs w:val="21"/>
                <w:lang w:val="en-US"/>
              </w:rPr>
            </w:pPr>
            <w:r w:rsidRPr="00A97486">
              <w:rPr>
                <w:rFonts w:ascii="宋体" w:hAnsi="宋体" w:cs="宋体" w:hint="eastAsia"/>
                <w:sz w:val="21"/>
                <w:szCs w:val="21"/>
                <w:lang w:val="en-US"/>
              </w:rPr>
              <w:t>约190kg</w:t>
            </w:r>
          </w:p>
        </w:tc>
      </w:tr>
    </w:tbl>
    <w:p w:rsidR="007D51B9" w:rsidRPr="00A97486" w:rsidRDefault="007D51B9" w:rsidP="005D592D"/>
    <w:p w:rsidR="005A76EF" w:rsidRPr="00A97486" w:rsidRDefault="005A76EF" w:rsidP="005A76EF">
      <w:pPr>
        <w:pStyle w:val="aff4"/>
        <w:numPr>
          <w:ilvl w:val="2"/>
          <w:numId w:val="60"/>
        </w:numPr>
        <w:spacing w:line="360" w:lineRule="auto"/>
        <w:ind w:left="826" w:hangingChars="343" w:hanging="826"/>
        <w:outlineLvl w:val="2"/>
        <w:rPr>
          <w:b/>
          <w:sz w:val="24"/>
        </w:rPr>
      </w:pPr>
      <w:bookmarkStart w:id="23" w:name="_Toc517755356"/>
      <w:r w:rsidRPr="00A97486">
        <w:rPr>
          <w:b/>
          <w:sz w:val="24"/>
        </w:rPr>
        <w:t>紧急逆变器技术参数</w:t>
      </w:r>
      <w:bookmarkEnd w:id="23"/>
    </w:p>
    <w:tbl>
      <w:tblPr>
        <w:tblStyle w:val="af3"/>
        <w:tblW w:w="0" w:type="auto"/>
        <w:jc w:val="center"/>
        <w:tblLook w:val="04A0" w:firstRow="1" w:lastRow="0" w:firstColumn="1" w:lastColumn="0" w:noHBand="0" w:noVBand="1"/>
      </w:tblPr>
      <w:tblGrid>
        <w:gridCol w:w="1911"/>
        <w:gridCol w:w="6247"/>
      </w:tblGrid>
      <w:tr w:rsidR="005A76EF" w:rsidRPr="00A97486" w:rsidTr="005A76EF">
        <w:trPr>
          <w:trHeight w:val="331"/>
          <w:jc w:val="center"/>
        </w:trPr>
        <w:tc>
          <w:tcPr>
            <w:tcW w:w="1911" w:type="dxa"/>
          </w:tcPr>
          <w:p w:rsidR="005A76EF" w:rsidRPr="00A97486" w:rsidRDefault="005A76EF" w:rsidP="005D592D">
            <w:r w:rsidRPr="00A97486">
              <w:t>额定输入电压</w:t>
            </w:r>
          </w:p>
        </w:tc>
        <w:tc>
          <w:tcPr>
            <w:tcW w:w="6247" w:type="dxa"/>
          </w:tcPr>
          <w:p w:rsidR="005A76EF" w:rsidRPr="00A97486" w:rsidRDefault="005A76EF" w:rsidP="005D592D">
            <w:r w:rsidRPr="00A97486">
              <w:rPr>
                <w:rFonts w:ascii="宋体" w:hAnsi="宋体" w:cs="仿宋" w:hint="eastAsia"/>
                <w:sz w:val="24"/>
              </w:rPr>
              <w:t>DC110V</w:t>
            </w:r>
          </w:p>
        </w:tc>
      </w:tr>
      <w:tr w:rsidR="005A76EF" w:rsidRPr="00A97486" w:rsidTr="005A76EF">
        <w:trPr>
          <w:trHeight w:val="331"/>
          <w:jc w:val="center"/>
        </w:trPr>
        <w:tc>
          <w:tcPr>
            <w:tcW w:w="1911" w:type="dxa"/>
          </w:tcPr>
          <w:p w:rsidR="005A76EF" w:rsidRPr="00A97486" w:rsidRDefault="005A76EF" w:rsidP="005D592D">
            <w:r w:rsidRPr="00A97486">
              <w:rPr>
                <w:rFonts w:ascii="宋体" w:hAnsi="宋体" w:cs="仿宋" w:hint="eastAsia"/>
                <w:sz w:val="24"/>
              </w:rPr>
              <w:t>波动范围</w:t>
            </w:r>
          </w:p>
        </w:tc>
        <w:tc>
          <w:tcPr>
            <w:tcW w:w="6247" w:type="dxa"/>
          </w:tcPr>
          <w:p w:rsidR="005A76EF" w:rsidRPr="00A97486" w:rsidRDefault="005A76EF" w:rsidP="005D592D">
            <w:r w:rsidRPr="00A97486">
              <w:rPr>
                <w:rFonts w:ascii="宋体" w:hAnsi="宋体" w:cs="仿宋" w:hint="eastAsia"/>
                <w:sz w:val="24"/>
              </w:rPr>
              <w:t>DC77V～DC137.5V</w:t>
            </w:r>
          </w:p>
        </w:tc>
      </w:tr>
      <w:tr w:rsidR="005A76EF" w:rsidRPr="00A97486" w:rsidTr="005A76EF">
        <w:trPr>
          <w:trHeight w:val="318"/>
          <w:jc w:val="center"/>
        </w:trPr>
        <w:tc>
          <w:tcPr>
            <w:tcW w:w="1911" w:type="dxa"/>
          </w:tcPr>
          <w:p w:rsidR="005A76EF" w:rsidRPr="00A97486" w:rsidRDefault="005A76EF" w:rsidP="005D592D">
            <w:r w:rsidRPr="00A97486">
              <w:rPr>
                <w:rFonts w:ascii="宋体" w:hAnsi="宋体" w:cs="仿宋" w:hint="eastAsia"/>
                <w:sz w:val="24"/>
              </w:rPr>
              <w:t>输入电压来源</w:t>
            </w:r>
          </w:p>
        </w:tc>
        <w:tc>
          <w:tcPr>
            <w:tcW w:w="6247" w:type="dxa"/>
          </w:tcPr>
          <w:p w:rsidR="005A76EF" w:rsidRPr="00A97486" w:rsidRDefault="005A76EF" w:rsidP="005A76EF">
            <w:r w:rsidRPr="00A97486">
              <w:t>车载蓄电池</w:t>
            </w:r>
          </w:p>
        </w:tc>
      </w:tr>
      <w:tr w:rsidR="005A76EF" w:rsidRPr="00A97486" w:rsidTr="005A76EF">
        <w:trPr>
          <w:trHeight w:val="331"/>
          <w:jc w:val="center"/>
        </w:trPr>
        <w:tc>
          <w:tcPr>
            <w:tcW w:w="1911" w:type="dxa"/>
          </w:tcPr>
          <w:p w:rsidR="005A76EF" w:rsidRPr="00A97486" w:rsidRDefault="005A76EF" w:rsidP="005D592D">
            <w:r w:rsidRPr="00A97486">
              <w:rPr>
                <w:rFonts w:ascii="宋体" w:hAnsi="宋体" w:cs="仿宋" w:hint="eastAsia"/>
                <w:sz w:val="24"/>
              </w:rPr>
              <w:t>启动方式</w:t>
            </w:r>
          </w:p>
        </w:tc>
        <w:tc>
          <w:tcPr>
            <w:tcW w:w="6247" w:type="dxa"/>
          </w:tcPr>
          <w:p w:rsidR="005A76EF" w:rsidRPr="00A97486" w:rsidRDefault="005A76EF" w:rsidP="005D592D">
            <w:r w:rsidRPr="00A97486">
              <w:rPr>
                <w:rFonts w:ascii="宋体" w:hAnsi="宋体" w:cs="仿宋" w:hint="eastAsia"/>
                <w:sz w:val="24"/>
              </w:rPr>
              <w:t>调频调压软启动</w:t>
            </w:r>
          </w:p>
        </w:tc>
      </w:tr>
      <w:tr w:rsidR="005A76EF" w:rsidRPr="00A97486" w:rsidTr="005A76EF">
        <w:trPr>
          <w:trHeight w:val="331"/>
          <w:jc w:val="center"/>
        </w:trPr>
        <w:tc>
          <w:tcPr>
            <w:tcW w:w="1911" w:type="dxa"/>
          </w:tcPr>
          <w:p w:rsidR="005A76EF" w:rsidRPr="00A97486" w:rsidRDefault="00EA24EB" w:rsidP="005D592D">
            <w:r w:rsidRPr="00A97486">
              <w:rPr>
                <w:rFonts w:ascii="宋体" w:hAnsi="宋体" w:cs="仿宋" w:hint="eastAsia"/>
                <w:sz w:val="24"/>
              </w:rPr>
              <w:t>额定输出电压</w:t>
            </w:r>
          </w:p>
        </w:tc>
        <w:tc>
          <w:tcPr>
            <w:tcW w:w="6247" w:type="dxa"/>
          </w:tcPr>
          <w:p w:rsidR="005A76EF" w:rsidRPr="00A97486" w:rsidRDefault="00EA24EB" w:rsidP="005D592D">
            <w:r w:rsidRPr="00A97486">
              <w:rPr>
                <w:rFonts w:ascii="宋体" w:hAnsi="宋体" w:cs="仿宋" w:hint="eastAsia"/>
                <w:sz w:val="24"/>
              </w:rPr>
              <w:t>三相266V±5%</w:t>
            </w:r>
          </w:p>
        </w:tc>
      </w:tr>
      <w:tr w:rsidR="005A76EF" w:rsidRPr="00A97486" w:rsidTr="005A76EF">
        <w:trPr>
          <w:trHeight w:val="331"/>
          <w:jc w:val="center"/>
        </w:trPr>
        <w:tc>
          <w:tcPr>
            <w:tcW w:w="1911" w:type="dxa"/>
          </w:tcPr>
          <w:p w:rsidR="005A76EF" w:rsidRPr="00A97486" w:rsidRDefault="00EA24EB" w:rsidP="005D592D">
            <w:r w:rsidRPr="00A97486">
              <w:rPr>
                <w:rFonts w:ascii="宋体" w:hAnsi="宋体" w:cs="仿宋" w:hint="eastAsia"/>
                <w:sz w:val="24"/>
              </w:rPr>
              <w:t>三相输出不平衡</w:t>
            </w:r>
          </w:p>
        </w:tc>
        <w:tc>
          <w:tcPr>
            <w:tcW w:w="6247" w:type="dxa"/>
          </w:tcPr>
          <w:p w:rsidR="005A76EF" w:rsidRPr="00A97486" w:rsidRDefault="00EA24EB" w:rsidP="005D592D">
            <w:r w:rsidRPr="00A97486">
              <w:rPr>
                <w:rFonts w:ascii="宋体" w:hAnsi="宋体" w:cs="仿宋" w:hint="eastAsia"/>
                <w:sz w:val="24"/>
              </w:rPr>
              <w:t>＜2%</w:t>
            </w:r>
          </w:p>
        </w:tc>
      </w:tr>
      <w:tr w:rsidR="005A76EF" w:rsidRPr="00A97486" w:rsidTr="005A76EF">
        <w:trPr>
          <w:trHeight w:val="318"/>
          <w:jc w:val="center"/>
        </w:trPr>
        <w:tc>
          <w:tcPr>
            <w:tcW w:w="1911" w:type="dxa"/>
          </w:tcPr>
          <w:p w:rsidR="005A76EF" w:rsidRPr="00A97486" w:rsidRDefault="00EA24EB" w:rsidP="005D592D">
            <w:r w:rsidRPr="00A97486">
              <w:rPr>
                <w:rFonts w:ascii="宋体" w:hAnsi="宋体" w:cs="仿宋" w:hint="eastAsia"/>
                <w:sz w:val="24"/>
              </w:rPr>
              <w:t>输出电压波形</w:t>
            </w:r>
          </w:p>
        </w:tc>
        <w:tc>
          <w:tcPr>
            <w:tcW w:w="6247" w:type="dxa"/>
          </w:tcPr>
          <w:p w:rsidR="005A76EF" w:rsidRPr="00A97486" w:rsidRDefault="00EA24EB" w:rsidP="00EA24EB">
            <w:pPr>
              <w:spacing w:line="360" w:lineRule="auto"/>
              <w:rPr>
                <w:rFonts w:ascii="宋体" w:hAnsi="宋体" w:cs="仿宋"/>
                <w:sz w:val="24"/>
              </w:rPr>
            </w:pPr>
            <w:r w:rsidRPr="00A97486">
              <w:rPr>
                <w:rFonts w:ascii="宋体" w:hAnsi="宋体" w:cs="仿宋" w:hint="eastAsia"/>
                <w:sz w:val="24"/>
              </w:rPr>
              <w:t>正弦波</w:t>
            </w:r>
          </w:p>
        </w:tc>
      </w:tr>
      <w:tr w:rsidR="005A76EF" w:rsidRPr="00A97486" w:rsidTr="005A76EF">
        <w:trPr>
          <w:trHeight w:val="344"/>
          <w:jc w:val="center"/>
        </w:trPr>
        <w:tc>
          <w:tcPr>
            <w:tcW w:w="1911" w:type="dxa"/>
          </w:tcPr>
          <w:p w:rsidR="005A76EF" w:rsidRPr="00A97486" w:rsidRDefault="00EA24EB" w:rsidP="005D592D">
            <w:r w:rsidRPr="00A97486">
              <w:rPr>
                <w:rFonts w:ascii="宋体" w:hAnsi="宋体" w:cs="仿宋" w:hint="eastAsia"/>
                <w:sz w:val="24"/>
              </w:rPr>
              <w:t>输出频率</w:t>
            </w:r>
          </w:p>
        </w:tc>
        <w:tc>
          <w:tcPr>
            <w:tcW w:w="6247" w:type="dxa"/>
          </w:tcPr>
          <w:p w:rsidR="005A76EF" w:rsidRPr="00A97486" w:rsidRDefault="00EA24EB" w:rsidP="00EA24EB">
            <w:pPr>
              <w:spacing w:line="360" w:lineRule="auto"/>
              <w:rPr>
                <w:rFonts w:ascii="宋体" w:hAnsi="宋体" w:cs="仿宋"/>
                <w:sz w:val="24"/>
              </w:rPr>
            </w:pPr>
            <w:r w:rsidRPr="00A97486">
              <w:rPr>
                <w:rFonts w:ascii="宋体" w:hAnsi="宋体" w:cs="仿宋" w:hint="eastAsia"/>
                <w:sz w:val="24"/>
              </w:rPr>
              <w:t>35Hz±0.5</w:t>
            </w:r>
          </w:p>
        </w:tc>
      </w:tr>
      <w:tr w:rsidR="00EA24EB" w:rsidRPr="00A97486" w:rsidTr="005A76EF">
        <w:trPr>
          <w:trHeight w:val="344"/>
          <w:jc w:val="center"/>
        </w:trPr>
        <w:tc>
          <w:tcPr>
            <w:tcW w:w="1911" w:type="dxa"/>
          </w:tcPr>
          <w:p w:rsidR="00EA24EB" w:rsidRPr="00A97486" w:rsidRDefault="00EA24EB" w:rsidP="005D592D">
            <w:r w:rsidRPr="00A97486">
              <w:rPr>
                <w:rFonts w:ascii="宋体" w:hAnsi="宋体" w:cs="仿宋" w:hint="eastAsia"/>
                <w:sz w:val="24"/>
              </w:rPr>
              <w:t>额定输出容量</w:t>
            </w:r>
          </w:p>
        </w:tc>
        <w:tc>
          <w:tcPr>
            <w:tcW w:w="6247" w:type="dxa"/>
          </w:tcPr>
          <w:p w:rsidR="00EA24EB" w:rsidRPr="00A97486" w:rsidRDefault="00EA24EB" w:rsidP="00EA24EB">
            <w:pPr>
              <w:spacing w:line="360" w:lineRule="auto"/>
              <w:rPr>
                <w:rFonts w:ascii="宋体" w:hAnsi="宋体" w:cs="仿宋"/>
                <w:sz w:val="24"/>
              </w:rPr>
            </w:pPr>
            <w:r w:rsidRPr="00A97486">
              <w:rPr>
                <w:rFonts w:ascii="宋体" w:hAnsi="宋体" w:cs="仿宋" w:hint="eastAsia"/>
                <w:sz w:val="24"/>
              </w:rPr>
              <w:t>2KVA</w:t>
            </w:r>
          </w:p>
        </w:tc>
      </w:tr>
      <w:tr w:rsidR="00EA24EB" w:rsidRPr="00A97486" w:rsidTr="005A76EF">
        <w:trPr>
          <w:trHeight w:val="344"/>
          <w:jc w:val="center"/>
        </w:trPr>
        <w:tc>
          <w:tcPr>
            <w:tcW w:w="1911" w:type="dxa"/>
          </w:tcPr>
          <w:p w:rsidR="00EA24EB" w:rsidRPr="00A97486" w:rsidRDefault="00EA24EB" w:rsidP="005D592D">
            <w:r w:rsidRPr="00A97486">
              <w:rPr>
                <w:rFonts w:ascii="宋体" w:hAnsi="宋体" w:cs="仿宋" w:hint="eastAsia"/>
                <w:sz w:val="24"/>
              </w:rPr>
              <w:t>启动时间</w:t>
            </w:r>
          </w:p>
        </w:tc>
        <w:tc>
          <w:tcPr>
            <w:tcW w:w="6247" w:type="dxa"/>
          </w:tcPr>
          <w:p w:rsidR="00EA24EB" w:rsidRPr="00A97486" w:rsidRDefault="00EA24EB" w:rsidP="005D592D">
            <w:r w:rsidRPr="00A97486">
              <w:rPr>
                <w:rFonts w:ascii="宋体" w:hAnsi="宋体" w:cs="仿宋" w:hint="eastAsia"/>
                <w:sz w:val="24"/>
              </w:rPr>
              <w:t>＜15S</w:t>
            </w:r>
          </w:p>
        </w:tc>
      </w:tr>
      <w:tr w:rsidR="00EA24EB" w:rsidRPr="00A97486" w:rsidTr="005A76EF">
        <w:trPr>
          <w:trHeight w:val="344"/>
          <w:jc w:val="center"/>
        </w:trPr>
        <w:tc>
          <w:tcPr>
            <w:tcW w:w="1911" w:type="dxa"/>
          </w:tcPr>
          <w:p w:rsidR="00EA24EB" w:rsidRPr="00A97486" w:rsidRDefault="00C95E2B" w:rsidP="005D592D">
            <w:r w:rsidRPr="00A97486">
              <w:rPr>
                <w:rFonts w:ascii="宋体" w:hAnsi="宋体" w:cs="仿宋" w:hint="eastAsia"/>
                <w:sz w:val="24"/>
              </w:rPr>
              <w:t>保护功能</w:t>
            </w:r>
          </w:p>
        </w:tc>
        <w:tc>
          <w:tcPr>
            <w:tcW w:w="6247" w:type="dxa"/>
          </w:tcPr>
          <w:p w:rsidR="00EA24EB" w:rsidRPr="00A97486" w:rsidRDefault="00C95E2B" w:rsidP="00C95E2B">
            <w:r w:rsidRPr="00A97486">
              <w:rPr>
                <w:rFonts w:hint="eastAsia"/>
              </w:rPr>
              <w:t>具有输入过压、欠压，输出过流、缺相、短路保护及超温保护</w:t>
            </w:r>
          </w:p>
        </w:tc>
      </w:tr>
    </w:tbl>
    <w:p w:rsidR="005A76EF" w:rsidRPr="00A97486" w:rsidRDefault="005A76EF" w:rsidP="005D592D"/>
    <w:p w:rsidR="005A76EF" w:rsidRPr="00A97486" w:rsidRDefault="005A76EF" w:rsidP="005D592D"/>
    <w:p w:rsidR="005A76EF" w:rsidRPr="00A97486" w:rsidRDefault="005A76EF" w:rsidP="005D592D"/>
    <w:p w:rsidR="007D51B9" w:rsidRPr="00A97486" w:rsidRDefault="007D51B9">
      <w:pPr>
        <w:widowControl/>
        <w:jc w:val="left"/>
      </w:pPr>
      <w:r w:rsidRPr="00A97486">
        <w:br w:type="page"/>
      </w:r>
    </w:p>
    <w:p w:rsidR="00551FB8" w:rsidRPr="00A97486" w:rsidRDefault="00BE112F" w:rsidP="006C2B1F">
      <w:pPr>
        <w:pStyle w:val="aff4"/>
        <w:numPr>
          <w:ilvl w:val="1"/>
          <w:numId w:val="60"/>
        </w:numPr>
        <w:spacing w:line="360" w:lineRule="auto"/>
        <w:ind w:firstLineChars="0"/>
        <w:outlineLvl w:val="1"/>
        <w:rPr>
          <w:b/>
          <w:sz w:val="24"/>
        </w:rPr>
      </w:pPr>
      <w:bookmarkStart w:id="24" w:name="_Toc517755357"/>
      <w:r w:rsidRPr="00A97486">
        <w:rPr>
          <w:rFonts w:hint="eastAsia"/>
          <w:b/>
          <w:sz w:val="24"/>
        </w:rPr>
        <w:lastRenderedPageBreak/>
        <w:t>工作原理</w:t>
      </w:r>
      <w:bookmarkEnd w:id="24"/>
    </w:p>
    <w:p w:rsidR="00551FB8" w:rsidRPr="00A97486" w:rsidRDefault="001A012F" w:rsidP="006C2B1F">
      <w:pPr>
        <w:pStyle w:val="aff4"/>
        <w:numPr>
          <w:ilvl w:val="2"/>
          <w:numId w:val="60"/>
        </w:numPr>
        <w:spacing w:line="360" w:lineRule="auto"/>
        <w:ind w:left="826" w:hangingChars="343" w:hanging="826"/>
        <w:outlineLvl w:val="2"/>
        <w:rPr>
          <w:b/>
          <w:sz w:val="24"/>
        </w:rPr>
      </w:pPr>
      <w:bookmarkStart w:id="25" w:name="_Toc517755358"/>
      <w:r w:rsidRPr="00A97486">
        <w:rPr>
          <w:rFonts w:hint="eastAsia"/>
          <w:b/>
          <w:sz w:val="24"/>
        </w:rPr>
        <w:t>客室空调工作原理</w:t>
      </w:r>
      <w:bookmarkEnd w:id="25"/>
    </w:p>
    <w:p w:rsidR="001A012F" w:rsidRPr="00A97486" w:rsidRDefault="001A012F" w:rsidP="006C2B1F">
      <w:pPr>
        <w:pStyle w:val="aff4"/>
        <w:numPr>
          <w:ilvl w:val="3"/>
          <w:numId w:val="60"/>
        </w:numPr>
        <w:spacing w:line="360" w:lineRule="auto"/>
        <w:ind w:left="984" w:hangingChars="410" w:hanging="984"/>
        <w:outlineLvl w:val="3"/>
        <w:rPr>
          <w:sz w:val="24"/>
        </w:rPr>
      </w:pPr>
      <w:r w:rsidRPr="00A97486">
        <w:rPr>
          <w:rFonts w:hint="eastAsia"/>
          <w:sz w:val="24"/>
        </w:rPr>
        <w:t>客室空调系统原理图</w:t>
      </w:r>
    </w:p>
    <w:p w:rsidR="005D592D" w:rsidRPr="00A97486" w:rsidRDefault="00CC5501" w:rsidP="005D592D">
      <w:r w:rsidRPr="00A97486">
        <w:rPr>
          <w:noProof/>
        </w:rPr>
        <w:drawing>
          <wp:inline distT="0" distB="0" distL="0" distR="0">
            <wp:extent cx="5493224" cy="3928031"/>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3626" t="12012" r="21100" b="4970"/>
                    <a:stretch/>
                  </pic:blipFill>
                  <pic:spPr bwMode="auto">
                    <a:xfrm>
                      <a:off x="0" y="0"/>
                      <a:ext cx="5503543" cy="3935410"/>
                    </a:xfrm>
                    <a:prstGeom prst="rect">
                      <a:avLst/>
                    </a:prstGeom>
                    <a:ln>
                      <a:noFill/>
                    </a:ln>
                    <a:extLst>
                      <a:ext uri="{53640926-AAD7-44D8-BBD7-CCE9431645EC}">
                        <a14:shadowObscured xmlns:a14="http://schemas.microsoft.com/office/drawing/2010/main"/>
                      </a:ext>
                    </a:extLst>
                  </pic:spPr>
                </pic:pic>
              </a:graphicData>
            </a:graphic>
          </wp:inline>
        </w:drawing>
      </w:r>
    </w:p>
    <w:p w:rsidR="00F51F69" w:rsidRPr="00A97486" w:rsidRDefault="00F51F69" w:rsidP="005D592D"/>
    <w:p w:rsidR="00F51F69" w:rsidRPr="00A97486" w:rsidRDefault="00F51F69" w:rsidP="006C2B1F">
      <w:pPr>
        <w:pStyle w:val="ab"/>
        <w:widowControl/>
        <w:numPr>
          <w:ilvl w:val="0"/>
          <w:numId w:val="55"/>
        </w:numPr>
        <w:tabs>
          <w:tab w:val="clear" w:pos="3255"/>
          <w:tab w:val="clear" w:pos="10920"/>
        </w:tabs>
        <w:overflowPunct w:val="0"/>
        <w:autoSpaceDE w:val="0"/>
        <w:autoSpaceDN w:val="0"/>
        <w:adjustRightInd w:val="0"/>
        <w:spacing w:after="100" w:afterAutospacing="1" w:line="360" w:lineRule="auto"/>
        <w:textAlignment w:val="baseline"/>
        <w:rPr>
          <w:rFonts w:cs="Arial"/>
          <w:sz w:val="24"/>
        </w:rPr>
      </w:pPr>
      <w:r w:rsidRPr="00A97486">
        <w:rPr>
          <w:rFonts w:cs="Arial" w:hint="eastAsia"/>
          <w:b/>
          <w:sz w:val="24"/>
        </w:rPr>
        <w:t>制冷</w:t>
      </w:r>
      <w:r w:rsidRPr="00A97486">
        <w:rPr>
          <w:rFonts w:cs="Arial" w:hint="eastAsia"/>
          <w:b/>
          <w:sz w:val="24"/>
        </w:rPr>
        <w:t>/</w:t>
      </w:r>
      <w:r w:rsidRPr="00A97486">
        <w:rPr>
          <w:rFonts w:cs="Arial" w:hint="eastAsia"/>
          <w:b/>
          <w:sz w:val="24"/>
        </w:rPr>
        <w:t>制热系统</w:t>
      </w:r>
      <w:r w:rsidRPr="00A97486">
        <w:rPr>
          <w:rFonts w:cs="Arial" w:hint="eastAsia"/>
          <w:sz w:val="24"/>
        </w:rPr>
        <w:t>：分为</w:t>
      </w:r>
      <w:r w:rsidRPr="00A97486">
        <w:rPr>
          <w:rFonts w:cs="Arial" w:hint="eastAsia"/>
          <w:sz w:val="24"/>
        </w:rPr>
        <w:t>2</w:t>
      </w:r>
      <w:r w:rsidRPr="00A97486">
        <w:rPr>
          <w:rFonts w:cs="Arial" w:hint="eastAsia"/>
          <w:sz w:val="24"/>
        </w:rPr>
        <w:t>个独立的制冷</w:t>
      </w:r>
      <w:r w:rsidRPr="00A97486">
        <w:rPr>
          <w:rFonts w:cs="Arial" w:hint="eastAsia"/>
          <w:sz w:val="24"/>
        </w:rPr>
        <w:t>/</w:t>
      </w:r>
      <w:r w:rsidRPr="00A97486">
        <w:rPr>
          <w:rFonts w:cs="Arial" w:hint="eastAsia"/>
          <w:sz w:val="24"/>
        </w:rPr>
        <w:t>制热系统，每个制冷</w:t>
      </w:r>
      <w:r w:rsidRPr="00A97486">
        <w:rPr>
          <w:rFonts w:cs="Arial" w:hint="eastAsia"/>
          <w:sz w:val="24"/>
        </w:rPr>
        <w:t>/</w:t>
      </w:r>
      <w:r w:rsidRPr="00A97486">
        <w:rPr>
          <w:rFonts w:cs="Arial" w:hint="eastAsia"/>
          <w:sz w:val="24"/>
        </w:rPr>
        <w:t>制热系统主要配置</w:t>
      </w:r>
      <w:r w:rsidRPr="00A97486">
        <w:rPr>
          <w:rFonts w:cs="Arial" w:hint="eastAsia"/>
          <w:sz w:val="24"/>
        </w:rPr>
        <w:t>1</w:t>
      </w:r>
      <w:r w:rsidRPr="00A97486">
        <w:rPr>
          <w:rFonts w:cs="Arial" w:hint="eastAsia"/>
          <w:sz w:val="24"/>
        </w:rPr>
        <w:t>台卧式全封闭变频涡旋压缩机、</w:t>
      </w:r>
      <w:r w:rsidRPr="00A97486">
        <w:rPr>
          <w:rFonts w:cs="Arial" w:hint="eastAsia"/>
          <w:sz w:val="24"/>
        </w:rPr>
        <w:t>1</w:t>
      </w:r>
      <w:r w:rsidRPr="00A97486">
        <w:rPr>
          <w:rFonts w:cs="Arial" w:hint="eastAsia"/>
          <w:sz w:val="24"/>
        </w:rPr>
        <w:t>套室外侧换热器、</w:t>
      </w:r>
      <w:r w:rsidRPr="00A97486">
        <w:rPr>
          <w:rFonts w:cs="Arial" w:hint="eastAsia"/>
          <w:sz w:val="24"/>
        </w:rPr>
        <w:t>2</w:t>
      </w:r>
      <w:r w:rsidRPr="00A97486">
        <w:rPr>
          <w:rFonts w:cs="Arial" w:hint="eastAsia"/>
          <w:sz w:val="24"/>
        </w:rPr>
        <w:t>个电子膨胀阀、</w:t>
      </w:r>
      <w:r w:rsidRPr="00A97486">
        <w:rPr>
          <w:rFonts w:cs="Arial" w:hint="eastAsia"/>
          <w:sz w:val="24"/>
        </w:rPr>
        <w:t>1</w:t>
      </w:r>
      <w:r w:rsidRPr="00A97486">
        <w:rPr>
          <w:rFonts w:cs="Arial" w:hint="eastAsia"/>
          <w:sz w:val="24"/>
        </w:rPr>
        <w:t>套并联的室内侧换热器。</w:t>
      </w:r>
    </w:p>
    <w:p w:rsidR="00F51F69" w:rsidRPr="00A97486" w:rsidRDefault="00F51F69" w:rsidP="006C2B1F">
      <w:pPr>
        <w:pStyle w:val="ab"/>
        <w:widowControl/>
        <w:numPr>
          <w:ilvl w:val="0"/>
          <w:numId w:val="55"/>
        </w:numPr>
        <w:tabs>
          <w:tab w:val="clear" w:pos="3255"/>
          <w:tab w:val="clear" w:pos="10920"/>
        </w:tabs>
        <w:overflowPunct w:val="0"/>
        <w:autoSpaceDE w:val="0"/>
        <w:autoSpaceDN w:val="0"/>
        <w:adjustRightInd w:val="0"/>
        <w:spacing w:after="100" w:afterAutospacing="1" w:line="360" w:lineRule="auto"/>
        <w:textAlignment w:val="baseline"/>
        <w:rPr>
          <w:rFonts w:cs="Arial"/>
          <w:b/>
          <w:sz w:val="24"/>
        </w:rPr>
      </w:pPr>
      <w:r w:rsidRPr="00A97486">
        <w:rPr>
          <w:rFonts w:cs="Arial" w:hint="eastAsia"/>
          <w:b/>
          <w:sz w:val="24"/>
        </w:rPr>
        <w:t>压缩</w:t>
      </w:r>
      <w:r w:rsidRPr="00A97486">
        <w:rPr>
          <w:rFonts w:cs="Arial"/>
          <w:b/>
          <w:sz w:val="24"/>
        </w:rPr>
        <w:t>:</w:t>
      </w:r>
      <w:r w:rsidRPr="00A97486">
        <w:rPr>
          <w:rFonts w:cs="Arial" w:hint="eastAsia"/>
          <w:sz w:val="24"/>
        </w:rPr>
        <w:t>来自蒸发器的低温低压制冷剂气体被压缩机吸入，压缩成高温高压的制冷剂气体。</w:t>
      </w:r>
    </w:p>
    <w:p w:rsidR="00F51F69" w:rsidRPr="00A97486" w:rsidRDefault="00F51F69" w:rsidP="006C2B1F">
      <w:pPr>
        <w:pStyle w:val="ab"/>
        <w:widowControl/>
        <w:numPr>
          <w:ilvl w:val="0"/>
          <w:numId w:val="55"/>
        </w:numPr>
        <w:tabs>
          <w:tab w:val="clear" w:pos="3255"/>
          <w:tab w:val="clear" w:pos="10920"/>
        </w:tabs>
        <w:overflowPunct w:val="0"/>
        <w:autoSpaceDE w:val="0"/>
        <w:autoSpaceDN w:val="0"/>
        <w:adjustRightInd w:val="0"/>
        <w:spacing w:after="100" w:afterAutospacing="1" w:line="360" w:lineRule="auto"/>
        <w:textAlignment w:val="baseline"/>
        <w:rPr>
          <w:rFonts w:cs="Arial"/>
          <w:b/>
          <w:sz w:val="24"/>
        </w:rPr>
      </w:pPr>
      <w:r w:rsidRPr="00A97486">
        <w:rPr>
          <w:rFonts w:cs="Arial" w:hint="eastAsia"/>
          <w:b/>
          <w:sz w:val="24"/>
        </w:rPr>
        <w:t>冷凝</w:t>
      </w:r>
      <w:r w:rsidRPr="00A97486">
        <w:rPr>
          <w:rFonts w:cs="Arial"/>
          <w:b/>
          <w:sz w:val="24"/>
        </w:rPr>
        <w:t>:</w:t>
      </w:r>
      <w:r w:rsidRPr="00A97486">
        <w:rPr>
          <w:sz w:val="24"/>
        </w:rPr>
        <w:t>从压缩机排出的高温高压制冷剂气体经排气管路流入冷凝器。在冷凝器中，由于制冷剂温度高于环境温度，制冷剂中的热量由冷凝风带出，冷凝风吸热后由两个冷凝风机排入大气。同时，高温高压制冷</w:t>
      </w:r>
      <w:r w:rsidRPr="00A97486">
        <w:rPr>
          <w:rFonts w:hint="eastAsia"/>
          <w:sz w:val="24"/>
        </w:rPr>
        <w:t>剂</w:t>
      </w:r>
      <w:r w:rsidRPr="00A97486">
        <w:rPr>
          <w:sz w:val="24"/>
        </w:rPr>
        <w:t>气体放热后在冷凝器中冷凝成中温高压的制冷剂液体。</w:t>
      </w:r>
    </w:p>
    <w:p w:rsidR="00F51F69" w:rsidRPr="00A97486" w:rsidRDefault="00F51F69" w:rsidP="006C2B1F">
      <w:pPr>
        <w:pStyle w:val="ab"/>
        <w:widowControl/>
        <w:numPr>
          <w:ilvl w:val="0"/>
          <w:numId w:val="55"/>
        </w:numPr>
        <w:tabs>
          <w:tab w:val="clear" w:pos="3255"/>
          <w:tab w:val="clear" w:pos="10920"/>
        </w:tabs>
        <w:overflowPunct w:val="0"/>
        <w:autoSpaceDE w:val="0"/>
        <w:autoSpaceDN w:val="0"/>
        <w:adjustRightInd w:val="0"/>
        <w:spacing w:after="100" w:afterAutospacing="1" w:line="360" w:lineRule="auto"/>
        <w:textAlignment w:val="baseline"/>
        <w:rPr>
          <w:rFonts w:cs="Arial"/>
          <w:b/>
          <w:sz w:val="24"/>
        </w:rPr>
      </w:pPr>
      <w:r w:rsidRPr="00A97486">
        <w:rPr>
          <w:rFonts w:cs="Arial" w:hint="eastAsia"/>
          <w:b/>
          <w:sz w:val="24"/>
        </w:rPr>
        <w:t>节流：</w:t>
      </w:r>
      <w:r w:rsidRPr="00A97486">
        <w:rPr>
          <w:sz w:val="24"/>
        </w:rPr>
        <w:t>从冷凝器中流出的中温高压制冷剂经干燥过滤器除去制冷剂中的杂质和水分后流入</w:t>
      </w:r>
      <w:r w:rsidRPr="00A97486">
        <w:rPr>
          <w:rFonts w:hint="eastAsia"/>
          <w:sz w:val="24"/>
        </w:rPr>
        <w:t>节流装置</w:t>
      </w:r>
      <w:r w:rsidRPr="00A97486">
        <w:rPr>
          <w:sz w:val="24"/>
        </w:rPr>
        <w:t>。</w:t>
      </w:r>
      <w:r w:rsidRPr="00A97486">
        <w:rPr>
          <w:rFonts w:hint="eastAsia"/>
          <w:sz w:val="24"/>
        </w:rPr>
        <w:t>由于节流作用，制冷剂的温度和压力将大幅度降低，中温高压制冷剂液体将节流成低温低压的制冷剂气液混合物。</w:t>
      </w:r>
    </w:p>
    <w:p w:rsidR="00F51F69" w:rsidRPr="00A97486" w:rsidRDefault="00F51F69" w:rsidP="006C2B1F">
      <w:pPr>
        <w:pStyle w:val="ab"/>
        <w:widowControl/>
        <w:numPr>
          <w:ilvl w:val="0"/>
          <w:numId w:val="55"/>
        </w:numPr>
        <w:tabs>
          <w:tab w:val="clear" w:pos="3255"/>
          <w:tab w:val="clear" w:pos="10920"/>
        </w:tabs>
        <w:overflowPunct w:val="0"/>
        <w:autoSpaceDE w:val="0"/>
        <w:autoSpaceDN w:val="0"/>
        <w:adjustRightInd w:val="0"/>
        <w:spacing w:after="100" w:afterAutospacing="1" w:line="360" w:lineRule="auto"/>
        <w:textAlignment w:val="baseline"/>
        <w:rPr>
          <w:rFonts w:cs="Arial"/>
          <w:b/>
          <w:sz w:val="24"/>
        </w:rPr>
      </w:pPr>
      <w:r w:rsidRPr="00A97486">
        <w:rPr>
          <w:rFonts w:cs="Arial" w:hint="eastAsia"/>
          <w:b/>
          <w:sz w:val="24"/>
        </w:rPr>
        <w:lastRenderedPageBreak/>
        <w:t>蒸发：</w:t>
      </w:r>
      <w:r w:rsidRPr="00A97486">
        <w:rPr>
          <w:rFonts w:hint="eastAsia"/>
          <w:sz w:val="24"/>
        </w:rPr>
        <w:t>制冷剂节流后进入蒸发器，在蒸发器中，由于制冷剂温度低于混合风温度，制冷剂将吸收混合风中的热量不断蒸发，直到制冷剂混合物全部变成制冷剂过热蒸汽。同时，混合风流经蒸发器放热降温后，由送风机吸入并由送风道送入车厢，吸收室内空气中的热量和水分，从而使室内空气温度和湿度降低。从蒸发器来的低温低压制冷剂气体经气液分离器后再次流入压缩机，从而完成一个完整的制冷循环。空调机组按以上循环连续工作，从而达到给车厢降温除湿的目的。</w:t>
      </w:r>
    </w:p>
    <w:p w:rsidR="00431E1B" w:rsidRPr="00A97486" w:rsidRDefault="00F51F69" w:rsidP="006C2B1F">
      <w:pPr>
        <w:pStyle w:val="ab"/>
        <w:widowControl/>
        <w:numPr>
          <w:ilvl w:val="0"/>
          <w:numId w:val="55"/>
        </w:numPr>
        <w:tabs>
          <w:tab w:val="clear" w:pos="3255"/>
          <w:tab w:val="clear" w:pos="10920"/>
        </w:tabs>
        <w:overflowPunct w:val="0"/>
        <w:autoSpaceDE w:val="0"/>
        <w:autoSpaceDN w:val="0"/>
        <w:adjustRightInd w:val="0"/>
        <w:spacing w:after="100" w:afterAutospacing="1" w:line="360" w:lineRule="auto"/>
        <w:textAlignment w:val="baseline"/>
        <w:rPr>
          <w:sz w:val="24"/>
        </w:rPr>
      </w:pPr>
      <w:r w:rsidRPr="00A97486">
        <w:rPr>
          <w:rFonts w:hint="eastAsia"/>
          <w:b/>
          <w:sz w:val="24"/>
        </w:rPr>
        <w:t>独立的制冷</w:t>
      </w:r>
      <w:r w:rsidRPr="00A97486">
        <w:rPr>
          <w:rFonts w:hint="eastAsia"/>
          <w:b/>
          <w:sz w:val="24"/>
        </w:rPr>
        <w:t>/</w:t>
      </w:r>
      <w:r w:rsidRPr="00A97486">
        <w:rPr>
          <w:rFonts w:hint="eastAsia"/>
          <w:b/>
          <w:sz w:val="24"/>
        </w:rPr>
        <w:t>制热回路</w:t>
      </w:r>
      <w:r w:rsidRPr="00A97486">
        <w:rPr>
          <w:b/>
          <w:sz w:val="24"/>
        </w:rPr>
        <w:t>:</w:t>
      </w:r>
      <w:r w:rsidRPr="00A97486">
        <w:rPr>
          <w:rFonts w:hint="eastAsia"/>
          <w:sz w:val="24"/>
        </w:rPr>
        <w:t>每台空调机组由两个完全独立的制冷</w:t>
      </w:r>
      <w:r w:rsidRPr="00A97486">
        <w:rPr>
          <w:rFonts w:hint="eastAsia"/>
          <w:sz w:val="24"/>
        </w:rPr>
        <w:t>/</w:t>
      </w:r>
      <w:r w:rsidRPr="00A97486">
        <w:rPr>
          <w:rFonts w:hint="eastAsia"/>
          <w:sz w:val="24"/>
        </w:rPr>
        <w:t>制热系统组成，任何一个回路故障，都不影响另一回路工作；并且单个制冷</w:t>
      </w:r>
      <w:r w:rsidRPr="00A97486">
        <w:rPr>
          <w:rFonts w:hint="eastAsia"/>
          <w:sz w:val="24"/>
        </w:rPr>
        <w:t>/</w:t>
      </w:r>
      <w:r w:rsidRPr="00A97486">
        <w:rPr>
          <w:rFonts w:hint="eastAsia"/>
          <w:sz w:val="24"/>
        </w:rPr>
        <w:t>制热循环工作时，空调机组的</w:t>
      </w:r>
      <w:r w:rsidRPr="00A97486">
        <w:rPr>
          <w:rFonts w:hint="eastAsia"/>
          <w:sz w:val="24"/>
        </w:rPr>
        <w:t>2</w:t>
      </w:r>
      <w:r w:rsidRPr="00A97486">
        <w:rPr>
          <w:rFonts w:hint="eastAsia"/>
          <w:sz w:val="24"/>
        </w:rPr>
        <w:t>个送风口均能送出冷风。</w:t>
      </w:r>
      <w:bookmarkStart w:id="26" w:name="_Toc104084829"/>
      <w:bookmarkStart w:id="27" w:name="_Toc104085518"/>
      <w:bookmarkStart w:id="28" w:name="_Toc104177494"/>
      <w:bookmarkStart w:id="29" w:name="_Toc104284927"/>
      <w:bookmarkStart w:id="30" w:name="_Toc171745250"/>
      <w:bookmarkStart w:id="31" w:name="_Toc175047211"/>
      <w:bookmarkStart w:id="32" w:name="_Toc187641907"/>
      <w:bookmarkStart w:id="33" w:name="_Toc188092635"/>
      <w:bookmarkStart w:id="34" w:name="_Toc188092861"/>
      <w:bookmarkStart w:id="35" w:name="_Toc188158246"/>
      <w:bookmarkStart w:id="36" w:name="_Toc278527763"/>
    </w:p>
    <w:p w:rsidR="00CD1D38" w:rsidRPr="00A97486" w:rsidRDefault="00ED5DFB" w:rsidP="006C2B1F">
      <w:pPr>
        <w:pStyle w:val="aff4"/>
        <w:numPr>
          <w:ilvl w:val="3"/>
          <w:numId w:val="60"/>
        </w:numPr>
        <w:spacing w:line="360" w:lineRule="auto"/>
        <w:ind w:left="984" w:hangingChars="410" w:hanging="984"/>
        <w:outlineLvl w:val="3"/>
        <w:rPr>
          <w:sz w:val="24"/>
        </w:rPr>
      </w:pPr>
      <w:bookmarkStart w:id="37" w:name="_Toc344212673"/>
      <w:r w:rsidRPr="00A97486">
        <w:rPr>
          <w:rFonts w:hint="eastAsia"/>
          <w:sz w:val="24"/>
        </w:rPr>
        <w:t>客室</w:t>
      </w:r>
      <w:r w:rsidR="00431E1B" w:rsidRPr="00A97486">
        <w:rPr>
          <w:rFonts w:hint="eastAsia"/>
          <w:sz w:val="24"/>
        </w:rPr>
        <w:t>机组</w:t>
      </w:r>
      <w:r w:rsidR="002A16B3" w:rsidRPr="00A97486">
        <w:rPr>
          <w:rFonts w:hint="eastAsia"/>
          <w:sz w:val="24"/>
        </w:rPr>
        <w:t>主要</w:t>
      </w:r>
      <w:r w:rsidR="00431E1B" w:rsidRPr="00A97486">
        <w:rPr>
          <w:rFonts w:hint="eastAsia"/>
          <w:sz w:val="24"/>
        </w:rPr>
        <w:t>子部件描述</w:t>
      </w:r>
      <w:bookmarkEnd w:id="26"/>
      <w:bookmarkEnd w:id="27"/>
      <w:bookmarkEnd w:id="28"/>
      <w:bookmarkEnd w:id="29"/>
      <w:bookmarkEnd w:id="30"/>
      <w:bookmarkEnd w:id="31"/>
      <w:bookmarkEnd w:id="32"/>
      <w:bookmarkEnd w:id="33"/>
      <w:bookmarkEnd w:id="34"/>
      <w:bookmarkEnd w:id="35"/>
      <w:bookmarkEnd w:id="36"/>
      <w:bookmarkEnd w:id="37"/>
    </w:p>
    <w:p w:rsidR="00431E1B" w:rsidRPr="00A97486" w:rsidRDefault="00431E1B" w:rsidP="006C2B1F">
      <w:pPr>
        <w:pStyle w:val="aff4"/>
        <w:numPr>
          <w:ilvl w:val="4"/>
          <w:numId w:val="60"/>
        </w:numPr>
        <w:spacing w:line="360" w:lineRule="auto"/>
        <w:ind w:left="1152" w:hangingChars="480" w:hanging="1152"/>
        <w:outlineLvl w:val="4"/>
        <w:rPr>
          <w:sz w:val="24"/>
        </w:rPr>
      </w:pPr>
      <w:r w:rsidRPr="00A97486">
        <w:rPr>
          <w:rFonts w:hint="eastAsia"/>
          <w:sz w:val="24"/>
        </w:rPr>
        <w:t>压缩机</w:t>
      </w:r>
    </w:p>
    <w:p w:rsidR="00431E1B" w:rsidRPr="00A97486" w:rsidRDefault="00431E1B" w:rsidP="00E211A5">
      <w:pPr>
        <w:pStyle w:val="a6"/>
        <w:numPr>
          <w:ilvl w:val="0"/>
          <w:numId w:val="10"/>
        </w:numPr>
        <w:tabs>
          <w:tab w:val="clear" w:pos="1320"/>
          <w:tab w:val="clear" w:pos="4153"/>
          <w:tab w:val="left" w:pos="851"/>
          <w:tab w:val="center" w:pos="2340"/>
        </w:tabs>
        <w:spacing w:line="360" w:lineRule="auto"/>
        <w:ind w:left="567" w:hanging="283"/>
        <w:rPr>
          <w:rFonts w:ascii="宋体" w:hAnsi="宋体"/>
          <w:color w:val="000000"/>
          <w:sz w:val="24"/>
          <w:szCs w:val="24"/>
        </w:rPr>
      </w:pPr>
      <w:r w:rsidRPr="00A97486">
        <w:rPr>
          <w:rFonts w:ascii="宋体" w:hAnsi="宋体" w:hint="eastAsia"/>
          <w:color w:val="000000"/>
          <w:sz w:val="24"/>
          <w:szCs w:val="24"/>
        </w:rPr>
        <w:t>型号：</w:t>
      </w:r>
      <w:r w:rsidR="00A94431" w:rsidRPr="00A97486">
        <w:rPr>
          <w:rFonts w:ascii="宋体" w:hAnsi="宋体" w:hint="eastAsia"/>
          <w:color w:val="000000"/>
          <w:sz w:val="24"/>
          <w:szCs w:val="24"/>
        </w:rPr>
        <w:t>C-</w:t>
      </w:r>
      <w:r w:rsidR="00BE270F" w:rsidRPr="00A97486">
        <w:rPr>
          <w:rFonts w:ascii="宋体" w:hAnsi="宋体" w:hint="eastAsia"/>
          <w:color w:val="000000"/>
          <w:sz w:val="24"/>
          <w:szCs w:val="24"/>
        </w:rPr>
        <w:t>S</w:t>
      </w:r>
      <w:r w:rsidR="00E320DD" w:rsidRPr="00A97486">
        <w:rPr>
          <w:rFonts w:ascii="宋体" w:hAnsi="宋体" w:hint="eastAsia"/>
          <w:color w:val="000000"/>
          <w:sz w:val="24"/>
          <w:szCs w:val="24"/>
        </w:rPr>
        <w:t>WS</w:t>
      </w:r>
      <w:r w:rsidR="00BE270F" w:rsidRPr="00A97486">
        <w:rPr>
          <w:rFonts w:ascii="宋体" w:hAnsi="宋体" w:hint="eastAsia"/>
          <w:color w:val="000000"/>
          <w:sz w:val="24"/>
          <w:szCs w:val="24"/>
        </w:rPr>
        <w:t>225H00</w:t>
      </w:r>
      <w:r w:rsidR="00D27703" w:rsidRPr="00A97486">
        <w:rPr>
          <w:rFonts w:ascii="宋体" w:hAnsi="宋体" w:hint="eastAsia"/>
          <w:color w:val="000000"/>
          <w:sz w:val="24"/>
          <w:szCs w:val="24"/>
        </w:rPr>
        <w:t>C</w:t>
      </w:r>
    </w:p>
    <w:p w:rsidR="00431E1B" w:rsidRPr="00A97486" w:rsidRDefault="00431E1B" w:rsidP="00E211A5">
      <w:pPr>
        <w:pStyle w:val="a6"/>
        <w:numPr>
          <w:ilvl w:val="0"/>
          <w:numId w:val="10"/>
        </w:numPr>
        <w:tabs>
          <w:tab w:val="clear" w:pos="1320"/>
          <w:tab w:val="clear" w:pos="4153"/>
          <w:tab w:val="left" w:pos="851"/>
          <w:tab w:val="center" w:pos="2340"/>
        </w:tabs>
        <w:spacing w:line="360" w:lineRule="auto"/>
        <w:ind w:left="567" w:hanging="283"/>
        <w:rPr>
          <w:rFonts w:ascii="宋体" w:hAnsi="宋体"/>
          <w:color w:val="000000"/>
          <w:sz w:val="24"/>
          <w:szCs w:val="24"/>
        </w:rPr>
      </w:pPr>
      <w:r w:rsidRPr="00A97486">
        <w:rPr>
          <w:rFonts w:ascii="宋体" w:hAnsi="宋体" w:hint="eastAsia"/>
          <w:color w:val="000000"/>
          <w:sz w:val="24"/>
          <w:szCs w:val="24"/>
        </w:rPr>
        <w:t xml:space="preserve">类型：全封闭涡旋压缩机 </w:t>
      </w:r>
    </w:p>
    <w:p w:rsidR="00A56744" w:rsidRPr="00A97486" w:rsidRDefault="00A56744" w:rsidP="00B2798D">
      <w:pPr>
        <w:pStyle w:val="a6"/>
        <w:numPr>
          <w:ilvl w:val="0"/>
          <w:numId w:val="10"/>
        </w:numPr>
        <w:tabs>
          <w:tab w:val="clear" w:pos="1320"/>
          <w:tab w:val="clear" w:pos="4153"/>
          <w:tab w:val="left" w:pos="851"/>
          <w:tab w:val="center" w:pos="2340"/>
        </w:tabs>
        <w:spacing w:line="360" w:lineRule="auto"/>
        <w:ind w:left="567" w:hanging="283"/>
        <w:rPr>
          <w:rFonts w:ascii="宋体" w:hAnsi="宋体"/>
          <w:color w:val="000000"/>
          <w:sz w:val="24"/>
          <w:szCs w:val="24"/>
        </w:rPr>
      </w:pPr>
      <w:r w:rsidRPr="00A97486">
        <w:rPr>
          <w:rFonts w:ascii="宋体" w:hAnsi="宋体" w:hint="eastAsia"/>
          <w:color w:val="000000"/>
          <w:sz w:val="24"/>
          <w:szCs w:val="24"/>
        </w:rPr>
        <w:t>每个空调机组中的数量：2</w:t>
      </w:r>
    </w:p>
    <w:p w:rsidR="00B2798D" w:rsidRPr="00A97486" w:rsidRDefault="00BC7178" w:rsidP="00A56744">
      <w:pPr>
        <w:pStyle w:val="a6"/>
        <w:numPr>
          <w:ilvl w:val="0"/>
          <w:numId w:val="10"/>
        </w:numPr>
        <w:tabs>
          <w:tab w:val="clear" w:pos="1320"/>
          <w:tab w:val="clear" w:pos="4153"/>
          <w:tab w:val="left" w:pos="851"/>
          <w:tab w:val="center" w:pos="2340"/>
        </w:tabs>
        <w:spacing w:line="360" w:lineRule="auto"/>
        <w:ind w:left="567" w:hanging="283"/>
        <w:jc w:val="center"/>
        <w:rPr>
          <w:rFonts w:ascii="Arial" w:hAnsi="Arial"/>
          <w:sz w:val="24"/>
          <w:szCs w:val="24"/>
        </w:rPr>
      </w:pPr>
      <w:r w:rsidRPr="00A97486">
        <w:rPr>
          <w:rFonts w:ascii="Arial" w:hAnsi="Arial" w:hint="eastAsia"/>
          <w:noProof/>
          <w:sz w:val="24"/>
          <w:szCs w:val="24"/>
        </w:rPr>
        <w:drawing>
          <wp:inline distT="0" distB="0" distL="0" distR="0">
            <wp:extent cx="3051810" cy="2221230"/>
            <wp:effectExtent l="19050" t="0" r="0" b="0"/>
            <wp:docPr id="385" name="图片 385" descr="压缩机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 descr="压缩机图片"/>
                    <pic:cNvPicPr>
                      <a:picLocks noChangeAspect="1" noChangeArrowheads="1"/>
                    </pic:cNvPicPr>
                  </pic:nvPicPr>
                  <pic:blipFill>
                    <a:blip r:embed="rId13" cstate="print"/>
                    <a:srcRect/>
                    <a:stretch>
                      <a:fillRect/>
                    </a:stretch>
                  </pic:blipFill>
                  <pic:spPr bwMode="auto">
                    <a:xfrm>
                      <a:off x="0" y="0"/>
                      <a:ext cx="3051810" cy="2221230"/>
                    </a:xfrm>
                    <a:prstGeom prst="rect">
                      <a:avLst/>
                    </a:prstGeom>
                    <a:noFill/>
                    <a:ln w="9525">
                      <a:noFill/>
                      <a:miter lim="800000"/>
                      <a:headEnd/>
                      <a:tailEnd/>
                    </a:ln>
                  </pic:spPr>
                </pic:pic>
              </a:graphicData>
            </a:graphic>
          </wp:inline>
        </w:drawing>
      </w:r>
    </w:p>
    <w:p w:rsidR="00431E1B" w:rsidRPr="00A97486" w:rsidRDefault="007722CE" w:rsidP="006C2B1F">
      <w:pPr>
        <w:pStyle w:val="aff4"/>
        <w:numPr>
          <w:ilvl w:val="4"/>
          <w:numId w:val="60"/>
        </w:numPr>
        <w:spacing w:line="360" w:lineRule="auto"/>
        <w:ind w:left="1152" w:hangingChars="480" w:hanging="1152"/>
        <w:outlineLvl w:val="4"/>
        <w:rPr>
          <w:sz w:val="24"/>
        </w:rPr>
      </w:pPr>
      <w:r w:rsidRPr="00A97486">
        <w:rPr>
          <w:rFonts w:hint="eastAsia"/>
          <w:sz w:val="24"/>
        </w:rPr>
        <w:t>通</w:t>
      </w:r>
      <w:r w:rsidR="00431E1B" w:rsidRPr="00A97486">
        <w:rPr>
          <w:rFonts w:hint="eastAsia"/>
          <w:sz w:val="24"/>
        </w:rPr>
        <w:t>风机</w:t>
      </w:r>
    </w:p>
    <w:p w:rsidR="00431E1B" w:rsidRPr="00A97486" w:rsidRDefault="00431E1B" w:rsidP="00E211A5">
      <w:pPr>
        <w:pStyle w:val="a6"/>
        <w:numPr>
          <w:ilvl w:val="0"/>
          <w:numId w:val="10"/>
        </w:numPr>
        <w:tabs>
          <w:tab w:val="clear" w:pos="1320"/>
          <w:tab w:val="clear" w:pos="4153"/>
          <w:tab w:val="left" w:pos="851"/>
          <w:tab w:val="center" w:pos="2340"/>
        </w:tabs>
        <w:spacing w:line="360" w:lineRule="auto"/>
        <w:ind w:left="567" w:hanging="283"/>
        <w:rPr>
          <w:rFonts w:ascii="宋体" w:hAnsi="宋体"/>
          <w:color w:val="000000"/>
          <w:sz w:val="24"/>
          <w:szCs w:val="24"/>
        </w:rPr>
      </w:pPr>
      <w:r w:rsidRPr="00A97486">
        <w:rPr>
          <w:rFonts w:ascii="宋体" w:hAnsi="宋体" w:hint="eastAsia"/>
          <w:color w:val="000000"/>
          <w:sz w:val="24"/>
          <w:szCs w:val="24"/>
        </w:rPr>
        <w:t>类型：离心式</w:t>
      </w:r>
    </w:p>
    <w:p w:rsidR="00431E1B" w:rsidRPr="00A97486" w:rsidRDefault="00431E1B" w:rsidP="00E211A5">
      <w:pPr>
        <w:pStyle w:val="a6"/>
        <w:numPr>
          <w:ilvl w:val="0"/>
          <w:numId w:val="10"/>
        </w:numPr>
        <w:tabs>
          <w:tab w:val="clear" w:pos="1320"/>
          <w:tab w:val="clear" w:pos="4153"/>
          <w:tab w:val="left" w:pos="851"/>
          <w:tab w:val="center" w:pos="2340"/>
        </w:tabs>
        <w:spacing w:line="360" w:lineRule="auto"/>
        <w:ind w:left="567" w:hanging="283"/>
        <w:rPr>
          <w:rFonts w:ascii="宋体" w:hAnsi="宋体"/>
          <w:color w:val="000000"/>
          <w:sz w:val="24"/>
          <w:szCs w:val="24"/>
        </w:rPr>
      </w:pPr>
      <w:r w:rsidRPr="00A97486">
        <w:rPr>
          <w:rFonts w:ascii="宋体" w:hAnsi="宋体" w:hint="eastAsia"/>
          <w:color w:val="000000"/>
          <w:sz w:val="24"/>
          <w:szCs w:val="24"/>
        </w:rPr>
        <w:t>风量：</w:t>
      </w:r>
      <w:r w:rsidR="00A65703" w:rsidRPr="00A97486">
        <w:rPr>
          <w:rFonts w:ascii="宋体" w:hAnsi="宋体"/>
          <w:color w:val="000000"/>
          <w:sz w:val="24"/>
          <w:szCs w:val="24"/>
        </w:rPr>
        <w:t xml:space="preserve">1875/1250 </w:t>
      </w:r>
      <w:r w:rsidRPr="00A97486">
        <w:rPr>
          <w:rFonts w:ascii="宋体" w:hAnsi="宋体"/>
          <w:color w:val="000000"/>
          <w:sz w:val="24"/>
          <w:szCs w:val="24"/>
        </w:rPr>
        <w:t>m</w:t>
      </w:r>
      <w:r w:rsidRPr="00A97486">
        <w:rPr>
          <w:rFonts w:ascii="宋体" w:hAnsi="宋体"/>
          <w:color w:val="000000"/>
          <w:sz w:val="24"/>
          <w:szCs w:val="24"/>
          <w:vertAlign w:val="superscript"/>
        </w:rPr>
        <w:t>3</w:t>
      </w:r>
      <w:r w:rsidRPr="00A97486">
        <w:rPr>
          <w:rFonts w:ascii="宋体" w:hAnsi="宋体"/>
          <w:color w:val="000000"/>
          <w:sz w:val="24"/>
          <w:szCs w:val="24"/>
        </w:rPr>
        <w:t>/h</w:t>
      </w:r>
    </w:p>
    <w:p w:rsidR="00431E1B" w:rsidRPr="00A97486" w:rsidRDefault="008C27CF" w:rsidP="00E211A5">
      <w:pPr>
        <w:pStyle w:val="a6"/>
        <w:numPr>
          <w:ilvl w:val="0"/>
          <w:numId w:val="10"/>
        </w:numPr>
        <w:tabs>
          <w:tab w:val="clear" w:pos="1320"/>
          <w:tab w:val="clear" w:pos="4153"/>
          <w:tab w:val="left" w:pos="851"/>
          <w:tab w:val="center" w:pos="2340"/>
        </w:tabs>
        <w:spacing w:line="360" w:lineRule="auto"/>
        <w:ind w:left="567" w:hanging="283"/>
        <w:rPr>
          <w:rFonts w:ascii="宋体" w:hAnsi="宋体"/>
          <w:color w:val="000000"/>
          <w:sz w:val="24"/>
          <w:szCs w:val="24"/>
        </w:rPr>
      </w:pPr>
      <w:r w:rsidRPr="00A97486">
        <w:rPr>
          <w:rFonts w:ascii="宋体" w:hAnsi="宋体" w:hint="eastAsia"/>
          <w:color w:val="000000"/>
          <w:sz w:val="24"/>
          <w:szCs w:val="24"/>
        </w:rPr>
        <w:t>供电电源</w:t>
      </w:r>
      <w:r w:rsidR="00431E1B" w:rsidRPr="00A97486">
        <w:rPr>
          <w:rFonts w:ascii="宋体" w:hAnsi="宋体" w:hint="eastAsia"/>
          <w:color w:val="000000"/>
          <w:sz w:val="24"/>
          <w:szCs w:val="24"/>
        </w:rPr>
        <w:t>：</w:t>
      </w:r>
      <w:r w:rsidRPr="00A97486">
        <w:rPr>
          <w:rFonts w:ascii="宋体" w:hAnsi="宋体" w:hint="eastAsia"/>
          <w:color w:val="000000"/>
          <w:sz w:val="24"/>
          <w:szCs w:val="24"/>
        </w:rPr>
        <w:t>3PH/AC</w:t>
      </w:r>
      <w:r w:rsidR="00C2305B" w:rsidRPr="00A97486">
        <w:rPr>
          <w:rFonts w:ascii="宋体" w:hAnsi="宋体"/>
          <w:color w:val="000000"/>
          <w:sz w:val="24"/>
          <w:szCs w:val="24"/>
        </w:rPr>
        <w:t>400</w:t>
      </w:r>
      <w:r w:rsidRPr="00A97486">
        <w:rPr>
          <w:rFonts w:ascii="宋体" w:hAnsi="宋体" w:hint="eastAsia"/>
          <w:color w:val="000000"/>
          <w:sz w:val="24"/>
          <w:szCs w:val="24"/>
        </w:rPr>
        <w:t>V/50Hz</w:t>
      </w:r>
    </w:p>
    <w:p w:rsidR="00431E1B" w:rsidRPr="00A97486" w:rsidRDefault="00431E1B" w:rsidP="00E211A5">
      <w:pPr>
        <w:pStyle w:val="a6"/>
        <w:numPr>
          <w:ilvl w:val="0"/>
          <w:numId w:val="10"/>
        </w:numPr>
        <w:tabs>
          <w:tab w:val="clear" w:pos="1320"/>
          <w:tab w:val="clear" w:pos="4153"/>
          <w:tab w:val="left" w:pos="851"/>
          <w:tab w:val="center" w:pos="2340"/>
        </w:tabs>
        <w:spacing w:line="360" w:lineRule="auto"/>
        <w:ind w:left="567" w:hanging="283"/>
        <w:rPr>
          <w:rFonts w:ascii="宋体" w:hAnsi="宋体"/>
          <w:color w:val="000000"/>
          <w:sz w:val="24"/>
          <w:szCs w:val="24"/>
        </w:rPr>
      </w:pPr>
      <w:r w:rsidRPr="00A97486">
        <w:rPr>
          <w:rFonts w:ascii="宋体" w:hAnsi="宋体" w:hint="eastAsia"/>
          <w:color w:val="000000"/>
          <w:sz w:val="24"/>
          <w:szCs w:val="24"/>
        </w:rPr>
        <w:t>电机防护等级：IP56</w:t>
      </w:r>
    </w:p>
    <w:p w:rsidR="00431E1B" w:rsidRPr="00A97486" w:rsidRDefault="00431E1B" w:rsidP="00E211A5">
      <w:pPr>
        <w:pStyle w:val="a6"/>
        <w:numPr>
          <w:ilvl w:val="0"/>
          <w:numId w:val="10"/>
        </w:numPr>
        <w:tabs>
          <w:tab w:val="clear" w:pos="1320"/>
          <w:tab w:val="clear" w:pos="4153"/>
          <w:tab w:val="left" w:pos="851"/>
          <w:tab w:val="center" w:pos="2340"/>
        </w:tabs>
        <w:spacing w:line="360" w:lineRule="auto"/>
        <w:ind w:left="567" w:hanging="283"/>
        <w:rPr>
          <w:rFonts w:ascii="宋体" w:hAnsi="宋体"/>
          <w:color w:val="000000"/>
          <w:sz w:val="24"/>
          <w:szCs w:val="24"/>
        </w:rPr>
      </w:pPr>
      <w:r w:rsidRPr="00A97486">
        <w:rPr>
          <w:rFonts w:ascii="宋体" w:hAnsi="宋体" w:hint="eastAsia"/>
          <w:color w:val="000000"/>
          <w:sz w:val="24"/>
          <w:szCs w:val="24"/>
        </w:rPr>
        <w:t>绝缘等级：F级，可在潮湿的环境下长期运行</w:t>
      </w:r>
    </w:p>
    <w:p w:rsidR="00431E1B" w:rsidRPr="00A97486" w:rsidRDefault="00431E1B" w:rsidP="00E211A5">
      <w:pPr>
        <w:pStyle w:val="a6"/>
        <w:numPr>
          <w:ilvl w:val="0"/>
          <w:numId w:val="10"/>
        </w:numPr>
        <w:tabs>
          <w:tab w:val="clear" w:pos="1320"/>
          <w:tab w:val="clear" w:pos="4153"/>
          <w:tab w:val="left" w:pos="851"/>
          <w:tab w:val="center" w:pos="2340"/>
        </w:tabs>
        <w:spacing w:line="360" w:lineRule="auto"/>
        <w:ind w:left="567" w:hanging="283"/>
        <w:rPr>
          <w:rFonts w:ascii="宋体" w:hAnsi="宋体"/>
          <w:color w:val="000000"/>
          <w:sz w:val="24"/>
          <w:szCs w:val="24"/>
        </w:rPr>
      </w:pPr>
      <w:r w:rsidRPr="00A97486">
        <w:rPr>
          <w:rFonts w:ascii="宋体" w:hAnsi="宋体" w:hint="eastAsia"/>
          <w:color w:val="000000"/>
          <w:sz w:val="24"/>
          <w:szCs w:val="24"/>
        </w:rPr>
        <w:lastRenderedPageBreak/>
        <w:t>每个空调机组中的数量：2</w:t>
      </w:r>
    </w:p>
    <w:p w:rsidR="00B2798D" w:rsidRPr="00A97486" w:rsidRDefault="00BC7178" w:rsidP="00FA7474">
      <w:pPr>
        <w:jc w:val="center"/>
        <w:rPr>
          <w:rFonts w:ascii="宋体" w:hAnsi="宋体"/>
          <w:color w:val="000000"/>
          <w:sz w:val="24"/>
        </w:rPr>
      </w:pPr>
      <w:r w:rsidRPr="00A97486">
        <w:rPr>
          <w:noProof/>
        </w:rPr>
        <w:drawing>
          <wp:inline distT="0" distB="0" distL="0" distR="0">
            <wp:extent cx="4161860" cy="1837426"/>
            <wp:effectExtent l="0" t="0" r="0" b="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4" cstate="print"/>
                    <a:srcRect l="471" r="1414" b="2646"/>
                    <a:stretch>
                      <a:fillRect/>
                    </a:stretch>
                  </pic:blipFill>
                  <pic:spPr bwMode="auto">
                    <a:xfrm>
                      <a:off x="0" y="0"/>
                      <a:ext cx="4161711" cy="1837360"/>
                    </a:xfrm>
                    <a:prstGeom prst="rect">
                      <a:avLst/>
                    </a:prstGeom>
                    <a:noFill/>
                    <a:ln w="9525">
                      <a:noFill/>
                      <a:miter lim="800000"/>
                      <a:headEnd/>
                      <a:tailEnd/>
                    </a:ln>
                  </pic:spPr>
                </pic:pic>
              </a:graphicData>
            </a:graphic>
          </wp:inline>
        </w:drawing>
      </w:r>
    </w:p>
    <w:p w:rsidR="00431E1B" w:rsidRPr="00A97486" w:rsidRDefault="002F504E" w:rsidP="006C2B1F">
      <w:pPr>
        <w:pStyle w:val="aff4"/>
        <w:numPr>
          <w:ilvl w:val="4"/>
          <w:numId w:val="60"/>
        </w:numPr>
        <w:spacing w:line="360" w:lineRule="auto"/>
        <w:ind w:left="1152" w:hangingChars="480" w:hanging="1152"/>
        <w:outlineLvl w:val="4"/>
        <w:rPr>
          <w:sz w:val="24"/>
        </w:rPr>
      </w:pPr>
      <w:r w:rsidRPr="00A97486">
        <w:rPr>
          <w:rFonts w:hint="eastAsia"/>
          <w:sz w:val="24"/>
        </w:rPr>
        <w:t>轴流</w:t>
      </w:r>
      <w:r w:rsidR="00431E1B" w:rsidRPr="00A97486">
        <w:rPr>
          <w:rFonts w:hint="eastAsia"/>
          <w:sz w:val="24"/>
        </w:rPr>
        <w:t>风机</w:t>
      </w:r>
    </w:p>
    <w:p w:rsidR="00431E1B" w:rsidRPr="00A97486" w:rsidRDefault="00431E1B" w:rsidP="00E211A5">
      <w:pPr>
        <w:pStyle w:val="a6"/>
        <w:numPr>
          <w:ilvl w:val="0"/>
          <w:numId w:val="10"/>
        </w:numPr>
        <w:tabs>
          <w:tab w:val="clear" w:pos="1320"/>
          <w:tab w:val="clear" w:pos="4153"/>
          <w:tab w:val="left" w:pos="851"/>
          <w:tab w:val="center" w:pos="2340"/>
        </w:tabs>
        <w:spacing w:line="360" w:lineRule="auto"/>
        <w:ind w:left="567" w:hanging="283"/>
        <w:rPr>
          <w:rFonts w:ascii="宋体" w:hAnsi="宋体"/>
          <w:color w:val="000000"/>
          <w:sz w:val="24"/>
          <w:szCs w:val="24"/>
        </w:rPr>
      </w:pPr>
      <w:r w:rsidRPr="00A97486">
        <w:rPr>
          <w:rFonts w:ascii="宋体" w:hAnsi="宋体" w:hint="eastAsia"/>
          <w:color w:val="000000"/>
          <w:sz w:val="24"/>
          <w:szCs w:val="24"/>
        </w:rPr>
        <w:t>类型：轴流式</w:t>
      </w:r>
    </w:p>
    <w:p w:rsidR="00431E1B" w:rsidRPr="00A97486" w:rsidRDefault="00431E1B" w:rsidP="00E211A5">
      <w:pPr>
        <w:pStyle w:val="a6"/>
        <w:numPr>
          <w:ilvl w:val="0"/>
          <w:numId w:val="10"/>
        </w:numPr>
        <w:tabs>
          <w:tab w:val="clear" w:pos="1320"/>
          <w:tab w:val="clear" w:pos="4153"/>
          <w:tab w:val="left" w:pos="851"/>
          <w:tab w:val="center" w:pos="2340"/>
        </w:tabs>
        <w:spacing w:line="360" w:lineRule="auto"/>
        <w:ind w:left="567" w:hanging="283"/>
        <w:rPr>
          <w:rFonts w:ascii="宋体" w:hAnsi="宋体"/>
          <w:color w:val="000000"/>
          <w:sz w:val="24"/>
          <w:szCs w:val="24"/>
        </w:rPr>
      </w:pPr>
      <w:r w:rsidRPr="00A97486">
        <w:rPr>
          <w:rFonts w:ascii="宋体" w:hAnsi="宋体" w:hint="eastAsia"/>
          <w:color w:val="000000"/>
          <w:sz w:val="24"/>
          <w:szCs w:val="24"/>
        </w:rPr>
        <w:t>风量：</w:t>
      </w:r>
      <w:r w:rsidR="00032975" w:rsidRPr="00A97486">
        <w:rPr>
          <w:rFonts w:ascii="宋体" w:hAnsi="宋体" w:hint="eastAsia"/>
          <w:color w:val="000000"/>
          <w:sz w:val="24"/>
          <w:szCs w:val="24"/>
        </w:rPr>
        <w:t>8</w:t>
      </w:r>
      <w:r w:rsidRPr="00A97486">
        <w:rPr>
          <w:rFonts w:ascii="宋体" w:hAnsi="宋体" w:hint="eastAsia"/>
          <w:color w:val="000000"/>
          <w:sz w:val="24"/>
          <w:szCs w:val="24"/>
        </w:rPr>
        <w:t>000m</w:t>
      </w:r>
      <w:r w:rsidRPr="00A97486">
        <w:rPr>
          <w:rFonts w:ascii="宋体" w:hAnsi="宋体" w:hint="eastAsia"/>
          <w:color w:val="000000"/>
          <w:sz w:val="24"/>
          <w:szCs w:val="24"/>
          <w:vertAlign w:val="superscript"/>
        </w:rPr>
        <w:t>3</w:t>
      </w:r>
      <w:r w:rsidRPr="00A97486">
        <w:rPr>
          <w:rFonts w:ascii="宋体" w:hAnsi="宋体" w:hint="eastAsia"/>
          <w:color w:val="000000"/>
          <w:sz w:val="24"/>
          <w:szCs w:val="24"/>
        </w:rPr>
        <w:t>/h</w:t>
      </w:r>
    </w:p>
    <w:p w:rsidR="00BC0860" w:rsidRPr="00A97486" w:rsidRDefault="00BC0860" w:rsidP="00BC0860">
      <w:pPr>
        <w:pStyle w:val="a6"/>
        <w:numPr>
          <w:ilvl w:val="0"/>
          <w:numId w:val="10"/>
        </w:numPr>
        <w:tabs>
          <w:tab w:val="clear" w:pos="1320"/>
          <w:tab w:val="clear" w:pos="4153"/>
          <w:tab w:val="left" w:pos="851"/>
          <w:tab w:val="center" w:pos="2340"/>
        </w:tabs>
        <w:spacing w:line="360" w:lineRule="auto"/>
        <w:ind w:left="567" w:hanging="283"/>
        <w:rPr>
          <w:rFonts w:ascii="宋体" w:hAnsi="宋体"/>
          <w:color w:val="000000"/>
          <w:sz w:val="24"/>
          <w:szCs w:val="24"/>
        </w:rPr>
      </w:pPr>
      <w:r w:rsidRPr="00A97486">
        <w:rPr>
          <w:rFonts w:ascii="宋体" w:hAnsi="宋体" w:hint="eastAsia"/>
          <w:color w:val="000000"/>
          <w:sz w:val="24"/>
          <w:szCs w:val="24"/>
        </w:rPr>
        <w:t>供电电源：3PH/AC</w:t>
      </w:r>
      <w:r w:rsidR="00E31E3D" w:rsidRPr="00A97486">
        <w:rPr>
          <w:rFonts w:ascii="宋体" w:hAnsi="宋体"/>
          <w:color w:val="000000"/>
          <w:sz w:val="24"/>
          <w:szCs w:val="24"/>
        </w:rPr>
        <w:t>400</w:t>
      </w:r>
      <w:r w:rsidRPr="00A97486">
        <w:rPr>
          <w:rFonts w:ascii="宋体" w:hAnsi="宋体" w:hint="eastAsia"/>
          <w:color w:val="000000"/>
          <w:sz w:val="24"/>
          <w:szCs w:val="24"/>
        </w:rPr>
        <w:t>V/50Hz</w:t>
      </w:r>
    </w:p>
    <w:p w:rsidR="00431E1B" w:rsidRPr="00A97486" w:rsidRDefault="00431E1B" w:rsidP="00E211A5">
      <w:pPr>
        <w:pStyle w:val="a6"/>
        <w:numPr>
          <w:ilvl w:val="0"/>
          <w:numId w:val="10"/>
        </w:numPr>
        <w:tabs>
          <w:tab w:val="clear" w:pos="1320"/>
          <w:tab w:val="clear" w:pos="4153"/>
          <w:tab w:val="left" w:pos="851"/>
          <w:tab w:val="center" w:pos="2340"/>
        </w:tabs>
        <w:spacing w:line="360" w:lineRule="auto"/>
        <w:ind w:left="567" w:hanging="283"/>
        <w:rPr>
          <w:rFonts w:ascii="宋体" w:hAnsi="宋体"/>
          <w:color w:val="000000"/>
          <w:sz w:val="24"/>
          <w:szCs w:val="24"/>
        </w:rPr>
      </w:pPr>
      <w:r w:rsidRPr="00A97486">
        <w:rPr>
          <w:rFonts w:ascii="宋体" w:hAnsi="宋体" w:hint="eastAsia"/>
          <w:color w:val="000000"/>
          <w:sz w:val="24"/>
          <w:szCs w:val="24"/>
        </w:rPr>
        <w:t>电机防护等级：</w:t>
      </w:r>
      <w:r w:rsidRPr="00A97486">
        <w:rPr>
          <w:rFonts w:ascii="宋体" w:hAnsi="宋体"/>
          <w:color w:val="000000"/>
          <w:sz w:val="24"/>
          <w:szCs w:val="24"/>
        </w:rPr>
        <w:t>IP5</w:t>
      </w:r>
      <w:r w:rsidRPr="00A97486">
        <w:rPr>
          <w:rFonts w:ascii="宋体" w:hAnsi="宋体" w:hint="eastAsia"/>
          <w:color w:val="000000"/>
          <w:sz w:val="24"/>
          <w:szCs w:val="24"/>
        </w:rPr>
        <w:t>6</w:t>
      </w:r>
    </w:p>
    <w:p w:rsidR="00431E1B" w:rsidRPr="00A97486" w:rsidRDefault="00431E1B" w:rsidP="00E211A5">
      <w:pPr>
        <w:pStyle w:val="a6"/>
        <w:numPr>
          <w:ilvl w:val="0"/>
          <w:numId w:val="10"/>
        </w:numPr>
        <w:tabs>
          <w:tab w:val="clear" w:pos="1320"/>
          <w:tab w:val="clear" w:pos="4153"/>
          <w:tab w:val="left" w:pos="851"/>
          <w:tab w:val="center" w:pos="2340"/>
        </w:tabs>
        <w:spacing w:line="360" w:lineRule="auto"/>
        <w:ind w:left="567" w:hanging="283"/>
        <w:rPr>
          <w:rFonts w:ascii="宋体" w:hAnsi="宋体"/>
          <w:color w:val="000000"/>
          <w:sz w:val="24"/>
          <w:szCs w:val="24"/>
        </w:rPr>
      </w:pPr>
      <w:r w:rsidRPr="00A97486">
        <w:rPr>
          <w:rFonts w:ascii="宋体" w:hAnsi="宋体" w:hint="eastAsia"/>
          <w:color w:val="000000"/>
          <w:sz w:val="24"/>
          <w:szCs w:val="24"/>
        </w:rPr>
        <w:t>绝缘等级：</w:t>
      </w:r>
      <w:r w:rsidRPr="00A97486">
        <w:rPr>
          <w:rFonts w:ascii="宋体" w:hAnsi="宋体"/>
          <w:color w:val="000000"/>
          <w:sz w:val="24"/>
          <w:szCs w:val="24"/>
        </w:rPr>
        <w:t>F</w:t>
      </w:r>
      <w:r w:rsidRPr="00A97486">
        <w:rPr>
          <w:rFonts w:ascii="宋体" w:hAnsi="宋体" w:hint="eastAsia"/>
          <w:color w:val="000000"/>
          <w:sz w:val="24"/>
          <w:szCs w:val="24"/>
        </w:rPr>
        <w:t>级，适应在湿热环境下工作。</w:t>
      </w:r>
    </w:p>
    <w:p w:rsidR="00431E1B" w:rsidRPr="00A97486" w:rsidRDefault="00431E1B" w:rsidP="00E211A5">
      <w:pPr>
        <w:pStyle w:val="a6"/>
        <w:numPr>
          <w:ilvl w:val="0"/>
          <w:numId w:val="10"/>
        </w:numPr>
        <w:tabs>
          <w:tab w:val="clear" w:pos="1320"/>
          <w:tab w:val="clear" w:pos="4153"/>
          <w:tab w:val="left" w:pos="851"/>
          <w:tab w:val="center" w:pos="2340"/>
        </w:tabs>
        <w:spacing w:line="360" w:lineRule="auto"/>
        <w:ind w:left="567" w:hanging="283"/>
        <w:rPr>
          <w:rFonts w:ascii="宋体" w:hAnsi="宋体"/>
          <w:color w:val="000000"/>
          <w:sz w:val="24"/>
          <w:szCs w:val="24"/>
        </w:rPr>
      </w:pPr>
      <w:r w:rsidRPr="00A97486">
        <w:rPr>
          <w:rFonts w:ascii="宋体" w:hAnsi="宋体" w:hint="eastAsia"/>
          <w:color w:val="000000"/>
          <w:sz w:val="24"/>
          <w:szCs w:val="24"/>
        </w:rPr>
        <w:t>每个空调机组中的数量：2</w:t>
      </w:r>
    </w:p>
    <w:p w:rsidR="00B2798D" w:rsidRPr="00A97486" w:rsidRDefault="00A56744" w:rsidP="00FA7474">
      <w:pPr>
        <w:jc w:val="center"/>
        <w:rPr>
          <w:rFonts w:ascii="宋体" w:hAnsi="宋体"/>
          <w:color w:val="000000"/>
          <w:sz w:val="24"/>
        </w:rPr>
      </w:pPr>
      <w:r w:rsidRPr="00A97486">
        <w:rPr>
          <w:rFonts w:ascii="宋体" w:hAnsi="宋体"/>
          <w:noProof/>
          <w:color w:val="000000"/>
          <w:sz w:val="24"/>
        </w:rPr>
        <w:drawing>
          <wp:inline distT="0" distB="0" distL="0" distR="0">
            <wp:extent cx="3652363" cy="2615979"/>
            <wp:effectExtent l="19050" t="0" r="5237" b="0"/>
            <wp:docPr id="15" name="Picture 42" descr="C:\Users\PHC\AppData\Local\Temp\WeChat Files\3362122034580237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PHC\AppData\Local\Temp\WeChat Files\336212203458023734.jpg"/>
                    <pic:cNvPicPr>
                      <a:picLocks noChangeAspect="1" noChangeArrowheads="1"/>
                    </pic:cNvPicPr>
                  </pic:nvPicPr>
                  <pic:blipFill>
                    <a:blip r:embed="rId15"/>
                    <a:srcRect/>
                    <a:stretch>
                      <a:fillRect/>
                    </a:stretch>
                  </pic:blipFill>
                  <pic:spPr bwMode="auto">
                    <a:xfrm>
                      <a:off x="0" y="0"/>
                      <a:ext cx="3653153" cy="2616545"/>
                    </a:xfrm>
                    <a:prstGeom prst="rect">
                      <a:avLst/>
                    </a:prstGeom>
                    <a:noFill/>
                    <a:ln w="9525">
                      <a:noFill/>
                      <a:miter lim="800000"/>
                      <a:headEnd/>
                      <a:tailEnd/>
                    </a:ln>
                  </pic:spPr>
                </pic:pic>
              </a:graphicData>
            </a:graphic>
          </wp:inline>
        </w:drawing>
      </w:r>
    </w:p>
    <w:p w:rsidR="00431E1B" w:rsidRPr="00A97486" w:rsidRDefault="000D08BF" w:rsidP="006C2B1F">
      <w:pPr>
        <w:pStyle w:val="aff4"/>
        <w:numPr>
          <w:ilvl w:val="4"/>
          <w:numId w:val="60"/>
        </w:numPr>
        <w:spacing w:line="360" w:lineRule="auto"/>
        <w:ind w:left="1152" w:hangingChars="480" w:hanging="1152"/>
        <w:outlineLvl w:val="4"/>
        <w:rPr>
          <w:sz w:val="24"/>
        </w:rPr>
      </w:pPr>
      <w:r w:rsidRPr="00A97486">
        <w:rPr>
          <w:rFonts w:hint="eastAsia"/>
          <w:sz w:val="24"/>
        </w:rPr>
        <w:t>室内换热</w:t>
      </w:r>
      <w:r w:rsidR="00431E1B" w:rsidRPr="00A97486">
        <w:rPr>
          <w:rFonts w:hint="eastAsia"/>
          <w:sz w:val="24"/>
        </w:rPr>
        <w:t>器</w:t>
      </w:r>
    </w:p>
    <w:p w:rsidR="00431E1B" w:rsidRPr="00A97486" w:rsidRDefault="00431E1B" w:rsidP="00E211A5">
      <w:pPr>
        <w:pStyle w:val="a6"/>
        <w:numPr>
          <w:ilvl w:val="0"/>
          <w:numId w:val="10"/>
        </w:numPr>
        <w:tabs>
          <w:tab w:val="clear" w:pos="1320"/>
          <w:tab w:val="clear" w:pos="4153"/>
          <w:tab w:val="left" w:pos="851"/>
          <w:tab w:val="center" w:pos="2340"/>
        </w:tabs>
        <w:spacing w:line="360" w:lineRule="auto"/>
        <w:ind w:left="567" w:hanging="283"/>
        <w:rPr>
          <w:rFonts w:ascii="宋体" w:hAnsi="宋体"/>
          <w:color w:val="000000"/>
          <w:sz w:val="24"/>
          <w:szCs w:val="24"/>
        </w:rPr>
      </w:pPr>
      <w:r w:rsidRPr="00A97486">
        <w:rPr>
          <w:rFonts w:ascii="宋体" w:hAnsi="宋体" w:hint="eastAsia"/>
          <w:color w:val="000000"/>
          <w:sz w:val="24"/>
          <w:szCs w:val="24"/>
        </w:rPr>
        <w:t>管路：铜管，交错排列</w:t>
      </w:r>
    </w:p>
    <w:p w:rsidR="00431E1B" w:rsidRPr="00A97486" w:rsidRDefault="00431E1B" w:rsidP="00E211A5">
      <w:pPr>
        <w:pStyle w:val="a6"/>
        <w:numPr>
          <w:ilvl w:val="0"/>
          <w:numId w:val="10"/>
        </w:numPr>
        <w:tabs>
          <w:tab w:val="clear" w:pos="1320"/>
          <w:tab w:val="clear" w:pos="4153"/>
          <w:tab w:val="left" w:pos="851"/>
          <w:tab w:val="center" w:pos="2340"/>
        </w:tabs>
        <w:spacing w:line="360" w:lineRule="auto"/>
        <w:ind w:left="567" w:hanging="283"/>
        <w:rPr>
          <w:rFonts w:ascii="宋体" w:hAnsi="宋体"/>
          <w:color w:val="000000"/>
          <w:sz w:val="24"/>
          <w:szCs w:val="24"/>
        </w:rPr>
      </w:pPr>
      <w:r w:rsidRPr="00A97486">
        <w:rPr>
          <w:rFonts w:ascii="宋体" w:hAnsi="宋体" w:hint="eastAsia"/>
          <w:color w:val="000000"/>
          <w:sz w:val="24"/>
          <w:szCs w:val="24"/>
        </w:rPr>
        <w:t>散热片：覆</w:t>
      </w:r>
      <w:r w:rsidR="000D08BF" w:rsidRPr="00A97486">
        <w:rPr>
          <w:rFonts w:ascii="宋体" w:hAnsi="宋体" w:hint="eastAsia"/>
          <w:color w:val="000000"/>
          <w:sz w:val="24"/>
          <w:szCs w:val="24"/>
        </w:rPr>
        <w:t>防腐</w:t>
      </w:r>
      <w:r w:rsidRPr="00A97486">
        <w:rPr>
          <w:rFonts w:ascii="宋体" w:hAnsi="宋体" w:hint="eastAsia"/>
          <w:color w:val="000000"/>
          <w:sz w:val="24"/>
          <w:szCs w:val="24"/>
        </w:rPr>
        <w:t>亲水膜铝箔</w:t>
      </w:r>
    </w:p>
    <w:p w:rsidR="00431E1B" w:rsidRPr="00A97486" w:rsidRDefault="00431E1B" w:rsidP="00E211A5">
      <w:pPr>
        <w:pStyle w:val="a6"/>
        <w:numPr>
          <w:ilvl w:val="0"/>
          <w:numId w:val="10"/>
        </w:numPr>
        <w:tabs>
          <w:tab w:val="clear" w:pos="1320"/>
          <w:tab w:val="clear" w:pos="4153"/>
          <w:tab w:val="left" w:pos="851"/>
          <w:tab w:val="center" w:pos="2340"/>
        </w:tabs>
        <w:spacing w:line="360" w:lineRule="auto"/>
        <w:ind w:left="567" w:hanging="283"/>
        <w:rPr>
          <w:rFonts w:ascii="宋体" w:hAnsi="宋体"/>
          <w:color w:val="000000"/>
          <w:sz w:val="24"/>
          <w:szCs w:val="24"/>
        </w:rPr>
      </w:pPr>
      <w:r w:rsidRPr="00A97486">
        <w:rPr>
          <w:rFonts w:ascii="宋体" w:hAnsi="宋体" w:hint="eastAsia"/>
          <w:color w:val="000000"/>
          <w:sz w:val="24"/>
          <w:szCs w:val="24"/>
        </w:rPr>
        <w:t>框架：铝板</w:t>
      </w:r>
    </w:p>
    <w:p w:rsidR="00431E1B" w:rsidRPr="00A97486" w:rsidRDefault="00431E1B" w:rsidP="00E211A5">
      <w:pPr>
        <w:pStyle w:val="a6"/>
        <w:numPr>
          <w:ilvl w:val="0"/>
          <w:numId w:val="10"/>
        </w:numPr>
        <w:tabs>
          <w:tab w:val="clear" w:pos="1320"/>
          <w:tab w:val="clear" w:pos="4153"/>
          <w:tab w:val="left" w:pos="851"/>
          <w:tab w:val="center" w:pos="2340"/>
        </w:tabs>
        <w:spacing w:line="360" w:lineRule="auto"/>
        <w:ind w:left="567" w:hanging="283"/>
        <w:rPr>
          <w:rFonts w:ascii="宋体" w:hAnsi="宋体"/>
          <w:color w:val="000000"/>
          <w:sz w:val="24"/>
          <w:szCs w:val="24"/>
        </w:rPr>
      </w:pPr>
      <w:r w:rsidRPr="00A97486">
        <w:rPr>
          <w:rFonts w:ascii="宋体" w:hAnsi="宋体" w:hint="eastAsia"/>
          <w:color w:val="000000"/>
          <w:sz w:val="24"/>
          <w:szCs w:val="24"/>
        </w:rPr>
        <w:t>铜管与亲水膜铝散热片间机械胀紧</w:t>
      </w:r>
    </w:p>
    <w:p w:rsidR="00431E1B" w:rsidRPr="00A97486" w:rsidRDefault="00431E1B" w:rsidP="00E211A5">
      <w:pPr>
        <w:pStyle w:val="a6"/>
        <w:numPr>
          <w:ilvl w:val="0"/>
          <w:numId w:val="10"/>
        </w:numPr>
        <w:tabs>
          <w:tab w:val="clear" w:pos="1320"/>
          <w:tab w:val="clear" w:pos="4153"/>
          <w:tab w:val="left" w:pos="851"/>
          <w:tab w:val="center" w:pos="2340"/>
        </w:tabs>
        <w:spacing w:line="360" w:lineRule="auto"/>
        <w:ind w:left="567" w:hanging="283"/>
        <w:rPr>
          <w:rFonts w:ascii="宋体" w:hAnsi="宋体"/>
          <w:color w:val="000000"/>
          <w:sz w:val="24"/>
          <w:szCs w:val="24"/>
        </w:rPr>
      </w:pPr>
      <w:r w:rsidRPr="00A97486">
        <w:rPr>
          <w:rFonts w:ascii="宋体" w:hAnsi="宋体" w:hint="eastAsia"/>
          <w:color w:val="000000"/>
          <w:sz w:val="24"/>
          <w:szCs w:val="24"/>
        </w:rPr>
        <w:t>每个空调机组中的数量：2</w:t>
      </w:r>
    </w:p>
    <w:p w:rsidR="00B2798D" w:rsidRPr="00A97486" w:rsidRDefault="00BC7178" w:rsidP="00B2798D">
      <w:pPr>
        <w:pStyle w:val="a6"/>
        <w:tabs>
          <w:tab w:val="clear" w:pos="4153"/>
          <w:tab w:val="left" w:pos="851"/>
          <w:tab w:val="center" w:pos="2340"/>
        </w:tabs>
        <w:spacing w:line="360" w:lineRule="auto"/>
        <w:ind w:left="284"/>
        <w:jc w:val="center"/>
        <w:rPr>
          <w:rFonts w:ascii="宋体" w:hAnsi="宋体"/>
          <w:color w:val="000000"/>
          <w:sz w:val="24"/>
          <w:szCs w:val="24"/>
        </w:rPr>
      </w:pPr>
      <w:r w:rsidRPr="00A97486">
        <w:rPr>
          <w:noProof/>
        </w:rPr>
        <w:lastRenderedPageBreak/>
        <w:drawing>
          <wp:inline distT="0" distB="0" distL="0" distR="0">
            <wp:extent cx="4649638" cy="1667868"/>
            <wp:effectExtent l="0" t="0" r="0" b="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6" cstate="print"/>
                    <a:srcRect/>
                    <a:stretch>
                      <a:fillRect/>
                    </a:stretch>
                  </pic:blipFill>
                  <pic:spPr bwMode="auto">
                    <a:xfrm>
                      <a:off x="0" y="0"/>
                      <a:ext cx="4653895" cy="1669395"/>
                    </a:xfrm>
                    <a:prstGeom prst="rect">
                      <a:avLst/>
                    </a:prstGeom>
                    <a:noFill/>
                    <a:ln w="9525">
                      <a:noFill/>
                      <a:miter lim="800000"/>
                      <a:headEnd/>
                      <a:tailEnd/>
                    </a:ln>
                  </pic:spPr>
                </pic:pic>
              </a:graphicData>
            </a:graphic>
          </wp:inline>
        </w:drawing>
      </w:r>
    </w:p>
    <w:p w:rsidR="00431E1B" w:rsidRPr="00A97486" w:rsidRDefault="00431E1B" w:rsidP="006C2B1F">
      <w:pPr>
        <w:pStyle w:val="aff4"/>
        <w:numPr>
          <w:ilvl w:val="4"/>
          <w:numId w:val="60"/>
        </w:numPr>
        <w:spacing w:line="360" w:lineRule="auto"/>
        <w:ind w:left="1152" w:hangingChars="480" w:hanging="1152"/>
        <w:outlineLvl w:val="4"/>
        <w:rPr>
          <w:sz w:val="24"/>
        </w:rPr>
      </w:pPr>
      <w:r w:rsidRPr="00A97486">
        <w:rPr>
          <w:rFonts w:hint="eastAsia"/>
          <w:sz w:val="24"/>
        </w:rPr>
        <w:t>冷凝器</w:t>
      </w:r>
    </w:p>
    <w:p w:rsidR="00431E1B" w:rsidRPr="00A97486" w:rsidRDefault="00431E1B" w:rsidP="00E211A5">
      <w:pPr>
        <w:pStyle w:val="a6"/>
        <w:numPr>
          <w:ilvl w:val="0"/>
          <w:numId w:val="10"/>
        </w:numPr>
        <w:tabs>
          <w:tab w:val="clear" w:pos="1320"/>
          <w:tab w:val="clear" w:pos="4153"/>
          <w:tab w:val="left" w:pos="851"/>
          <w:tab w:val="center" w:pos="2340"/>
        </w:tabs>
        <w:spacing w:line="360" w:lineRule="auto"/>
        <w:ind w:left="567" w:hanging="283"/>
        <w:rPr>
          <w:rFonts w:ascii="宋体" w:hAnsi="宋体"/>
          <w:color w:val="000000"/>
          <w:sz w:val="24"/>
          <w:szCs w:val="24"/>
        </w:rPr>
      </w:pPr>
      <w:r w:rsidRPr="00A97486">
        <w:rPr>
          <w:rFonts w:ascii="宋体" w:hAnsi="宋体" w:hint="eastAsia"/>
          <w:color w:val="000000"/>
          <w:sz w:val="24"/>
          <w:szCs w:val="24"/>
        </w:rPr>
        <w:t>管路：内螺纹铜管，交错排列</w:t>
      </w:r>
    </w:p>
    <w:p w:rsidR="00431E1B" w:rsidRPr="00A97486" w:rsidRDefault="00431E1B" w:rsidP="00E211A5">
      <w:pPr>
        <w:pStyle w:val="a6"/>
        <w:numPr>
          <w:ilvl w:val="0"/>
          <w:numId w:val="10"/>
        </w:numPr>
        <w:tabs>
          <w:tab w:val="clear" w:pos="1320"/>
          <w:tab w:val="clear" w:pos="4153"/>
          <w:tab w:val="left" w:pos="851"/>
          <w:tab w:val="center" w:pos="2340"/>
        </w:tabs>
        <w:spacing w:line="360" w:lineRule="auto"/>
        <w:ind w:left="567" w:hanging="283"/>
        <w:rPr>
          <w:rFonts w:ascii="宋体" w:hAnsi="宋体"/>
          <w:color w:val="000000"/>
          <w:sz w:val="24"/>
          <w:szCs w:val="24"/>
        </w:rPr>
      </w:pPr>
      <w:r w:rsidRPr="00A97486">
        <w:rPr>
          <w:rFonts w:ascii="宋体" w:hAnsi="宋体" w:hint="eastAsia"/>
          <w:color w:val="000000"/>
          <w:sz w:val="24"/>
          <w:szCs w:val="24"/>
        </w:rPr>
        <w:t>散热片：覆</w:t>
      </w:r>
      <w:r w:rsidR="008B59AB" w:rsidRPr="00A97486">
        <w:rPr>
          <w:rFonts w:ascii="宋体" w:hAnsi="宋体" w:hint="eastAsia"/>
          <w:color w:val="000000"/>
          <w:sz w:val="24"/>
          <w:szCs w:val="24"/>
        </w:rPr>
        <w:t>防腐</w:t>
      </w:r>
      <w:r w:rsidRPr="00A97486">
        <w:rPr>
          <w:rFonts w:ascii="宋体" w:hAnsi="宋体" w:hint="eastAsia"/>
          <w:color w:val="000000"/>
          <w:sz w:val="24"/>
          <w:szCs w:val="24"/>
        </w:rPr>
        <w:t>亲水膜铝箔</w:t>
      </w:r>
    </w:p>
    <w:p w:rsidR="00431E1B" w:rsidRPr="00A97486" w:rsidRDefault="00431E1B" w:rsidP="00E211A5">
      <w:pPr>
        <w:pStyle w:val="a6"/>
        <w:numPr>
          <w:ilvl w:val="0"/>
          <w:numId w:val="10"/>
        </w:numPr>
        <w:tabs>
          <w:tab w:val="clear" w:pos="1320"/>
          <w:tab w:val="clear" w:pos="4153"/>
          <w:tab w:val="left" w:pos="851"/>
          <w:tab w:val="center" w:pos="2340"/>
        </w:tabs>
        <w:spacing w:line="360" w:lineRule="auto"/>
        <w:ind w:left="567" w:hanging="283"/>
        <w:rPr>
          <w:rFonts w:ascii="宋体" w:hAnsi="宋体"/>
          <w:color w:val="000000"/>
          <w:sz w:val="24"/>
          <w:szCs w:val="24"/>
        </w:rPr>
      </w:pPr>
      <w:r w:rsidRPr="00A97486">
        <w:rPr>
          <w:rFonts w:ascii="宋体" w:hAnsi="宋体" w:hint="eastAsia"/>
          <w:color w:val="000000"/>
          <w:sz w:val="24"/>
          <w:szCs w:val="24"/>
        </w:rPr>
        <w:t>框架：铝板</w:t>
      </w:r>
    </w:p>
    <w:p w:rsidR="00431E1B" w:rsidRPr="00A97486" w:rsidRDefault="00431E1B" w:rsidP="00E211A5">
      <w:pPr>
        <w:pStyle w:val="a6"/>
        <w:numPr>
          <w:ilvl w:val="0"/>
          <w:numId w:val="10"/>
        </w:numPr>
        <w:tabs>
          <w:tab w:val="clear" w:pos="1320"/>
          <w:tab w:val="clear" w:pos="4153"/>
          <w:tab w:val="left" w:pos="851"/>
          <w:tab w:val="center" w:pos="2340"/>
        </w:tabs>
        <w:spacing w:line="360" w:lineRule="auto"/>
        <w:ind w:left="567" w:hanging="283"/>
        <w:rPr>
          <w:rFonts w:ascii="宋体" w:hAnsi="宋体"/>
          <w:color w:val="000000"/>
          <w:sz w:val="24"/>
          <w:szCs w:val="24"/>
        </w:rPr>
      </w:pPr>
      <w:r w:rsidRPr="00A97486">
        <w:rPr>
          <w:rFonts w:ascii="宋体" w:hAnsi="宋体" w:hint="eastAsia"/>
          <w:color w:val="000000"/>
          <w:sz w:val="24"/>
          <w:szCs w:val="24"/>
        </w:rPr>
        <w:t>内螺纹铜管与铜散热片间机械胀紧</w:t>
      </w:r>
    </w:p>
    <w:p w:rsidR="00431E1B" w:rsidRPr="00A97486" w:rsidRDefault="00431E1B" w:rsidP="00E211A5">
      <w:pPr>
        <w:pStyle w:val="a6"/>
        <w:numPr>
          <w:ilvl w:val="0"/>
          <w:numId w:val="10"/>
        </w:numPr>
        <w:tabs>
          <w:tab w:val="clear" w:pos="1320"/>
          <w:tab w:val="clear" w:pos="4153"/>
          <w:tab w:val="left" w:pos="851"/>
          <w:tab w:val="center" w:pos="2340"/>
        </w:tabs>
        <w:spacing w:line="360" w:lineRule="auto"/>
        <w:ind w:left="567" w:hanging="283"/>
        <w:rPr>
          <w:rFonts w:ascii="宋体" w:hAnsi="宋体"/>
          <w:color w:val="000000"/>
          <w:sz w:val="24"/>
          <w:szCs w:val="24"/>
        </w:rPr>
      </w:pPr>
      <w:r w:rsidRPr="00A97486">
        <w:rPr>
          <w:rFonts w:ascii="宋体" w:hAnsi="宋体" w:hint="eastAsia"/>
          <w:color w:val="000000"/>
          <w:sz w:val="24"/>
          <w:szCs w:val="24"/>
        </w:rPr>
        <w:t>每个空调机组中的数量：2</w:t>
      </w:r>
    </w:p>
    <w:p w:rsidR="00B2798D" w:rsidRPr="00A97486" w:rsidRDefault="00BC7178" w:rsidP="00B2798D">
      <w:pPr>
        <w:pStyle w:val="a6"/>
        <w:tabs>
          <w:tab w:val="clear" w:pos="4153"/>
          <w:tab w:val="left" w:pos="851"/>
          <w:tab w:val="center" w:pos="2340"/>
        </w:tabs>
        <w:spacing w:line="360" w:lineRule="auto"/>
        <w:ind w:left="284"/>
        <w:jc w:val="center"/>
        <w:rPr>
          <w:rFonts w:ascii="宋体" w:hAnsi="宋体"/>
          <w:color w:val="000000"/>
          <w:sz w:val="24"/>
          <w:szCs w:val="24"/>
        </w:rPr>
      </w:pPr>
      <w:r w:rsidRPr="00A97486">
        <w:rPr>
          <w:noProof/>
        </w:rPr>
        <w:drawing>
          <wp:inline distT="0" distB="0" distL="0" distR="0">
            <wp:extent cx="4045789" cy="1523790"/>
            <wp:effectExtent l="0" t="0" r="0" b="0"/>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7" cstate="print"/>
                    <a:srcRect t="6841"/>
                    <a:stretch>
                      <a:fillRect/>
                    </a:stretch>
                  </pic:blipFill>
                  <pic:spPr bwMode="auto">
                    <a:xfrm>
                      <a:off x="0" y="0"/>
                      <a:ext cx="4045449" cy="1523662"/>
                    </a:xfrm>
                    <a:prstGeom prst="rect">
                      <a:avLst/>
                    </a:prstGeom>
                    <a:noFill/>
                    <a:ln w="9525">
                      <a:noFill/>
                      <a:miter lim="800000"/>
                      <a:headEnd/>
                      <a:tailEnd/>
                    </a:ln>
                  </pic:spPr>
                </pic:pic>
              </a:graphicData>
            </a:graphic>
          </wp:inline>
        </w:drawing>
      </w:r>
    </w:p>
    <w:p w:rsidR="00431E1B" w:rsidRPr="00A97486" w:rsidRDefault="00431E1B" w:rsidP="006C2B1F">
      <w:pPr>
        <w:pStyle w:val="aff4"/>
        <w:numPr>
          <w:ilvl w:val="4"/>
          <w:numId w:val="60"/>
        </w:numPr>
        <w:spacing w:line="360" w:lineRule="auto"/>
        <w:ind w:left="1152" w:hangingChars="480" w:hanging="1152"/>
        <w:outlineLvl w:val="4"/>
        <w:rPr>
          <w:sz w:val="24"/>
        </w:rPr>
      </w:pPr>
      <w:r w:rsidRPr="00A97486">
        <w:rPr>
          <w:rFonts w:hint="eastAsia"/>
          <w:sz w:val="24"/>
        </w:rPr>
        <w:t>节流装置</w:t>
      </w:r>
    </w:p>
    <w:p w:rsidR="00431E1B" w:rsidRPr="00A97486" w:rsidRDefault="00431E1B" w:rsidP="00E211A5">
      <w:pPr>
        <w:pStyle w:val="a6"/>
        <w:numPr>
          <w:ilvl w:val="0"/>
          <w:numId w:val="10"/>
        </w:numPr>
        <w:tabs>
          <w:tab w:val="clear" w:pos="1320"/>
          <w:tab w:val="clear" w:pos="4153"/>
          <w:tab w:val="left" w:pos="851"/>
          <w:tab w:val="center" w:pos="2340"/>
        </w:tabs>
        <w:spacing w:line="360" w:lineRule="auto"/>
        <w:ind w:left="567" w:hanging="283"/>
        <w:rPr>
          <w:rFonts w:ascii="宋体" w:hAnsi="宋体"/>
          <w:sz w:val="24"/>
          <w:szCs w:val="24"/>
        </w:rPr>
      </w:pPr>
      <w:r w:rsidRPr="00A97486">
        <w:rPr>
          <w:rFonts w:ascii="宋体" w:hAnsi="宋体" w:hint="eastAsia"/>
          <w:sz w:val="24"/>
          <w:szCs w:val="24"/>
        </w:rPr>
        <w:t>型号：</w:t>
      </w:r>
      <w:r w:rsidR="005E3846" w:rsidRPr="00A97486">
        <w:rPr>
          <w:rFonts w:ascii="宋体" w:hAnsi="宋体" w:hint="eastAsia"/>
          <w:sz w:val="24"/>
          <w:szCs w:val="24"/>
        </w:rPr>
        <w:t>ETS 6</w:t>
      </w:r>
      <w:r w:rsidR="00DD727A" w:rsidRPr="00A97486">
        <w:rPr>
          <w:rFonts w:ascii="宋体" w:hAnsi="宋体" w:hint="eastAsia"/>
          <w:sz w:val="24"/>
          <w:szCs w:val="24"/>
        </w:rPr>
        <w:t>-</w:t>
      </w:r>
      <w:r w:rsidR="005B1F27" w:rsidRPr="00A97486">
        <w:rPr>
          <w:rFonts w:ascii="宋体" w:hAnsi="宋体"/>
          <w:sz w:val="24"/>
          <w:szCs w:val="24"/>
        </w:rPr>
        <w:t>25</w:t>
      </w:r>
    </w:p>
    <w:p w:rsidR="00431E1B" w:rsidRPr="00A97486" w:rsidRDefault="00431E1B" w:rsidP="00E211A5">
      <w:pPr>
        <w:pStyle w:val="a6"/>
        <w:numPr>
          <w:ilvl w:val="0"/>
          <w:numId w:val="10"/>
        </w:numPr>
        <w:tabs>
          <w:tab w:val="clear" w:pos="1320"/>
          <w:tab w:val="clear" w:pos="4153"/>
          <w:tab w:val="left" w:pos="851"/>
          <w:tab w:val="center" w:pos="2340"/>
        </w:tabs>
        <w:spacing w:line="360" w:lineRule="auto"/>
        <w:ind w:left="567" w:hanging="283"/>
        <w:rPr>
          <w:rFonts w:ascii="宋体" w:hAnsi="宋体"/>
          <w:sz w:val="24"/>
          <w:szCs w:val="24"/>
        </w:rPr>
      </w:pPr>
      <w:r w:rsidRPr="00A97486">
        <w:rPr>
          <w:rFonts w:ascii="宋体" w:hAnsi="宋体" w:hint="eastAsia"/>
          <w:sz w:val="24"/>
          <w:szCs w:val="24"/>
        </w:rPr>
        <w:t>节流装置：</w:t>
      </w:r>
      <w:r w:rsidR="00BC0860" w:rsidRPr="00A97486">
        <w:rPr>
          <w:rFonts w:ascii="宋体" w:hAnsi="宋体" w:hint="eastAsia"/>
          <w:sz w:val="24"/>
          <w:szCs w:val="24"/>
        </w:rPr>
        <w:t>电子</w:t>
      </w:r>
      <w:r w:rsidRPr="00A97486">
        <w:rPr>
          <w:rFonts w:ascii="宋体" w:hAnsi="宋体" w:hint="eastAsia"/>
          <w:sz w:val="24"/>
          <w:szCs w:val="24"/>
        </w:rPr>
        <w:t>膨胀阀</w:t>
      </w:r>
      <w:r w:rsidR="00BC0860" w:rsidRPr="00A97486">
        <w:rPr>
          <w:rFonts w:ascii="宋体" w:hAnsi="宋体" w:hint="eastAsia"/>
          <w:sz w:val="24"/>
          <w:szCs w:val="24"/>
        </w:rPr>
        <w:t>（图片）</w:t>
      </w:r>
    </w:p>
    <w:p w:rsidR="00431E1B" w:rsidRPr="00A97486" w:rsidRDefault="00431E1B" w:rsidP="00E211A5">
      <w:pPr>
        <w:pStyle w:val="a6"/>
        <w:numPr>
          <w:ilvl w:val="0"/>
          <w:numId w:val="10"/>
        </w:numPr>
        <w:tabs>
          <w:tab w:val="clear" w:pos="1320"/>
          <w:tab w:val="clear" w:pos="4153"/>
          <w:tab w:val="left" w:pos="851"/>
          <w:tab w:val="center" w:pos="2340"/>
        </w:tabs>
        <w:spacing w:line="360" w:lineRule="auto"/>
        <w:ind w:left="567" w:hanging="283"/>
        <w:rPr>
          <w:rFonts w:ascii="宋体" w:hAnsi="宋体"/>
          <w:sz w:val="24"/>
          <w:szCs w:val="24"/>
        </w:rPr>
      </w:pPr>
      <w:r w:rsidRPr="00A97486">
        <w:rPr>
          <w:rFonts w:ascii="宋体" w:hAnsi="宋体" w:hint="eastAsia"/>
          <w:sz w:val="24"/>
          <w:szCs w:val="24"/>
        </w:rPr>
        <w:t>每个空调机组中的数量：</w:t>
      </w:r>
      <w:r w:rsidR="005B1F27" w:rsidRPr="00A97486">
        <w:rPr>
          <w:rFonts w:ascii="宋体" w:hAnsi="宋体"/>
          <w:sz w:val="24"/>
          <w:szCs w:val="24"/>
        </w:rPr>
        <w:t>2</w:t>
      </w:r>
    </w:p>
    <w:p w:rsidR="00B2798D" w:rsidRPr="00A97486" w:rsidRDefault="00BC7178" w:rsidP="00B2798D">
      <w:pPr>
        <w:pStyle w:val="a6"/>
        <w:tabs>
          <w:tab w:val="clear" w:pos="4153"/>
          <w:tab w:val="left" w:pos="851"/>
          <w:tab w:val="center" w:pos="2340"/>
        </w:tabs>
        <w:spacing w:line="360" w:lineRule="auto"/>
        <w:jc w:val="center"/>
        <w:rPr>
          <w:rFonts w:ascii="宋体" w:hAnsi="宋体"/>
          <w:color w:val="000000"/>
          <w:sz w:val="24"/>
          <w:szCs w:val="24"/>
        </w:rPr>
      </w:pPr>
      <w:r w:rsidRPr="00A97486">
        <w:rPr>
          <w:noProof/>
        </w:rPr>
        <w:drawing>
          <wp:inline distT="0" distB="0" distL="0" distR="0">
            <wp:extent cx="1871932" cy="1548203"/>
            <wp:effectExtent l="0" t="0" r="0" b="0"/>
            <wp:docPr id="6" name="图片 6" descr="QQ截图20160517162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QQ截图20160517162512"/>
                    <pic:cNvPicPr>
                      <a:picLocks noChangeAspect="1" noChangeArrowheads="1"/>
                    </pic:cNvPicPr>
                  </pic:nvPicPr>
                  <pic:blipFill>
                    <a:blip r:embed="rId18" cstate="print"/>
                    <a:srcRect/>
                    <a:stretch>
                      <a:fillRect/>
                    </a:stretch>
                  </pic:blipFill>
                  <pic:spPr bwMode="auto">
                    <a:xfrm>
                      <a:off x="0" y="0"/>
                      <a:ext cx="1872147" cy="1548381"/>
                    </a:xfrm>
                    <a:prstGeom prst="rect">
                      <a:avLst/>
                    </a:prstGeom>
                    <a:noFill/>
                    <a:ln w="9525">
                      <a:noFill/>
                      <a:miter lim="800000"/>
                      <a:headEnd/>
                      <a:tailEnd/>
                    </a:ln>
                  </pic:spPr>
                </pic:pic>
              </a:graphicData>
            </a:graphic>
          </wp:inline>
        </w:drawing>
      </w:r>
    </w:p>
    <w:p w:rsidR="00431E1B" w:rsidRPr="00A97486" w:rsidRDefault="00A70A11" w:rsidP="006C2B1F">
      <w:pPr>
        <w:pStyle w:val="aff4"/>
        <w:numPr>
          <w:ilvl w:val="4"/>
          <w:numId w:val="60"/>
        </w:numPr>
        <w:spacing w:line="360" w:lineRule="auto"/>
        <w:ind w:left="1152" w:hangingChars="480" w:hanging="1152"/>
        <w:outlineLvl w:val="4"/>
        <w:rPr>
          <w:sz w:val="24"/>
        </w:rPr>
      </w:pPr>
      <w:r w:rsidRPr="00A97486">
        <w:rPr>
          <w:rFonts w:hint="eastAsia"/>
          <w:sz w:val="24"/>
        </w:rPr>
        <w:t>双向</w:t>
      </w:r>
      <w:r w:rsidR="00431E1B" w:rsidRPr="00A97486">
        <w:rPr>
          <w:rFonts w:hint="eastAsia"/>
          <w:sz w:val="24"/>
        </w:rPr>
        <w:t>干燥过滤器</w:t>
      </w:r>
    </w:p>
    <w:p w:rsidR="00A70A11" w:rsidRPr="00A97486" w:rsidRDefault="00431E1B" w:rsidP="00E211A5">
      <w:pPr>
        <w:pStyle w:val="a6"/>
        <w:numPr>
          <w:ilvl w:val="0"/>
          <w:numId w:val="10"/>
        </w:numPr>
        <w:tabs>
          <w:tab w:val="clear" w:pos="1320"/>
          <w:tab w:val="clear" w:pos="4153"/>
          <w:tab w:val="left" w:pos="851"/>
          <w:tab w:val="center" w:pos="2340"/>
        </w:tabs>
        <w:spacing w:line="360" w:lineRule="auto"/>
        <w:ind w:left="567" w:hanging="283"/>
        <w:rPr>
          <w:rFonts w:ascii="宋体" w:hAnsi="宋体"/>
          <w:sz w:val="24"/>
          <w:szCs w:val="24"/>
        </w:rPr>
      </w:pPr>
      <w:r w:rsidRPr="00A97486">
        <w:rPr>
          <w:rFonts w:ascii="宋体" w:hAnsi="宋体" w:hint="eastAsia"/>
          <w:sz w:val="24"/>
          <w:szCs w:val="24"/>
        </w:rPr>
        <w:t>型号：</w:t>
      </w:r>
      <w:r w:rsidR="00B43510" w:rsidRPr="00A97486">
        <w:rPr>
          <w:rFonts w:ascii="宋体" w:hAnsi="宋体"/>
          <w:sz w:val="24"/>
          <w:szCs w:val="24"/>
        </w:rPr>
        <w:t>DMB165S  023Z1444</w:t>
      </w:r>
    </w:p>
    <w:p w:rsidR="00431E1B" w:rsidRPr="00A97486" w:rsidRDefault="00431E1B" w:rsidP="00E211A5">
      <w:pPr>
        <w:pStyle w:val="a6"/>
        <w:numPr>
          <w:ilvl w:val="0"/>
          <w:numId w:val="10"/>
        </w:numPr>
        <w:tabs>
          <w:tab w:val="clear" w:pos="1320"/>
          <w:tab w:val="clear" w:pos="4153"/>
          <w:tab w:val="left" w:pos="851"/>
          <w:tab w:val="center" w:pos="2340"/>
        </w:tabs>
        <w:spacing w:line="360" w:lineRule="auto"/>
        <w:ind w:left="567" w:hanging="283"/>
        <w:rPr>
          <w:rFonts w:ascii="宋体" w:hAnsi="宋体"/>
          <w:color w:val="000000"/>
          <w:sz w:val="24"/>
          <w:szCs w:val="24"/>
        </w:rPr>
      </w:pPr>
      <w:r w:rsidRPr="00A97486">
        <w:rPr>
          <w:rFonts w:ascii="宋体" w:hAnsi="宋体" w:hint="eastAsia"/>
          <w:color w:val="000000"/>
          <w:sz w:val="24"/>
          <w:szCs w:val="24"/>
        </w:rPr>
        <w:t>每个空调机组中的数量：2</w:t>
      </w:r>
    </w:p>
    <w:p w:rsidR="00B2798D" w:rsidRPr="00A97486" w:rsidRDefault="00BC7178" w:rsidP="00C47453">
      <w:pPr>
        <w:pStyle w:val="a6"/>
        <w:tabs>
          <w:tab w:val="clear" w:pos="4153"/>
          <w:tab w:val="left" w:pos="851"/>
          <w:tab w:val="center" w:pos="2340"/>
        </w:tabs>
        <w:spacing w:line="360" w:lineRule="auto"/>
        <w:jc w:val="center"/>
        <w:rPr>
          <w:rFonts w:ascii="宋体" w:hAnsi="宋体"/>
          <w:color w:val="000000"/>
          <w:sz w:val="24"/>
          <w:szCs w:val="24"/>
        </w:rPr>
      </w:pPr>
      <w:r w:rsidRPr="00A97486">
        <w:rPr>
          <w:noProof/>
        </w:rPr>
        <w:lastRenderedPageBreak/>
        <w:drawing>
          <wp:inline distT="0" distB="0" distL="0" distR="0">
            <wp:extent cx="2674188" cy="1045701"/>
            <wp:effectExtent l="0" t="0" r="0" b="0"/>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9" cstate="print"/>
                    <a:srcRect/>
                    <a:stretch>
                      <a:fillRect/>
                    </a:stretch>
                  </pic:blipFill>
                  <pic:spPr bwMode="auto">
                    <a:xfrm>
                      <a:off x="0" y="0"/>
                      <a:ext cx="2674041" cy="1045644"/>
                    </a:xfrm>
                    <a:prstGeom prst="rect">
                      <a:avLst/>
                    </a:prstGeom>
                    <a:noFill/>
                    <a:ln w="9525">
                      <a:noFill/>
                      <a:miter lim="800000"/>
                      <a:headEnd/>
                      <a:tailEnd/>
                    </a:ln>
                  </pic:spPr>
                </pic:pic>
              </a:graphicData>
            </a:graphic>
          </wp:inline>
        </w:drawing>
      </w:r>
    </w:p>
    <w:p w:rsidR="00431E1B" w:rsidRPr="00A97486" w:rsidRDefault="00431E1B" w:rsidP="006C2B1F">
      <w:pPr>
        <w:pStyle w:val="aff4"/>
        <w:numPr>
          <w:ilvl w:val="4"/>
          <w:numId w:val="60"/>
        </w:numPr>
        <w:spacing w:line="360" w:lineRule="auto"/>
        <w:ind w:left="1152" w:hangingChars="480" w:hanging="1152"/>
        <w:outlineLvl w:val="4"/>
        <w:rPr>
          <w:sz w:val="24"/>
        </w:rPr>
      </w:pPr>
      <w:r w:rsidRPr="00A97486">
        <w:rPr>
          <w:rFonts w:hint="eastAsia"/>
          <w:sz w:val="24"/>
        </w:rPr>
        <w:t>高压压力开关</w:t>
      </w:r>
    </w:p>
    <w:p w:rsidR="00431E1B" w:rsidRPr="00A97486" w:rsidRDefault="00431E1B" w:rsidP="00E211A5">
      <w:pPr>
        <w:pStyle w:val="a6"/>
        <w:numPr>
          <w:ilvl w:val="0"/>
          <w:numId w:val="10"/>
        </w:numPr>
        <w:tabs>
          <w:tab w:val="clear" w:pos="1320"/>
          <w:tab w:val="clear" w:pos="4153"/>
          <w:tab w:val="left" w:pos="851"/>
          <w:tab w:val="center" w:pos="2340"/>
        </w:tabs>
        <w:spacing w:line="360" w:lineRule="auto"/>
        <w:ind w:left="567" w:hanging="283"/>
        <w:rPr>
          <w:rFonts w:ascii="宋体" w:hAnsi="宋体"/>
          <w:color w:val="000000"/>
          <w:sz w:val="24"/>
          <w:szCs w:val="24"/>
        </w:rPr>
      </w:pPr>
      <w:r w:rsidRPr="00A97486">
        <w:rPr>
          <w:rFonts w:ascii="宋体" w:hAnsi="宋体" w:hint="eastAsia"/>
          <w:color w:val="000000"/>
          <w:sz w:val="24"/>
          <w:szCs w:val="24"/>
        </w:rPr>
        <w:t>动作值</w:t>
      </w:r>
      <w:r w:rsidR="006E38BC" w:rsidRPr="00A97486">
        <w:rPr>
          <w:rFonts w:ascii="宋体" w:hAnsi="宋体" w:hint="eastAsia"/>
          <w:color w:val="000000"/>
          <w:sz w:val="24"/>
          <w:szCs w:val="24"/>
        </w:rPr>
        <w:t>：</w:t>
      </w:r>
      <w:r w:rsidRPr="00A97486">
        <w:rPr>
          <w:rFonts w:ascii="宋体" w:hAnsi="宋体" w:hint="eastAsia"/>
          <w:color w:val="000000"/>
          <w:sz w:val="24"/>
          <w:szCs w:val="24"/>
        </w:rPr>
        <w:t xml:space="preserve">电路断开3.00±0.1 </w:t>
      </w:r>
      <w:r w:rsidRPr="00A97486">
        <w:rPr>
          <w:rFonts w:ascii="宋体" w:hAnsi="宋体"/>
          <w:color w:val="000000"/>
          <w:sz w:val="24"/>
          <w:szCs w:val="24"/>
        </w:rPr>
        <w:t>MPa</w:t>
      </w:r>
    </w:p>
    <w:p w:rsidR="00431E1B" w:rsidRPr="00A97486" w:rsidRDefault="00431E1B" w:rsidP="006E38BC">
      <w:pPr>
        <w:pStyle w:val="a6"/>
        <w:spacing w:line="360" w:lineRule="auto"/>
        <w:ind w:firstLineChars="750" w:firstLine="1800"/>
        <w:rPr>
          <w:rFonts w:ascii="宋体" w:hAnsi="宋体"/>
          <w:color w:val="000000"/>
          <w:sz w:val="24"/>
          <w:szCs w:val="24"/>
        </w:rPr>
      </w:pPr>
      <w:r w:rsidRPr="00A97486">
        <w:rPr>
          <w:rFonts w:ascii="宋体" w:hAnsi="宋体" w:hint="eastAsia"/>
          <w:color w:val="000000"/>
          <w:sz w:val="24"/>
          <w:szCs w:val="24"/>
        </w:rPr>
        <w:t>电路接通</w:t>
      </w:r>
      <w:r w:rsidRPr="00A97486">
        <w:rPr>
          <w:rFonts w:ascii="宋体" w:hAnsi="宋体"/>
          <w:color w:val="000000"/>
          <w:sz w:val="24"/>
          <w:szCs w:val="24"/>
        </w:rPr>
        <w:t xml:space="preserve">  2.4</w:t>
      </w:r>
      <w:r w:rsidRPr="00A97486">
        <w:rPr>
          <w:rFonts w:ascii="宋体" w:hAnsi="宋体" w:hint="eastAsia"/>
          <w:color w:val="000000"/>
          <w:sz w:val="24"/>
          <w:szCs w:val="24"/>
        </w:rPr>
        <w:t>0±</w:t>
      </w:r>
      <w:r w:rsidRPr="00A97486">
        <w:rPr>
          <w:rFonts w:ascii="宋体" w:hAnsi="宋体"/>
          <w:color w:val="000000"/>
          <w:sz w:val="24"/>
          <w:szCs w:val="24"/>
        </w:rPr>
        <w:t>0.1MPa</w:t>
      </w:r>
    </w:p>
    <w:p w:rsidR="00431E1B" w:rsidRPr="00A97486" w:rsidRDefault="00431E1B" w:rsidP="00E211A5">
      <w:pPr>
        <w:pStyle w:val="a6"/>
        <w:numPr>
          <w:ilvl w:val="0"/>
          <w:numId w:val="10"/>
        </w:numPr>
        <w:tabs>
          <w:tab w:val="clear" w:pos="1320"/>
          <w:tab w:val="clear" w:pos="4153"/>
          <w:tab w:val="left" w:pos="851"/>
          <w:tab w:val="center" w:pos="2340"/>
        </w:tabs>
        <w:spacing w:line="360" w:lineRule="auto"/>
        <w:ind w:left="567" w:hanging="283"/>
        <w:rPr>
          <w:rFonts w:ascii="宋体" w:hAnsi="宋体"/>
          <w:color w:val="000000"/>
          <w:sz w:val="24"/>
          <w:szCs w:val="24"/>
        </w:rPr>
      </w:pPr>
      <w:r w:rsidRPr="00A97486">
        <w:rPr>
          <w:rFonts w:ascii="宋体" w:hAnsi="宋体" w:hint="eastAsia"/>
          <w:color w:val="000000"/>
          <w:sz w:val="24"/>
          <w:szCs w:val="24"/>
        </w:rPr>
        <w:t>每个空调机组中的数量：2</w:t>
      </w:r>
    </w:p>
    <w:p w:rsidR="00C47453" w:rsidRPr="00A97486" w:rsidRDefault="00BC7178" w:rsidP="008E0BDC">
      <w:pPr>
        <w:pStyle w:val="a6"/>
        <w:tabs>
          <w:tab w:val="clear" w:pos="4153"/>
          <w:tab w:val="left" w:pos="851"/>
          <w:tab w:val="center" w:pos="2340"/>
        </w:tabs>
        <w:spacing w:line="360" w:lineRule="auto"/>
        <w:jc w:val="center"/>
        <w:rPr>
          <w:rFonts w:ascii="宋体" w:hAnsi="宋体"/>
          <w:color w:val="000000"/>
          <w:sz w:val="24"/>
          <w:szCs w:val="24"/>
        </w:rPr>
      </w:pPr>
      <w:r w:rsidRPr="00A97486">
        <w:rPr>
          <w:noProof/>
        </w:rPr>
        <w:drawing>
          <wp:inline distT="0" distB="0" distL="0" distR="0">
            <wp:extent cx="3735070" cy="2372360"/>
            <wp:effectExtent l="19050" t="0" r="0" b="0"/>
            <wp:docPr id="8" name="图片 8" descr="HS200-837-0026-S1-RA-借用上海11号南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S200-837-0026-S1-RA-借用上海11号南线"/>
                    <pic:cNvPicPr>
                      <a:picLocks noChangeAspect="1" noChangeArrowheads="1"/>
                    </pic:cNvPicPr>
                  </pic:nvPicPr>
                  <pic:blipFill>
                    <a:blip r:embed="rId20" cstate="print"/>
                    <a:srcRect l="3676" t="6186" r="36771" b="18346"/>
                    <a:stretch>
                      <a:fillRect/>
                    </a:stretch>
                  </pic:blipFill>
                  <pic:spPr bwMode="auto">
                    <a:xfrm>
                      <a:off x="0" y="0"/>
                      <a:ext cx="3735070" cy="2372360"/>
                    </a:xfrm>
                    <a:prstGeom prst="rect">
                      <a:avLst/>
                    </a:prstGeom>
                    <a:noFill/>
                    <a:ln w="9525">
                      <a:noFill/>
                      <a:miter lim="800000"/>
                      <a:headEnd/>
                      <a:tailEnd/>
                    </a:ln>
                  </pic:spPr>
                </pic:pic>
              </a:graphicData>
            </a:graphic>
          </wp:inline>
        </w:drawing>
      </w:r>
    </w:p>
    <w:p w:rsidR="005B1F27" w:rsidRPr="00A97486" w:rsidRDefault="005B1F27" w:rsidP="005B1F27">
      <w:pPr>
        <w:pStyle w:val="a6"/>
        <w:tabs>
          <w:tab w:val="clear" w:pos="4153"/>
          <w:tab w:val="left" w:pos="851"/>
          <w:tab w:val="center" w:pos="2340"/>
        </w:tabs>
        <w:spacing w:line="360" w:lineRule="auto"/>
        <w:rPr>
          <w:rFonts w:ascii="宋体" w:hAnsi="宋体"/>
          <w:color w:val="000000"/>
          <w:sz w:val="24"/>
          <w:szCs w:val="24"/>
        </w:rPr>
      </w:pPr>
      <w:r w:rsidRPr="00A97486">
        <w:rPr>
          <w:rFonts w:ascii="宋体" w:hAnsi="宋体" w:hint="eastAsia"/>
          <w:color w:val="000000"/>
          <w:sz w:val="24"/>
          <w:szCs w:val="24"/>
        </w:rPr>
        <w:t>手动复位压力开关</w:t>
      </w:r>
    </w:p>
    <w:p w:rsidR="0080452F" w:rsidRPr="00A97486" w:rsidRDefault="0080452F" w:rsidP="0080452F">
      <w:pPr>
        <w:pStyle w:val="a6"/>
        <w:numPr>
          <w:ilvl w:val="0"/>
          <w:numId w:val="10"/>
        </w:numPr>
        <w:tabs>
          <w:tab w:val="clear" w:pos="1320"/>
          <w:tab w:val="clear" w:pos="4153"/>
          <w:tab w:val="left" w:pos="851"/>
          <w:tab w:val="center" w:pos="2340"/>
        </w:tabs>
        <w:spacing w:line="360" w:lineRule="auto"/>
        <w:ind w:left="567" w:hanging="283"/>
        <w:rPr>
          <w:rFonts w:ascii="宋体" w:hAnsi="宋体"/>
          <w:color w:val="000000"/>
          <w:sz w:val="24"/>
          <w:szCs w:val="24"/>
        </w:rPr>
      </w:pPr>
      <w:r w:rsidRPr="00A97486">
        <w:rPr>
          <w:rFonts w:ascii="宋体" w:hAnsi="宋体" w:hint="eastAsia"/>
          <w:color w:val="000000"/>
          <w:sz w:val="24"/>
          <w:szCs w:val="24"/>
        </w:rPr>
        <w:t>动作值：电路断开3.</w:t>
      </w:r>
      <w:r w:rsidR="007577C0" w:rsidRPr="00A97486">
        <w:rPr>
          <w:rFonts w:ascii="宋体" w:hAnsi="宋体"/>
          <w:color w:val="000000"/>
          <w:sz w:val="24"/>
          <w:szCs w:val="24"/>
        </w:rPr>
        <w:t>25</w:t>
      </w:r>
      <w:r w:rsidRPr="00A97486">
        <w:rPr>
          <w:rFonts w:ascii="宋体" w:hAnsi="宋体" w:hint="eastAsia"/>
          <w:color w:val="000000"/>
          <w:sz w:val="24"/>
          <w:szCs w:val="24"/>
        </w:rPr>
        <w:t xml:space="preserve">±0.1 </w:t>
      </w:r>
      <w:r w:rsidRPr="00A97486">
        <w:rPr>
          <w:rFonts w:ascii="宋体" w:hAnsi="宋体"/>
          <w:color w:val="000000"/>
          <w:sz w:val="24"/>
          <w:szCs w:val="24"/>
        </w:rPr>
        <w:t>MPa</w:t>
      </w:r>
    </w:p>
    <w:p w:rsidR="0080452F" w:rsidRPr="00A97486" w:rsidRDefault="0080452F" w:rsidP="0080452F">
      <w:pPr>
        <w:pStyle w:val="a6"/>
        <w:spacing w:line="360" w:lineRule="auto"/>
        <w:ind w:firstLineChars="750" w:firstLine="1800"/>
        <w:rPr>
          <w:rFonts w:ascii="宋体" w:hAnsi="宋体"/>
          <w:color w:val="000000"/>
          <w:sz w:val="24"/>
          <w:szCs w:val="24"/>
        </w:rPr>
      </w:pPr>
      <w:r w:rsidRPr="00A97486">
        <w:rPr>
          <w:rFonts w:ascii="宋体" w:hAnsi="宋体" w:hint="eastAsia"/>
          <w:color w:val="000000"/>
          <w:sz w:val="24"/>
          <w:szCs w:val="24"/>
        </w:rPr>
        <w:t>电路接通</w:t>
      </w:r>
      <w:r w:rsidR="007577C0" w:rsidRPr="00A97486">
        <w:rPr>
          <w:rFonts w:ascii="宋体" w:hAnsi="宋体" w:hint="eastAsia"/>
          <w:color w:val="000000"/>
          <w:sz w:val="24"/>
          <w:szCs w:val="24"/>
        </w:rPr>
        <w:t>手动复位</w:t>
      </w:r>
    </w:p>
    <w:p w:rsidR="0080452F" w:rsidRPr="00A97486" w:rsidRDefault="0080452F" w:rsidP="0080452F">
      <w:pPr>
        <w:pStyle w:val="a6"/>
        <w:numPr>
          <w:ilvl w:val="0"/>
          <w:numId w:val="10"/>
        </w:numPr>
        <w:tabs>
          <w:tab w:val="clear" w:pos="1320"/>
          <w:tab w:val="clear" w:pos="4153"/>
          <w:tab w:val="left" w:pos="851"/>
          <w:tab w:val="center" w:pos="2340"/>
        </w:tabs>
        <w:spacing w:line="360" w:lineRule="auto"/>
        <w:ind w:left="567" w:hanging="283"/>
        <w:rPr>
          <w:rFonts w:ascii="宋体" w:hAnsi="宋体"/>
          <w:color w:val="000000"/>
          <w:sz w:val="24"/>
          <w:szCs w:val="24"/>
        </w:rPr>
      </w:pPr>
      <w:r w:rsidRPr="00A97486">
        <w:rPr>
          <w:rFonts w:ascii="宋体" w:hAnsi="宋体" w:hint="eastAsia"/>
          <w:color w:val="000000"/>
          <w:sz w:val="24"/>
          <w:szCs w:val="24"/>
        </w:rPr>
        <w:t>每个空调机组中的数量：2</w:t>
      </w:r>
    </w:p>
    <w:p w:rsidR="00431E1B" w:rsidRPr="00A97486" w:rsidRDefault="00A70A11" w:rsidP="006C2B1F">
      <w:pPr>
        <w:pStyle w:val="aff4"/>
        <w:numPr>
          <w:ilvl w:val="4"/>
          <w:numId w:val="60"/>
        </w:numPr>
        <w:spacing w:line="360" w:lineRule="auto"/>
        <w:ind w:left="1152" w:hangingChars="480" w:hanging="1152"/>
        <w:outlineLvl w:val="4"/>
        <w:rPr>
          <w:sz w:val="24"/>
        </w:rPr>
      </w:pPr>
      <w:r w:rsidRPr="00A97486">
        <w:rPr>
          <w:rFonts w:hint="eastAsia"/>
          <w:sz w:val="24"/>
        </w:rPr>
        <w:t>低压传感器</w:t>
      </w:r>
    </w:p>
    <w:p w:rsidR="00B2798D" w:rsidRPr="00A97486" w:rsidRDefault="00A70A11" w:rsidP="00A70A11">
      <w:pPr>
        <w:spacing w:line="360" w:lineRule="auto"/>
        <w:ind w:firstLineChars="200" w:firstLine="480"/>
        <w:rPr>
          <w:sz w:val="24"/>
          <w:lang w:val="fr-FR"/>
        </w:rPr>
      </w:pPr>
      <w:r w:rsidRPr="00A97486">
        <w:rPr>
          <w:rFonts w:hint="eastAsia"/>
          <w:sz w:val="24"/>
          <w:lang w:val="fr-FR"/>
        </w:rPr>
        <w:t>系统中设置有低压力传感器，在控制器中可实时记录系统中吸气压力的数据，控制器可根据回气压力与回气温度对电子膨胀阀进行调节。</w:t>
      </w:r>
    </w:p>
    <w:p w:rsidR="00431E1B" w:rsidRPr="00A97486" w:rsidRDefault="00A70A11" w:rsidP="006C2B1F">
      <w:pPr>
        <w:pStyle w:val="aff4"/>
        <w:numPr>
          <w:ilvl w:val="4"/>
          <w:numId w:val="60"/>
        </w:numPr>
        <w:spacing w:line="360" w:lineRule="auto"/>
        <w:ind w:left="1152" w:hangingChars="480" w:hanging="1152"/>
        <w:outlineLvl w:val="4"/>
        <w:rPr>
          <w:sz w:val="24"/>
        </w:rPr>
      </w:pPr>
      <w:r w:rsidRPr="00A97486">
        <w:rPr>
          <w:rFonts w:hint="eastAsia"/>
          <w:sz w:val="24"/>
        </w:rPr>
        <w:t>回风</w:t>
      </w:r>
      <w:r w:rsidR="00431E1B" w:rsidRPr="00A97486">
        <w:rPr>
          <w:rFonts w:hint="eastAsia"/>
          <w:sz w:val="24"/>
        </w:rPr>
        <w:t>电动风阀</w:t>
      </w:r>
    </w:p>
    <w:p w:rsidR="00431E1B" w:rsidRPr="00A97486" w:rsidRDefault="00431E1B" w:rsidP="00E211A5">
      <w:pPr>
        <w:pStyle w:val="a6"/>
        <w:numPr>
          <w:ilvl w:val="0"/>
          <w:numId w:val="10"/>
        </w:numPr>
        <w:tabs>
          <w:tab w:val="clear" w:pos="1320"/>
          <w:tab w:val="clear" w:pos="4153"/>
          <w:tab w:val="left" w:pos="851"/>
          <w:tab w:val="center" w:pos="2340"/>
        </w:tabs>
        <w:spacing w:line="360" w:lineRule="auto"/>
        <w:ind w:left="567" w:hanging="283"/>
        <w:rPr>
          <w:rFonts w:ascii="宋体" w:hAnsi="宋体"/>
          <w:sz w:val="24"/>
          <w:szCs w:val="24"/>
        </w:rPr>
      </w:pPr>
      <w:r w:rsidRPr="00A97486">
        <w:rPr>
          <w:rFonts w:ascii="宋体" w:hAnsi="宋体" w:hint="eastAsia"/>
          <w:sz w:val="24"/>
          <w:szCs w:val="24"/>
        </w:rPr>
        <w:t>执行器型号：</w:t>
      </w:r>
      <w:r w:rsidR="00B43510" w:rsidRPr="00A97486">
        <w:rPr>
          <w:rFonts w:ascii="宋体" w:hAnsi="宋体"/>
          <w:sz w:val="24"/>
          <w:szCs w:val="24"/>
        </w:rPr>
        <w:t>LMS24-S 020E05005</w:t>
      </w:r>
    </w:p>
    <w:p w:rsidR="00431E1B" w:rsidRPr="00A97486" w:rsidRDefault="00431E1B" w:rsidP="00E211A5">
      <w:pPr>
        <w:pStyle w:val="a6"/>
        <w:numPr>
          <w:ilvl w:val="0"/>
          <w:numId w:val="10"/>
        </w:numPr>
        <w:tabs>
          <w:tab w:val="clear" w:pos="1320"/>
          <w:tab w:val="clear" w:pos="4153"/>
          <w:tab w:val="left" w:pos="851"/>
          <w:tab w:val="center" w:pos="2340"/>
        </w:tabs>
        <w:spacing w:line="360" w:lineRule="auto"/>
        <w:ind w:left="567" w:hanging="283"/>
        <w:rPr>
          <w:rFonts w:ascii="宋体" w:hAnsi="宋体"/>
          <w:color w:val="000000"/>
          <w:sz w:val="24"/>
          <w:szCs w:val="24"/>
        </w:rPr>
      </w:pPr>
      <w:r w:rsidRPr="00A97486">
        <w:rPr>
          <w:rFonts w:ascii="宋体" w:hAnsi="宋体" w:hint="eastAsia"/>
          <w:color w:val="000000"/>
          <w:sz w:val="24"/>
          <w:szCs w:val="24"/>
        </w:rPr>
        <w:t>电源：DC24V</w:t>
      </w:r>
    </w:p>
    <w:p w:rsidR="00431E1B" w:rsidRPr="00A97486" w:rsidRDefault="00431E1B" w:rsidP="00E211A5">
      <w:pPr>
        <w:pStyle w:val="a6"/>
        <w:numPr>
          <w:ilvl w:val="0"/>
          <w:numId w:val="10"/>
        </w:numPr>
        <w:tabs>
          <w:tab w:val="clear" w:pos="1320"/>
          <w:tab w:val="clear" w:pos="4153"/>
          <w:tab w:val="left" w:pos="851"/>
          <w:tab w:val="center" w:pos="2340"/>
        </w:tabs>
        <w:spacing w:line="360" w:lineRule="auto"/>
        <w:ind w:left="567" w:hanging="283"/>
        <w:rPr>
          <w:rFonts w:ascii="宋体" w:hAnsi="宋体"/>
          <w:color w:val="000000"/>
          <w:sz w:val="24"/>
          <w:szCs w:val="24"/>
        </w:rPr>
      </w:pPr>
      <w:r w:rsidRPr="00A97486">
        <w:rPr>
          <w:rFonts w:ascii="宋体" w:hAnsi="宋体" w:hint="eastAsia"/>
          <w:color w:val="000000"/>
          <w:sz w:val="24"/>
          <w:szCs w:val="24"/>
        </w:rPr>
        <w:t>运行时间：35s/90°</w:t>
      </w:r>
    </w:p>
    <w:p w:rsidR="00431E1B" w:rsidRPr="00A97486" w:rsidRDefault="00431E1B" w:rsidP="00E211A5">
      <w:pPr>
        <w:pStyle w:val="a6"/>
        <w:numPr>
          <w:ilvl w:val="0"/>
          <w:numId w:val="10"/>
        </w:numPr>
        <w:tabs>
          <w:tab w:val="clear" w:pos="1320"/>
          <w:tab w:val="clear" w:pos="4153"/>
          <w:tab w:val="left" w:pos="851"/>
          <w:tab w:val="center" w:pos="2340"/>
        </w:tabs>
        <w:spacing w:line="360" w:lineRule="auto"/>
        <w:ind w:left="567" w:hanging="283"/>
        <w:rPr>
          <w:rFonts w:ascii="宋体" w:hAnsi="宋体"/>
          <w:color w:val="000000"/>
          <w:sz w:val="24"/>
          <w:szCs w:val="24"/>
        </w:rPr>
      </w:pPr>
      <w:r w:rsidRPr="00A97486">
        <w:rPr>
          <w:rFonts w:ascii="宋体" w:hAnsi="宋体" w:hint="eastAsia"/>
          <w:color w:val="000000"/>
          <w:sz w:val="24"/>
          <w:szCs w:val="24"/>
        </w:rPr>
        <w:t>每个空调机组中电动风阀的数量：</w:t>
      </w:r>
      <w:r w:rsidR="005800E1" w:rsidRPr="00A97486">
        <w:rPr>
          <w:rFonts w:ascii="宋体" w:hAnsi="宋体"/>
          <w:color w:val="000000"/>
          <w:sz w:val="24"/>
          <w:szCs w:val="24"/>
        </w:rPr>
        <w:t>1</w:t>
      </w:r>
    </w:p>
    <w:p w:rsidR="00C47453" w:rsidRPr="00A97486" w:rsidRDefault="00BC7178" w:rsidP="00E70679">
      <w:pPr>
        <w:pStyle w:val="a6"/>
        <w:tabs>
          <w:tab w:val="clear" w:pos="4153"/>
          <w:tab w:val="left" w:pos="851"/>
          <w:tab w:val="center" w:pos="2340"/>
        </w:tabs>
        <w:spacing w:line="360" w:lineRule="auto"/>
        <w:jc w:val="center"/>
        <w:rPr>
          <w:noProof/>
        </w:rPr>
      </w:pPr>
      <w:r w:rsidRPr="00A97486">
        <w:rPr>
          <w:noProof/>
        </w:rPr>
        <w:lastRenderedPageBreak/>
        <w:drawing>
          <wp:inline distT="0" distB="0" distL="0" distR="0">
            <wp:extent cx="2777706" cy="1354580"/>
            <wp:effectExtent l="0" t="0" r="0" b="0"/>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1" cstate="print"/>
                    <a:srcRect/>
                    <a:stretch>
                      <a:fillRect/>
                    </a:stretch>
                  </pic:blipFill>
                  <pic:spPr bwMode="auto">
                    <a:xfrm>
                      <a:off x="0" y="0"/>
                      <a:ext cx="2777916" cy="1354682"/>
                    </a:xfrm>
                    <a:prstGeom prst="rect">
                      <a:avLst/>
                    </a:prstGeom>
                    <a:noFill/>
                    <a:ln w="9525">
                      <a:noFill/>
                      <a:miter lim="800000"/>
                      <a:headEnd/>
                      <a:tailEnd/>
                    </a:ln>
                  </pic:spPr>
                </pic:pic>
              </a:graphicData>
            </a:graphic>
          </wp:inline>
        </w:drawing>
      </w:r>
    </w:p>
    <w:p w:rsidR="00A70A11" w:rsidRPr="00A97486" w:rsidRDefault="00A70A11" w:rsidP="006C2B1F">
      <w:pPr>
        <w:pStyle w:val="aff4"/>
        <w:numPr>
          <w:ilvl w:val="4"/>
          <w:numId w:val="60"/>
        </w:numPr>
        <w:spacing w:line="360" w:lineRule="auto"/>
        <w:ind w:left="1152" w:hangingChars="480" w:hanging="1152"/>
        <w:outlineLvl w:val="4"/>
        <w:rPr>
          <w:sz w:val="24"/>
        </w:rPr>
      </w:pPr>
      <w:r w:rsidRPr="00A97486">
        <w:rPr>
          <w:rFonts w:hint="eastAsia"/>
          <w:sz w:val="24"/>
        </w:rPr>
        <w:t>新风电动风阀</w:t>
      </w:r>
    </w:p>
    <w:p w:rsidR="00773D05" w:rsidRPr="00A97486" w:rsidRDefault="00A70A11" w:rsidP="00A70A11">
      <w:pPr>
        <w:pStyle w:val="a6"/>
        <w:numPr>
          <w:ilvl w:val="0"/>
          <w:numId w:val="10"/>
        </w:numPr>
        <w:tabs>
          <w:tab w:val="clear" w:pos="1320"/>
          <w:tab w:val="clear" w:pos="4153"/>
          <w:tab w:val="left" w:pos="851"/>
          <w:tab w:val="center" w:pos="2340"/>
        </w:tabs>
        <w:spacing w:line="360" w:lineRule="auto"/>
        <w:ind w:left="567" w:hanging="283"/>
        <w:rPr>
          <w:rFonts w:ascii="宋体" w:hAnsi="宋体"/>
          <w:color w:val="000000"/>
          <w:sz w:val="24"/>
          <w:szCs w:val="24"/>
        </w:rPr>
      </w:pPr>
      <w:r w:rsidRPr="00A97486">
        <w:rPr>
          <w:rFonts w:ascii="宋体" w:hAnsi="宋体" w:hint="eastAsia"/>
          <w:color w:val="000000"/>
          <w:sz w:val="24"/>
          <w:szCs w:val="24"/>
        </w:rPr>
        <w:t>执行器型号：</w:t>
      </w:r>
      <w:r w:rsidR="00773D05" w:rsidRPr="00A97486">
        <w:rPr>
          <w:rFonts w:ascii="宋体" w:hAnsi="宋体"/>
          <w:color w:val="000000"/>
          <w:sz w:val="24"/>
          <w:szCs w:val="24"/>
        </w:rPr>
        <w:t>LMS24-SR/10035</w:t>
      </w:r>
    </w:p>
    <w:p w:rsidR="00A70A11" w:rsidRPr="00A97486" w:rsidRDefault="00A70A11" w:rsidP="00A70A11">
      <w:pPr>
        <w:pStyle w:val="a6"/>
        <w:numPr>
          <w:ilvl w:val="0"/>
          <w:numId w:val="10"/>
        </w:numPr>
        <w:tabs>
          <w:tab w:val="clear" w:pos="1320"/>
          <w:tab w:val="clear" w:pos="4153"/>
          <w:tab w:val="left" w:pos="851"/>
          <w:tab w:val="center" w:pos="2340"/>
        </w:tabs>
        <w:spacing w:line="360" w:lineRule="auto"/>
        <w:ind w:left="567" w:hanging="283"/>
        <w:rPr>
          <w:rFonts w:ascii="宋体" w:hAnsi="宋体"/>
          <w:color w:val="000000"/>
          <w:sz w:val="24"/>
          <w:szCs w:val="24"/>
        </w:rPr>
      </w:pPr>
      <w:r w:rsidRPr="00A97486">
        <w:rPr>
          <w:rFonts w:ascii="宋体" w:hAnsi="宋体" w:hint="eastAsia"/>
          <w:color w:val="000000"/>
          <w:sz w:val="24"/>
          <w:szCs w:val="24"/>
        </w:rPr>
        <w:t>电源：DC24V</w:t>
      </w:r>
    </w:p>
    <w:p w:rsidR="00A70A11" w:rsidRPr="00A97486" w:rsidRDefault="00A70A11" w:rsidP="00A70A11">
      <w:pPr>
        <w:pStyle w:val="a6"/>
        <w:numPr>
          <w:ilvl w:val="0"/>
          <w:numId w:val="10"/>
        </w:numPr>
        <w:tabs>
          <w:tab w:val="clear" w:pos="1320"/>
          <w:tab w:val="clear" w:pos="4153"/>
          <w:tab w:val="left" w:pos="851"/>
          <w:tab w:val="center" w:pos="2340"/>
        </w:tabs>
        <w:spacing w:line="360" w:lineRule="auto"/>
        <w:ind w:left="567" w:hanging="283"/>
        <w:rPr>
          <w:rFonts w:ascii="宋体" w:hAnsi="宋体"/>
          <w:color w:val="000000"/>
          <w:sz w:val="24"/>
          <w:szCs w:val="24"/>
        </w:rPr>
      </w:pPr>
      <w:r w:rsidRPr="00A97486">
        <w:rPr>
          <w:rFonts w:ascii="宋体" w:hAnsi="宋体" w:hint="eastAsia"/>
          <w:color w:val="000000"/>
          <w:sz w:val="24"/>
          <w:szCs w:val="24"/>
        </w:rPr>
        <w:t>运行时间：35s/90°</w:t>
      </w:r>
    </w:p>
    <w:p w:rsidR="00A70A11" w:rsidRPr="00A97486" w:rsidRDefault="00A70A11" w:rsidP="00A70A11">
      <w:pPr>
        <w:pStyle w:val="a6"/>
        <w:numPr>
          <w:ilvl w:val="0"/>
          <w:numId w:val="10"/>
        </w:numPr>
        <w:tabs>
          <w:tab w:val="clear" w:pos="1320"/>
          <w:tab w:val="clear" w:pos="4153"/>
          <w:tab w:val="left" w:pos="851"/>
          <w:tab w:val="center" w:pos="2340"/>
        </w:tabs>
        <w:spacing w:line="360" w:lineRule="auto"/>
        <w:ind w:left="567" w:hanging="283"/>
        <w:rPr>
          <w:rFonts w:ascii="宋体" w:hAnsi="宋体"/>
          <w:color w:val="000000"/>
          <w:sz w:val="24"/>
          <w:szCs w:val="24"/>
        </w:rPr>
      </w:pPr>
      <w:r w:rsidRPr="00A97486">
        <w:rPr>
          <w:rFonts w:ascii="宋体" w:hAnsi="宋体" w:hint="eastAsia"/>
          <w:color w:val="000000"/>
          <w:sz w:val="24"/>
          <w:szCs w:val="24"/>
        </w:rPr>
        <w:t>每个空调机组中电动风阀的数量：</w:t>
      </w:r>
      <w:r w:rsidR="005800E1" w:rsidRPr="00A97486">
        <w:rPr>
          <w:rFonts w:ascii="宋体" w:hAnsi="宋体"/>
          <w:color w:val="000000"/>
          <w:sz w:val="24"/>
          <w:szCs w:val="24"/>
        </w:rPr>
        <w:t>2</w:t>
      </w:r>
    </w:p>
    <w:p w:rsidR="00A70A11" w:rsidRPr="00A97486" w:rsidRDefault="00BC7178" w:rsidP="00A70A11">
      <w:pPr>
        <w:pStyle w:val="a6"/>
        <w:tabs>
          <w:tab w:val="clear" w:pos="4153"/>
          <w:tab w:val="left" w:pos="851"/>
          <w:tab w:val="center" w:pos="2340"/>
        </w:tabs>
        <w:spacing w:line="360" w:lineRule="auto"/>
        <w:jc w:val="center"/>
        <w:rPr>
          <w:noProof/>
        </w:rPr>
      </w:pPr>
      <w:r w:rsidRPr="00A97486">
        <w:rPr>
          <w:noProof/>
        </w:rPr>
        <w:drawing>
          <wp:inline distT="0" distB="0" distL="0" distR="0">
            <wp:extent cx="3286664" cy="1602779"/>
            <wp:effectExtent l="0" t="0" r="0" b="0"/>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2" cstate="print"/>
                    <a:srcRect/>
                    <a:stretch>
                      <a:fillRect/>
                    </a:stretch>
                  </pic:blipFill>
                  <pic:spPr bwMode="auto">
                    <a:xfrm>
                      <a:off x="0" y="0"/>
                      <a:ext cx="3286914" cy="1602901"/>
                    </a:xfrm>
                    <a:prstGeom prst="rect">
                      <a:avLst/>
                    </a:prstGeom>
                    <a:noFill/>
                    <a:ln w="9525">
                      <a:noFill/>
                      <a:miter lim="800000"/>
                      <a:headEnd/>
                      <a:tailEnd/>
                    </a:ln>
                  </pic:spPr>
                </pic:pic>
              </a:graphicData>
            </a:graphic>
          </wp:inline>
        </w:drawing>
      </w:r>
    </w:p>
    <w:p w:rsidR="00A70A11" w:rsidRPr="00A97486" w:rsidRDefault="00A70A11" w:rsidP="00E70679">
      <w:pPr>
        <w:pStyle w:val="a6"/>
        <w:tabs>
          <w:tab w:val="clear" w:pos="4153"/>
          <w:tab w:val="left" w:pos="851"/>
          <w:tab w:val="center" w:pos="2340"/>
        </w:tabs>
        <w:spacing w:line="360" w:lineRule="auto"/>
        <w:jc w:val="center"/>
        <w:rPr>
          <w:rFonts w:ascii="宋体" w:hAnsi="宋体"/>
          <w:color w:val="000000"/>
          <w:sz w:val="24"/>
          <w:szCs w:val="24"/>
        </w:rPr>
      </w:pPr>
    </w:p>
    <w:p w:rsidR="00431E1B" w:rsidRPr="00A97486" w:rsidRDefault="00431E1B" w:rsidP="006C2B1F">
      <w:pPr>
        <w:pStyle w:val="aff4"/>
        <w:numPr>
          <w:ilvl w:val="4"/>
          <w:numId w:val="60"/>
        </w:numPr>
        <w:spacing w:line="360" w:lineRule="auto"/>
        <w:ind w:left="1152" w:hangingChars="480" w:hanging="1152"/>
        <w:outlineLvl w:val="4"/>
        <w:rPr>
          <w:sz w:val="24"/>
        </w:rPr>
      </w:pPr>
      <w:r w:rsidRPr="00A97486">
        <w:rPr>
          <w:rFonts w:hint="eastAsia"/>
          <w:sz w:val="24"/>
        </w:rPr>
        <w:t>视液镜</w:t>
      </w:r>
    </w:p>
    <w:p w:rsidR="00431E1B" w:rsidRPr="00A97486" w:rsidRDefault="00431E1B" w:rsidP="00E211A5">
      <w:pPr>
        <w:pStyle w:val="a6"/>
        <w:numPr>
          <w:ilvl w:val="0"/>
          <w:numId w:val="10"/>
        </w:numPr>
        <w:tabs>
          <w:tab w:val="clear" w:pos="1320"/>
          <w:tab w:val="clear" w:pos="4153"/>
          <w:tab w:val="left" w:pos="851"/>
          <w:tab w:val="center" w:pos="2340"/>
        </w:tabs>
        <w:spacing w:line="360" w:lineRule="auto"/>
        <w:ind w:left="567" w:hanging="283"/>
        <w:rPr>
          <w:rFonts w:ascii="宋体" w:hAnsi="宋体"/>
          <w:color w:val="000000"/>
          <w:sz w:val="24"/>
          <w:szCs w:val="24"/>
        </w:rPr>
      </w:pPr>
      <w:r w:rsidRPr="00A97486">
        <w:rPr>
          <w:rFonts w:ascii="宋体" w:hAnsi="宋体" w:hint="eastAsia"/>
          <w:color w:val="000000"/>
          <w:sz w:val="24"/>
          <w:szCs w:val="24"/>
        </w:rPr>
        <w:t>型号：</w:t>
      </w:r>
      <w:r w:rsidR="009E2E90" w:rsidRPr="00A97486">
        <w:rPr>
          <w:rFonts w:ascii="宋体" w:hAnsi="宋体" w:hint="eastAsia"/>
          <w:color w:val="000000"/>
          <w:sz w:val="24"/>
          <w:szCs w:val="24"/>
        </w:rPr>
        <w:t>SGN16S（014-0184）</w:t>
      </w:r>
    </w:p>
    <w:p w:rsidR="00431E1B" w:rsidRPr="00A97486" w:rsidRDefault="00431E1B" w:rsidP="00E211A5">
      <w:pPr>
        <w:pStyle w:val="a6"/>
        <w:numPr>
          <w:ilvl w:val="0"/>
          <w:numId w:val="10"/>
        </w:numPr>
        <w:tabs>
          <w:tab w:val="clear" w:pos="1320"/>
          <w:tab w:val="clear" w:pos="4153"/>
          <w:tab w:val="left" w:pos="851"/>
          <w:tab w:val="center" w:pos="2340"/>
        </w:tabs>
        <w:spacing w:line="360" w:lineRule="auto"/>
        <w:ind w:left="567" w:hanging="283"/>
        <w:rPr>
          <w:rFonts w:ascii="宋体" w:hAnsi="宋体"/>
          <w:color w:val="000000"/>
          <w:sz w:val="24"/>
          <w:szCs w:val="24"/>
        </w:rPr>
      </w:pPr>
      <w:r w:rsidRPr="00A97486">
        <w:rPr>
          <w:rFonts w:ascii="宋体" w:hAnsi="宋体" w:hint="eastAsia"/>
          <w:color w:val="000000"/>
          <w:sz w:val="24"/>
          <w:szCs w:val="24"/>
        </w:rPr>
        <w:t>每个空调机组中的数量：2</w:t>
      </w:r>
    </w:p>
    <w:p w:rsidR="005178C9" w:rsidRPr="00A97486" w:rsidRDefault="005178C9" w:rsidP="00E211A5">
      <w:pPr>
        <w:pStyle w:val="a6"/>
        <w:numPr>
          <w:ilvl w:val="0"/>
          <w:numId w:val="10"/>
        </w:numPr>
        <w:tabs>
          <w:tab w:val="clear" w:pos="1320"/>
          <w:tab w:val="clear" w:pos="4153"/>
          <w:tab w:val="left" w:pos="851"/>
          <w:tab w:val="center" w:pos="2340"/>
        </w:tabs>
        <w:spacing w:line="360" w:lineRule="auto"/>
        <w:ind w:left="567" w:hanging="283"/>
        <w:rPr>
          <w:rFonts w:ascii="宋体" w:hAnsi="宋体"/>
          <w:color w:val="000000"/>
          <w:sz w:val="24"/>
          <w:szCs w:val="24"/>
        </w:rPr>
      </w:pPr>
      <w:r w:rsidRPr="00A97486">
        <w:rPr>
          <w:rFonts w:ascii="宋体" w:hAnsi="宋体"/>
          <w:color w:val="000000"/>
          <w:sz w:val="24"/>
          <w:szCs w:val="24"/>
        </w:rPr>
        <w:t>在正常情况下</w:t>
      </w:r>
      <w:r w:rsidRPr="00A97486">
        <w:rPr>
          <w:rFonts w:ascii="宋体" w:hAnsi="宋体" w:hint="eastAsia"/>
          <w:color w:val="000000"/>
          <w:sz w:val="24"/>
          <w:szCs w:val="24"/>
        </w:rPr>
        <w:t>，</w:t>
      </w:r>
      <w:r w:rsidRPr="00A97486">
        <w:rPr>
          <w:rFonts w:ascii="宋体" w:hAnsi="宋体"/>
          <w:color w:val="000000"/>
          <w:sz w:val="24"/>
          <w:szCs w:val="24"/>
        </w:rPr>
        <w:t>视液镜</w:t>
      </w:r>
      <w:r w:rsidR="007F7943" w:rsidRPr="00A97486">
        <w:rPr>
          <w:rFonts w:ascii="宋体" w:hAnsi="宋体"/>
          <w:color w:val="000000"/>
          <w:sz w:val="24"/>
          <w:szCs w:val="24"/>
        </w:rPr>
        <w:t>指示器</w:t>
      </w:r>
      <w:r w:rsidR="00E8437F" w:rsidRPr="00A97486">
        <w:rPr>
          <w:rFonts w:ascii="宋体" w:hAnsi="宋体"/>
          <w:color w:val="000000"/>
          <w:sz w:val="24"/>
          <w:szCs w:val="24"/>
        </w:rPr>
        <w:t>显示为绿色</w:t>
      </w:r>
      <w:r w:rsidR="00E8437F" w:rsidRPr="00A97486">
        <w:rPr>
          <w:rFonts w:ascii="宋体" w:hAnsi="宋体" w:hint="eastAsia"/>
          <w:color w:val="000000"/>
          <w:sz w:val="24"/>
          <w:szCs w:val="24"/>
        </w:rPr>
        <w:t>。</w:t>
      </w:r>
      <w:r w:rsidR="00E8437F" w:rsidRPr="00A97486">
        <w:rPr>
          <w:rFonts w:ascii="宋体" w:hAnsi="宋体"/>
          <w:color w:val="000000"/>
          <w:sz w:val="24"/>
          <w:szCs w:val="24"/>
        </w:rPr>
        <w:t>如果颜色变为黄色</w:t>
      </w:r>
      <w:r w:rsidR="00E8437F" w:rsidRPr="00A97486">
        <w:rPr>
          <w:rFonts w:ascii="宋体" w:hAnsi="宋体" w:hint="eastAsia"/>
          <w:color w:val="000000"/>
          <w:sz w:val="24"/>
          <w:szCs w:val="24"/>
        </w:rPr>
        <w:t>，</w:t>
      </w:r>
      <w:r w:rsidR="00E8437F" w:rsidRPr="00A97486">
        <w:rPr>
          <w:rFonts w:ascii="宋体" w:hAnsi="宋体"/>
          <w:color w:val="000000"/>
          <w:sz w:val="24"/>
          <w:szCs w:val="24"/>
        </w:rPr>
        <w:t>则必须更换干燥过滤器</w:t>
      </w:r>
      <w:r w:rsidR="00E8437F" w:rsidRPr="00A97486">
        <w:rPr>
          <w:rFonts w:ascii="宋体" w:hAnsi="宋体" w:hint="eastAsia"/>
          <w:color w:val="000000"/>
          <w:sz w:val="24"/>
          <w:szCs w:val="24"/>
        </w:rPr>
        <w:t>。</w:t>
      </w:r>
    </w:p>
    <w:p w:rsidR="00C47453" w:rsidRPr="00A97486" w:rsidRDefault="00BC7178" w:rsidP="00C47453">
      <w:pPr>
        <w:pStyle w:val="a6"/>
        <w:tabs>
          <w:tab w:val="clear" w:pos="4153"/>
          <w:tab w:val="left" w:pos="851"/>
          <w:tab w:val="center" w:pos="2340"/>
        </w:tabs>
        <w:spacing w:line="360" w:lineRule="auto"/>
        <w:jc w:val="center"/>
        <w:rPr>
          <w:rFonts w:ascii="宋体" w:hAnsi="宋体"/>
          <w:color w:val="000000"/>
          <w:sz w:val="24"/>
          <w:szCs w:val="24"/>
        </w:rPr>
      </w:pPr>
      <w:r w:rsidRPr="00A97486">
        <w:rPr>
          <w:noProof/>
        </w:rPr>
        <w:drawing>
          <wp:inline distT="0" distB="0" distL="0" distR="0">
            <wp:extent cx="3640347" cy="1555533"/>
            <wp:effectExtent l="0" t="0" r="0" b="0"/>
            <wp:docPr id="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3" cstate="print"/>
                    <a:srcRect/>
                    <a:stretch>
                      <a:fillRect/>
                    </a:stretch>
                  </pic:blipFill>
                  <pic:spPr bwMode="auto">
                    <a:xfrm>
                      <a:off x="0" y="0"/>
                      <a:ext cx="3640401" cy="1555556"/>
                    </a:xfrm>
                    <a:prstGeom prst="rect">
                      <a:avLst/>
                    </a:prstGeom>
                    <a:noFill/>
                    <a:ln w="9525">
                      <a:noFill/>
                      <a:miter lim="800000"/>
                      <a:headEnd/>
                      <a:tailEnd/>
                    </a:ln>
                  </pic:spPr>
                </pic:pic>
              </a:graphicData>
            </a:graphic>
          </wp:inline>
        </w:drawing>
      </w:r>
    </w:p>
    <w:p w:rsidR="00431E1B" w:rsidRPr="00A97486" w:rsidRDefault="00431E1B" w:rsidP="006C2B1F">
      <w:pPr>
        <w:pStyle w:val="aff4"/>
        <w:numPr>
          <w:ilvl w:val="4"/>
          <w:numId w:val="60"/>
        </w:numPr>
        <w:spacing w:line="360" w:lineRule="auto"/>
        <w:ind w:left="1152" w:hangingChars="480" w:hanging="1152"/>
        <w:outlineLvl w:val="4"/>
        <w:rPr>
          <w:sz w:val="24"/>
        </w:rPr>
      </w:pPr>
      <w:r w:rsidRPr="00A97486">
        <w:rPr>
          <w:rFonts w:hint="eastAsia"/>
          <w:sz w:val="24"/>
        </w:rPr>
        <w:t>温度传感器</w:t>
      </w:r>
    </w:p>
    <w:p w:rsidR="00431E1B" w:rsidRPr="00A97486" w:rsidRDefault="00431E1B" w:rsidP="00E211A5">
      <w:pPr>
        <w:pStyle w:val="a6"/>
        <w:numPr>
          <w:ilvl w:val="0"/>
          <w:numId w:val="10"/>
        </w:numPr>
        <w:tabs>
          <w:tab w:val="clear" w:pos="1320"/>
          <w:tab w:val="clear" w:pos="4153"/>
          <w:tab w:val="left" w:pos="851"/>
          <w:tab w:val="center" w:pos="2340"/>
        </w:tabs>
        <w:spacing w:line="360" w:lineRule="auto"/>
        <w:ind w:left="567" w:hanging="283"/>
        <w:rPr>
          <w:rFonts w:ascii="宋体" w:hAnsi="宋体"/>
          <w:color w:val="000000"/>
          <w:sz w:val="24"/>
          <w:szCs w:val="24"/>
        </w:rPr>
      </w:pPr>
      <w:r w:rsidRPr="00A97486">
        <w:rPr>
          <w:rFonts w:ascii="宋体" w:hAnsi="宋体" w:hint="eastAsia"/>
          <w:color w:val="000000"/>
          <w:sz w:val="24"/>
          <w:szCs w:val="24"/>
        </w:rPr>
        <w:t>型式：</w:t>
      </w:r>
      <w:r w:rsidR="00773D05" w:rsidRPr="00A97486">
        <w:rPr>
          <w:rFonts w:ascii="宋体" w:hAnsi="宋体" w:hint="eastAsia"/>
          <w:color w:val="000000"/>
          <w:sz w:val="24"/>
          <w:szCs w:val="24"/>
        </w:rPr>
        <w:t>NTC-10K/25℃-B</w:t>
      </w:r>
    </w:p>
    <w:p w:rsidR="00431E1B" w:rsidRPr="00A97486" w:rsidRDefault="00C244F8" w:rsidP="00E211A5">
      <w:pPr>
        <w:pStyle w:val="a6"/>
        <w:numPr>
          <w:ilvl w:val="0"/>
          <w:numId w:val="10"/>
        </w:numPr>
        <w:tabs>
          <w:tab w:val="clear" w:pos="1320"/>
          <w:tab w:val="clear" w:pos="4153"/>
          <w:tab w:val="left" w:pos="851"/>
          <w:tab w:val="center" w:pos="2340"/>
        </w:tabs>
        <w:spacing w:line="360" w:lineRule="auto"/>
        <w:ind w:left="567" w:hanging="283"/>
        <w:rPr>
          <w:rFonts w:ascii="宋体" w:hAnsi="宋体"/>
          <w:color w:val="000000"/>
          <w:sz w:val="24"/>
          <w:szCs w:val="24"/>
        </w:rPr>
      </w:pPr>
      <w:r w:rsidRPr="00A97486">
        <w:rPr>
          <w:rFonts w:ascii="宋体" w:hAnsi="宋体" w:hint="eastAsia"/>
          <w:color w:val="000000"/>
          <w:sz w:val="24"/>
          <w:szCs w:val="24"/>
        </w:rPr>
        <w:t>每个空调机组中的数量：1</w:t>
      </w:r>
      <w:r w:rsidR="00A607CE" w:rsidRPr="00A97486">
        <w:rPr>
          <w:rFonts w:ascii="宋体" w:hAnsi="宋体"/>
          <w:color w:val="000000"/>
          <w:sz w:val="24"/>
          <w:szCs w:val="24"/>
        </w:rPr>
        <w:t>2</w:t>
      </w:r>
    </w:p>
    <w:p w:rsidR="00C47453" w:rsidRPr="00A97486" w:rsidRDefault="00C47453" w:rsidP="00AC3D1E">
      <w:pPr>
        <w:pStyle w:val="a6"/>
        <w:tabs>
          <w:tab w:val="clear" w:pos="4153"/>
          <w:tab w:val="left" w:pos="851"/>
          <w:tab w:val="center" w:pos="2340"/>
        </w:tabs>
        <w:spacing w:line="360" w:lineRule="auto"/>
        <w:jc w:val="center"/>
        <w:rPr>
          <w:rFonts w:ascii="宋体" w:hAnsi="宋体"/>
          <w:color w:val="000000"/>
          <w:sz w:val="24"/>
          <w:szCs w:val="24"/>
        </w:rPr>
      </w:pPr>
    </w:p>
    <w:p w:rsidR="0096511D" w:rsidRPr="00A97486" w:rsidRDefault="0096511D" w:rsidP="00AC3D1E">
      <w:pPr>
        <w:pStyle w:val="a6"/>
        <w:tabs>
          <w:tab w:val="clear" w:pos="4153"/>
          <w:tab w:val="left" w:pos="851"/>
          <w:tab w:val="center" w:pos="2340"/>
        </w:tabs>
        <w:spacing w:line="360" w:lineRule="auto"/>
        <w:jc w:val="center"/>
        <w:rPr>
          <w:rFonts w:ascii="宋体" w:hAnsi="宋体"/>
          <w:color w:val="000000"/>
          <w:sz w:val="24"/>
          <w:szCs w:val="24"/>
        </w:rPr>
      </w:pPr>
    </w:p>
    <w:p w:rsidR="00431E1B" w:rsidRPr="00A97486" w:rsidRDefault="00383875" w:rsidP="006C2B1F">
      <w:pPr>
        <w:pStyle w:val="aff4"/>
        <w:numPr>
          <w:ilvl w:val="4"/>
          <w:numId w:val="60"/>
        </w:numPr>
        <w:spacing w:line="360" w:lineRule="auto"/>
        <w:ind w:left="1152" w:hangingChars="480" w:hanging="1152"/>
        <w:outlineLvl w:val="4"/>
        <w:rPr>
          <w:sz w:val="24"/>
        </w:rPr>
      </w:pPr>
      <w:r w:rsidRPr="00A97486">
        <w:rPr>
          <w:rFonts w:hint="eastAsia"/>
          <w:sz w:val="24"/>
        </w:rPr>
        <w:t>机组</w:t>
      </w:r>
      <w:r w:rsidR="00431E1B" w:rsidRPr="00A97486">
        <w:rPr>
          <w:rFonts w:hint="eastAsia"/>
          <w:sz w:val="24"/>
        </w:rPr>
        <w:t>减震器</w:t>
      </w:r>
    </w:p>
    <w:p w:rsidR="00431E1B" w:rsidRPr="00A97486" w:rsidRDefault="00431E1B" w:rsidP="00383875">
      <w:pPr>
        <w:pStyle w:val="a6"/>
        <w:numPr>
          <w:ilvl w:val="0"/>
          <w:numId w:val="10"/>
        </w:numPr>
        <w:tabs>
          <w:tab w:val="clear" w:pos="1320"/>
          <w:tab w:val="clear" w:pos="4153"/>
          <w:tab w:val="left" w:pos="851"/>
          <w:tab w:val="center" w:pos="2340"/>
        </w:tabs>
        <w:spacing w:line="360" w:lineRule="auto"/>
        <w:ind w:left="567" w:hanging="283"/>
        <w:rPr>
          <w:rFonts w:ascii="宋体" w:hAnsi="宋体"/>
          <w:sz w:val="24"/>
          <w:szCs w:val="24"/>
        </w:rPr>
      </w:pPr>
      <w:r w:rsidRPr="00A97486">
        <w:rPr>
          <w:rFonts w:ascii="宋体" w:hAnsi="宋体" w:hint="eastAsia"/>
          <w:sz w:val="24"/>
          <w:szCs w:val="24"/>
        </w:rPr>
        <w:t>型号：</w:t>
      </w:r>
      <w:r w:rsidR="009E2E90" w:rsidRPr="00A97486">
        <w:rPr>
          <w:rFonts w:ascii="宋体" w:hAnsi="宋体"/>
          <w:sz w:val="24"/>
          <w:szCs w:val="24"/>
        </w:rPr>
        <w:t>G133-100</w:t>
      </w:r>
      <w:r w:rsidR="00CC4CCD" w:rsidRPr="00A97486">
        <w:rPr>
          <w:rFonts w:ascii="宋体" w:hAnsi="宋体"/>
          <w:sz w:val="24"/>
          <w:szCs w:val="24"/>
        </w:rPr>
        <w:t>5</w:t>
      </w:r>
      <w:r w:rsidR="009E2E90" w:rsidRPr="00A97486">
        <w:rPr>
          <w:rFonts w:ascii="宋体" w:hAnsi="宋体"/>
          <w:sz w:val="24"/>
          <w:szCs w:val="24"/>
        </w:rPr>
        <w:t>-00</w:t>
      </w:r>
    </w:p>
    <w:p w:rsidR="00431E1B" w:rsidRPr="00A97486" w:rsidRDefault="00431E1B" w:rsidP="00E211A5">
      <w:pPr>
        <w:pStyle w:val="a6"/>
        <w:numPr>
          <w:ilvl w:val="0"/>
          <w:numId w:val="10"/>
        </w:numPr>
        <w:tabs>
          <w:tab w:val="clear" w:pos="1320"/>
          <w:tab w:val="clear" w:pos="4153"/>
          <w:tab w:val="left" w:pos="851"/>
          <w:tab w:val="center" w:pos="2340"/>
        </w:tabs>
        <w:spacing w:line="360" w:lineRule="auto"/>
        <w:ind w:left="567" w:hanging="283"/>
        <w:rPr>
          <w:rFonts w:ascii="宋体" w:hAnsi="宋体"/>
          <w:sz w:val="24"/>
          <w:szCs w:val="24"/>
        </w:rPr>
      </w:pPr>
      <w:r w:rsidRPr="00A97486">
        <w:rPr>
          <w:rFonts w:ascii="宋体" w:hAnsi="宋体" w:hint="eastAsia"/>
          <w:sz w:val="24"/>
          <w:szCs w:val="24"/>
        </w:rPr>
        <w:t>每个空调机组中的数量：8</w:t>
      </w:r>
    </w:p>
    <w:p w:rsidR="00B6377E" w:rsidRPr="00A97486" w:rsidRDefault="00B6377E" w:rsidP="00C47453">
      <w:pPr>
        <w:pStyle w:val="a6"/>
        <w:tabs>
          <w:tab w:val="clear" w:pos="4153"/>
          <w:tab w:val="left" w:pos="851"/>
          <w:tab w:val="center" w:pos="2340"/>
        </w:tabs>
        <w:spacing w:line="360" w:lineRule="auto"/>
        <w:jc w:val="center"/>
        <w:rPr>
          <w:noProof/>
        </w:rPr>
      </w:pPr>
    </w:p>
    <w:p w:rsidR="00C47453" w:rsidRPr="00A97486" w:rsidRDefault="00B6377E" w:rsidP="00C47453">
      <w:pPr>
        <w:pStyle w:val="a6"/>
        <w:tabs>
          <w:tab w:val="clear" w:pos="4153"/>
          <w:tab w:val="left" w:pos="851"/>
          <w:tab w:val="center" w:pos="2340"/>
        </w:tabs>
        <w:spacing w:line="360" w:lineRule="auto"/>
        <w:jc w:val="center"/>
        <w:rPr>
          <w:rFonts w:ascii="宋体" w:hAnsi="宋体"/>
          <w:color w:val="000000"/>
          <w:sz w:val="24"/>
          <w:szCs w:val="24"/>
        </w:rPr>
      </w:pPr>
      <w:r w:rsidRPr="00A97486">
        <w:rPr>
          <w:noProof/>
        </w:rPr>
        <w:drawing>
          <wp:inline distT="0" distB="0" distL="0" distR="0">
            <wp:extent cx="3316406" cy="1998629"/>
            <wp:effectExtent l="0" t="0" r="0" b="0"/>
            <wp:docPr id="19" name="图片 19" descr="C:\Users\shaolong\AppData\Local\Microsoft\Windows\INetCache\Content.Word\g133-1005-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shaolong\AppData\Local\Microsoft\Windows\INetCache\Content.Word\g133-1005-00.jpg"/>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16827" t="23304" r="25568" b="31778"/>
                    <a:stretch/>
                  </pic:blipFill>
                  <pic:spPr bwMode="auto">
                    <a:xfrm>
                      <a:off x="0" y="0"/>
                      <a:ext cx="3317068" cy="1999028"/>
                    </a:xfrm>
                    <a:prstGeom prst="rect">
                      <a:avLst/>
                    </a:prstGeom>
                    <a:noFill/>
                    <a:ln>
                      <a:noFill/>
                    </a:ln>
                    <a:extLst>
                      <a:ext uri="{53640926-AAD7-44D8-BBD7-CCE9431645EC}">
                        <a14:shadowObscured xmlns:a14="http://schemas.microsoft.com/office/drawing/2010/main"/>
                      </a:ext>
                    </a:extLst>
                  </pic:spPr>
                </pic:pic>
              </a:graphicData>
            </a:graphic>
          </wp:inline>
        </w:drawing>
      </w:r>
    </w:p>
    <w:p w:rsidR="00BE3680" w:rsidRPr="00A97486" w:rsidRDefault="00BE3680" w:rsidP="006C2B1F">
      <w:pPr>
        <w:pStyle w:val="aff4"/>
        <w:numPr>
          <w:ilvl w:val="4"/>
          <w:numId w:val="60"/>
        </w:numPr>
        <w:spacing w:line="360" w:lineRule="auto"/>
        <w:ind w:left="1152" w:hangingChars="480" w:hanging="1152"/>
        <w:outlineLvl w:val="4"/>
        <w:rPr>
          <w:sz w:val="24"/>
        </w:rPr>
      </w:pPr>
      <w:bookmarkStart w:id="38" w:name="_Toc344212674"/>
      <w:r w:rsidRPr="00A97486">
        <w:rPr>
          <w:rFonts w:hint="eastAsia"/>
          <w:sz w:val="24"/>
        </w:rPr>
        <w:t>变频器</w:t>
      </w:r>
    </w:p>
    <w:p w:rsidR="00BE3680" w:rsidRPr="00A97486" w:rsidRDefault="00BE3680" w:rsidP="004B3226">
      <w:pPr>
        <w:spacing w:line="360" w:lineRule="auto"/>
        <w:ind w:firstLineChars="200" w:firstLine="480"/>
        <w:rPr>
          <w:rFonts w:ascii="宋体" w:hAnsi="宋体"/>
          <w:sz w:val="24"/>
          <w:lang w:val="en-GB"/>
        </w:rPr>
      </w:pPr>
      <w:r w:rsidRPr="00A97486">
        <w:rPr>
          <w:rFonts w:ascii="宋体" w:hAnsi="宋体" w:hint="eastAsia"/>
          <w:sz w:val="24"/>
          <w:lang w:val="en-GB"/>
        </w:rPr>
        <w:t>采用轨道车辆空调专用变频器，经过EMC试验及振动试验的验证,品牌 cooltek。</w:t>
      </w:r>
    </w:p>
    <w:p w:rsidR="00BE3680" w:rsidRPr="00A97486" w:rsidRDefault="00BC7178" w:rsidP="0096511D">
      <w:pPr>
        <w:spacing w:line="360" w:lineRule="auto"/>
        <w:ind w:firstLineChars="200" w:firstLine="480"/>
        <w:jc w:val="center"/>
        <w:rPr>
          <w:rFonts w:ascii="宋体" w:hAnsi="宋体"/>
          <w:sz w:val="24"/>
          <w:lang w:val="en-GB"/>
        </w:rPr>
      </w:pPr>
      <w:r w:rsidRPr="00A97486">
        <w:rPr>
          <w:rFonts w:ascii="宋体" w:hAnsi="宋体" w:cs="宋体"/>
          <w:noProof/>
          <w:sz w:val="24"/>
        </w:rPr>
        <w:drawing>
          <wp:inline distT="0" distB="0" distL="0" distR="0">
            <wp:extent cx="3269615" cy="2605405"/>
            <wp:effectExtent l="19050" t="0" r="6985" b="0"/>
            <wp:docPr id="14" name="图片 14" descr="Q0~]()]FGPXDT9`LLU@}9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Q0~]()]FGPXDT9`LLU@}9VG"/>
                    <pic:cNvPicPr>
                      <a:picLocks noChangeAspect="1" noChangeArrowheads="1"/>
                    </pic:cNvPicPr>
                  </pic:nvPicPr>
                  <pic:blipFill>
                    <a:blip r:embed="rId25" cstate="print"/>
                    <a:srcRect/>
                    <a:stretch>
                      <a:fillRect/>
                    </a:stretch>
                  </pic:blipFill>
                  <pic:spPr bwMode="auto">
                    <a:xfrm>
                      <a:off x="0" y="0"/>
                      <a:ext cx="3269615" cy="2605405"/>
                    </a:xfrm>
                    <a:prstGeom prst="rect">
                      <a:avLst/>
                    </a:prstGeom>
                    <a:noFill/>
                    <a:ln w="9525">
                      <a:noFill/>
                      <a:miter lim="800000"/>
                      <a:headEnd/>
                      <a:tailEnd/>
                    </a:ln>
                  </pic:spPr>
                </pic:pic>
              </a:graphicData>
            </a:graphic>
          </wp:inline>
        </w:drawing>
      </w:r>
    </w:p>
    <w:p w:rsidR="00BE3680" w:rsidRPr="00A97486" w:rsidRDefault="00BE3680" w:rsidP="005B7598">
      <w:pPr>
        <w:widowControl/>
        <w:numPr>
          <w:ilvl w:val="0"/>
          <w:numId w:val="47"/>
        </w:numPr>
        <w:tabs>
          <w:tab w:val="num" w:pos="840"/>
        </w:tabs>
        <w:spacing w:line="360" w:lineRule="auto"/>
        <w:jc w:val="left"/>
        <w:rPr>
          <w:rFonts w:hAnsi="宋体" w:cs="Arial"/>
          <w:sz w:val="24"/>
          <w:lang w:val="de-DE"/>
        </w:rPr>
      </w:pPr>
      <w:r w:rsidRPr="00A97486">
        <w:rPr>
          <w:rFonts w:hAnsi="宋体" w:cs="Arial" w:hint="eastAsia"/>
          <w:sz w:val="24"/>
          <w:lang w:val="de-DE"/>
        </w:rPr>
        <w:t>输出频率范围：</w:t>
      </w:r>
      <w:r w:rsidRPr="00A97486">
        <w:rPr>
          <w:rFonts w:hAnsi="宋体" w:cs="Arial" w:hint="eastAsia"/>
          <w:sz w:val="24"/>
          <w:lang w:val="de-DE"/>
        </w:rPr>
        <w:t>0.1</w:t>
      </w:r>
      <w:r w:rsidRPr="00A97486">
        <w:rPr>
          <w:rFonts w:hAnsi="宋体" w:cs="Arial" w:hint="eastAsia"/>
          <w:sz w:val="24"/>
          <w:lang w:val="de-DE"/>
        </w:rPr>
        <w:t>～</w:t>
      </w:r>
      <w:r w:rsidRPr="00A97486">
        <w:rPr>
          <w:rFonts w:hAnsi="宋体" w:cs="Arial" w:hint="eastAsia"/>
          <w:sz w:val="24"/>
          <w:lang w:val="de-DE"/>
        </w:rPr>
        <w:t>400Hz</w:t>
      </w:r>
    </w:p>
    <w:p w:rsidR="00BE3680" w:rsidRPr="00A97486" w:rsidRDefault="00BE3680" w:rsidP="005B7598">
      <w:pPr>
        <w:widowControl/>
        <w:numPr>
          <w:ilvl w:val="0"/>
          <w:numId w:val="47"/>
        </w:numPr>
        <w:tabs>
          <w:tab w:val="num" w:pos="840"/>
        </w:tabs>
        <w:spacing w:line="360" w:lineRule="auto"/>
        <w:jc w:val="left"/>
        <w:rPr>
          <w:rFonts w:hAnsi="宋体" w:cs="Arial"/>
          <w:sz w:val="24"/>
          <w:lang w:val="de-DE"/>
        </w:rPr>
      </w:pPr>
      <w:r w:rsidRPr="00A97486">
        <w:rPr>
          <w:rFonts w:hAnsi="宋体" w:cs="Arial" w:hint="eastAsia"/>
          <w:sz w:val="24"/>
          <w:lang w:val="de-DE"/>
        </w:rPr>
        <w:t>额定输入电压：</w:t>
      </w:r>
      <w:r w:rsidRPr="00A97486">
        <w:rPr>
          <w:rFonts w:hAnsi="宋体" w:cs="Arial" w:hint="eastAsia"/>
          <w:sz w:val="24"/>
          <w:lang w:val="de-DE"/>
        </w:rPr>
        <w:t>3P 380</w:t>
      </w:r>
      <w:r w:rsidRPr="00A97486">
        <w:rPr>
          <w:rFonts w:hAnsi="宋体" w:cs="Arial" w:hint="eastAsia"/>
          <w:sz w:val="24"/>
          <w:lang w:val="de-DE"/>
        </w:rPr>
        <w:t>～</w:t>
      </w:r>
      <w:r w:rsidRPr="00A97486">
        <w:rPr>
          <w:rFonts w:hAnsi="宋体" w:cs="Arial" w:hint="eastAsia"/>
          <w:sz w:val="24"/>
          <w:lang w:val="de-DE"/>
        </w:rPr>
        <w:t>480V</w:t>
      </w:r>
    </w:p>
    <w:p w:rsidR="00BE3680" w:rsidRPr="00A97486" w:rsidRDefault="00BE3680" w:rsidP="005B7598">
      <w:pPr>
        <w:widowControl/>
        <w:numPr>
          <w:ilvl w:val="0"/>
          <w:numId w:val="47"/>
        </w:numPr>
        <w:tabs>
          <w:tab w:val="num" w:pos="840"/>
        </w:tabs>
        <w:spacing w:line="360" w:lineRule="auto"/>
        <w:jc w:val="left"/>
        <w:rPr>
          <w:rFonts w:hAnsi="宋体" w:cs="Arial"/>
          <w:sz w:val="24"/>
          <w:lang w:val="de-DE"/>
        </w:rPr>
      </w:pPr>
      <w:r w:rsidRPr="00A97486">
        <w:rPr>
          <w:rFonts w:hAnsi="宋体" w:cs="Arial" w:hint="eastAsia"/>
          <w:sz w:val="24"/>
          <w:lang w:val="de-DE"/>
        </w:rPr>
        <w:t>额定输出电流：（</w:t>
      </w:r>
      <w:r w:rsidRPr="00A97486">
        <w:rPr>
          <w:rFonts w:hAnsi="宋体" w:cs="Arial" w:hint="eastAsia"/>
          <w:sz w:val="24"/>
          <w:lang w:val="de-DE"/>
        </w:rPr>
        <w:t>CT</w:t>
      </w:r>
      <w:r w:rsidRPr="00A97486">
        <w:rPr>
          <w:rFonts w:hAnsi="宋体" w:cs="Arial" w:hint="eastAsia"/>
          <w:sz w:val="24"/>
          <w:lang w:val="de-DE"/>
        </w:rPr>
        <w:t>）</w:t>
      </w:r>
      <w:r w:rsidRPr="00A97486">
        <w:rPr>
          <w:rFonts w:hAnsi="宋体" w:cs="Arial" w:hint="eastAsia"/>
          <w:sz w:val="24"/>
          <w:lang w:val="de-DE"/>
        </w:rPr>
        <w:t xml:space="preserve">24A </w:t>
      </w:r>
      <w:r w:rsidRPr="00A97486">
        <w:rPr>
          <w:rFonts w:hAnsi="宋体" w:cs="Arial" w:hint="eastAsia"/>
          <w:sz w:val="24"/>
          <w:lang w:val="de-DE"/>
        </w:rPr>
        <w:t>（</w:t>
      </w:r>
      <w:r w:rsidRPr="00A97486">
        <w:rPr>
          <w:rFonts w:hAnsi="宋体" w:cs="Arial" w:hint="eastAsia"/>
          <w:sz w:val="24"/>
          <w:lang w:val="de-DE"/>
        </w:rPr>
        <w:t>VT</w:t>
      </w:r>
      <w:r w:rsidRPr="00A97486">
        <w:rPr>
          <w:rFonts w:hAnsi="宋体" w:cs="Arial" w:hint="eastAsia"/>
          <w:sz w:val="24"/>
          <w:lang w:val="de-DE"/>
        </w:rPr>
        <w:t>）</w:t>
      </w:r>
      <w:r w:rsidRPr="00A97486">
        <w:rPr>
          <w:rFonts w:hAnsi="宋体" w:cs="Arial" w:hint="eastAsia"/>
          <w:sz w:val="24"/>
          <w:lang w:val="de-DE"/>
        </w:rPr>
        <w:t>31V</w:t>
      </w:r>
    </w:p>
    <w:p w:rsidR="00BE3680" w:rsidRPr="00A97486" w:rsidRDefault="00BE3680" w:rsidP="005B7598">
      <w:pPr>
        <w:widowControl/>
        <w:numPr>
          <w:ilvl w:val="0"/>
          <w:numId w:val="47"/>
        </w:numPr>
        <w:tabs>
          <w:tab w:val="num" w:pos="840"/>
        </w:tabs>
        <w:spacing w:line="360" w:lineRule="auto"/>
        <w:jc w:val="left"/>
        <w:rPr>
          <w:rFonts w:hAnsi="宋体" w:cs="Arial"/>
          <w:sz w:val="24"/>
          <w:lang w:val="de-DE"/>
        </w:rPr>
      </w:pPr>
      <w:r w:rsidRPr="00A97486">
        <w:rPr>
          <w:rFonts w:hAnsi="宋体" w:cs="Arial" w:hint="eastAsia"/>
          <w:sz w:val="24"/>
          <w:lang w:val="de-DE"/>
        </w:rPr>
        <w:t>使用温度：</w:t>
      </w:r>
      <w:r w:rsidRPr="00A97486">
        <w:rPr>
          <w:rFonts w:hAnsi="宋体" w:cs="Arial" w:hint="eastAsia"/>
          <w:sz w:val="24"/>
          <w:lang w:val="de-DE"/>
        </w:rPr>
        <w:t>-10</w:t>
      </w:r>
      <w:r w:rsidRPr="00A97486">
        <w:rPr>
          <w:rFonts w:hAnsi="宋体" w:cs="Arial" w:hint="eastAsia"/>
          <w:sz w:val="24"/>
          <w:lang w:val="de-DE"/>
        </w:rPr>
        <w:t>°</w:t>
      </w:r>
      <w:r w:rsidRPr="00A97486">
        <w:rPr>
          <w:rFonts w:hAnsi="宋体" w:cs="Arial" w:hint="eastAsia"/>
          <w:sz w:val="24"/>
          <w:lang w:val="de-DE"/>
        </w:rPr>
        <w:t>C</w:t>
      </w:r>
      <w:r w:rsidRPr="00A97486">
        <w:rPr>
          <w:rFonts w:hAnsi="宋体" w:cs="Arial" w:hint="eastAsia"/>
          <w:sz w:val="24"/>
          <w:lang w:val="de-DE"/>
        </w:rPr>
        <w:t>～</w:t>
      </w:r>
      <w:r w:rsidRPr="00A97486">
        <w:rPr>
          <w:rFonts w:hAnsi="宋体" w:cs="Arial" w:hint="eastAsia"/>
          <w:sz w:val="24"/>
          <w:lang w:val="de-DE"/>
        </w:rPr>
        <w:t>+60</w:t>
      </w:r>
      <w:r w:rsidRPr="00A97486">
        <w:rPr>
          <w:rFonts w:hAnsi="宋体" w:cs="Arial" w:hint="eastAsia"/>
          <w:sz w:val="24"/>
          <w:lang w:val="de-DE"/>
        </w:rPr>
        <w:t>°</w:t>
      </w:r>
      <w:r w:rsidRPr="00A97486">
        <w:rPr>
          <w:rFonts w:hAnsi="宋体" w:cs="Arial" w:hint="eastAsia"/>
          <w:sz w:val="24"/>
          <w:lang w:val="de-DE"/>
        </w:rPr>
        <w:t>C</w:t>
      </w:r>
    </w:p>
    <w:p w:rsidR="00BE3680" w:rsidRPr="00A97486" w:rsidRDefault="00BE3680" w:rsidP="005B7598">
      <w:pPr>
        <w:widowControl/>
        <w:numPr>
          <w:ilvl w:val="0"/>
          <w:numId w:val="47"/>
        </w:numPr>
        <w:tabs>
          <w:tab w:val="num" w:pos="840"/>
        </w:tabs>
        <w:spacing w:line="360" w:lineRule="auto"/>
        <w:jc w:val="left"/>
        <w:rPr>
          <w:rFonts w:hAnsi="宋体" w:cs="Arial"/>
          <w:sz w:val="24"/>
          <w:lang w:val="de-DE"/>
        </w:rPr>
      </w:pPr>
      <w:r w:rsidRPr="00A97486">
        <w:rPr>
          <w:rFonts w:hAnsi="宋体" w:cs="Arial"/>
          <w:sz w:val="24"/>
          <w:lang w:val="de-DE"/>
        </w:rPr>
        <w:lastRenderedPageBreak/>
        <w:t>储存温度</w:t>
      </w:r>
      <w:r w:rsidRPr="00A97486">
        <w:rPr>
          <w:rFonts w:hAnsi="宋体" w:cs="Arial" w:hint="eastAsia"/>
          <w:sz w:val="24"/>
          <w:lang w:val="de-DE"/>
        </w:rPr>
        <w:t>：</w:t>
      </w:r>
      <w:r w:rsidRPr="00A97486">
        <w:rPr>
          <w:rFonts w:hAnsi="宋体" w:cs="Arial" w:hint="eastAsia"/>
          <w:sz w:val="24"/>
          <w:lang w:val="de-DE"/>
        </w:rPr>
        <w:t>-</w:t>
      </w:r>
      <w:r w:rsidRPr="00A97486">
        <w:rPr>
          <w:rFonts w:hAnsi="宋体" w:cs="Arial"/>
          <w:sz w:val="24"/>
          <w:lang w:val="de-DE"/>
        </w:rPr>
        <w:t>4</w:t>
      </w:r>
      <w:r w:rsidRPr="00A97486">
        <w:rPr>
          <w:rFonts w:hAnsi="宋体" w:cs="Arial" w:hint="eastAsia"/>
          <w:sz w:val="24"/>
          <w:lang w:val="de-DE"/>
        </w:rPr>
        <w:t>0</w:t>
      </w:r>
      <w:r w:rsidRPr="00A97486">
        <w:rPr>
          <w:rFonts w:hAnsi="宋体" w:cs="Arial" w:hint="eastAsia"/>
          <w:sz w:val="24"/>
          <w:lang w:val="de-DE"/>
        </w:rPr>
        <w:t>°</w:t>
      </w:r>
      <w:r w:rsidRPr="00A97486">
        <w:rPr>
          <w:rFonts w:hAnsi="宋体" w:cs="Arial" w:hint="eastAsia"/>
          <w:sz w:val="24"/>
          <w:lang w:val="de-DE"/>
        </w:rPr>
        <w:t>C</w:t>
      </w:r>
      <w:r w:rsidRPr="00A97486">
        <w:rPr>
          <w:rFonts w:hAnsi="宋体" w:cs="Arial" w:hint="eastAsia"/>
          <w:sz w:val="24"/>
          <w:lang w:val="de-DE"/>
        </w:rPr>
        <w:t>～</w:t>
      </w:r>
      <w:r w:rsidRPr="00A97486">
        <w:rPr>
          <w:rFonts w:hAnsi="宋体" w:cs="Arial" w:hint="eastAsia"/>
          <w:sz w:val="24"/>
          <w:lang w:val="de-DE"/>
        </w:rPr>
        <w:t>+</w:t>
      </w:r>
      <w:r w:rsidRPr="00A97486">
        <w:rPr>
          <w:rFonts w:hAnsi="宋体" w:cs="Arial"/>
          <w:sz w:val="24"/>
          <w:lang w:val="de-DE"/>
        </w:rPr>
        <w:t>7</w:t>
      </w:r>
      <w:r w:rsidRPr="00A97486">
        <w:rPr>
          <w:rFonts w:hAnsi="宋体" w:cs="Arial" w:hint="eastAsia"/>
          <w:sz w:val="24"/>
          <w:lang w:val="de-DE"/>
        </w:rPr>
        <w:t>0</w:t>
      </w:r>
      <w:r w:rsidRPr="00A97486">
        <w:rPr>
          <w:rFonts w:hAnsi="宋体" w:cs="Arial" w:hint="eastAsia"/>
          <w:sz w:val="24"/>
          <w:lang w:val="de-DE"/>
        </w:rPr>
        <w:t>°</w:t>
      </w:r>
      <w:r w:rsidRPr="00A97486">
        <w:rPr>
          <w:rFonts w:hAnsi="宋体" w:cs="Arial" w:hint="eastAsia"/>
          <w:sz w:val="24"/>
          <w:lang w:val="de-DE"/>
        </w:rPr>
        <w:t>C</w:t>
      </w:r>
    </w:p>
    <w:p w:rsidR="00BE3680" w:rsidRPr="00A97486" w:rsidRDefault="00BE3680" w:rsidP="005B7598">
      <w:pPr>
        <w:widowControl/>
        <w:numPr>
          <w:ilvl w:val="0"/>
          <w:numId w:val="47"/>
        </w:numPr>
        <w:tabs>
          <w:tab w:val="num" w:pos="840"/>
        </w:tabs>
        <w:spacing w:line="360" w:lineRule="auto"/>
        <w:jc w:val="left"/>
        <w:rPr>
          <w:rFonts w:hAnsi="宋体" w:cs="Arial"/>
          <w:sz w:val="24"/>
          <w:lang w:val="de-DE"/>
        </w:rPr>
      </w:pPr>
      <w:r w:rsidRPr="00A97486">
        <w:rPr>
          <w:rFonts w:hAnsi="宋体" w:cs="Arial" w:hint="eastAsia"/>
          <w:sz w:val="24"/>
          <w:lang w:val="de-DE"/>
        </w:rPr>
        <w:t>相对湿度：</w:t>
      </w:r>
      <w:r w:rsidRPr="00A97486">
        <w:rPr>
          <w:rFonts w:hAnsi="宋体" w:cs="Arial" w:hint="eastAsia"/>
          <w:sz w:val="24"/>
          <w:lang w:val="de-DE"/>
        </w:rPr>
        <w:t>20%</w:t>
      </w:r>
      <w:r w:rsidRPr="00A97486">
        <w:rPr>
          <w:rFonts w:hAnsi="宋体" w:cs="Arial" w:hint="eastAsia"/>
          <w:sz w:val="24"/>
          <w:lang w:val="de-DE"/>
        </w:rPr>
        <w:t>～</w:t>
      </w:r>
      <w:r w:rsidRPr="00A97486">
        <w:rPr>
          <w:rFonts w:hAnsi="宋体" w:cs="Arial" w:hint="eastAsia"/>
          <w:sz w:val="24"/>
          <w:lang w:val="de-DE"/>
        </w:rPr>
        <w:t>9</w:t>
      </w:r>
      <w:r w:rsidRPr="00A97486">
        <w:rPr>
          <w:rFonts w:hAnsi="宋体" w:cs="Arial"/>
          <w:sz w:val="24"/>
          <w:lang w:val="de-DE"/>
        </w:rPr>
        <w:t>9</w:t>
      </w:r>
      <w:r w:rsidRPr="00A97486">
        <w:rPr>
          <w:rFonts w:hAnsi="宋体" w:cs="Arial" w:hint="eastAsia"/>
          <w:sz w:val="24"/>
          <w:lang w:val="de-DE"/>
        </w:rPr>
        <w:t>%</w:t>
      </w:r>
    </w:p>
    <w:p w:rsidR="00BE3680" w:rsidRPr="00A97486" w:rsidRDefault="007005BA" w:rsidP="006C2B1F">
      <w:pPr>
        <w:pStyle w:val="aff4"/>
        <w:numPr>
          <w:ilvl w:val="4"/>
          <w:numId w:val="60"/>
        </w:numPr>
        <w:spacing w:line="360" w:lineRule="auto"/>
        <w:ind w:left="1152" w:hangingChars="480" w:hanging="1152"/>
        <w:outlineLvl w:val="4"/>
        <w:rPr>
          <w:sz w:val="24"/>
        </w:rPr>
      </w:pPr>
      <w:r w:rsidRPr="00A97486">
        <w:rPr>
          <w:rFonts w:hint="eastAsia"/>
          <w:sz w:val="24"/>
        </w:rPr>
        <w:t>连接器</w:t>
      </w:r>
      <w:r w:rsidR="00ED64DD" w:rsidRPr="00A97486">
        <w:rPr>
          <w:rFonts w:hint="eastAsia"/>
          <w:sz w:val="24"/>
        </w:rPr>
        <w:t>插座（</w:t>
      </w:r>
      <w:r w:rsidR="00C3088E" w:rsidRPr="00A97486">
        <w:rPr>
          <w:rFonts w:hint="eastAsia"/>
          <w:sz w:val="24"/>
        </w:rPr>
        <w:t>主回路</w:t>
      </w:r>
      <w:r w:rsidR="00ED64DD" w:rsidRPr="00A97486">
        <w:rPr>
          <w:rFonts w:hint="eastAsia"/>
          <w:sz w:val="24"/>
        </w:rPr>
        <w:t>）</w:t>
      </w:r>
    </w:p>
    <w:p w:rsidR="00C3088E" w:rsidRPr="00A97486" w:rsidRDefault="00C3088E" w:rsidP="006C2B1F">
      <w:pPr>
        <w:pStyle w:val="aff4"/>
        <w:numPr>
          <w:ilvl w:val="0"/>
          <w:numId w:val="49"/>
        </w:numPr>
        <w:spacing w:afterLines="50" w:after="156"/>
        <w:ind w:firstLineChars="0"/>
        <w:rPr>
          <w:rFonts w:asciiTheme="minorEastAsia" w:eastAsiaTheme="minorEastAsia" w:hAnsiTheme="minorEastAsia"/>
          <w:sz w:val="24"/>
          <w:lang w:val="en-GB"/>
        </w:rPr>
      </w:pPr>
      <w:r w:rsidRPr="00A97486">
        <w:rPr>
          <w:rFonts w:asciiTheme="minorEastAsia" w:eastAsiaTheme="minorEastAsia" w:hAnsiTheme="minorEastAsia" w:hint="eastAsia"/>
          <w:sz w:val="24"/>
          <w:lang w:val="en-GB"/>
        </w:rPr>
        <w:t>采用</w:t>
      </w:r>
      <w:r w:rsidR="00CC4CCD" w:rsidRPr="00A97486">
        <w:rPr>
          <w:rFonts w:asciiTheme="minorEastAsia" w:eastAsiaTheme="minorEastAsia" w:hAnsiTheme="minorEastAsia" w:hint="eastAsia"/>
          <w:sz w:val="24"/>
          <w:lang w:val="en-GB"/>
        </w:rPr>
        <w:t>永贵</w:t>
      </w:r>
      <w:r w:rsidRPr="00A97486">
        <w:rPr>
          <w:rFonts w:asciiTheme="minorEastAsia" w:eastAsiaTheme="minorEastAsia" w:hAnsiTheme="minorEastAsia" w:hint="eastAsia"/>
          <w:sz w:val="24"/>
          <w:lang w:val="en-GB"/>
        </w:rPr>
        <w:t>连接器</w:t>
      </w:r>
    </w:p>
    <w:p w:rsidR="00A53999" w:rsidRPr="00A97486" w:rsidRDefault="00C3088E" w:rsidP="006C2B1F">
      <w:pPr>
        <w:pStyle w:val="aff4"/>
        <w:numPr>
          <w:ilvl w:val="0"/>
          <w:numId w:val="48"/>
        </w:numPr>
        <w:spacing w:afterLines="50" w:after="156"/>
        <w:ind w:firstLineChars="0"/>
        <w:rPr>
          <w:rFonts w:asciiTheme="minorEastAsia" w:eastAsiaTheme="minorEastAsia" w:hAnsiTheme="minorEastAsia"/>
          <w:sz w:val="24"/>
          <w:lang w:val="en-GB"/>
        </w:rPr>
      </w:pPr>
      <w:r w:rsidRPr="00A97486">
        <w:rPr>
          <w:rFonts w:asciiTheme="minorEastAsia" w:eastAsiaTheme="minorEastAsia" w:hAnsiTheme="minorEastAsia" w:hint="eastAsia"/>
          <w:sz w:val="24"/>
          <w:lang w:val="en-GB"/>
        </w:rPr>
        <w:t>型号：</w:t>
      </w:r>
    </w:p>
    <w:p w:rsidR="00C3088E" w:rsidRPr="00A97486" w:rsidRDefault="00C3088E" w:rsidP="006C2B1F">
      <w:pPr>
        <w:pStyle w:val="aff4"/>
        <w:numPr>
          <w:ilvl w:val="0"/>
          <w:numId w:val="48"/>
        </w:numPr>
        <w:spacing w:afterLines="50" w:after="156"/>
        <w:ind w:firstLineChars="0"/>
        <w:rPr>
          <w:rFonts w:asciiTheme="minorEastAsia" w:eastAsiaTheme="minorEastAsia" w:hAnsiTheme="minorEastAsia"/>
          <w:sz w:val="24"/>
          <w:lang w:val="en-GB"/>
        </w:rPr>
      </w:pPr>
      <w:r w:rsidRPr="00A97486">
        <w:rPr>
          <w:rFonts w:asciiTheme="minorEastAsia" w:eastAsiaTheme="minorEastAsia" w:hAnsiTheme="minorEastAsia" w:hint="eastAsia"/>
          <w:sz w:val="24"/>
          <w:lang w:val="en-GB"/>
        </w:rPr>
        <w:t>每个客室空调机组数量：1</w:t>
      </w:r>
    </w:p>
    <w:p w:rsidR="00C3088E" w:rsidRPr="00A97486" w:rsidRDefault="00C3088E" w:rsidP="006C2B1F">
      <w:pPr>
        <w:pStyle w:val="aff4"/>
        <w:numPr>
          <w:ilvl w:val="4"/>
          <w:numId w:val="60"/>
        </w:numPr>
        <w:spacing w:line="360" w:lineRule="auto"/>
        <w:ind w:left="1152" w:hangingChars="480" w:hanging="1152"/>
        <w:outlineLvl w:val="4"/>
        <w:rPr>
          <w:sz w:val="24"/>
        </w:rPr>
      </w:pPr>
      <w:r w:rsidRPr="00A97486">
        <w:rPr>
          <w:rFonts w:hint="eastAsia"/>
          <w:sz w:val="24"/>
        </w:rPr>
        <w:t>连接器</w:t>
      </w:r>
      <w:r w:rsidR="00ED64DD" w:rsidRPr="00A97486">
        <w:rPr>
          <w:rFonts w:hint="eastAsia"/>
          <w:sz w:val="24"/>
        </w:rPr>
        <w:t>插座（</w:t>
      </w:r>
      <w:r w:rsidRPr="00A97486">
        <w:rPr>
          <w:rFonts w:hint="eastAsia"/>
          <w:sz w:val="24"/>
        </w:rPr>
        <w:t>控制回路</w:t>
      </w:r>
      <w:r w:rsidR="00ED64DD" w:rsidRPr="00A97486">
        <w:rPr>
          <w:rFonts w:hint="eastAsia"/>
          <w:sz w:val="24"/>
        </w:rPr>
        <w:t>）</w:t>
      </w:r>
    </w:p>
    <w:p w:rsidR="00A53999" w:rsidRPr="00A97486" w:rsidRDefault="00A53999" w:rsidP="006C2B1F">
      <w:pPr>
        <w:pStyle w:val="aff4"/>
        <w:numPr>
          <w:ilvl w:val="0"/>
          <w:numId w:val="48"/>
        </w:numPr>
        <w:spacing w:afterLines="50" w:after="156"/>
        <w:ind w:firstLineChars="0"/>
        <w:rPr>
          <w:rFonts w:asciiTheme="minorEastAsia" w:eastAsiaTheme="minorEastAsia" w:hAnsiTheme="minorEastAsia"/>
          <w:sz w:val="24"/>
          <w:lang w:val="en-GB"/>
        </w:rPr>
      </w:pPr>
      <w:r w:rsidRPr="00A97486">
        <w:rPr>
          <w:rFonts w:asciiTheme="minorEastAsia" w:eastAsiaTheme="minorEastAsia" w:hAnsiTheme="minorEastAsia" w:hint="eastAsia"/>
          <w:sz w:val="24"/>
          <w:lang w:val="en-GB"/>
        </w:rPr>
        <w:t>采用永贵连接器</w:t>
      </w:r>
    </w:p>
    <w:p w:rsidR="00C3088E" w:rsidRPr="00A97486" w:rsidRDefault="00C3088E" w:rsidP="006C2B1F">
      <w:pPr>
        <w:pStyle w:val="aff4"/>
        <w:numPr>
          <w:ilvl w:val="0"/>
          <w:numId w:val="48"/>
        </w:numPr>
        <w:spacing w:afterLines="50" w:after="156"/>
        <w:ind w:firstLineChars="0"/>
        <w:rPr>
          <w:rFonts w:asciiTheme="minorEastAsia" w:eastAsiaTheme="minorEastAsia" w:hAnsiTheme="minorEastAsia"/>
          <w:sz w:val="24"/>
          <w:lang w:val="en-GB"/>
        </w:rPr>
      </w:pPr>
      <w:r w:rsidRPr="00A97486">
        <w:rPr>
          <w:rFonts w:asciiTheme="minorEastAsia" w:eastAsiaTheme="minorEastAsia" w:hAnsiTheme="minorEastAsia" w:hint="eastAsia"/>
          <w:sz w:val="24"/>
          <w:lang w:val="en-GB"/>
        </w:rPr>
        <w:t>型号：</w:t>
      </w:r>
    </w:p>
    <w:p w:rsidR="006B4287" w:rsidRPr="00A97486" w:rsidRDefault="00C3088E" w:rsidP="006C2B1F">
      <w:pPr>
        <w:pStyle w:val="aff4"/>
        <w:numPr>
          <w:ilvl w:val="0"/>
          <w:numId w:val="48"/>
        </w:numPr>
        <w:spacing w:afterLines="50" w:after="156"/>
        <w:ind w:firstLineChars="0"/>
        <w:rPr>
          <w:rFonts w:asciiTheme="minorEastAsia" w:eastAsiaTheme="minorEastAsia" w:hAnsiTheme="minorEastAsia"/>
          <w:sz w:val="24"/>
          <w:lang w:val="en-GB"/>
        </w:rPr>
      </w:pPr>
      <w:r w:rsidRPr="00A97486">
        <w:rPr>
          <w:rFonts w:asciiTheme="minorEastAsia" w:eastAsiaTheme="minorEastAsia" w:hAnsiTheme="minorEastAsia" w:hint="eastAsia"/>
          <w:sz w:val="24"/>
          <w:lang w:val="en-GB"/>
        </w:rPr>
        <w:t>每个客室空调机组数量：1</w:t>
      </w:r>
    </w:p>
    <w:p w:rsidR="006B4287" w:rsidRPr="00A97486" w:rsidRDefault="006B4287" w:rsidP="006C2B1F">
      <w:pPr>
        <w:pStyle w:val="aff4"/>
        <w:numPr>
          <w:ilvl w:val="2"/>
          <w:numId w:val="60"/>
        </w:numPr>
        <w:spacing w:line="360" w:lineRule="auto"/>
        <w:ind w:left="826" w:hangingChars="343" w:hanging="826"/>
        <w:outlineLvl w:val="2"/>
        <w:rPr>
          <w:b/>
          <w:sz w:val="24"/>
        </w:rPr>
      </w:pPr>
      <w:bookmarkStart w:id="39" w:name="_Toc517755359"/>
      <w:r w:rsidRPr="00A97486">
        <w:rPr>
          <w:rFonts w:hint="eastAsia"/>
          <w:b/>
          <w:sz w:val="24"/>
        </w:rPr>
        <w:t>司机室空调工作原理</w:t>
      </w:r>
      <w:bookmarkEnd w:id="39"/>
    </w:p>
    <w:p w:rsidR="006B4287" w:rsidRPr="00A97486" w:rsidRDefault="006B4287" w:rsidP="006C2B1F">
      <w:pPr>
        <w:pStyle w:val="aff4"/>
        <w:numPr>
          <w:ilvl w:val="3"/>
          <w:numId w:val="60"/>
        </w:numPr>
        <w:spacing w:line="360" w:lineRule="auto"/>
        <w:ind w:left="984" w:hangingChars="410" w:hanging="984"/>
        <w:outlineLvl w:val="3"/>
        <w:rPr>
          <w:sz w:val="24"/>
        </w:rPr>
      </w:pPr>
      <w:r w:rsidRPr="00A97486">
        <w:rPr>
          <w:rFonts w:hint="eastAsia"/>
          <w:sz w:val="24"/>
        </w:rPr>
        <w:t>司机室空调系统原理图</w:t>
      </w:r>
    </w:p>
    <w:p w:rsidR="006B4287" w:rsidRPr="00A97486" w:rsidRDefault="00631B27" w:rsidP="00F5789E">
      <w:pPr>
        <w:spacing w:afterLines="50" w:after="156"/>
        <w:rPr>
          <w:rFonts w:ascii="宋体" w:hAnsi="宋体"/>
          <w:noProof/>
          <w:sz w:val="24"/>
        </w:rPr>
      </w:pPr>
      <w:r w:rsidRPr="00A97486">
        <w:rPr>
          <w:noProof/>
        </w:rPr>
        <w:drawing>
          <wp:inline distT="0" distB="0" distL="0" distR="0">
            <wp:extent cx="5567581" cy="3937379"/>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5623" t="14136" r="22142" b="7582"/>
                    <a:stretch/>
                  </pic:blipFill>
                  <pic:spPr bwMode="auto">
                    <a:xfrm>
                      <a:off x="0" y="0"/>
                      <a:ext cx="5579697" cy="3945948"/>
                    </a:xfrm>
                    <a:prstGeom prst="rect">
                      <a:avLst/>
                    </a:prstGeom>
                    <a:ln>
                      <a:noFill/>
                    </a:ln>
                    <a:extLst>
                      <a:ext uri="{53640926-AAD7-44D8-BBD7-CCE9431645EC}">
                        <a14:shadowObscured xmlns:a14="http://schemas.microsoft.com/office/drawing/2010/main"/>
                      </a:ext>
                    </a:extLst>
                  </pic:spPr>
                </pic:pic>
              </a:graphicData>
            </a:graphic>
          </wp:inline>
        </w:drawing>
      </w:r>
    </w:p>
    <w:p w:rsidR="006B4287" w:rsidRPr="00A97486" w:rsidRDefault="006B4287" w:rsidP="006C2B1F">
      <w:pPr>
        <w:pStyle w:val="ab"/>
        <w:widowControl/>
        <w:numPr>
          <w:ilvl w:val="0"/>
          <w:numId w:val="55"/>
        </w:numPr>
        <w:tabs>
          <w:tab w:val="clear" w:pos="3255"/>
          <w:tab w:val="clear" w:pos="10920"/>
        </w:tabs>
        <w:overflowPunct w:val="0"/>
        <w:autoSpaceDE w:val="0"/>
        <w:autoSpaceDN w:val="0"/>
        <w:adjustRightInd w:val="0"/>
        <w:spacing w:after="100" w:afterAutospacing="1" w:line="360" w:lineRule="auto"/>
        <w:textAlignment w:val="baseline"/>
        <w:rPr>
          <w:rFonts w:cs="Arial"/>
          <w:sz w:val="24"/>
        </w:rPr>
      </w:pPr>
      <w:r w:rsidRPr="00A97486">
        <w:rPr>
          <w:rFonts w:cs="Arial" w:hint="eastAsia"/>
          <w:b/>
          <w:sz w:val="24"/>
        </w:rPr>
        <w:t>制冷</w:t>
      </w:r>
      <w:r w:rsidRPr="00A97486">
        <w:rPr>
          <w:rFonts w:cs="Arial" w:hint="eastAsia"/>
          <w:b/>
          <w:sz w:val="24"/>
        </w:rPr>
        <w:t>/</w:t>
      </w:r>
      <w:r w:rsidRPr="00A97486">
        <w:rPr>
          <w:rFonts w:cs="Arial" w:hint="eastAsia"/>
          <w:b/>
          <w:sz w:val="24"/>
        </w:rPr>
        <w:t>系统</w:t>
      </w:r>
      <w:r w:rsidRPr="00A97486">
        <w:rPr>
          <w:rFonts w:cs="Arial" w:hint="eastAsia"/>
          <w:sz w:val="24"/>
        </w:rPr>
        <w:t>：制冷系统主要配置</w:t>
      </w:r>
      <w:r w:rsidRPr="00A97486">
        <w:rPr>
          <w:rFonts w:cs="Arial" w:hint="eastAsia"/>
          <w:sz w:val="24"/>
        </w:rPr>
        <w:t>1</w:t>
      </w:r>
      <w:r w:rsidRPr="00A97486">
        <w:rPr>
          <w:rFonts w:cs="Arial" w:hint="eastAsia"/>
          <w:sz w:val="24"/>
        </w:rPr>
        <w:t>台</w:t>
      </w:r>
      <w:r w:rsidR="00B10264" w:rsidRPr="00A97486">
        <w:rPr>
          <w:rFonts w:cs="Arial" w:hint="eastAsia"/>
          <w:sz w:val="24"/>
        </w:rPr>
        <w:t>卧式往复式</w:t>
      </w:r>
      <w:r w:rsidRPr="00A97486">
        <w:rPr>
          <w:rFonts w:cs="Arial" w:hint="eastAsia"/>
          <w:sz w:val="24"/>
        </w:rPr>
        <w:t>压缩机、</w:t>
      </w:r>
      <w:r w:rsidRPr="00A97486">
        <w:rPr>
          <w:rFonts w:cs="Arial" w:hint="eastAsia"/>
          <w:sz w:val="24"/>
        </w:rPr>
        <w:t>1</w:t>
      </w:r>
      <w:r w:rsidRPr="00A97486">
        <w:rPr>
          <w:rFonts w:cs="Arial" w:hint="eastAsia"/>
          <w:sz w:val="24"/>
        </w:rPr>
        <w:t>套室外侧换热器、毛细管节流元件、</w:t>
      </w:r>
      <w:r w:rsidRPr="00A97486">
        <w:rPr>
          <w:rFonts w:cs="Arial" w:hint="eastAsia"/>
          <w:sz w:val="24"/>
        </w:rPr>
        <w:t>1</w:t>
      </w:r>
      <w:r w:rsidRPr="00A97486">
        <w:rPr>
          <w:rFonts w:cs="Arial" w:hint="eastAsia"/>
          <w:sz w:val="24"/>
        </w:rPr>
        <w:t>套室内侧换热器。</w:t>
      </w:r>
    </w:p>
    <w:p w:rsidR="006B4287" w:rsidRPr="00A97486" w:rsidRDefault="006B4287" w:rsidP="006C2B1F">
      <w:pPr>
        <w:pStyle w:val="ab"/>
        <w:widowControl/>
        <w:numPr>
          <w:ilvl w:val="0"/>
          <w:numId w:val="55"/>
        </w:numPr>
        <w:tabs>
          <w:tab w:val="clear" w:pos="3255"/>
          <w:tab w:val="clear" w:pos="10920"/>
        </w:tabs>
        <w:overflowPunct w:val="0"/>
        <w:autoSpaceDE w:val="0"/>
        <w:autoSpaceDN w:val="0"/>
        <w:adjustRightInd w:val="0"/>
        <w:spacing w:after="100" w:afterAutospacing="1" w:line="360" w:lineRule="auto"/>
        <w:textAlignment w:val="baseline"/>
        <w:rPr>
          <w:rFonts w:cs="Arial"/>
          <w:b/>
          <w:sz w:val="24"/>
        </w:rPr>
      </w:pPr>
      <w:r w:rsidRPr="00A97486">
        <w:rPr>
          <w:rFonts w:cs="Arial" w:hint="eastAsia"/>
          <w:b/>
          <w:sz w:val="24"/>
        </w:rPr>
        <w:t>压缩</w:t>
      </w:r>
      <w:r w:rsidRPr="00A97486">
        <w:rPr>
          <w:rFonts w:cs="Arial"/>
          <w:b/>
          <w:sz w:val="24"/>
        </w:rPr>
        <w:t>:</w:t>
      </w:r>
      <w:r w:rsidRPr="00A97486">
        <w:rPr>
          <w:rFonts w:cs="Arial" w:hint="eastAsia"/>
          <w:sz w:val="24"/>
        </w:rPr>
        <w:t>同客室</w:t>
      </w:r>
    </w:p>
    <w:p w:rsidR="006B4287" w:rsidRPr="00A97486" w:rsidRDefault="006B4287" w:rsidP="006C2B1F">
      <w:pPr>
        <w:pStyle w:val="ab"/>
        <w:widowControl/>
        <w:numPr>
          <w:ilvl w:val="0"/>
          <w:numId w:val="55"/>
        </w:numPr>
        <w:tabs>
          <w:tab w:val="clear" w:pos="3255"/>
          <w:tab w:val="clear" w:pos="10920"/>
        </w:tabs>
        <w:overflowPunct w:val="0"/>
        <w:autoSpaceDE w:val="0"/>
        <w:autoSpaceDN w:val="0"/>
        <w:adjustRightInd w:val="0"/>
        <w:spacing w:after="100" w:afterAutospacing="1" w:line="360" w:lineRule="auto"/>
        <w:textAlignment w:val="baseline"/>
        <w:rPr>
          <w:rFonts w:cs="Arial"/>
          <w:b/>
          <w:sz w:val="24"/>
        </w:rPr>
      </w:pPr>
      <w:r w:rsidRPr="00A97486">
        <w:rPr>
          <w:rFonts w:cs="Arial" w:hint="eastAsia"/>
          <w:b/>
          <w:sz w:val="24"/>
        </w:rPr>
        <w:t>冷凝</w:t>
      </w:r>
      <w:r w:rsidRPr="00A97486">
        <w:rPr>
          <w:rFonts w:cs="Arial"/>
          <w:b/>
          <w:sz w:val="24"/>
        </w:rPr>
        <w:t>:</w:t>
      </w:r>
      <w:r w:rsidRPr="00A97486">
        <w:rPr>
          <w:rFonts w:hint="eastAsia"/>
          <w:sz w:val="24"/>
        </w:rPr>
        <w:t>同客室</w:t>
      </w:r>
    </w:p>
    <w:p w:rsidR="006B4287" w:rsidRPr="00A97486" w:rsidRDefault="006B4287" w:rsidP="006C2B1F">
      <w:pPr>
        <w:pStyle w:val="ab"/>
        <w:widowControl/>
        <w:numPr>
          <w:ilvl w:val="0"/>
          <w:numId w:val="55"/>
        </w:numPr>
        <w:tabs>
          <w:tab w:val="clear" w:pos="3255"/>
          <w:tab w:val="clear" w:pos="10920"/>
        </w:tabs>
        <w:overflowPunct w:val="0"/>
        <w:autoSpaceDE w:val="0"/>
        <w:autoSpaceDN w:val="0"/>
        <w:adjustRightInd w:val="0"/>
        <w:spacing w:after="100" w:afterAutospacing="1" w:line="360" w:lineRule="auto"/>
        <w:textAlignment w:val="baseline"/>
        <w:rPr>
          <w:rFonts w:cs="Arial"/>
          <w:b/>
          <w:sz w:val="24"/>
        </w:rPr>
      </w:pPr>
      <w:r w:rsidRPr="00A97486">
        <w:rPr>
          <w:rFonts w:cs="Arial" w:hint="eastAsia"/>
          <w:b/>
          <w:sz w:val="24"/>
        </w:rPr>
        <w:lastRenderedPageBreak/>
        <w:t>节流：</w:t>
      </w:r>
      <w:r w:rsidRPr="00A97486">
        <w:rPr>
          <w:rFonts w:hint="eastAsia"/>
          <w:sz w:val="24"/>
        </w:rPr>
        <w:t>同客室</w:t>
      </w:r>
    </w:p>
    <w:p w:rsidR="006B4287" w:rsidRPr="00A97486" w:rsidRDefault="006B4287" w:rsidP="006C2B1F">
      <w:pPr>
        <w:pStyle w:val="ab"/>
        <w:widowControl/>
        <w:numPr>
          <w:ilvl w:val="0"/>
          <w:numId w:val="55"/>
        </w:numPr>
        <w:tabs>
          <w:tab w:val="clear" w:pos="3255"/>
          <w:tab w:val="clear" w:pos="10920"/>
        </w:tabs>
        <w:overflowPunct w:val="0"/>
        <w:autoSpaceDE w:val="0"/>
        <w:autoSpaceDN w:val="0"/>
        <w:adjustRightInd w:val="0"/>
        <w:spacing w:after="100" w:afterAutospacing="1" w:line="360" w:lineRule="auto"/>
        <w:textAlignment w:val="baseline"/>
        <w:rPr>
          <w:rFonts w:cs="Arial"/>
          <w:b/>
          <w:sz w:val="24"/>
        </w:rPr>
      </w:pPr>
      <w:r w:rsidRPr="00A97486">
        <w:rPr>
          <w:rFonts w:cs="Arial" w:hint="eastAsia"/>
          <w:b/>
          <w:sz w:val="24"/>
        </w:rPr>
        <w:t>蒸发：</w:t>
      </w:r>
      <w:r w:rsidRPr="00A97486">
        <w:rPr>
          <w:rFonts w:hint="eastAsia"/>
          <w:sz w:val="24"/>
        </w:rPr>
        <w:t>同客室</w:t>
      </w:r>
    </w:p>
    <w:p w:rsidR="006B4287" w:rsidRPr="00A97486" w:rsidRDefault="006B4287" w:rsidP="006C2B1F">
      <w:pPr>
        <w:pStyle w:val="ab"/>
        <w:widowControl/>
        <w:numPr>
          <w:ilvl w:val="0"/>
          <w:numId w:val="55"/>
        </w:numPr>
        <w:tabs>
          <w:tab w:val="clear" w:pos="3255"/>
          <w:tab w:val="clear" w:pos="10920"/>
        </w:tabs>
        <w:overflowPunct w:val="0"/>
        <w:autoSpaceDE w:val="0"/>
        <w:autoSpaceDN w:val="0"/>
        <w:adjustRightInd w:val="0"/>
        <w:spacing w:line="360" w:lineRule="auto"/>
        <w:ind w:left="709"/>
        <w:textAlignment w:val="baseline"/>
        <w:rPr>
          <w:rFonts w:cs="Arial"/>
          <w:b/>
          <w:sz w:val="24"/>
        </w:rPr>
      </w:pPr>
      <w:r w:rsidRPr="00A97486">
        <w:rPr>
          <w:rFonts w:cs="Arial" w:hint="eastAsia"/>
          <w:b/>
          <w:sz w:val="24"/>
        </w:rPr>
        <w:t>制热采用电加热</w:t>
      </w:r>
    </w:p>
    <w:p w:rsidR="006D2DEB" w:rsidRPr="00A97486" w:rsidRDefault="006B4287" w:rsidP="006C2B1F">
      <w:pPr>
        <w:pStyle w:val="aff4"/>
        <w:numPr>
          <w:ilvl w:val="3"/>
          <w:numId w:val="60"/>
        </w:numPr>
        <w:spacing w:line="360" w:lineRule="auto"/>
        <w:ind w:left="984" w:hangingChars="410" w:hanging="984"/>
        <w:outlineLvl w:val="3"/>
        <w:rPr>
          <w:sz w:val="24"/>
        </w:rPr>
      </w:pPr>
      <w:bookmarkStart w:id="40" w:name="_Toc344212690"/>
      <w:bookmarkStart w:id="41" w:name="_Toc448432128"/>
      <w:r w:rsidRPr="00A97486">
        <w:rPr>
          <w:rFonts w:hint="eastAsia"/>
          <w:sz w:val="24"/>
        </w:rPr>
        <w:t>司机室机组主要子部件</w:t>
      </w:r>
      <w:bookmarkEnd w:id="40"/>
      <w:r w:rsidRPr="00A97486">
        <w:rPr>
          <w:rFonts w:hint="eastAsia"/>
          <w:sz w:val="24"/>
        </w:rPr>
        <w:t>描述</w:t>
      </w:r>
      <w:bookmarkStart w:id="42" w:name="_Toc448432129"/>
      <w:bookmarkEnd w:id="41"/>
    </w:p>
    <w:p w:rsidR="006B4287" w:rsidRPr="00A97486" w:rsidRDefault="006B4287" w:rsidP="006C2B1F">
      <w:pPr>
        <w:pStyle w:val="aff4"/>
        <w:numPr>
          <w:ilvl w:val="4"/>
          <w:numId w:val="60"/>
        </w:numPr>
        <w:spacing w:line="360" w:lineRule="auto"/>
        <w:ind w:hangingChars="480"/>
        <w:outlineLvl w:val="4"/>
        <w:rPr>
          <w:sz w:val="24"/>
        </w:rPr>
      </w:pPr>
      <w:r w:rsidRPr="00A97486">
        <w:rPr>
          <w:rFonts w:hint="eastAsia"/>
        </w:rPr>
        <w:t>压缩机</w:t>
      </w:r>
      <w:bookmarkEnd w:id="42"/>
    </w:p>
    <w:p w:rsidR="0091659E" w:rsidRPr="00A97486" w:rsidRDefault="006B4287" w:rsidP="0091659E">
      <w:pPr>
        <w:pStyle w:val="a6"/>
        <w:numPr>
          <w:ilvl w:val="0"/>
          <w:numId w:val="10"/>
        </w:numPr>
        <w:tabs>
          <w:tab w:val="clear" w:pos="1320"/>
          <w:tab w:val="clear" w:pos="4153"/>
          <w:tab w:val="num" w:pos="851"/>
          <w:tab w:val="center" w:pos="2340"/>
        </w:tabs>
        <w:spacing w:line="360" w:lineRule="auto"/>
        <w:ind w:left="1276" w:hanging="894"/>
        <w:rPr>
          <w:rFonts w:ascii="宋体" w:hAnsi="宋体"/>
          <w:color w:val="000000"/>
          <w:sz w:val="21"/>
          <w:szCs w:val="21"/>
        </w:rPr>
      </w:pPr>
      <w:r w:rsidRPr="00A97486">
        <w:rPr>
          <w:rFonts w:ascii="宋体" w:hAnsi="宋体" w:hint="eastAsia"/>
          <w:color w:val="000000"/>
          <w:sz w:val="21"/>
          <w:szCs w:val="21"/>
        </w:rPr>
        <w:t>型式：</w:t>
      </w:r>
      <w:r w:rsidR="0091659E" w:rsidRPr="00A97486">
        <w:rPr>
          <w:rFonts w:ascii="宋体" w:hAnsi="宋体" w:hint="eastAsia"/>
          <w:color w:val="000000"/>
          <w:sz w:val="21"/>
          <w:szCs w:val="21"/>
        </w:rPr>
        <w:t>2HES</w:t>
      </w:r>
      <w:r w:rsidR="0091659E" w:rsidRPr="00A97486">
        <w:rPr>
          <w:rFonts w:ascii="宋体" w:hAnsi="宋体"/>
          <w:color w:val="000000"/>
          <w:sz w:val="21"/>
          <w:szCs w:val="21"/>
        </w:rPr>
        <w:t>-2Y-40S</w:t>
      </w:r>
    </w:p>
    <w:p w:rsidR="006B4287" w:rsidRPr="00A97486" w:rsidRDefault="006B4287" w:rsidP="006B4287">
      <w:pPr>
        <w:pStyle w:val="a6"/>
        <w:numPr>
          <w:ilvl w:val="0"/>
          <w:numId w:val="10"/>
        </w:numPr>
        <w:tabs>
          <w:tab w:val="clear" w:pos="1320"/>
          <w:tab w:val="clear" w:pos="4153"/>
          <w:tab w:val="num" w:pos="851"/>
          <w:tab w:val="center" w:pos="2340"/>
        </w:tabs>
        <w:spacing w:line="360" w:lineRule="auto"/>
        <w:ind w:left="1276" w:hanging="894"/>
        <w:rPr>
          <w:rFonts w:ascii="宋体" w:hAnsi="宋体"/>
          <w:color w:val="000000"/>
          <w:sz w:val="21"/>
          <w:szCs w:val="21"/>
        </w:rPr>
      </w:pPr>
      <w:r w:rsidRPr="00A97486">
        <w:rPr>
          <w:rFonts w:ascii="宋体" w:hAnsi="宋体" w:hint="eastAsia"/>
          <w:color w:val="000000"/>
          <w:sz w:val="21"/>
          <w:szCs w:val="21"/>
        </w:rPr>
        <w:t>每个司机室空调中的数量：1</w:t>
      </w:r>
    </w:p>
    <w:p w:rsidR="006B4287" w:rsidRPr="00A97486" w:rsidRDefault="00CF4847" w:rsidP="00CF4847">
      <w:pPr>
        <w:pStyle w:val="a6"/>
        <w:tabs>
          <w:tab w:val="clear" w:pos="4153"/>
          <w:tab w:val="center" w:pos="2340"/>
        </w:tabs>
        <w:spacing w:line="360" w:lineRule="auto"/>
        <w:ind w:left="382"/>
        <w:jc w:val="center"/>
        <w:rPr>
          <w:rFonts w:ascii="宋体" w:hAnsi="宋体"/>
          <w:color w:val="000000"/>
          <w:sz w:val="21"/>
          <w:szCs w:val="21"/>
        </w:rPr>
      </w:pPr>
      <w:r w:rsidRPr="00A97486">
        <w:rPr>
          <w:rFonts w:ascii="宋体" w:hAnsi="宋体"/>
          <w:noProof/>
          <w:color w:val="000000"/>
          <w:sz w:val="21"/>
          <w:szCs w:val="21"/>
        </w:rPr>
        <w:drawing>
          <wp:inline distT="0" distB="0" distL="0" distR="0">
            <wp:extent cx="1808328" cy="1686969"/>
            <wp:effectExtent l="0" t="0" r="0" b="0"/>
            <wp:docPr id="4096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65" name="图片 4"/>
                    <pic:cNvPicPr>
                      <a:picLocks noChangeAspect="1"/>
                    </pic:cNvPicPr>
                  </pic:nvPicPr>
                  <pic:blipFill>
                    <a:blip r:embed="rId27" cstate="print">
                      <a:extLst>
                        <a:ext uri="{28A0092B-C50C-407E-A947-70E740481C1C}">
                          <a14:useLocalDpi xmlns:a14="http://schemas.microsoft.com/office/drawing/2010/main" val="0"/>
                        </a:ext>
                      </a:extLst>
                    </a:blip>
                    <a:srcRect l="23434" t="15883" r="24857" b="21626"/>
                    <a:stretch>
                      <a:fillRect/>
                    </a:stretch>
                  </pic:blipFill>
                  <pic:spPr bwMode="auto">
                    <a:xfrm>
                      <a:off x="0" y="0"/>
                      <a:ext cx="1815713" cy="1693858"/>
                    </a:xfrm>
                    <a:prstGeom prst="rect">
                      <a:avLst/>
                    </a:prstGeom>
                    <a:noFill/>
                    <a:ln>
                      <a:noFill/>
                    </a:ln>
                    <a:extLst/>
                  </pic:spPr>
                </pic:pic>
              </a:graphicData>
            </a:graphic>
          </wp:inline>
        </w:drawing>
      </w:r>
    </w:p>
    <w:p w:rsidR="006B4287" w:rsidRPr="00A97486" w:rsidRDefault="00EE5434" w:rsidP="006C2B1F">
      <w:pPr>
        <w:pStyle w:val="aff4"/>
        <w:numPr>
          <w:ilvl w:val="4"/>
          <w:numId w:val="60"/>
        </w:numPr>
        <w:spacing w:line="360" w:lineRule="auto"/>
        <w:ind w:left="1152" w:hangingChars="480" w:hanging="1152"/>
        <w:outlineLvl w:val="4"/>
        <w:rPr>
          <w:sz w:val="24"/>
        </w:rPr>
      </w:pPr>
      <w:bookmarkStart w:id="43" w:name="_Toc448432130"/>
      <w:r w:rsidRPr="00A97486">
        <w:rPr>
          <w:rFonts w:hint="eastAsia"/>
          <w:sz w:val="24"/>
        </w:rPr>
        <w:t>轴流</w:t>
      </w:r>
      <w:r w:rsidR="006B4287" w:rsidRPr="00A97486">
        <w:rPr>
          <w:rFonts w:hint="eastAsia"/>
          <w:sz w:val="24"/>
        </w:rPr>
        <w:t>风机</w:t>
      </w:r>
      <w:bookmarkEnd w:id="43"/>
    </w:p>
    <w:p w:rsidR="006B4287" w:rsidRPr="00A97486" w:rsidRDefault="00EE5434" w:rsidP="0081523D">
      <w:pPr>
        <w:spacing w:line="360" w:lineRule="auto"/>
        <w:ind w:firstLineChars="200" w:firstLine="480"/>
        <w:rPr>
          <w:sz w:val="24"/>
          <w:lang w:val="fr-FR"/>
        </w:rPr>
      </w:pPr>
      <w:r w:rsidRPr="00A97486">
        <w:rPr>
          <w:rFonts w:hint="eastAsia"/>
          <w:sz w:val="24"/>
          <w:lang w:val="fr-FR"/>
        </w:rPr>
        <w:t>轴流</w:t>
      </w:r>
      <w:r w:rsidR="006B4287" w:rsidRPr="00A97486">
        <w:rPr>
          <w:rFonts w:hint="eastAsia"/>
          <w:sz w:val="24"/>
          <w:lang w:val="fr-FR"/>
        </w:rPr>
        <w:t>风机电机为交流定频电机，供电电源为</w:t>
      </w:r>
      <w:r w:rsidR="006B4287" w:rsidRPr="00A97486">
        <w:rPr>
          <w:rFonts w:hint="eastAsia"/>
          <w:sz w:val="24"/>
          <w:lang w:val="fr-FR"/>
        </w:rPr>
        <w:t>3PH/AC</w:t>
      </w:r>
      <w:r w:rsidR="00CB4695" w:rsidRPr="00A97486">
        <w:rPr>
          <w:sz w:val="24"/>
          <w:lang w:val="fr-FR"/>
        </w:rPr>
        <w:t>400</w:t>
      </w:r>
      <w:r w:rsidR="006B4287" w:rsidRPr="00A97486">
        <w:rPr>
          <w:rFonts w:hint="eastAsia"/>
          <w:sz w:val="24"/>
          <w:lang w:val="fr-FR"/>
        </w:rPr>
        <w:t>V/50Hz</w:t>
      </w:r>
      <w:r w:rsidR="006B4287" w:rsidRPr="00A97486">
        <w:rPr>
          <w:rFonts w:hint="eastAsia"/>
          <w:sz w:val="24"/>
          <w:lang w:val="fr-FR"/>
        </w:rPr>
        <w:t>。</w:t>
      </w:r>
    </w:p>
    <w:p w:rsidR="006B4287" w:rsidRPr="00A97486" w:rsidRDefault="006B4287" w:rsidP="0081523D">
      <w:pPr>
        <w:spacing w:line="360" w:lineRule="auto"/>
        <w:ind w:firstLineChars="200" w:firstLine="480"/>
        <w:rPr>
          <w:sz w:val="24"/>
          <w:lang w:val="fr-FR"/>
        </w:rPr>
      </w:pPr>
      <w:r w:rsidRPr="00A97486">
        <w:rPr>
          <w:rFonts w:hint="eastAsia"/>
          <w:sz w:val="24"/>
          <w:lang w:val="fr-FR"/>
        </w:rPr>
        <w:t>类型</w:t>
      </w:r>
      <w:r w:rsidRPr="00A97486">
        <w:rPr>
          <w:rFonts w:hint="eastAsia"/>
          <w:sz w:val="24"/>
          <w:lang w:val="fr-FR"/>
        </w:rPr>
        <w:t> :</w:t>
      </w:r>
      <w:r w:rsidRPr="00A97486">
        <w:rPr>
          <w:rFonts w:hint="eastAsia"/>
          <w:sz w:val="24"/>
          <w:lang w:val="fr-FR"/>
        </w:rPr>
        <w:t>轴流式</w:t>
      </w:r>
    </w:p>
    <w:p w:rsidR="006B4287" w:rsidRPr="00A97486" w:rsidRDefault="006B4287" w:rsidP="006B4287">
      <w:pPr>
        <w:spacing w:line="360" w:lineRule="auto"/>
        <w:ind w:firstLineChars="200" w:firstLine="480"/>
        <w:rPr>
          <w:sz w:val="24"/>
          <w:lang w:val="fr-FR"/>
        </w:rPr>
      </w:pPr>
      <w:r w:rsidRPr="00A97486">
        <w:rPr>
          <w:rFonts w:hint="eastAsia"/>
          <w:sz w:val="24"/>
          <w:lang w:val="fr-FR"/>
        </w:rPr>
        <w:t>风量：</w:t>
      </w:r>
      <w:r w:rsidRPr="00A97486">
        <w:rPr>
          <w:rFonts w:hint="eastAsia"/>
          <w:sz w:val="24"/>
          <w:lang w:val="fr-FR"/>
        </w:rPr>
        <w:t>2500m</w:t>
      </w:r>
      <w:r w:rsidRPr="00A97486">
        <w:rPr>
          <w:rFonts w:hint="eastAsia"/>
          <w:sz w:val="24"/>
          <w:vertAlign w:val="superscript"/>
          <w:lang w:val="fr-FR"/>
        </w:rPr>
        <w:t>3</w:t>
      </w:r>
      <w:r w:rsidRPr="00A97486">
        <w:rPr>
          <w:rFonts w:hint="eastAsia"/>
          <w:sz w:val="24"/>
          <w:lang w:val="fr-FR"/>
        </w:rPr>
        <w:t>/h</w:t>
      </w:r>
    </w:p>
    <w:p w:rsidR="006B4287" w:rsidRPr="00A97486" w:rsidRDefault="006B4287" w:rsidP="006B4287">
      <w:pPr>
        <w:spacing w:line="360" w:lineRule="auto"/>
        <w:ind w:firstLineChars="200" w:firstLine="480"/>
        <w:rPr>
          <w:sz w:val="24"/>
          <w:lang w:val="fr-FR"/>
        </w:rPr>
      </w:pPr>
      <w:r w:rsidRPr="00A97486">
        <w:rPr>
          <w:rFonts w:hint="eastAsia"/>
          <w:sz w:val="24"/>
          <w:lang w:val="fr-FR"/>
        </w:rPr>
        <w:t>绝缘等级：</w:t>
      </w:r>
      <w:r w:rsidRPr="00A97486">
        <w:rPr>
          <w:rFonts w:hint="eastAsia"/>
          <w:sz w:val="24"/>
          <w:lang w:val="fr-FR"/>
        </w:rPr>
        <w:t>F</w:t>
      </w:r>
      <w:r w:rsidRPr="00A97486">
        <w:rPr>
          <w:rFonts w:hint="eastAsia"/>
          <w:sz w:val="24"/>
          <w:lang w:val="fr-FR"/>
        </w:rPr>
        <w:t>级</w:t>
      </w:r>
    </w:p>
    <w:p w:rsidR="006B4287" w:rsidRPr="00A97486" w:rsidRDefault="006B4287" w:rsidP="006B4287">
      <w:pPr>
        <w:spacing w:line="360" w:lineRule="auto"/>
        <w:ind w:firstLineChars="200" w:firstLine="480"/>
        <w:rPr>
          <w:sz w:val="24"/>
          <w:lang w:val="fr-FR"/>
        </w:rPr>
      </w:pPr>
      <w:r w:rsidRPr="00A97486">
        <w:rPr>
          <w:rFonts w:hint="eastAsia"/>
          <w:sz w:val="24"/>
          <w:lang w:val="fr-FR"/>
        </w:rPr>
        <w:t>防护等级：</w:t>
      </w:r>
      <w:r w:rsidRPr="00A97486">
        <w:rPr>
          <w:rFonts w:hint="eastAsia"/>
          <w:sz w:val="24"/>
          <w:lang w:val="fr-FR"/>
        </w:rPr>
        <w:t>IP56</w:t>
      </w:r>
    </w:p>
    <w:p w:rsidR="0081523D" w:rsidRPr="00A97486" w:rsidRDefault="0081523D" w:rsidP="0096511D">
      <w:pPr>
        <w:spacing w:line="360" w:lineRule="auto"/>
        <w:ind w:firstLineChars="200" w:firstLine="480"/>
        <w:jc w:val="center"/>
        <w:rPr>
          <w:sz w:val="24"/>
          <w:lang w:val="fr-FR"/>
        </w:rPr>
      </w:pPr>
      <w:r w:rsidRPr="00A97486">
        <w:rPr>
          <w:noProof/>
          <w:sz w:val="24"/>
        </w:rPr>
        <w:drawing>
          <wp:inline distT="0" distB="0" distL="0" distR="0">
            <wp:extent cx="2334895" cy="1725295"/>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334895" cy="1725295"/>
                    </a:xfrm>
                    <a:prstGeom prst="rect">
                      <a:avLst/>
                    </a:prstGeom>
                    <a:noFill/>
                  </pic:spPr>
                </pic:pic>
              </a:graphicData>
            </a:graphic>
          </wp:inline>
        </w:drawing>
      </w:r>
    </w:p>
    <w:p w:rsidR="006B4287" w:rsidRPr="00A97486" w:rsidRDefault="006B4287" w:rsidP="006B4287">
      <w:pPr>
        <w:jc w:val="center"/>
        <w:rPr>
          <w:lang w:val="fr-FR"/>
        </w:rPr>
      </w:pPr>
    </w:p>
    <w:p w:rsidR="006B4287" w:rsidRPr="00A97486" w:rsidRDefault="00EE5434" w:rsidP="006C2B1F">
      <w:pPr>
        <w:pStyle w:val="aff4"/>
        <w:numPr>
          <w:ilvl w:val="4"/>
          <w:numId w:val="60"/>
        </w:numPr>
        <w:spacing w:line="360" w:lineRule="auto"/>
        <w:ind w:left="1152" w:hangingChars="480" w:hanging="1152"/>
        <w:outlineLvl w:val="4"/>
        <w:rPr>
          <w:sz w:val="24"/>
        </w:rPr>
      </w:pPr>
      <w:r w:rsidRPr="00A97486">
        <w:rPr>
          <w:rFonts w:hint="eastAsia"/>
          <w:sz w:val="24"/>
        </w:rPr>
        <w:t>送</w:t>
      </w:r>
      <w:r w:rsidR="006B4287" w:rsidRPr="00A97486">
        <w:rPr>
          <w:rFonts w:hint="eastAsia"/>
          <w:sz w:val="24"/>
        </w:rPr>
        <w:t>风机</w:t>
      </w:r>
    </w:p>
    <w:p w:rsidR="006B4287" w:rsidRPr="00A97486" w:rsidRDefault="006B4287" w:rsidP="0096511D">
      <w:pPr>
        <w:spacing w:line="360" w:lineRule="auto"/>
        <w:ind w:firstLineChars="200" w:firstLine="480"/>
        <w:rPr>
          <w:rFonts w:asciiTheme="minorEastAsia" w:eastAsiaTheme="minorEastAsia" w:hAnsiTheme="minorEastAsia"/>
          <w:sz w:val="24"/>
          <w:lang w:val="fr-FR"/>
        </w:rPr>
      </w:pPr>
      <w:r w:rsidRPr="00A97486">
        <w:rPr>
          <w:rFonts w:asciiTheme="minorEastAsia" w:eastAsiaTheme="minorEastAsia" w:hAnsiTheme="minorEastAsia" w:hint="eastAsia"/>
          <w:sz w:val="24"/>
          <w:lang w:val="fr-FR"/>
        </w:rPr>
        <w:t>蒸发风机电机为交流定频电机，供电电源为</w:t>
      </w:r>
      <w:r w:rsidR="00AF1CA8" w:rsidRPr="00A97486">
        <w:rPr>
          <w:rFonts w:asciiTheme="minorEastAsia" w:eastAsiaTheme="minorEastAsia" w:hAnsiTheme="minorEastAsia"/>
          <w:sz w:val="24"/>
          <w:lang w:val="fr-FR"/>
        </w:rPr>
        <w:t>3</w:t>
      </w:r>
      <w:r w:rsidRPr="00A97486">
        <w:rPr>
          <w:rFonts w:asciiTheme="minorEastAsia" w:eastAsiaTheme="minorEastAsia" w:hAnsiTheme="minorEastAsia" w:hint="eastAsia"/>
          <w:sz w:val="24"/>
          <w:lang w:val="fr-FR"/>
        </w:rPr>
        <w:t>PH/AC</w:t>
      </w:r>
      <w:r w:rsidR="00AF1CA8" w:rsidRPr="00A97486">
        <w:rPr>
          <w:rFonts w:asciiTheme="minorEastAsia" w:eastAsiaTheme="minorEastAsia" w:hAnsiTheme="minorEastAsia"/>
          <w:sz w:val="24"/>
          <w:lang w:val="fr-FR"/>
        </w:rPr>
        <w:t>400</w:t>
      </w:r>
      <w:r w:rsidRPr="00A97486">
        <w:rPr>
          <w:rFonts w:asciiTheme="minorEastAsia" w:eastAsiaTheme="minorEastAsia" w:hAnsiTheme="minorEastAsia" w:hint="eastAsia"/>
          <w:sz w:val="24"/>
          <w:lang w:val="fr-FR"/>
        </w:rPr>
        <w:t>V/50Hz。风机涡壳、底座、导流圈、安装支架、风机叶轮、叶片等部件应采用耐腐蚀材料。风机长期在湿热环境下工作不会引起电腐蚀。蒸发风机选用知名品牌</w:t>
      </w:r>
      <w:r w:rsidR="00231807" w:rsidRPr="00A97486">
        <w:rPr>
          <w:rFonts w:asciiTheme="minorEastAsia" w:eastAsiaTheme="minorEastAsia" w:hAnsiTheme="minorEastAsia" w:hint="eastAsia"/>
          <w:sz w:val="24"/>
          <w:lang w:val="fr-FR"/>
        </w:rPr>
        <w:t>Roshenberg</w:t>
      </w:r>
      <w:r w:rsidRPr="00A97486">
        <w:rPr>
          <w:rFonts w:asciiTheme="minorEastAsia" w:eastAsiaTheme="minorEastAsia" w:hAnsiTheme="minorEastAsia" w:hint="eastAsia"/>
          <w:sz w:val="24"/>
          <w:lang w:val="fr-FR"/>
        </w:rPr>
        <w:t>；蒸</w:t>
      </w:r>
      <w:r w:rsidRPr="00A97486">
        <w:rPr>
          <w:rFonts w:asciiTheme="minorEastAsia" w:eastAsiaTheme="minorEastAsia" w:hAnsiTheme="minorEastAsia" w:hint="eastAsia"/>
          <w:sz w:val="24"/>
          <w:lang w:val="fr-FR"/>
        </w:rPr>
        <w:lastRenderedPageBreak/>
        <w:t>发风机为多叶片式离心风机，具有高效、低能耗和低噪声的特点。</w:t>
      </w:r>
    </w:p>
    <w:p w:rsidR="006B4287" w:rsidRPr="00A97486" w:rsidRDefault="006B4287" w:rsidP="0096511D">
      <w:pPr>
        <w:spacing w:line="360" w:lineRule="auto"/>
        <w:ind w:firstLineChars="200" w:firstLine="480"/>
        <w:rPr>
          <w:rFonts w:asciiTheme="minorEastAsia" w:eastAsiaTheme="minorEastAsia" w:hAnsiTheme="minorEastAsia"/>
          <w:sz w:val="24"/>
          <w:lang w:val="fr-FR"/>
        </w:rPr>
      </w:pPr>
      <w:r w:rsidRPr="00A97486">
        <w:rPr>
          <w:rFonts w:asciiTheme="minorEastAsia" w:eastAsiaTheme="minorEastAsia" w:hAnsiTheme="minorEastAsia" w:hint="eastAsia"/>
          <w:sz w:val="24"/>
          <w:lang w:val="fr-FR"/>
        </w:rPr>
        <w:t>类型：背向离心式</w:t>
      </w:r>
    </w:p>
    <w:p w:rsidR="006B4287" w:rsidRPr="00A97486" w:rsidRDefault="006B4287" w:rsidP="006B4287">
      <w:pPr>
        <w:spacing w:line="360" w:lineRule="auto"/>
        <w:ind w:firstLineChars="200" w:firstLine="480"/>
        <w:rPr>
          <w:sz w:val="24"/>
          <w:lang w:val="fr-FR"/>
        </w:rPr>
      </w:pPr>
      <w:r w:rsidRPr="00A97486">
        <w:rPr>
          <w:rFonts w:hint="eastAsia"/>
          <w:sz w:val="24"/>
          <w:lang w:val="fr-FR"/>
        </w:rPr>
        <w:t>风量：</w:t>
      </w:r>
      <w:r w:rsidRPr="00A97486">
        <w:rPr>
          <w:rFonts w:hint="eastAsia"/>
          <w:sz w:val="24"/>
          <w:lang w:val="fr-FR"/>
        </w:rPr>
        <w:t>700/</w:t>
      </w:r>
      <w:r w:rsidR="008A4EEE" w:rsidRPr="00A97486">
        <w:rPr>
          <w:sz w:val="24"/>
          <w:lang w:val="fr-FR"/>
        </w:rPr>
        <w:t xml:space="preserve">500 </w:t>
      </w:r>
      <w:r w:rsidRPr="00A97486">
        <w:rPr>
          <w:rFonts w:hint="eastAsia"/>
          <w:sz w:val="24"/>
          <w:lang w:val="fr-FR"/>
        </w:rPr>
        <w:t>m3/h</w:t>
      </w:r>
    </w:p>
    <w:p w:rsidR="006B4287" w:rsidRPr="00A97486" w:rsidRDefault="006B4287" w:rsidP="006B4287">
      <w:pPr>
        <w:spacing w:line="360" w:lineRule="auto"/>
        <w:ind w:firstLineChars="200" w:firstLine="480"/>
        <w:rPr>
          <w:sz w:val="24"/>
          <w:lang w:val="fr-FR"/>
        </w:rPr>
      </w:pPr>
      <w:r w:rsidRPr="00A97486">
        <w:rPr>
          <w:rFonts w:hint="eastAsia"/>
          <w:sz w:val="24"/>
          <w:lang w:val="fr-FR"/>
        </w:rPr>
        <w:t>绝缘等级：</w:t>
      </w:r>
      <w:r w:rsidRPr="00A97486">
        <w:rPr>
          <w:rFonts w:hint="eastAsia"/>
          <w:sz w:val="24"/>
          <w:lang w:val="fr-FR"/>
        </w:rPr>
        <w:t>F</w:t>
      </w:r>
      <w:r w:rsidRPr="00A97486">
        <w:rPr>
          <w:rFonts w:hint="eastAsia"/>
          <w:sz w:val="24"/>
          <w:lang w:val="fr-FR"/>
        </w:rPr>
        <w:t>级</w:t>
      </w:r>
    </w:p>
    <w:p w:rsidR="006B4287" w:rsidRPr="00A97486" w:rsidRDefault="006B4287" w:rsidP="006B4287">
      <w:pPr>
        <w:spacing w:line="360" w:lineRule="auto"/>
        <w:ind w:firstLineChars="200" w:firstLine="480"/>
        <w:rPr>
          <w:sz w:val="24"/>
          <w:lang w:val="fr-FR"/>
        </w:rPr>
      </w:pPr>
      <w:r w:rsidRPr="00A97486">
        <w:rPr>
          <w:rFonts w:hint="eastAsia"/>
          <w:sz w:val="24"/>
          <w:lang w:val="fr-FR"/>
        </w:rPr>
        <w:t>防护等级：</w:t>
      </w:r>
      <w:r w:rsidRPr="00A97486">
        <w:rPr>
          <w:rFonts w:hint="eastAsia"/>
          <w:sz w:val="24"/>
          <w:lang w:val="fr-FR"/>
        </w:rPr>
        <w:t>IP54</w:t>
      </w:r>
    </w:p>
    <w:p w:rsidR="0081523D" w:rsidRPr="00A97486" w:rsidRDefault="0081523D" w:rsidP="0096511D">
      <w:pPr>
        <w:spacing w:line="360" w:lineRule="auto"/>
        <w:ind w:firstLineChars="200" w:firstLine="480"/>
        <w:jc w:val="center"/>
        <w:rPr>
          <w:sz w:val="24"/>
          <w:lang w:val="fr-FR"/>
        </w:rPr>
      </w:pPr>
      <w:r w:rsidRPr="00A97486">
        <w:rPr>
          <w:noProof/>
          <w:sz w:val="24"/>
        </w:rPr>
        <w:drawing>
          <wp:inline distT="0" distB="0" distL="0" distR="0">
            <wp:extent cx="1992702" cy="1878354"/>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993766" cy="1879357"/>
                    </a:xfrm>
                    <a:prstGeom prst="rect">
                      <a:avLst/>
                    </a:prstGeom>
                    <a:noFill/>
                  </pic:spPr>
                </pic:pic>
              </a:graphicData>
            </a:graphic>
          </wp:inline>
        </w:drawing>
      </w:r>
    </w:p>
    <w:p w:rsidR="006B4287" w:rsidRPr="00A97486" w:rsidRDefault="006B4287" w:rsidP="006B4287">
      <w:pPr>
        <w:rPr>
          <w:lang w:val="en-GB"/>
        </w:rPr>
      </w:pPr>
    </w:p>
    <w:p w:rsidR="006B4287" w:rsidRPr="00A97486" w:rsidRDefault="006B4287" w:rsidP="006C2B1F">
      <w:pPr>
        <w:pStyle w:val="aff4"/>
        <w:numPr>
          <w:ilvl w:val="4"/>
          <w:numId w:val="60"/>
        </w:numPr>
        <w:spacing w:line="360" w:lineRule="auto"/>
        <w:ind w:left="1152" w:hangingChars="480" w:hanging="1152"/>
        <w:outlineLvl w:val="4"/>
        <w:rPr>
          <w:sz w:val="24"/>
        </w:rPr>
      </w:pPr>
      <w:bookmarkStart w:id="44" w:name="_Toc448432131"/>
      <w:r w:rsidRPr="00A97486">
        <w:rPr>
          <w:rFonts w:hint="eastAsia"/>
          <w:sz w:val="24"/>
        </w:rPr>
        <w:t>冷凝器</w:t>
      </w:r>
      <w:bookmarkEnd w:id="44"/>
    </w:p>
    <w:p w:rsidR="006B4287" w:rsidRPr="00A97486" w:rsidRDefault="006B4287" w:rsidP="006B4287">
      <w:pPr>
        <w:pStyle w:val="a6"/>
        <w:numPr>
          <w:ilvl w:val="0"/>
          <w:numId w:val="10"/>
        </w:numPr>
        <w:tabs>
          <w:tab w:val="clear" w:pos="1320"/>
          <w:tab w:val="clear" w:pos="4153"/>
          <w:tab w:val="left" w:pos="851"/>
          <w:tab w:val="center" w:pos="2340"/>
        </w:tabs>
        <w:spacing w:line="360" w:lineRule="auto"/>
        <w:ind w:left="567" w:hanging="283"/>
        <w:rPr>
          <w:rFonts w:ascii="宋体" w:hAnsi="宋体"/>
          <w:color w:val="000000"/>
          <w:sz w:val="24"/>
          <w:szCs w:val="24"/>
        </w:rPr>
      </w:pPr>
      <w:r w:rsidRPr="00A97486">
        <w:rPr>
          <w:rFonts w:ascii="宋体" w:hAnsi="宋体" w:hint="eastAsia"/>
          <w:color w:val="000000"/>
          <w:sz w:val="24"/>
          <w:szCs w:val="24"/>
        </w:rPr>
        <w:t>管路：铜管，交错排列</w:t>
      </w:r>
    </w:p>
    <w:p w:rsidR="006B4287" w:rsidRPr="00A97486" w:rsidRDefault="006B4287" w:rsidP="006B4287">
      <w:pPr>
        <w:pStyle w:val="a6"/>
        <w:numPr>
          <w:ilvl w:val="0"/>
          <w:numId w:val="10"/>
        </w:numPr>
        <w:tabs>
          <w:tab w:val="clear" w:pos="1320"/>
          <w:tab w:val="clear" w:pos="4153"/>
          <w:tab w:val="left" w:pos="851"/>
          <w:tab w:val="center" w:pos="2340"/>
        </w:tabs>
        <w:spacing w:line="360" w:lineRule="auto"/>
        <w:ind w:left="567" w:hanging="283"/>
        <w:rPr>
          <w:rFonts w:ascii="宋体" w:hAnsi="宋体"/>
          <w:color w:val="000000"/>
          <w:sz w:val="24"/>
          <w:szCs w:val="24"/>
        </w:rPr>
      </w:pPr>
      <w:r w:rsidRPr="00A97486">
        <w:rPr>
          <w:rFonts w:ascii="宋体" w:hAnsi="宋体" w:hint="eastAsia"/>
          <w:color w:val="000000"/>
          <w:sz w:val="24"/>
          <w:szCs w:val="24"/>
        </w:rPr>
        <w:t>散热片：覆</w:t>
      </w:r>
      <w:r w:rsidR="00BF76FC" w:rsidRPr="00A97486">
        <w:rPr>
          <w:rFonts w:ascii="宋体" w:hAnsi="宋体" w:hint="eastAsia"/>
          <w:color w:val="000000"/>
          <w:sz w:val="24"/>
          <w:szCs w:val="24"/>
        </w:rPr>
        <w:t>防腐</w:t>
      </w:r>
      <w:r w:rsidRPr="00A97486">
        <w:rPr>
          <w:rFonts w:ascii="宋体" w:hAnsi="宋体" w:hint="eastAsia"/>
          <w:color w:val="000000"/>
          <w:sz w:val="24"/>
          <w:szCs w:val="24"/>
        </w:rPr>
        <w:t>亲水膜铝箔</w:t>
      </w:r>
    </w:p>
    <w:p w:rsidR="006B4287" w:rsidRPr="00A97486" w:rsidRDefault="006B4287" w:rsidP="006B4287">
      <w:pPr>
        <w:pStyle w:val="a6"/>
        <w:numPr>
          <w:ilvl w:val="0"/>
          <w:numId w:val="10"/>
        </w:numPr>
        <w:tabs>
          <w:tab w:val="clear" w:pos="1320"/>
          <w:tab w:val="clear" w:pos="4153"/>
          <w:tab w:val="left" w:pos="851"/>
          <w:tab w:val="center" w:pos="2340"/>
        </w:tabs>
        <w:spacing w:line="360" w:lineRule="auto"/>
        <w:ind w:left="567" w:hanging="283"/>
        <w:rPr>
          <w:rFonts w:ascii="宋体" w:hAnsi="宋体"/>
          <w:color w:val="000000"/>
          <w:sz w:val="24"/>
          <w:szCs w:val="24"/>
        </w:rPr>
      </w:pPr>
      <w:r w:rsidRPr="00A97486">
        <w:rPr>
          <w:rFonts w:ascii="宋体" w:hAnsi="宋体" w:hint="eastAsia"/>
          <w:color w:val="000000"/>
          <w:sz w:val="24"/>
          <w:szCs w:val="24"/>
        </w:rPr>
        <w:t>框架：铝板</w:t>
      </w:r>
    </w:p>
    <w:p w:rsidR="006B4287" w:rsidRPr="00A97486" w:rsidRDefault="006B4287" w:rsidP="006B4287">
      <w:pPr>
        <w:pStyle w:val="a6"/>
        <w:numPr>
          <w:ilvl w:val="0"/>
          <w:numId w:val="10"/>
        </w:numPr>
        <w:tabs>
          <w:tab w:val="clear" w:pos="1320"/>
          <w:tab w:val="clear" w:pos="4153"/>
          <w:tab w:val="left" w:pos="851"/>
          <w:tab w:val="center" w:pos="2340"/>
        </w:tabs>
        <w:spacing w:line="360" w:lineRule="auto"/>
        <w:ind w:left="567" w:hanging="283"/>
        <w:rPr>
          <w:rFonts w:ascii="宋体" w:hAnsi="宋体"/>
          <w:color w:val="000000"/>
          <w:sz w:val="24"/>
          <w:szCs w:val="24"/>
        </w:rPr>
      </w:pPr>
      <w:r w:rsidRPr="00A97486">
        <w:rPr>
          <w:rFonts w:ascii="宋体" w:hAnsi="宋体" w:hint="eastAsia"/>
          <w:color w:val="000000"/>
          <w:sz w:val="24"/>
          <w:szCs w:val="24"/>
        </w:rPr>
        <w:t>铜管与铜散热片间机械胀紧</w:t>
      </w:r>
    </w:p>
    <w:p w:rsidR="006B4287" w:rsidRPr="00A97486" w:rsidRDefault="006B4287" w:rsidP="006B4287">
      <w:pPr>
        <w:pStyle w:val="a6"/>
        <w:numPr>
          <w:ilvl w:val="0"/>
          <w:numId w:val="10"/>
        </w:numPr>
        <w:tabs>
          <w:tab w:val="clear" w:pos="1320"/>
          <w:tab w:val="clear" w:pos="4153"/>
          <w:tab w:val="left" w:pos="851"/>
          <w:tab w:val="center" w:pos="2340"/>
        </w:tabs>
        <w:spacing w:line="360" w:lineRule="auto"/>
        <w:ind w:left="567" w:hanging="283"/>
        <w:rPr>
          <w:rFonts w:ascii="宋体" w:hAnsi="宋体"/>
          <w:color w:val="000000"/>
          <w:sz w:val="24"/>
          <w:szCs w:val="24"/>
        </w:rPr>
      </w:pPr>
      <w:r w:rsidRPr="00A97486">
        <w:rPr>
          <w:rFonts w:ascii="宋体" w:hAnsi="宋体" w:hint="eastAsia"/>
          <w:color w:val="000000"/>
          <w:sz w:val="24"/>
          <w:szCs w:val="24"/>
        </w:rPr>
        <w:t>每个司机室空调中的数量：1</w:t>
      </w:r>
    </w:p>
    <w:p w:rsidR="006B4287" w:rsidRPr="00A97486" w:rsidRDefault="0081523D" w:rsidP="00C91763">
      <w:pPr>
        <w:pStyle w:val="a6"/>
        <w:tabs>
          <w:tab w:val="clear" w:pos="4153"/>
          <w:tab w:val="center" w:pos="2340"/>
        </w:tabs>
        <w:spacing w:line="360" w:lineRule="auto"/>
        <w:ind w:leftChars="182" w:left="382" w:firstLineChars="50" w:firstLine="105"/>
        <w:rPr>
          <w:rFonts w:ascii="宋体" w:hAnsi="宋体"/>
          <w:color w:val="000000"/>
          <w:sz w:val="21"/>
          <w:szCs w:val="21"/>
        </w:rPr>
      </w:pPr>
      <w:r w:rsidRPr="00A97486">
        <w:rPr>
          <w:rFonts w:ascii="宋体" w:hAnsi="宋体"/>
          <w:noProof/>
          <w:color w:val="000000"/>
          <w:sz w:val="21"/>
          <w:szCs w:val="21"/>
        </w:rPr>
        <w:drawing>
          <wp:inline distT="0" distB="0" distL="0" distR="0">
            <wp:extent cx="2191109" cy="161309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194029" cy="1615240"/>
                    </a:xfrm>
                    <a:prstGeom prst="rect">
                      <a:avLst/>
                    </a:prstGeom>
                    <a:noFill/>
                  </pic:spPr>
                </pic:pic>
              </a:graphicData>
            </a:graphic>
          </wp:inline>
        </w:drawing>
      </w:r>
    </w:p>
    <w:p w:rsidR="006B4287" w:rsidRPr="00A97486" w:rsidRDefault="006B4287" w:rsidP="006C2B1F">
      <w:pPr>
        <w:pStyle w:val="aff4"/>
        <w:numPr>
          <w:ilvl w:val="4"/>
          <w:numId w:val="60"/>
        </w:numPr>
        <w:spacing w:line="360" w:lineRule="auto"/>
        <w:ind w:left="1152" w:hangingChars="480" w:hanging="1152"/>
        <w:outlineLvl w:val="4"/>
        <w:rPr>
          <w:sz w:val="24"/>
        </w:rPr>
      </w:pPr>
      <w:bookmarkStart w:id="45" w:name="_Toc448432132"/>
      <w:r w:rsidRPr="00A97486">
        <w:rPr>
          <w:rFonts w:hint="eastAsia"/>
          <w:sz w:val="24"/>
        </w:rPr>
        <w:t>蒸发器</w:t>
      </w:r>
      <w:bookmarkEnd w:id="45"/>
    </w:p>
    <w:p w:rsidR="006B4287" w:rsidRPr="00A97486" w:rsidRDefault="006B4287" w:rsidP="006B4287">
      <w:pPr>
        <w:pStyle w:val="a6"/>
        <w:numPr>
          <w:ilvl w:val="0"/>
          <w:numId w:val="10"/>
        </w:numPr>
        <w:tabs>
          <w:tab w:val="clear" w:pos="1320"/>
          <w:tab w:val="clear" w:pos="4153"/>
          <w:tab w:val="left" w:pos="851"/>
          <w:tab w:val="center" w:pos="2340"/>
        </w:tabs>
        <w:spacing w:line="360" w:lineRule="auto"/>
        <w:ind w:left="567" w:hanging="283"/>
        <w:rPr>
          <w:rFonts w:ascii="宋体" w:hAnsi="宋体"/>
          <w:color w:val="000000"/>
          <w:sz w:val="24"/>
          <w:szCs w:val="24"/>
        </w:rPr>
      </w:pPr>
      <w:bookmarkStart w:id="46" w:name="_Toc448432133"/>
      <w:r w:rsidRPr="00A97486">
        <w:rPr>
          <w:rFonts w:ascii="宋体" w:hAnsi="宋体" w:hint="eastAsia"/>
          <w:color w:val="000000"/>
          <w:sz w:val="24"/>
          <w:szCs w:val="24"/>
        </w:rPr>
        <w:t>管路：铜管，交错排列</w:t>
      </w:r>
    </w:p>
    <w:p w:rsidR="006B4287" w:rsidRPr="00A97486" w:rsidRDefault="006B4287" w:rsidP="006B4287">
      <w:pPr>
        <w:pStyle w:val="a6"/>
        <w:numPr>
          <w:ilvl w:val="0"/>
          <w:numId w:val="10"/>
        </w:numPr>
        <w:tabs>
          <w:tab w:val="clear" w:pos="1320"/>
          <w:tab w:val="clear" w:pos="4153"/>
          <w:tab w:val="left" w:pos="851"/>
          <w:tab w:val="center" w:pos="2340"/>
        </w:tabs>
        <w:spacing w:line="360" w:lineRule="auto"/>
        <w:ind w:left="567" w:hanging="283"/>
        <w:rPr>
          <w:rFonts w:ascii="宋体" w:hAnsi="宋体"/>
          <w:color w:val="000000"/>
          <w:sz w:val="24"/>
          <w:szCs w:val="24"/>
        </w:rPr>
      </w:pPr>
      <w:r w:rsidRPr="00A97486">
        <w:rPr>
          <w:rFonts w:ascii="宋体" w:hAnsi="宋体" w:hint="eastAsia"/>
          <w:color w:val="000000"/>
          <w:sz w:val="24"/>
          <w:szCs w:val="24"/>
        </w:rPr>
        <w:t>散热片：覆</w:t>
      </w:r>
      <w:r w:rsidR="00D373F6" w:rsidRPr="00A97486">
        <w:rPr>
          <w:rFonts w:ascii="宋体" w:hAnsi="宋体" w:hint="eastAsia"/>
          <w:color w:val="000000"/>
          <w:sz w:val="24"/>
          <w:szCs w:val="24"/>
        </w:rPr>
        <w:t>防腐</w:t>
      </w:r>
      <w:r w:rsidRPr="00A97486">
        <w:rPr>
          <w:rFonts w:ascii="宋体" w:hAnsi="宋体" w:hint="eastAsia"/>
          <w:color w:val="000000"/>
          <w:sz w:val="24"/>
          <w:szCs w:val="24"/>
        </w:rPr>
        <w:t>亲水膜铝箔</w:t>
      </w:r>
    </w:p>
    <w:p w:rsidR="006B4287" w:rsidRPr="00A97486" w:rsidRDefault="006B4287" w:rsidP="006B4287">
      <w:pPr>
        <w:pStyle w:val="a6"/>
        <w:numPr>
          <w:ilvl w:val="0"/>
          <w:numId w:val="10"/>
        </w:numPr>
        <w:tabs>
          <w:tab w:val="clear" w:pos="1320"/>
          <w:tab w:val="clear" w:pos="4153"/>
          <w:tab w:val="left" w:pos="851"/>
          <w:tab w:val="center" w:pos="2340"/>
        </w:tabs>
        <w:spacing w:line="360" w:lineRule="auto"/>
        <w:ind w:left="567" w:hanging="283"/>
        <w:rPr>
          <w:rFonts w:ascii="宋体" w:hAnsi="宋体"/>
          <w:color w:val="000000"/>
          <w:sz w:val="24"/>
          <w:szCs w:val="24"/>
        </w:rPr>
      </w:pPr>
      <w:r w:rsidRPr="00A97486">
        <w:rPr>
          <w:rFonts w:ascii="宋体" w:hAnsi="宋体" w:hint="eastAsia"/>
          <w:color w:val="000000"/>
          <w:sz w:val="24"/>
          <w:szCs w:val="24"/>
        </w:rPr>
        <w:t>框架：铝板</w:t>
      </w:r>
    </w:p>
    <w:p w:rsidR="006B4287" w:rsidRPr="00A97486" w:rsidRDefault="006B4287" w:rsidP="006B4287">
      <w:pPr>
        <w:pStyle w:val="a6"/>
        <w:numPr>
          <w:ilvl w:val="0"/>
          <w:numId w:val="10"/>
        </w:numPr>
        <w:tabs>
          <w:tab w:val="clear" w:pos="1320"/>
          <w:tab w:val="clear" w:pos="4153"/>
          <w:tab w:val="left" w:pos="851"/>
          <w:tab w:val="center" w:pos="2340"/>
        </w:tabs>
        <w:spacing w:line="360" w:lineRule="auto"/>
        <w:ind w:left="567" w:hanging="283"/>
        <w:rPr>
          <w:rFonts w:ascii="宋体" w:hAnsi="宋体"/>
          <w:color w:val="000000"/>
          <w:sz w:val="24"/>
          <w:szCs w:val="24"/>
        </w:rPr>
      </w:pPr>
      <w:r w:rsidRPr="00A97486">
        <w:rPr>
          <w:rFonts w:ascii="宋体" w:hAnsi="宋体" w:hint="eastAsia"/>
          <w:color w:val="000000"/>
          <w:sz w:val="24"/>
          <w:szCs w:val="24"/>
        </w:rPr>
        <w:t>铜管与亲水膜铝散热片间机械胀紧</w:t>
      </w:r>
    </w:p>
    <w:p w:rsidR="006B4287" w:rsidRPr="00A97486" w:rsidRDefault="006B4287" w:rsidP="006B4287">
      <w:pPr>
        <w:pStyle w:val="a6"/>
        <w:numPr>
          <w:ilvl w:val="0"/>
          <w:numId w:val="10"/>
        </w:numPr>
        <w:tabs>
          <w:tab w:val="clear" w:pos="1320"/>
          <w:tab w:val="clear" w:pos="4153"/>
          <w:tab w:val="left" w:pos="851"/>
          <w:tab w:val="center" w:pos="2340"/>
        </w:tabs>
        <w:spacing w:line="360" w:lineRule="auto"/>
        <w:ind w:left="567" w:hanging="283"/>
        <w:rPr>
          <w:rFonts w:ascii="宋体" w:hAnsi="宋体"/>
          <w:color w:val="000000"/>
          <w:sz w:val="24"/>
          <w:szCs w:val="24"/>
        </w:rPr>
      </w:pPr>
      <w:r w:rsidRPr="00A97486">
        <w:rPr>
          <w:rFonts w:ascii="宋体" w:hAnsi="宋体" w:hint="eastAsia"/>
          <w:color w:val="000000"/>
          <w:sz w:val="24"/>
          <w:szCs w:val="24"/>
        </w:rPr>
        <w:t>每个空调机组中的数量：</w:t>
      </w:r>
      <w:r w:rsidR="00A07F49" w:rsidRPr="00A97486">
        <w:rPr>
          <w:rFonts w:ascii="宋体" w:hAnsi="宋体"/>
          <w:color w:val="000000"/>
          <w:sz w:val="24"/>
          <w:szCs w:val="24"/>
        </w:rPr>
        <w:t>1</w:t>
      </w:r>
    </w:p>
    <w:p w:rsidR="006B4287" w:rsidRPr="00A97486" w:rsidRDefault="003D669D" w:rsidP="0096511D">
      <w:pPr>
        <w:pStyle w:val="a6"/>
        <w:tabs>
          <w:tab w:val="clear" w:pos="4153"/>
          <w:tab w:val="left" w:pos="851"/>
          <w:tab w:val="center" w:pos="2340"/>
        </w:tabs>
        <w:spacing w:line="360" w:lineRule="auto"/>
        <w:ind w:left="284"/>
        <w:jc w:val="center"/>
        <w:rPr>
          <w:rFonts w:ascii="宋体" w:hAnsi="宋体"/>
          <w:color w:val="000000"/>
          <w:sz w:val="24"/>
          <w:szCs w:val="24"/>
        </w:rPr>
      </w:pPr>
      <w:r w:rsidRPr="00A97486">
        <w:rPr>
          <w:rFonts w:ascii="宋体" w:hAnsi="宋体"/>
          <w:noProof/>
          <w:color w:val="000000"/>
          <w:sz w:val="24"/>
          <w:szCs w:val="24"/>
        </w:rPr>
        <w:lastRenderedPageBreak/>
        <w:drawing>
          <wp:inline distT="0" distB="0" distL="0" distR="0">
            <wp:extent cx="2579298" cy="134314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582389" cy="1344750"/>
                    </a:xfrm>
                    <a:prstGeom prst="rect">
                      <a:avLst/>
                    </a:prstGeom>
                    <a:noFill/>
                  </pic:spPr>
                </pic:pic>
              </a:graphicData>
            </a:graphic>
          </wp:inline>
        </w:drawing>
      </w:r>
    </w:p>
    <w:p w:rsidR="006B4287" w:rsidRPr="00A97486" w:rsidRDefault="006B4287" w:rsidP="006C2B1F">
      <w:pPr>
        <w:pStyle w:val="aff4"/>
        <w:numPr>
          <w:ilvl w:val="4"/>
          <w:numId w:val="60"/>
        </w:numPr>
        <w:spacing w:line="360" w:lineRule="auto"/>
        <w:ind w:left="1152" w:hangingChars="480" w:hanging="1152"/>
        <w:outlineLvl w:val="4"/>
        <w:rPr>
          <w:sz w:val="24"/>
        </w:rPr>
      </w:pPr>
      <w:r w:rsidRPr="00A97486">
        <w:rPr>
          <w:rFonts w:hint="eastAsia"/>
          <w:sz w:val="24"/>
        </w:rPr>
        <w:t>连接器插座</w:t>
      </w:r>
      <w:bookmarkEnd w:id="46"/>
    </w:p>
    <w:p w:rsidR="006B4287" w:rsidRPr="00A97486" w:rsidRDefault="006B4287" w:rsidP="006C2B1F">
      <w:pPr>
        <w:pStyle w:val="a6"/>
        <w:numPr>
          <w:ilvl w:val="0"/>
          <w:numId w:val="50"/>
        </w:numPr>
        <w:tabs>
          <w:tab w:val="clear" w:pos="4153"/>
          <w:tab w:val="center" w:pos="2340"/>
        </w:tabs>
        <w:spacing w:line="360" w:lineRule="auto"/>
        <w:rPr>
          <w:rFonts w:ascii="宋体" w:hAnsi="宋体"/>
          <w:color w:val="000000"/>
          <w:sz w:val="21"/>
          <w:szCs w:val="21"/>
        </w:rPr>
      </w:pPr>
      <w:r w:rsidRPr="00A97486">
        <w:rPr>
          <w:rFonts w:ascii="宋体" w:hAnsi="宋体" w:hint="eastAsia"/>
          <w:color w:val="000000"/>
          <w:sz w:val="21"/>
          <w:szCs w:val="21"/>
        </w:rPr>
        <w:t>每个司机室空调中的数量：1</w:t>
      </w:r>
    </w:p>
    <w:p w:rsidR="006B4287" w:rsidRPr="00A97486" w:rsidRDefault="006B4287" w:rsidP="00C91763">
      <w:pPr>
        <w:pStyle w:val="a6"/>
        <w:tabs>
          <w:tab w:val="clear" w:pos="4153"/>
          <w:tab w:val="center" w:pos="2340"/>
        </w:tabs>
        <w:spacing w:line="360" w:lineRule="auto"/>
        <w:ind w:leftChars="182" w:left="382" w:firstLineChars="150" w:firstLine="270"/>
        <w:jc w:val="center"/>
        <w:rPr>
          <w:rFonts w:ascii="宋体" w:hAnsi="宋体"/>
          <w:color w:val="000000"/>
          <w:sz w:val="21"/>
          <w:szCs w:val="21"/>
        </w:rPr>
      </w:pPr>
      <w:r w:rsidRPr="00A97486">
        <w:rPr>
          <w:noProof/>
        </w:rPr>
        <w:drawing>
          <wp:inline distT="0" distB="0" distL="0" distR="0">
            <wp:extent cx="1859592" cy="1431985"/>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1868225" cy="1438633"/>
                    </a:xfrm>
                    <a:prstGeom prst="rect">
                      <a:avLst/>
                    </a:prstGeom>
                  </pic:spPr>
                </pic:pic>
              </a:graphicData>
            </a:graphic>
          </wp:inline>
        </w:drawing>
      </w:r>
      <w:r w:rsidRPr="00A97486">
        <w:rPr>
          <w:noProof/>
        </w:rPr>
        <w:drawing>
          <wp:inline distT="0" distB="0" distL="0" distR="0">
            <wp:extent cx="1716656" cy="1338991"/>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1727686" cy="1347595"/>
                    </a:xfrm>
                    <a:prstGeom prst="rect">
                      <a:avLst/>
                    </a:prstGeom>
                  </pic:spPr>
                </pic:pic>
              </a:graphicData>
            </a:graphic>
          </wp:inline>
        </w:drawing>
      </w:r>
    </w:p>
    <w:p w:rsidR="006B4287" w:rsidRPr="00A97486" w:rsidRDefault="006B4287" w:rsidP="006C2B1F">
      <w:pPr>
        <w:pStyle w:val="aff4"/>
        <w:numPr>
          <w:ilvl w:val="4"/>
          <w:numId w:val="60"/>
        </w:numPr>
        <w:spacing w:line="360" w:lineRule="auto"/>
        <w:ind w:left="1152" w:hangingChars="480" w:hanging="1152"/>
        <w:outlineLvl w:val="4"/>
        <w:rPr>
          <w:sz w:val="24"/>
        </w:rPr>
      </w:pPr>
      <w:bookmarkStart w:id="47" w:name="_Toc448432134"/>
      <w:r w:rsidRPr="00A97486">
        <w:rPr>
          <w:rFonts w:hint="eastAsia"/>
          <w:sz w:val="24"/>
        </w:rPr>
        <w:t>连接器插座（控制回路）</w:t>
      </w:r>
      <w:bookmarkEnd w:id="47"/>
    </w:p>
    <w:p w:rsidR="006B4287" w:rsidRPr="00A97486" w:rsidRDefault="006B4287" w:rsidP="006C2B1F">
      <w:pPr>
        <w:pStyle w:val="a6"/>
        <w:numPr>
          <w:ilvl w:val="0"/>
          <w:numId w:val="51"/>
        </w:numPr>
        <w:tabs>
          <w:tab w:val="clear" w:pos="4153"/>
          <w:tab w:val="center" w:pos="2340"/>
        </w:tabs>
        <w:spacing w:line="360" w:lineRule="auto"/>
        <w:rPr>
          <w:rFonts w:ascii="宋体" w:hAnsi="宋体"/>
          <w:color w:val="000000"/>
          <w:sz w:val="21"/>
          <w:szCs w:val="21"/>
        </w:rPr>
      </w:pPr>
      <w:r w:rsidRPr="00A97486">
        <w:rPr>
          <w:rFonts w:ascii="宋体" w:hAnsi="宋体" w:hint="eastAsia"/>
          <w:color w:val="000000"/>
          <w:sz w:val="21"/>
          <w:szCs w:val="21"/>
        </w:rPr>
        <w:t>每个司机室空调中的数量：1</w:t>
      </w:r>
    </w:p>
    <w:p w:rsidR="006B4287" w:rsidRPr="00A97486" w:rsidRDefault="006B4287" w:rsidP="006C2B1F">
      <w:pPr>
        <w:pStyle w:val="aff4"/>
        <w:numPr>
          <w:ilvl w:val="4"/>
          <w:numId w:val="60"/>
        </w:numPr>
        <w:spacing w:line="360" w:lineRule="auto"/>
        <w:ind w:left="1152" w:hangingChars="480" w:hanging="1152"/>
        <w:outlineLvl w:val="4"/>
        <w:rPr>
          <w:sz w:val="24"/>
        </w:rPr>
      </w:pPr>
      <w:bookmarkStart w:id="48" w:name="_Toc448432135"/>
      <w:r w:rsidRPr="00A97486">
        <w:rPr>
          <w:rFonts w:hint="eastAsia"/>
          <w:sz w:val="24"/>
        </w:rPr>
        <w:t>电加热器</w:t>
      </w:r>
      <w:bookmarkEnd w:id="48"/>
    </w:p>
    <w:p w:rsidR="006B4287" w:rsidRPr="00A97486" w:rsidRDefault="006B4287" w:rsidP="006B4287">
      <w:pPr>
        <w:pStyle w:val="a6"/>
        <w:numPr>
          <w:ilvl w:val="0"/>
          <w:numId w:val="10"/>
        </w:numPr>
        <w:tabs>
          <w:tab w:val="clear" w:pos="1320"/>
          <w:tab w:val="clear" w:pos="4153"/>
          <w:tab w:val="num" w:pos="851"/>
          <w:tab w:val="center" w:pos="2340"/>
        </w:tabs>
        <w:spacing w:line="360" w:lineRule="auto"/>
        <w:ind w:left="1276" w:hanging="894"/>
        <w:rPr>
          <w:rFonts w:ascii="宋体" w:hAnsi="宋体"/>
          <w:color w:val="000000"/>
          <w:sz w:val="21"/>
          <w:szCs w:val="21"/>
        </w:rPr>
      </w:pPr>
      <w:r w:rsidRPr="00A97486">
        <w:rPr>
          <w:rFonts w:ascii="宋体" w:hAnsi="宋体" w:hint="eastAsia"/>
          <w:color w:val="000000"/>
          <w:sz w:val="21"/>
          <w:szCs w:val="21"/>
        </w:rPr>
        <w:t>功率：2KW</w:t>
      </w:r>
    </w:p>
    <w:p w:rsidR="006B4287" w:rsidRPr="00A97486" w:rsidRDefault="006B4287" w:rsidP="006B4287">
      <w:pPr>
        <w:pStyle w:val="a6"/>
        <w:numPr>
          <w:ilvl w:val="0"/>
          <w:numId w:val="10"/>
        </w:numPr>
        <w:tabs>
          <w:tab w:val="clear" w:pos="1320"/>
          <w:tab w:val="clear" w:pos="4153"/>
          <w:tab w:val="num" w:pos="851"/>
          <w:tab w:val="center" w:pos="2340"/>
        </w:tabs>
        <w:spacing w:line="360" w:lineRule="auto"/>
        <w:ind w:left="1276" w:hanging="894"/>
        <w:rPr>
          <w:rFonts w:ascii="宋体" w:hAnsi="宋体"/>
          <w:color w:val="000000"/>
          <w:sz w:val="21"/>
          <w:szCs w:val="21"/>
        </w:rPr>
      </w:pPr>
      <w:r w:rsidRPr="00A97486">
        <w:rPr>
          <w:rFonts w:ascii="宋体" w:hAnsi="宋体" w:hint="eastAsia"/>
          <w:color w:val="000000"/>
          <w:sz w:val="21"/>
          <w:szCs w:val="21"/>
        </w:rPr>
        <w:t>每个司机室空调中的数量：1</w:t>
      </w:r>
    </w:p>
    <w:p w:rsidR="006B4287" w:rsidRPr="00A97486" w:rsidRDefault="0096511D" w:rsidP="0096511D">
      <w:pPr>
        <w:pStyle w:val="a6"/>
        <w:tabs>
          <w:tab w:val="clear" w:pos="4153"/>
          <w:tab w:val="center" w:pos="2340"/>
        </w:tabs>
        <w:ind w:leftChars="182" w:left="382" w:firstLineChars="150" w:firstLine="315"/>
        <w:jc w:val="center"/>
        <w:rPr>
          <w:rFonts w:ascii="宋体" w:hAnsi="宋体"/>
          <w:color w:val="000000"/>
          <w:sz w:val="21"/>
          <w:szCs w:val="21"/>
        </w:rPr>
      </w:pPr>
      <w:r w:rsidRPr="00A97486">
        <w:rPr>
          <w:rFonts w:ascii="宋体" w:hAnsi="宋体"/>
          <w:noProof/>
          <w:color w:val="000000"/>
          <w:sz w:val="21"/>
          <w:szCs w:val="21"/>
        </w:rPr>
        <w:drawing>
          <wp:inline distT="0" distB="0" distL="0" distR="0">
            <wp:extent cx="2138302" cy="2851149"/>
            <wp:effectExtent l="361950" t="0" r="338455" b="0"/>
            <wp:docPr id="16" name="图片 31" descr="C:\Users\shaolong\AppData\Local\Microsoft\Windows\INetCache\Content.Word\微信图片_201705081643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shaolong\AppData\Local\Microsoft\Windows\INetCache\Content.Word\微信图片_20170508164333.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rot="5400000">
                      <a:off x="0" y="0"/>
                      <a:ext cx="2142275" cy="2856446"/>
                    </a:xfrm>
                    <a:prstGeom prst="rect">
                      <a:avLst/>
                    </a:prstGeom>
                    <a:noFill/>
                    <a:ln>
                      <a:noFill/>
                    </a:ln>
                  </pic:spPr>
                </pic:pic>
              </a:graphicData>
            </a:graphic>
          </wp:inline>
        </w:drawing>
      </w:r>
    </w:p>
    <w:p w:rsidR="006B4287" w:rsidRPr="00A97486" w:rsidRDefault="006B4287" w:rsidP="006C2B1F">
      <w:pPr>
        <w:pStyle w:val="aff4"/>
        <w:numPr>
          <w:ilvl w:val="4"/>
          <w:numId w:val="60"/>
        </w:numPr>
        <w:spacing w:line="360" w:lineRule="auto"/>
        <w:ind w:left="1152" w:hangingChars="480" w:hanging="1152"/>
        <w:outlineLvl w:val="4"/>
        <w:rPr>
          <w:sz w:val="24"/>
        </w:rPr>
      </w:pPr>
      <w:bookmarkStart w:id="49" w:name="_Toc448432137"/>
      <w:r w:rsidRPr="00A97486">
        <w:rPr>
          <w:rFonts w:hint="eastAsia"/>
          <w:sz w:val="24"/>
        </w:rPr>
        <w:t>干燥过滤器</w:t>
      </w:r>
      <w:bookmarkEnd w:id="49"/>
    </w:p>
    <w:p w:rsidR="006B4287" w:rsidRPr="00A97486" w:rsidRDefault="006B4287" w:rsidP="006B4287">
      <w:pPr>
        <w:pStyle w:val="a6"/>
        <w:numPr>
          <w:ilvl w:val="0"/>
          <w:numId w:val="10"/>
        </w:numPr>
        <w:tabs>
          <w:tab w:val="clear" w:pos="1320"/>
          <w:tab w:val="clear" w:pos="4153"/>
          <w:tab w:val="num" w:pos="851"/>
          <w:tab w:val="center" w:pos="2340"/>
        </w:tabs>
        <w:spacing w:line="360" w:lineRule="auto"/>
        <w:ind w:left="1276" w:hanging="894"/>
        <w:rPr>
          <w:rFonts w:ascii="宋体" w:hAnsi="宋体"/>
          <w:color w:val="000000"/>
          <w:sz w:val="21"/>
          <w:szCs w:val="21"/>
        </w:rPr>
      </w:pPr>
      <w:r w:rsidRPr="00A97486">
        <w:rPr>
          <w:rFonts w:ascii="宋体" w:hAnsi="宋体" w:hint="eastAsia"/>
          <w:color w:val="000000"/>
          <w:sz w:val="21"/>
          <w:szCs w:val="21"/>
        </w:rPr>
        <w:t>型号：</w:t>
      </w:r>
      <w:r w:rsidRPr="00A97486">
        <w:rPr>
          <w:rFonts w:ascii="宋体" w:hAnsi="宋体"/>
          <w:color w:val="000000"/>
          <w:sz w:val="21"/>
          <w:szCs w:val="21"/>
        </w:rPr>
        <w:t>DML033S</w:t>
      </w:r>
    </w:p>
    <w:p w:rsidR="006B4287" w:rsidRPr="00A97486" w:rsidRDefault="006B4287" w:rsidP="006B4287">
      <w:pPr>
        <w:pStyle w:val="a6"/>
        <w:numPr>
          <w:ilvl w:val="0"/>
          <w:numId w:val="10"/>
        </w:numPr>
        <w:tabs>
          <w:tab w:val="clear" w:pos="1320"/>
          <w:tab w:val="clear" w:pos="4153"/>
          <w:tab w:val="num" w:pos="851"/>
          <w:tab w:val="center" w:pos="2340"/>
        </w:tabs>
        <w:spacing w:line="360" w:lineRule="auto"/>
        <w:ind w:left="1276" w:hanging="894"/>
        <w:rPr>
          <w:rFonts w:ascii="宋体" w:hAnsi="宋体"/>
          <w:color w:val="000000"/>
          <w:sz w:val="21"/>
          <w:szCs w:val="21"/>
        </w:rPr>
      </w:pPr>
      <w:r w:rsidRPr="00A97486">
        <w:rPr>
          <w:rFonts w:ascii="宋体" w:hAnsi="宋体" w:hint="eastAsia"/>
          <w:color w:val="000000"/>
          <w:sz w:val="21"/>
          <w:szCs w:val="21"/>
        </w:rPr>
        <w:t>每个司机室空调中的数量：1</w:t>
      </w:r>
    </w:p>
    <w:p w:rsidR="003D669D" w:rsidRPr="00A97486" w:rsidRDefault="003D669D" w:rsidP="0096511D">
      <w:pPr>
        <w:pStyle w:val="a6"/>
        <w:tabs>
          <w:tab w:val="clear" w:pos="4153"/>
          <w:tab w:val="center" w:pos="2340"/>
        </w:tabs>
        <w:spacing w:line="360" w:lineRule="auto"/>
        <w:ind w:left="1276"/>
        <w:jc w:val="center"/>
        <w:rPr>
          <w:rFonts w:ascii="宋体" w:hAnsi="宋体"/>
          <w:color w:val="000000"/>
          <w:sz w:val="21"/>
          <w:szCs w:val="21"/>
        </w:rPr>
      </w:pPr>
      <w:r w:rsidRPr="00A97486">
        <w:rPr>
          <w:rFonts w:ascii="宋体" w:hAnsi="宋体"/>
          <w:noProof/>
          <w:color w:val="000000"/>
          <w:sz w:val="21"/>
          <w:szCs w:val="21"/>
        </w:rPr>
        <w:lastRenderedPageBreak/>
        <w:drawing>
          <wp:inline distT="0" distB="0" distL="0" distR="0">
            <wp:extent cx="2389517" cy="1545878"/>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390476" cy="1546499"/>
                    </a:xfrm>
                    <a:prstGeom prst="rect">
                      <a:avLst/>
                    </a:prstGeom>
                    <a:noFill/>
                  </pic:spPr>
                </pic:pic>
              </a:graphicData>
            </a:graphic>
          </wp:inline>
        </w:drawing>
      </w:r>
    </w:p>
    <w:p w:rsidR="006B4287" w:rsidRPr="00A97486" w:rsidRDefault="006B4287" w:rsidP="006C2B1F">
      <w:pPr>
        <w:pStyle w:val="aff4"/>
        <w:numPr>
          <w:ilvl w:val="4"/>
          <w:numId w:val="60"/>
        </w:numPr>
        <w:spacing w:line="360" w:lineRule="auto"/>
        <w:ind w:left="1152" w:hangingChars="480" w:hanging="1152"/>
        <w:outlineLvl w:val="4"/>
        <w:rPr>
          <w:sz w:val="24"/>
        </w:rPr>
      </w:pPr>
      <w:bookmarkStart w:id="50" w:name="_Toc448432139"/>
      <w:r w:rsidRPr="00A97486">
        <w:rPr>
          <w:rFonts w:hint="eastAsia"/>
          <w:sz w:val="24"/>
        </w:rPr>
        <w:t>减震</w:t>
      </w:r>
      <w:bookmarkEnd w:id="50"/>
      <w:r w:rsidR="0081523D" w:rsidRPr="00A97486">
        <w:rPr>
          <w:rFonts w:hint="eastAsia"/>
          <w:sz w:val="24"/>
        </w:rPr>
        <w:t>器</w:t>
      </w:r>
    </w:p>
    <w:p w:rsidR="002B7CC3" w:rsidRPr="00A97486" w:rsidRDefault="006B4287" w:rsidP="009024A0">
      <w:pPr>
        <w:pStyle w:val="a6"/>
        <w:numPr>
          <w:ilvl w:val="0"/>
          <w:numId w:val="10"/>
        </w:numPr>
        <w:tabs>
          <w:tab w:val="clear" w:pos="1320"/>
          <w:tab w:val="clear" w:pos="4153"/>
          <w:tab w:val="left" w:pos="851"/>
          <w:tab w:val="center" w:pos="2340"/>
        </w:tabs>
        <w:spacing w:line="360" w:lineRule="auto"/>
        <w:ind w:left="567" w:hanging="283"/>
        <w:rPr>
          <w:rFonts w:ascii="宋体" w:hAnsi="宋体"/>
          <w:color w:val="000000"/>
          <w:sz w:val="24"/>
          <w:szCs w:val="24"/>
        </w:rPr>
      </w:pPr>
      <w:r w:rsidRPr="00A97486">
        <w:rPr>
          <w:rFonts w:ascii="宋体" w:hAnsi="宋体" w:hint="eastAsia"/>
          <w:color w:val="000000"/>
          <w:sz w:val="24"/>
          <w:szCs w:val="24"/>
        </w:rPr>
        <w:t>物料号：</w:t>
      </w:r>
      <w:r w:rsidR="00334E60" w:rsidRPr="00A97486">
        <w:rPr>
          <w:rFonts w:ascii="宋体" w:hAnsi="宋体"/>
          <w:color w:val="000000"/>
          <w:sz w:val="24"/>
          <w:szCs w:val="24"/>
        </w:rPr>
        <w:t>G</w:t>
      </w:r>
      <w:r w:rsidRPr="00A97486">
        <w:rPr>
          <w:rFonts w:ascii="宋体" w:hAnsi="宋体"/>
          <w:color w:val="000000"/>
          <w:sz w:val="24"/>
          <w:szCs w:val="24"/>
        </w:rPr>
        <w:t>133-</w:t>
      </w:r>
      <w:r w:rsidR="00334E60" w:rsidRPr="00A97486">
        <w:rPr>
          <w:rFonts w:ascii="宋体" w:hAnsi="宋体"/>
          <w:color w:val="000000"/>
          <w:sz w:val="24"/>
          <w:szCs w:val="24"/>
        </w:rPr>
        <w:t>1009-00</w:t>
      </w:r>
      <w:bookmarkStart w:id="51" w:name="_Toc82578566"/>
      <w:bookmarkStart w:id="52" w:name="_Toc87169695"/>
      <w:bookmarkEnd w:id="38"/>
    </w:p>
    <w:p w:rsidR="002320B3" w:rsidRPr="00A97486" w:rsidRDefault="002320B3" w:rsidP="002320B3">
      <w:pPr>
        <w:pStyle w:val="a6"/>
        <w:tabs>
          <w:tab w:val="clear" w:pos="4153"/>
          <w:tab w:val="left" w:pos="851"/>
          <w:tab w:val="center" w:pos="2340"/>
        </w:tabs>
        <w:spacing w:line="360" w:lineRule="auto"/>
        <w:rPr>
          <w:rFonts w:ascii="宋体" w:hAnsi="宋体"/>
          <w:color w:val="000000"/>
          <w:sz w:val="24"/>
          <w:szCs w:val="24"/>
        </w:rPr>
      </w:pPr>
    </w:p>
    <w:p w:rsidR="00C95E2B" w:rsidRPr="00A97486" w:rsidRDefault="009F50F0" w:rsidP="0077315D">
      <w:pPr>
        <w:pStyle w:val="aff4"/>
        <w:numPr>
          <w:ilvl w:val="2"/>
          <w:numId w:val="60"/>
        </w:numPr>
        <w:spacing w:line="360" w:lineRule="auto"/>
        <w:ind w:left="826" w:hangingChars="343" w:hanging="826"/>
        <w:outlineLvl w:val="3"/>
        <w:rPr>
          <w:b/>
          <w:sz w:val="24"/>
        </w:rPr>
      </w:pPr>
      <w:r w:rsidRPr="00A97486">
        <w:rPr>
          <w:b/>
          <w:sz w:val="24"/>
        </w:rPr>
        <w:t>紧急通风逆变器工作原理</w:t>
      </w:r>
    </w:p>
    <w:p w:rsidR="0077315D" w:rsidRPr="00A97486" w:rsidRDefault="0077315D" w:rsidP="0077315D">
      <w:pPr>
        <w:pStyle w:val="aff4"/>
        <w:numPr>
          <w:ilvl w:val="3"/>
          <w:numId w:val="60"/>
        </w:numPr>
        <w:spacing w:line="360" w:lineRule="auto"/>
        <w:ind w:left="984" w:hangingChars="410" w:hanging="984"/>
        <w:outlineLvl w:val="3"/>
        <w:rPr>
          <w:sz w:val="24"/>
        </w:rPr>
      </w:pPr>
      <w:r w:rsidRPr="00A97486">
        <w:rPr>
          <w:sz w:val="24"/>
        </w:rPr>
        <w:t>控制信号定义</w:t>
      </w:r>
    </w:p>
    <w:p w:rsidR="0077315D" w:rsidRPr="00A97486" w:rsidRDefault="0077315D" w:rsidP="0077315D">
      <w:pPr>
        <w:pStyle w:val="a6"/>
        <w:tabs>
          <w:tab w:val="left" w:pos="851"/>
          <w:tab w:val="center" w:pos="2340"/>
        </w:tabs>
        <w:spacing w:line="360" w:lineRule="auto"/>
        <w:ind w:firstLineChars="200" w:firstLine="480"/>
        <w:rPr>
          <w:rFonts w:ascii="宋体" w:hAnsi="宋体"/>
          <w:color w:val="000000"/>
          <w:sz w:val="24"/>
          <w:szCs w:val="24"/>
        </w:rPr>
      </w:pPr>
      <w:r w:rsidRPr="00A97486">
        <w:rPr>
          <w:rFonts w:ascii="宋体" w:hAnsi="宋体" w:hint="eastAsia"/>
          <w:color w:val="000000"/>
          <w:sz w:val="24"/>
          <w:szCs w:val="24"/>
        </w:rPr>
        <w:t>启动信号：此信号是由空调控制柜提供的信号，逆变器箱接收此信号后，启动投入运行，输出三相交流电供给空调机组的通风机；此信号撤消，逆变器箱立即停止输出。</w:t>
      </w:r>
    </w:p>
    <w:p w:rsidR="0077315D" w:rsidRPr="00A97486" w:rsidRDefault="0077315D" w:rsidP="0077315D">
      <w:pPr>
        <w:pStyle w:val="a6"/>
        <w:tabs>
          <w:tab w:val="left" w:pos="851"/>
          <w:tab w:val="center" w:pos="2340"/>
        </w:tabs>
        <w:spacing w:line="360" w:lineRule="auto"/>
        <w:ind w:firstLineChars="200" w:firstLine="480"/>
        <w:rPr>
          <w:rFonts w:ascii="宋体" w:hAnsi="宋体"/>
          <w:color w:val="000000"/>
          <w:sz w:val="24"/>
          <w:szCs w:val="24"/>
        </w:rPr>
      </w:pPr>
      <w:r w:rsidRPr="00A97486">
        <w:rPr>
          <w:rFonts w:ascii="宋体" w:hAnsi="宋体" w:hint="eastAsia"/>
          <w:color w:val="000000"/>
          <w:sz w:val="24"/>
          <w:szCs w:val="24"/>
        </w:rPr>
        <w:t>工作信号：由逆变器内部的一对无源常开触点给出，当逆变器有运行，电源输入且接收到空调控制器发出的启动信号时，控制该触点闭合，反馈“工作”信号至空调控制器，其它情况时该触点保持断开。</w:t>
      </w:r>
    </w:p>
    <w:p w:rsidR="00C95E2B" w:rsidRPr="00A97486" w:rsidRDefault="0077315D" w:rsidP="0077315D">
      <w:pPr>
        <w:pStyle w:val="a6"/>
        <w:tabs>
          <w:tab w:val="clear" w:pos="4153"/>
          <w:tab w:val="left" w:pos="851"/>
          <w:tab w:val="center" w:pos="2340"/>
        </w:tabs>
        <w:spacing w:line="360" w:lineRule="auto"/>
        <w:ind w:firstLineChars="200" w:firstLine="480"/>
        <w:rPr>
          <w:rFonts w:ascii="宋体" w:hAnsi="宋体"/>
          <w:color w:val="000000"/>
          <w:sz w:val="24"/>
          <w:szCs w:val="24"/>
        </w:rPr>
      </w:pPr>
      <w:r w:rsidRPr="00A97486">
        <w:rPr>
          <w:rFonts w:ascii="宋体" w:hAnsi="宋体" w:hint="eastAsia"/>
          <w:color w:val="000000"/>
          <w:sz w:val="24"/>
          <w:szCs w:val="24"/>
        </w:rPr>
        <w:t>故障信号：此信号用于列车检测逆变器工作状态，当逆变器有DC110电源供电并且已送入启动信号，逆变器箱内部常开触点，运行时，触点闭合。</w:t>
      </w:r>
    </w:p>
    <w:p w:rsidR="002320B3" w:rsidRPr="00A97486" w:rsidRDefault="006130AC" w:rsidP="006130AC">
      <w:pPr>
        <w:pStyle w:val="aff4"/>
        <w:numPr>
          <w:ilvl w:val="3"/>
          <w:numId w:val="60"/>
        </w:numPr>
        <w:spacing w:line="360" w:lineRule="auto"/>
        <w:ind w:left="984" w:hangingChars="410" w:hanging="984"/>
        <w:outlineLvl w:val="3"/>
        <w:rPr>
          <w:sz w:val="24"/>
        </w:rPr>
      </w:pPr>
      <w:r w:rsidRPr="00A97486">
        <w:rPr>
          <w:sz w:val="24"/>
        </w:rPr>
        <w:t>结构及技术说明</w:t>
      </w:r>
    </w:p>
    <w:p w:rsidR="006130AC" w:rsidRPr="00A97486" w:rsidRDefault="006130AC" w:rsidP="006130AC">
      <w:pPr>
        <w:pStyle w:val="a6"/>
        <w:tabs>
          <w:tab w:val="left" w:pos="851"/>
          <w:tab w:val="center" w:pos="2340"/>
        </w:tabs>
        <w:spacing w:line="360" w:lineRule="auto"/>
        <w:ind w:firstLineChars="200" w:firstLine="480"/>
        <w:rPr>
          <w:rFonts w:ascii="宋体" w:hAnsi="宋体"/>
          <w:color w:val="000000"/>
          <w:sz w:val="24"/>
          <w:szCs w:val="24"/>
        </w:rPr>
      </w:pPr>
      <w:r w:rsidRPr="00A97486">
        <w:rPr>
          <w:rFonts w:ascii="宋体" w:hAnsi="宋体" w:hint="eastAsia"/>
          <w:color w:val="000000"/>
          <w:sz w:val="24"/>
          <w:szCs w:val="24"/>
        </w:rPr>
        <w:t>逆变器采用自然冷却方式进行设计，功率元件安装在散热器上有利于散热。对外的电路电缆通过插拔式连接器对外连接。</w:t>
      </w:r>
    </w:p>
    <w:p w:rsidR="006130AC" w:rsidRPr="00A97486" w:rsidRDefault="006130AC" w:rsidP="006130AC">
      <w:pPr>
        <w:pStyle w:val="a6"/>
        <w:tabs>
          <w:tab w:val="left" w:pos="851"/>
          <w:tab w:val="center" w:pos="2340"/>
        </w:tabs>
        <w:spacing w:line="360" w:lineRule="auto"/>
        <w:jc w:val="center"/>
        <w:rPr>
          <w:rFonts w:ascii="宋体" w:hAnsi="宋体"/>
          <w:color w:val="000000"/>
          <w:sz w:val="24"/>
          <w:szCs w:val="24"/>
        </w:rPr>
      </w:pPr>
      <w:r w:rsidRPr="00A97486">
        <w:rPr>
          <w:rFonts w:ascii="宋体" w:hAnsi="宋体" w:cs="仿宋" w:hint="eastAsia"/>
          <w:noProof/>
          <w:sz w:val="28"/>
          <w:szCs w:val="28"/>
        </w:rPr>
        <w:drawing>
          <wp:inline distT="0" distB="0" distL="0" distR="0">
            <wp:extent cx="2504660" cy="1926615"/>
            <wp:effectExtent l="0" t="0" r="0" b="0"/>
            <wp:docPr id="280946" name="图片 280946" descr="225994274148127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descr="225994274148127236"/>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523977" cy="1941474"/>
                    </a:xfrm>
                    <a:prstGeom prst="rect">
                      <a:avLst/>
                    </a:prstGeom>
                    <a:noFill/>
                    <a:ln>
                      <a:noFill/>
                    </a:ln>
                  </pic:spPr>
                </pic:pic>
              </a:graphicData>
            </a:graphic>
          </wp:inline>
        </w:drawing>
      </w:r>
    </w:p>
    <w:p w:rsidR="006130AC" w:rsidRPr="00A97486" w:rsidRDefault="006130AC" w:rsidP="006130AC">
      <w:pPr>
        <w:pStyle w:val="a6"/>
        <w:tabs>
          <w:tab w:val="clear" w:pos="4153"/>
          <w:tab w:val="left" w:pos="851"/>
          <w:tab w:val="center" w:pos="2340"/>
        </w:tabs>
        <w:spacing w:line="360" w:lineRule="auto"/>
        <w:rPr>
          <w:rFonts w:ascii="宋体" w:hAnsi="宋体"/>
          <w:color w:val="000000"/>
          <w:sz w:val="24"/>
          <w:szCs w:val="24"/>
        </w:rPr>
      </w:pPr>
      <w:r w:rsidRPr="00A97486">
        <w:rPr>
          <w:rFonts w:ascii="宋体" w:hAnsi="宋体" w:hint="eastAsia"/>
          <w:color w:val="000000"/>
          <w:sz w:val="24"/>
          <w:szCs w:val="24"/>
        </w:rPr>
        <w:t xml:space="preserve">                       图  逆变器的外形及安装尺寸图</w:t>
      </w:r>
    </w:p>
    <w:p w:rsidR="006130AC" w:rsidRPr="00A97486" w:rsidRDefault="00285D7A" w:rsidP="00285D7A">
      <w:pPr>
        <w:pStyle w:val="aff4"/>
        <w:numPr>
          <w:ilvl w:val="3"/>
          <w:numId w:val="60"/>
        </w:numPr>
        <w:spacing w:line="360" w:lineRule="auto"/>
        <w:ind w:left="984" w:hangingChars="410" w:hanging="984"/>
        <w:outlineLvl w:val="3"/>
        <w:rPr>
          <w:sz w:val="24"/>
        </w:rPr>
      </w:pPr>
      <w:r w:rsidRPr="00A97486">
        <w:rPr>
          <w:sz w:val="24"/>
        </w:rPr>
        <w:lastRenderedPageBreak/>
        <w:t>工作原理</w:t>
      </w:r>
    </w:p>
    <w:p w:rsidR="00285D7A" w:rsidRPr="00A97486" w:rsidRDefault="00285D7A" w:rsidP="00285D7A">
      <w:pPr>
        <w:spacing w:line="360" w:lineRule="auto"/>
        <w:ind w:firstLineChars="200" w:firstLine="480"/>
        <w:rPr>
          <w:rFonts w:ascii="宋体" w:hAnsi="宋体"/>
          <w:color w:val="000000"/>
          <w:sz w:val="24"/>
        </w:rPr>
      </w:pPr>
      <w:r w:rsidRPr="00A97486">
        <w:rPr>
          <w:rFonts w:ascii="宋体" w:hAnsi="宋体" w:hint="eastAsia"/>
          <w:color w:val="000000"/>
          <w:sz w:val="24"/>
        </w:rPr>
        <w:t>逆变器额定输入DC110V，额定输出为AC266/35Hz.电路采用直--交式，输入侧通过EMC启动模块、DCDC模块、DCDC电抗模块构成的升压电路将DC110V输入电压升高到DC580V，升压后的电压送入到逆变IGBT，通过控制IGBT逆变成PWM波d的三相交流电，经过ACAC滤波模块后输出正弦波的三相AC266V/35Hz交流电。</w:t>
      </w:r>
    </w:p>
    <w:p w:rsidR="006130AC" w:rsidRPr="00A97486" w:rsidRDefault="006130AC" w:rsidP="00285D7A">
      <w:pPr>
        <w:pStyle w:val="a6"/>
        <w:tabs>
          <w:tab w:val="clear" w:pos="4153"/>
          <w:tab w:val="left" w:pos="851"/>
          <w:tab w:val="center" w:pos="2340"/>
        </w:tabs>
        <w:spacing w:line="360" w:lineRule="auto"/>
        <w:rPr>
          <w:rFonts w:ascii="宋体" w:hAnsi="宋体"/>
          <w:color w:val="000000"/>
          <w:sz w:val="24"/>
          <w:szCs w:val="24"/>
        </w:rPr>
      </w:pPr>
    </w:p>
    <w:p w:rsidR="00285D7A" w:rsidRPr="00A97486" w:rsidRDefault="00285D7A" w:rsidP="00285D7A">
      <w:pPr>
        <w:pStyle w:val="a6"/>
        <w:tabs>
          <w:tab w:val="clear" w:pos="4153"/>
          <w:tab w:val="left" w:pos="851"/>
          <w:tab w:val="center" w:pos="2340"/>
        </w:tabs>
        <w:spacing w:line="360" w:lineRule="auto"/>
        <w:rPr>
          <w:rFonts w:ascii="宋体" w:hAnsi="宋体"/>
          <w:color w:val="000000"/>
          <w:sz w:val="24"/>
          <w:szCs w:val="24"/>
        </w:rPr>
      </w:pPr>
    </w:p>
    <w:p w:rsidR="00285D7A" w:rsidRPr="00A97486" w:rsidRDefault="00285D7A" w:rsidP="00285D7A">
      <w:pPr>
        <w:pStyle w:val="a6"/>
        <w:tabs>
          <w:tab w:val="clear" w:pos="4153"/>
          <w:tab w:val="left" w:pos="851"/>
          <w:tab w:val="center" w:pos="2340"/>
        </w:tabs>
        <w:spacing w:line="360" w:lineRule="auto"/>
        <w:rPr>
          <w:rFonts w:ascii="宋体" w:hAnsi="宋体"/>
          <w:color w:val="000000"/>
          <w:sz w:val="24"/>
          <w:szCs w:val="24"/>
        </w:rPr>
      </w:pPr>
    </w:p>
    <w:p w:rsidR="00285D7A" w:rsidRPr="00A97486" w:rsidRDefault="00285D7A" w:rsidP="00285D7A">
      <w:pPr>
        <w:pStyle w:val="a6"/>
        <w:tabs>
          <w:tab w:val="clear" w:pos="4153"/>
          <w:tab w:val="left" w:pos="851"/>
          <w:tab w:val="center" w:pos="2340"/>
        </w:tabs>
        <w:spacing w:line="360" w:lineRule="auto"/>
        <w:rPr>
          <w:rFonts w:ascii="宋体" w:hAnsi="宋体"/>
          <w:color w:val="000000"/>
          <w:sz w:val="24"/>
          <w:szCs w:val="24"/>
        </w:rPr>
      </w:pPr>
    </w:p>
    <w:p w:rsidR="00285D7A" w:rsidRPr="00A97486" w:rsidRDefault="00285D7A" w:rsidP="00285D7A">
      <w:pPr>
        <w:pStyle w:val="a6"/>
        <w:tabs>
          <w:tab w:val="clear" w:pos="4153"/>
          <w:tab w:val="left" w:pos="851"/>
          <w:tab w:val="center" w:pos="2340"/>
        </w:tabs>
        <w:spacing w:line="360" w:lineRule="auto"/>
        <w:rPr>
          <w:rFonts w:ascii="宋体" w:hAnsi="宋体"/>
          <w:color w:val="000000"/>
          <w:sz w:val="24"/>
          <w:szCs w:val="24"/>
        </w:rPr>
      </w:pPr>
    </w:p>
    <w:p w:rsidR="006130AC" w:rsidRPr="00A97486" w:rsidRDefault="006130AC" w:rsidP="00285D7A">
      <w:pPr>
        <w:pStyle w:val="a6"/>
        <w:tabs>
          <w:tab w:val="clear" w:pos="4153"/>
          <w:tab w:val="left" w:pos="851"/>
          <w:tab w:val="center" w:pos="2340"/>
        </w:tabs>
        <w:spacing w:line="360" w:lineRule="auto"/>
        <w:rPr>
          <w:rFonts w:ascii="宋体" w:hAnsi="宋体"/>
          <w:color w:val="000000"/>
          <w:sz w:val="24"/>
          <w:szCs w:val="24"/>
        </w:rPr>
      </w:pPr>
    </w:p>
    <w:p w:rsidR="002320B3" w:rsidRPr="00A97486" w:rsidRDefault="000F742C" w:rsidP="002320B3">
      <w:pPr>
        <w:pStyle w:val="1"/>
        <w:pageBreakBefore/>
        <w:numPr>
          <w:ilvl w:val="0"/>
          <w:numId w:val="52"/>
        </w:numPr>
        <w:spacing w:line="360" w:lineRule="auto"/>
        <w:ind w:left="568" w:right="-867" w:hangingChars="202" w:hanging="568"/>
        <w:rPr>
          <w:rFonts w:ascii="宋体" w:hAnsi="宋体"/>
          <w:sz w:val="28"/>
          <w:szCs w:val="28"/>
        </w:rPr>
      </w:pPr>
      <w:bookmarkStart w:id="53" w:name="_Toc517755360"/>
      <w:r w:rsidRPr="00A97486">
        <w:rPr>
          <w:rFonts w:ascii="宋体" w:hAnsi="宋体" w:hint="eastAsia"/>
          <w:sz w:val="28"/>
          <w:szCs w:val="28"/>
        </w:rPr>
        <w:lastRenderedPageBreak/>
        <w:t>客室空调机组</w:t>
      </w:r>
      <w:r w:rsidR="002320B3" w:rsidRPr="00A97486">
        <w:rPr>
          <w:rFonts w:ascii="宋体" w:hAnsi="宋体" w:hint="eastAsia"/>
          <w:sz w:val="28"/>
          <w:szCs w:val="28"/>
        </w:rPr>
        <w:t>控制逻辑说明</w:t>
      </w:r>
      <w:bookmarkEnd w:id="53"/>
    </w:p>
    <w:p w:rsidR="00D35478" w:rsidRPr="00A97486" w:rsidRDefault="00D35478" w:rsidP="002320B3">
      <w:pPr>
        <w:pStyle w:val="a6"/>
        <w:tabs>
          <w:tab w:val="clear" w:pos="4153"/>
          <w:tab w:val="left" w:pos="851"/>
          <w:tab w:val="center" w:pos="2340"/>
        </w:tabs>
        <w:spacing w:line="360" w:lineRule="auto"/>
        <w:rPr>
          <w:rFonts w:ascii="宋体" w:hAnsi="宋体"/>
          <w:lang w:val="en-GB"/>
        </w:rPr>
      </w:pPr>
    </w:p>
    <w:p w:rsidR="00D35478" w:rsidRPr="00A97486" w:rsidRDefault="00D35478" w:rsidP="00D35478">
      <w:pPr>
        <w:spacing w:line="360" w:lineRule="auto"/>
        <w:ind w:firstLineChars="200" w:firstLine="480"/>
        <w:rPr>
          <w:rFonts w:ascii="宋体" w:hAnsi="宋体"/>
          <w:sz w:val="24"/>
        </w:rPr>
      </w:pPr>
      <w:bookmarkStart w:id="54" w:name="_Toc195408694"/>
      <w:r w:rsidRPr="00A97486">
        <w:rPr>
          <w:rFonts w:ascii="宋体" w:hAnsi="宋体" w:hint="eastAsia"/>
          <w:sz w:val="24"/>
        </w:rPr>
        <w:t>本空调系统是专为上海市轨道交通5号线而设计的，用以调节车内环境，处理车内空气的温度和湿度，给旅客提供一个健康舒适的乘车环境。</w:t>
      </w:r>
    </w:p>
    <w:p w:rsidR="00D35478" w:rsidRPr="00A97486" w:rsidRDefault="00D35478" w:rsidP="00D35478">
      <w:pPr>
        <w:spacing w:line="360" w:lineRule="auto"/>
        <w:ind w:firstLineChars="200" w:firstLine="480"/>
        <w:rPr>
          <w:rFonts w:ascii="宋体" w:hAnsi="宋体"/>
          <w:sz w:val="24"/>
        </w:rPr>
      </w:pPr>
      <w:r w:rsidRPr="00A97486">
        <w:rPr>
          <w:rFonts w:ascii="宋体" w:hAnsi="宋体" w:hint="eastAsia"/>
          <w:sz w:val="24"/>
        </w:rPr>
        <w:t>上海市轨道交通5号线客室空调机组为顶置式薄型单元式空调机组，每节车安装两台，分别布置在车顶的两端，每台空调机组具有两个独立的制冷回路。</w:t>
      </w:r>
    </w:p>
    <w:p w:rsidR="00D35478" w:rsidRPr="00A97486" w:rsidRDefault="00D35478" w:rsidP="00D35478">
      <w:pPr>
        <w:spacing w:line="360" w:lineRule="auto"/>
        <w:ind w:firstLineChars="200" w:firstLine="480"/>
        <w:rPr>
          <w:rFonts w:ascii="宋体" w:hAnsi="宋体"/>
          <w:sz w:val="24"/>
        </w:rPr>
      </w:pPr>
      <w:r w:rsidRPr="00A97486">
        <w:rPr>
          <w:rFonts w:ascii="宋体" w:hAnsi="宋体" w:hint="eastAsia"/>
          <w:sz w:val="24"/>
        </w:rPr>
        <w:t>客室空调机组采用变频空调系统，制热采用热泵技术。</w:t>
      </w:r>
    </w:p>
    <w:p w:rsidR="00D35478" w:rsidRPr="00A97486" w:rsidRDefault="00D35478" w:rsidP="00D35478">
      <w:pPr>
        <w:spacing w:line="360" w:lineRule="auto"/>
        <w:ind w:firstLineChars="200" w:firstLine="480"/>
        <w:rPr>
          <w:rFonts w:ascii="宋体" w:hAnsi="宋体"/>
          <w:sz w:val="24"/>
        </w:rPr>
      </w:pPr>
      <w:r w:rsidRPr="00A97486">
        <w:rPr>
          <w:rFonts w:ascii="宋体" w:hAnsi="宋体" w:hint="eastAsia"/>
          <w:sz w:val="24"/>
        </w:rPr>
        <w:t>司机室设置一个单独的空调机组，采用定频空调系统，制热采用电加热技术。</w:t>
      </w:r>
    </w:p>
    <w:p w:rsidR="00D35478" w:rsidRPr="00A97486" w:rsidRDefault="00D35478" w:rsidP="00D35478">
      <w:pPr>
        <w:spacing w:line="360" w:lineRule="auto"/>
        <w:ind w:firstLineChars="200" w:firstLine="480"/>
        <w:rPr>
          <w:rFonts w:ascii="宋体" w:hAnsi="宋体"/>
          <w:color w:val="000000"/>
          <w:sz w:val="24"/>
        </w:rPr>
      </w:pPr>
      <w:r w:rsidRPr="00A97486">
        <w:rPr>
          <w:rFonts w:ascii="宋体" w:hAnsi="宋体" w:hint="eastAsia"/>
          <w:sz w:val="24"/>
        </w:rPr>
        <w:t>每个客室内配置一个控制系统，同时控制客室的两个空调系统</w:t>
      </w:r>
      <w:r w:rsidRPr="00A97486">
        <w:rPr>
          <w:rFonts w:ascii="宋体" w:hAnsi="宋体" w:hint="eastAsia"/>
          <w:color w:val="000000"/>
          <w:sz w:val="24"/>
        </w:rPr>
        <w:t>，且每个客室的空调控制器都会连到MVB总线上与整车TCMS进行整体通讯。司机台有客室空调ON/OFF硬线开关，控制整列车客室空调的启动和停止。</w:t>
      </w:r>
    </w:p>
    <w:p w:rsidR="00D35478" w:rsidRPr="00A97486" w:rsidRDefault="00D35478" w:rsidP="00D35478">
      <w:pPr>
        <w:spacing w:line="360" w:lineRule="auto"/>
        <w:ind w:firstLineChars="200" w:firstLine="480"/>
        <w:rPr>
          <w:rFonts w:ascii="宋体" w:hAnsi="宋体"/>
          <w:sz w:val="24"/>
        </w:rPr>
      </w:pPr>
      <w:r w:rsidRPr="00A97486">
        <w:rPr>
          <w:rFonts w:ascii="宋体" w:hAnsi="宋体" w:hint="eastAsia"/>
          <w:sz w:val="24"/>
        </w:rPr>
        <w:t>司机室空调配有独立的控制系统。司机室空调可以通过MVB总线与整车TCMS进行网络通讯。</w:t>
      </w:r>
      <w:bookmarkEnd w:id="54"/>
    </w:p>
    <w:p w:rsidR="00D35478" w:rsidRPr="00A97486" w:rsidRDefault="00D35478" w:rsidP="00D35478">
      <w:pPr>
        <w:pStyle w:val="a6"/>
        <w:tabs>
          <w:tab w:val="clear" w:pos="4153"/>
          <w:tab w:val="left" w:pos="851"/>
          <w:tab w:val="center" w:pos="2340"/>
        </w:tabs>
        <w:spacing w:line="360" w:lineRule="auto"/>
        <w:rPr>
          <w:rFonts w:ascii="宋体" w:hAnsi="宋体"/>
          <w:lang w:val="en-GB"/>
        </w:rPr>
      </w:pPr>
      <w:r w:rsidRPr="00A97486">
        <w:rPr>
          <w:rFonts w:ascii="宋体" w:hAnsi="宋体" w:hint="eastAsia"/>
          <w:sz w:val="24"/>
          <w:szCs w:val="24"/>
        </w:rPr>
        <w:t>空调启动信号通过TCMS网络发送给空调控制器，且接通和关闭状态能在司机台上显示。</w:t>
      </w:r>
    </w:p>
    <w:p w:rsidR="00D35478" w:rsidRPr="00A97486" w:rsidRDefault="007629B1" w:rsidP="002320B3">
      <w:pPr>
        <w:pStyle w:val="a6"/>
        <w:tabs>
          <w:tab w:val="clear" w:pos="4153"/>
          <w:tab w:val="left" w:pos="851"/>
          <w:tab w:val="center" w:pos="2340"/>
        </w:tabs>
        <w:spacing w:line="360" w:lineRule="auto"/>
        <w:rPr>
          <w:rFonts w:ascii="宋体" w:hAnsi="宋体"/>
          <w:color w:val="000000"/>
          <w:sz w:val="24"/>
          <w:szCs w:val="24"/>
        </w:rPr>
      </w:pPr>
      <w:r w:rsidRPr="00A97486">
        <w:rPr>
          <w:rFonts w:ascii="宋体" w:hAnsi="宋体"/>
          <w:lang w:val="en-GB"/>
        </w:rPr>
      </w:r>
      <w:r w:rsidRPr="00A97486">
        <w:rPr>
          <w:rFonts w:ascii="宋体" w:hAnsi="宋体"/>
          <w:lang w:val="en-GB"/>
        </w:rPr>
        <w:pict>
          <v:group id="_x0000_s1030" editas="canvas" style="width:424.75pt;height:269.1pt;mso-position-horizontal-relative:char;mso-position-vertical-relative:line" coordorigin="1898,9516" coordsize="5734,36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1" type="#_x0000_t75" style="position:absolute;left:1898;top:9516;width:5734;height:3610" o:preferrelative="f">
              <v:fill o:detectmouseclick="t"/>
              <v:path o:extrusionok="t" o:connecttype="none"/>
              <o:lock v:ext="edit" text="t"/>
            </v:shape>
            <v:group id="_x0000_s1032" style="position:absolute;left:4905;top:9703;width:2620;height:1999" coordorigin="5292,3565" coordsize="7264,1957">
              <v:shape id="_x0000_s1033" style="position:absolute;left:5406;top:3876;width:3520;height:1230;flip:x;mso-position-horizontal:absolute;mso-position-vertical:absolute" coordsize="5100,1230" path="m,l3630,r-7,337l5100,330r,900l,1230e" filled="f">
                <v:path arrowok="t"/>
              </v:shape>
              <v:shape id="_x0000_s1034" style="position:absolute;left:6324;top:5164;width:549;height:30;flip:x;mso-position-horizontal:absolute;mso-position-vertical:absolute" coordsize="549,30" path="m,27l,,549,r,30e" filled="f">
                <v:path arrowok="t"/>
              </v:shape>
              <v:shape id="_x0000_s1035" style="position:absolute;left:5961;top:4000;width:921;height:171;flip:x;mso-position-horizontal:absolute;mso-position-vertical:absolute" coordsize="921,171" path="m9,l918,r3,171l,171e" filled="f">
                <v:path arrowok="t"/>
              </v:shape>
              <v:line id="_x0000_s1036" style="position:absolute;flip:x" from="6867,4171" to="6867,4213" strokeweight="2pt"/>
              <v:line id="_x0000_s1037" style="position:absolute;flip:x" from="6819,4171" to="6819,4213" strokeweight="2pt"/>
              <v:line id="_x0000_s1038" style="position:absolute;flip:x" from="6408,4168" to="6408,4210" strokeweight="3.25pt"/>
              <v:line id="_x0000_s1039" style="position:absolute;flip:x" from="6132,4174" to="6132,4216" strokeweight="2pt"/>
              <v:line id="_x0000_s1040" style="position:absolute;flip:x" from="5973,4174" to="5973,4216" strokeweight="1.5pt"/>
              <v:rect id="_x0000_s1041" style="position:absolute;left:5970;top:4021;width:504;height:143;flip:x" fillcolor="black"/>
              <v:rect id="_x0000_s1042" style="position:absolute;left:6615;top:4021;width:267;height:143;flip:x" fillcolor="black"/>
              <v:line id="_x0000_s1043" style="position:absolute;flip:x" from="6453,4147" to="6612,4147"/>
              <v:line id="_x0000_s1044" style="position:absolute;flip:x" from="6615,3982" to="6876,3982"/>
              <v:shape id="_x0000_s1045" style="position:absolute;left:6483;top:3967;width:120;height:36;flip:x;mso-position-horizontal:absolute;mso-position-vertical:absolute" coordsize="120,36" path="m,36l,,120,r,27e" filled="f">
                <v:path arrowok="t"/>
              </v:shape>
              <v:shape id="_x0000_s1046" style="position:absolute;left:5400;top:4066;width:567;height:135;flip:x;mso-position-horizontal:absolute;mso-position-vertical:absolute" coordsize="567,135" path="m,3l567,r,135e" filled="f">
                <v:path arrowok="t"/>
              </v:shape>
              <v:shape id="_x0000_s1047" style="position:absolute;left:5292;top:4282;width:114;height:783;flip:x;mso-position-horizontal:absolute;mso-position-vertical:absolute" coordsize="114,783" path="m,l114,r,783l,783e" filled="f">
                <v:path arrowok="t"/>
              </v:shape>
              <v:line id="_x0000_s1048" style="position:absolute;flip:x" from="5348,4279" to="5349,5065"/>
              <v:line id="_x0000_s1049" style="position:absolute;flip:x" from="5375,4279" to="5376,5065"/>
              <v:line id="_x0000_s1050" style="position:absolute;flip:x" from="5315,4285" to="5316,5071"/>
              <v:shape id="_x0000_s1051" style="position:absolute;left:5325;top:5110;width:225;height:135;flip:x;mso-position-horizontal:absolute;mso-position-vertical:absolute" coordsize="225,135" path="m144,27r51,l198,9,216,r9,24l222,117r-6,18l201,114,,114,3,93e" filled="f">
                <v:path arrowok="t"/>
              </v:shape>
              <v:line id="_x0000_s1052" style="position:absolute;flip:y" from="5397,5077" to="5400,5224"/>
              <v:shape id="_x0000_s1053" style="position:absolute;left:6822;top:5227;width:567;height:294;flip:x;mso-position-horizontal:absolute;mso-position-vertical:absolute" coordsize="567,294" path="m,207r213,l198,177,186,147r,-30l195,78,207,42,225,3,375,r42,39l474,39r93,105l555,165r-27,6l510,156r-9,36l492,213r-12,18l465,243r-15,18l420,282r-30,9l348,294r-21,l300,282r-30,-6l243,252,228,228,216,210e" filled="f">
                <v:path arrowok="t"/>
              </v:shape>
              <v:shape id="_x0000_s1054" style="position:absolute;left:6015;top:5191;width:333;height:327;flip:x;mso-position-horizontal:absolute;mso-position-vertical:absolute" coordsize="333,327" path="m291,r,51l303,69r12,18l333,123r-3,33l330,183r-3,18l315,222r-9,21l279,273r-24,24l228,315r-36,6l162,327r-48,-3l72,303,48,276,30,249,18,228,9,204r,-21l,120,36,84r24,l108,78,141,45r150,e" filled="f">
                <v:path arrowok="t"/>
              </v:shape>
              <v:shape id="_x0000_s1055" style="position:absolute;left:6300;top:5185;width:603;height:81;flip:x;mso-position-horizontal:absolute;mso-position-vertical:absolute" coordsize="603,81" path="m,l96,81,513,75,603,3e" filled="f">
                <v:path arrowok="t"/>
              </v:shape>
              <v:shape id="_x0000_s1056" style="position:absolute;left:6321;top:5191;width:534;height:30;flip:x;mso-position-horizontal:absolute;mso-position-vertical:absolute" coordsize="534,30" path="m,30l,6,519,18,516,r18,e" filled="f">
                <v:path arrowok="t"/>
              </v:shape>
              <v:shape id="_x0000_s1057" style="position:absolute;left:6450;top:5209;width:273;height:57;flip:x;mso-position-horizontal:absolute;mso-position-vertical:absolute" coordsize="273,57" path="m3,48l,,267,r6,57l249,57r3,-42l9,15,3,48xe">
                <v:path arrowok="t"/>
              </v:shape>
              <v:shape id="_x0000_s1058" style="position:absolute;left:6483;top:5242;width:225;height:24;flip:x;mso-position-horizontal:absolute;mso-position-vertical:absolute" coordsize="225,24" path="m,18l30,,204,3r21,21e" filled="f">
                <v:path arrowok="t"/>
              </v:shape>
              <v:shape id="_x0000_s1059" style="position:absolute;left:6159;top:3565;width:405;height:384;flip:x;mso-position-horizontal:absolute;mso-position-vertical:absolute" coordsize="405,384" path="m84,384l405,243r,-24l36,81,42,54,,24,,,87,3,75,24,63,48r-30,e" filled="f">
                <v:path arrowok="t"/>
              </v:shape>
              <v:shape id="_x0000_s1060" style="position:absolute;left:6042;top:3610;width:447;height:384;flip:x;mso-position-horizontal:absolute;mso-position-vertical:absolute" coordsize="447,384" path="m,l393,156r21,9l426,201r18,-3l447,237r-48,15l186,384,171,348,384,216,372,189r-36,3e" filled="f">
                <v:path arrowok="t"/>
              </v:shape>
              <v:shape id="_x0000_s1061" style="position:absolute;left:6330;top:3946;width:126;height:48;flip:x;mso-position-horizontal:absolute;mso-position-vertical:absolute" coordsize="126,48" path="m3,l,36r18,6l54,48,72,24r54,-9l96,45e" filled="f">
                <v:path arrowok="t"/>
              </v:shape>
              <v:line id="_x0000_s1062" style="position:absolute" from="6468,3943" to="6474,4000"/>
              <v:shape id="_x0000_s1063" style="position:absolute;left:6108;top:3625;width:357;height:165;flip:x;mso-position-horizontal:absolute;mso-position-vertical:absolute" coordsize="357,165" path="m,l297,147r33,15l357,165,330,138e" filled="f">
                <v:path arrowok="t"/>
              </v:shape>
              <v:shape id="_x0000_s1064" style="position:absolute;left:6057;top:3799;width:51;height:69;flip:x;mso-position-horizontal:absolute;mso-position-vertical:absolute" coordsize="51,69" path="m6,15l39,,51,33,,69e" filled="f">
                <v:path arrowok="t"/>
              </v:shape>
              <v:shape id="_x0000_s1065" style="position:absolute;left:6351;top:5332;width:474;height:60;flip:x;mso-position-horizontal:absolute;mso-position-vertical:absolute" coordsize="474,60" path="m,39r423,l456,r18,l474,54r-18,6l420,42e" filled="f">
                <v:path arrowok="t"/>
              </v:shape>
              <v:shape id="_x0000_s1066" style="position:absolute;left:6408;top:5320;width:285;height:51;flip:x;mso-position-horizontal:absolute;mso-position-vertical:absolute" coordsize="285,51" path="m,51l3,,21,24r18,3l63,3r177,l249,21r27,l267,3r18,39l267,27r-27,3e" filled="f">
                <v:path arrowok="t"/>
              </v:shape>
              <v:line id="_x0000_s1067" style="position:absolute;flip:x" from="6444,5356" to="6681,5357"/>
              <v:line id="_x0000_s1068" style="position:absolute;flip:x" from="6755,5197" to="6756,5266"/>
              <v:shape id="_x0000_s1069" style="position:absolute;left:6918;top:5344;width:285;height:126;flip:x;mso-position-horizontal:absolute;mso-position-vertical:absolute" coordsize="285,126" path="m,33l48,24,60,51r9,21l81,87r33,24l132,117r27,9l192,123r24,-9l246,96,264,78,279,54r6,-33l243,9,210,r-6,21l201,39r-27,3l153,45,129,30,102,21,75,24,45,27e" filled="f">
                <v:path arrowok="t"/>
              </v:shape>
              <v:shape id="_x0000_s1070" style="position:absolute;left:6990;top:5284;width:183;height:72;flip:x;mso-position-horizontal:absolute;mso-position-vertical:absolute" coordsize="183,72" path="m,l27,r,60l75,72,93,66,96,42,108,24r36,l165,24r18,36e" filled="f">
                <v:path arrowok="t"/>
              </v:shape>
              <v:line id="_x0000_s1071" style="position:absolute;flip:y" from="7083,5356" to="7152,5359"/>
              <v:shape id="_x0000_s1072" style="position:absolute;left:6870;top:5287;width:282;height:90;flip:x;mso-position-horizontal:absolute;mso-position-vertical:absolute" coordsize="282,90" path="m,l39,6,84,3,135,r24,3l198,21r18,9l273,30r9,51l234,90e" filled="f">
                <v:path arrowok="t"/>
              </v:shape>
              <v:shape id="_x0000_s1073" style="position:absolute;left:7122;top:5275;width:3;height:9;flip:x;mso-position-horizontal:absolute;mso-position-vertical:absolute" coordsize="3,9" path="m3,9hdc2,6,,,,,,,2,6,3,9xe">
                <v:path arrowok="t"/>
              </v:shape>
              <v:shape id="_x0000_s1074" style="position:absolute;left:6975;top:5230;width:153;height:69;flip:x;mso-position-horizontal:absolute;mso-position-vertical:absolute" coordsize="153,69" path="m153,39l114,6r6,48l114,,93,12,39,9,18,12,,45,12,69e" filled="f">
                <v:path arrowok="t"/>
              </v:shape>
              <v:line id="_x0000_s1075" style="position:absolute;flip:x" from="7104,5290" to="7110,5353"/>
              <v:line id="_x0000_s1076" style="position:absolute;flip:x y" from="6857,5329" to="6858,5404"/>
              <v:shape id="_x0000_s1077" style="position:absolute;left:6027;top:5290;width:312;height:180;flip:x;mso-position-horizontal:absolute;mso-position-vertical:absolute" coordsize="312,180" path="m,78r48,l60,123r24,27l99,162r36,12l177,180r33,-15l246,138r21,-27l273,78r39,9l312,e" filled="f">
                <v:path arrowok="t"/>
              </v:shape>
              <v:shape id="_x0000_s1078" style="position:absolute;left:6039;top:5266;width:156;height:27;flip:x;mso-position-horizontal:absolute;mso-position-vertical:absolute" coordsize="156,27" path="m156,9l114,27,78,24r-36,l36,3,,e" filled="f">
                <v:path arrowok="t"/>
              </v:shape>
              <v:shape id="_x0000_s1079" style="position:absolute;left:6189;top:5266;width:153;height:45;flip:x;mso-position-horizontal:absolute;mso-position-vertical:absolute" coordsize="153,45" path="m153,l129,,114,24,87,36,60,45,42,42,,39e" filled="f">
                <v:path arrowok="t"/>
              </v:shape>
              <v:line id="_x0000_s1080" style="position:absolute;flip:x" from="6281,5269" to="6282,5308"/>
              <v:shape id="_x0000_s1081" style="position:absolute;left:6060;top:5335;width:234;height:54;flip:x;mso-position-horizontal:absolute;mso-position-vertical:absolute" coordsize="234,54" path="m,33l72,r3,30l84,48r21,l135,54,156,27r33,-3l213,24r21,6e" filled="f">
                <v:path arrowok="t"/>
              </v:shape>
              <v:shape id="_x0000_s1082" style="position:absolute;left:6132;top:5302;width:90;height:60;flip:x;mso-position-horizontal:absolute;mso-position-vertical:absolute" coordsize="90,60" path="m,30l12,3,45,,69,3,90,6,84,27r3,33e" filled="f">
                <v:path arrowok="t"/>
              </v:shape>
              <v:shape id="_x0000_s1083" style="position:absolute;left:6060;top:5233;width:75;height:114;flip:x;mso-position-horizontal:absolute;mso-position-vertical:absolute" coordsize="75,114" path="m,108hdc15,113,29,114,45,114hal75,102,66,51,12,hde" filled="f">
                <v:path arrowok="t"/>
              </v:shape>
              <v:shape id="_x0000_s1084" style="position:absolute;left:6138;top:5305;width:33;height:72;flip:x;mso-position-horizontal:absolute;mso-position-vertical:absolute" coordsize="33,72" path="m,l33,21,24,48,12,72e" filled="f">
                <v:path arrowok="t"/>
              </v:shape>
              <v:shape id="_x0000_s1085" style="position:absolute;left:7037;top:5338;width:1;height:21;flip:x;mso-position-horizontal:absolute;mso-position-vertical:absolute" coordsize="1,21" path="m,l,21,,xe">
                <v:path arrowok="t"/>
              </v:shape>
              <v:line id="_x0000_s1086" style="position:absolute;flip:x" from="6720,5242" to="6759,5243"/>
              <v:shape id="_x0000_s1087" style="position:absolute;left:6183;top:5335;width:9;height:21;flip:x;mso-position-horizontal:absolute;mso-position-vertical:absolute" coordsize="9,21" path="m9,l,21,9,xe">
                <v:path arrowok="t"/>
              </v:shape>
              <v:shape id="_x0000_s1088" style="position:absolute;left:6913;top:5195;width:2010;height:249;flip:x" coordsize="2010,249" path="m,246r1536,3l1809,r201,e" filled="f">
                <v:path arrowok="t"/>
              </v:shape>
              <v:shape id="_x0000_s1089" style="position:absolute;left:5413;top:5102;width:1500;height:93;flip:x" coordsize="1500,93" path="m,93l1500,90r,-90e" filled="f">
                <v:path arrowok="t"/>
              </v:shape>
              <v:shape id="_x0000_s1090" style="position:absolute;left:8922;top:3877;width:3520;height:1230;mso-position-horizontal:absolute;mso-position-vertical:absolute" coordsize="5100,1230" path="m,l3630,r-7,337l5100,330r,900l,1230e" filled="f">
                <v:path arrowok="t"/>
              </v:shape>
              <v:shape id="_x0000_s1091" style="position:absolute;left:10975;top:5165;width:549;height:30;mso-position-horizontal:absolute;mso-position-vertical:absolute" coordsize="549,30" path="m,27l,,549,r,30e" filled="f">
                <v:path arrowok="t"/>
              </v:shape>
              <v:shape id="_x0000_s1092" style="position:absolute;left:10966;top:4001;width:921;height:171;mso-position-horizontal:absolute;mso-position-vertical:absolute" coordsize="921,171" path="m9,l918,r3,171l,171e" filled="f">
                <v:path arrowok="t"/>
              </v:shape>
              <v:line id="_x0000_s1093" style="position:absolute" from="10981,4172" to="10981,4214" strokeweight="2pt"/>
              <v:line id="_x0000_s1094" style="position:absolute" from="11029,4172" to="11029,4214" strokeweight="2pt"/>
              <v:line id="_x0000_s1095" style="position:absolute" from="11440,4169" to="11440,4211" strokeweight="3.25pt"/>
              <v:line id="_x0000_s1096" style="position:absolute" from="11716,4175" to="11716,4217" strokeweight="2pt"/>
              <v:line id="_x0000_s1097" style="position:absolute" from="11875,4175" to="11875,4217" strokeweight="1.5pt"/>
              <v:rect id="_x0000_s1098" style="position:absolute;left:11374;top:4022;width:504;height:143" fillcolor="black"/>
              <v:rect id="_x0000_s1099" style="position:absolute;left:10966;top:4022;width:267;height:143" fillcolor="black"/>
              <v:line id="_x0000_s1100" style="position:absolute" from="11236,4148" to="11395,4148"/>
              <v:line id="_x0000_s1101" style="position:absolute" from="10972,3983" to="11233,3983"/>
              <v:shape id="_x0000_s1102" style="position:absolute;left:11245;top:3968;width:120;height:36;mso-position-horizontal:absolute;mso-position-vertical:absolute" coordsize="120,36" path="m,36l,,120,r,27e" filled="f">
                <v:path arrowok="t"/>
              </v:shape>
              <v:shape id="_x0000_s1103" style="position:absolute;left:11881;top:4067;width:567;height:135;mso-position-horizontal:absolute;mso-position-vertical:absolute" coordsize="567,135" path="m,3l567,r,135e" filled="f">
                <v:path arrowok="t"/>
              </v:shape>
              <v:shape id="_x0000_s1104" style="position:absolute;left:12442;top:4283;width:114;height:783;mso-position-horizontal:absolute;mso-position-vertical:absolute" coordsize="114,783" path="m,l114,r,783l,783e" filled="f">
                <v:path arrowok="t"/>
              </v:shape>
              <v:line id="_x0000_s1105" style="position:absolute" from="12499,4280" to="12500,5066"/>
              <v:line id="_x0000_s1106" style="position:absolute" from="12472,4280" to="12473,5066"/>
              <v:line id="_x0000_s1107" style="position:absolute" from="12532,4286" to="12533,5072"/>
              <v:shape id="_x0000_s1108" style="position:absolute;left:12298;top:5111;width:225;height:135;mso-position-horizontal:absolute;mso-position-vertical:absolute" coordsize="225,135" path="m144,27r51,l198,9,216,r9,24l222,117r-6,18l201,114,,114,3,93e" filled="f">
                <v:path arrowok="t"/>
              </v:shape>
              <v:line id="_x0000_s1109" style="position:absolute;flip:x y" from="12448,5078" to="12451,5225"/>
              <v:shape id="_x0000_s1110" style="position:absolute;left:10459;top:5228;width:567;height:294;mso-position-horizontal:absolute;mso-position-vertical:absolute" coordsize="567,294" path="m,207r213,l198,177,186,147r,-30l195,78,207,42,225,3,375,r42,39l474,39r93,105l555,165r-27,6l510,156r-9,36l492,213r-12,18l465,243r-15,18l420,282r-30,9l348,294r-21,l300,282r-30,-6l243,252,228,228,216,210e" filled="f">
                <v:path arrowok="t"/>
              </v:shape>
              <v:shape id="_x0000_s1111" style="position:absolute;left:11500;top:5192;width:333;height:327;mso-position-horizontal:absolute;mso-position-vertical:absolute" coordsize="333,327" path="m291,r,51l303,69r12,18l333,123r-3,33l330,183r-3,18l315,222r-9,21l279,273r-24,24l228,315r-36,6l162,327r-48,-3l72,303,48,276,30,249,18,228,9,204r,-21l,120,36,84r24,l108,78,141,45r150,e" filled="f">
                <v:path arrowok="t"/>
              </v:shape>
              <v:shape id="_x0000_s1112" style="position:absolute;left:10945;top:5186;width:603;height:81;mso-position-horizontal:absolute;mso-position-vertical:absolute" coordsize="603,81" path="m,l96,81,513,75,603,3e" filled="f">
                <v:path arrowok="t"/>
              </v:shape>
              <v:shape id="_x0000_s1113" style="position:absolute;left:10993;top:5192;width:534;height:30;mso-position-horizontal:absolute;mso-position-vertical:absolute" coordsize="534,30" path="m,30l,6,519,18,516,r18,e" filled="f">
                <v:path arrowok="t"/>
              </v:shape>
              <v:shape id="_x0000_s1114" style="position:absolute;left:11125;top:5210;width:273;height:57;mso-position-horizontal:absolute;mso-position-vertical:absolute" coordsize="273,57" path="m3,48l,,267,r6,57l249,57r3,-42l9,15,3,48xe">
                <v:path arrowok="t"/>
              </v:shape>
              <v:shape id="_x0000_s1115" style="position:absolute;left:11140;top:5243;width:225;height:24;mso-position-horizontal:absolute;mso-position-vertical:absolute" coordsize="225,24" path="m,18l30,,204,3r21,21e" filled="f">
                <v:path arrowok="t"/>
              </v:shape>
              <v:shape id="_x0000_s1116" style="position:absolute;left:11284;top:3566;width:405;height:384;mso-position-horizontal:absolute;mso-position-vertical:absolute" coordsize="405,384" path="m84,384l405,243r,-24l36,81,42,54,,24,,,87,3,75,24,63,48r-30,e" filled="f">
                <v:path arrowok="t"/>
              </v:shape>
              <v:shape id="_x0000_s1117" style="position:absolute;left:11359;top:3611;width:447;height:384;mso-position-horizontal:absolute;mso-position-vertical:absolute" coordsize="447,384" path="m,l393,156r21,9l426,201r18,-3l447,237r-48,15l186,384,171,348,384,216,372,189r-36,3e" filled="f">
                <v:path arrowok="t"/>
              </v:shape>
              <v:shape id="_x0000_s1118" style="position:absolute;left:11392;top:3947;width:126;height:48;mso-position-horizontal:absolute;mso-position-vertical:absolute" coordsize="126,48" path="m3,l,36r18,6l54,48,72,24r54,-9l96,45e" filled="f">
                <v:path arrowok="t"/>
              </v:shape>
              <v:line id="_x0000_s1119" style="position:absolute;flip:x" from="11374,3944" to="11380,4001"/>
              <v:shape id="_x0000_s1120" style="position:absolute;left:11383;top:3626;width:357;height:165;mso-position-horizontal:absolute;mso-position-vertical:absolute" coordsize="357,165" path="m,l297,147r33,15l357,165,330,138e" filled="f">
                <v:path arrowok="t"/>
              </v:shape>
              <v:shape id="_x0000_s1121" style="position:absolute;left:11740;top:3800;width:51;height:69;mso-position-horizontal:absolute;mso-position-vertical:absolute" coordsize="51,69" path="m6,15l39,,51,33,,69e" filled="f">
                <v:path arrowok="t"/>
              </v:shape>
              <v:shape id="_x0000_s1122" style="position:absolute;left:11023;top:5333;width:474;height:60;mso-position-horizontal:absolute;mso-position-vertical:absolute" coordsize="474,60" path="m,39r423,l456,r18,l474,54r-18,6l420,42e" filled="f">
                <v:path arrowok="t"/>
              </v:shape>
              <v:shape id="_x0000_s1123" style="position:absolute;left:11155;top:5321;width:285;height:51;mso-position-horizontal:absolute;mso-position-vertical:absolute" coordsize="285,51" path="m,51l3,,21,24r18,3l63,3r177,l249,21r27,l267,3r18,39l267,27r-27,3e" filled="f">
                <v:path arrowok="t"/>
              </v:shape>
              <v:line id="_x0000_s1124" style="position:absolute" from="11167,5357" to="11404,5358"/>
              <v:line id="_x0000_s1125" style="position:absolute" from="11092,5198" to="11093,5267"/>
              <v:shape id="_x0000_s1126" style="position:absolute;left:10645;top:5345;width:285;height:126;mso-position-horizontal:absolute;mso-position-vertical:absolute" coordsize="285,126" path="m,33l48,24,60,51r9,21l81,87r33,24l132,117r27,9l192,123r24,-9l246,96,264,78,279,54r6,-33l243,9,210,r-6,21l201,39r-27,3l153,45,129,30,102,21,75,24,45,27e" filled="f">
                <v:path arrowok="t"/>
              </v:shape>
              <v:shape id="_x0000_s1127" style="position:absolute;left:10675;top:5285;width:183;height:72;mso-position-horizontal:absolute;mso-position-vertical:absolute" coordsize="183,72" path="m,l27,r,60l75,72,93,66,96,42,108,24r36,l165,24r18,36e" filled="f">
                <v:path arrowok="t"/>
              </v:shape>
              <v:line id="_x0000_s1128" style="position:absolute;flip:x y" from="10696,5357" to="10765,5360"/>
              <v:shape id="_x0000_s1129" style="position:absolute;left:10696;top:5288;width:282;height:90;mso-position-horizontal:absolute;mso-position-vertical:absolute" coordsize="282,90" path="m,l39,6,84,3,135,r24,3l198,21r18,9l273,30r9,51l234,90e" filled="f">
                <v:path arrowok="t"/>
              </v:shape>
              <v:shape id="_x0000_s1130" style="position:absolute;left:10723;top:5276;width:3;height:9;mso-position-horizontal:absolute;mso-position-vertical:absolute" coordsize="3,9" path="m3,9hdc2,6,,,,,,,2,6,3,9xe">
                <v:path arrowok="t"/>
              </v:shape>
              <v:shape id="_x0000_s1131" style="position:absolute;left:10720;top:5231;width:153;height:69;mso-position-horizontal:absolute;mso-position-vertical:absolute" coordsize="153,69" path="m153,39l114,6r6,48l114,,93,12,39,9,18,12,,45,12,69e" filled="f">
                <v:path arrowok="t"/>
              </v:shape>
              <v:line id="_x0000_s1132" style="position:absolute" from="10738,5291" to="10744,5354"/>
              <v:line id="_x0000_s1133" style="position:absolute;flip:y" from="10990,5330" to="10991,5405"/>
              <v:shape id="_x0000_s1134" style="position:absolute;left:11509;top:5291;width:312;height:180;mso-position-horizontal:absolute;mso-position-vertical:absolute" coordsize="312,180" path="m,78r48,l60,123r24,27l99,162r36,12l177,180r33,-15l246,138r21,-27l273,78r39,9l312,e" filled="f">
                <v:path arrowok="t"/>
              </v:shape>
              <v:shape id="_x0000_s1135" style="position:absolute;left:11653;top:5267;width:156;height:27;mso-position-horizontal:absolute;mso-position-vertical:absolute" coordsize="156,27" path="m156,9l114,27,78,24r-36,l36,3,,e" filled="f">
                <v:path arrowok="t"/>
              </v:shape>
              <v:shape id="_x0000_s1136" style="position:absolute;left:11506;top:5267;width:153;height:45;mso-position-horizontal:absolute;mso-position-vertical:absolute" coordsize="153,45" path="m153,l129,,114,24,87,36,60,45,42,42,,39e" filled="f">
                <v:path arrowok="t"/>
              </v:shape>
              <v:line id="_x0000_s1137" style="position:absolute" from="11566,5270" to="11567,5309"/>
              <v:shape id="_x0000_s1138" style="position:absolute;left:11554;top:5336;width:234;height:54;mso-position-horizontal:absolute;mso-position-vertical:absolute" coordsize="234,54" path="m,33l72,r3,30l84,48r21,l135,54,156,27r33,-3l213,24r21,6e" filled="f">
                <v:path arrowok="t"/>
              </v:shape>
              <v:shape id="_x0000_s1139" style="position:absolute;left:11626;top:5303;width:90;height:60;mso-position-horizontal:absolute;mso-position-vertical:absolute" coordsize="90,60" path="m,30l12,3,45,,69,3,90,6,84,27r3,33e" filled="f">
                <v:path arrowok="t"/>
              </v:shape>
              <v:shape id="_x0000_s1140" style="position:absolute;left:11713;top:5234;width:75;height:114;mso-position-horizontal:absolute;mso-position-vertical:absolute" coordsize="75,114" path="m,108hdc15,113,29,114,45,114hal75,102,66,51,12,hde" filled="f">
                <v:path arrowok="t"/>
              </v:shape>
              <v:shape id="_x0000_s1141" style="position:absolute;left:11677;top:5306;width:33;height:72;mso-position-horizontal:absolute;mso-position-vertical:absolute" coordsize="33,72" path="m,l33,21,24,48,12,72e" filled="f">
                <v:path arrowok="t"/>
              </v:shape>
              <v:shape id="_x0000_s1142" style="position:absolute;left:10810;top:5339;width:1;height:21;mso-position-horizontal:absolute;mso-position-vertical:absolute" coordsize="1,21" path="m,l,21,,xe">
                <v:path arrowok="t"/>
              </v:shape>
              <v:line id="_x0000_s1143" style="position:absolute" from="11089,5243" to="11128,5244"/>
              <v:shape id="_x0000_s1144" style="position:absolute;left:11656;top:5336;width:9;height:21;mso-position-horizontal:absolute;mso-position-vertical:absolute" coordsize="9,21" path="m9,l,21,9,xe">
                <v:path arrowok="t"/>
              </v:shape>
              <v:shape id="_x0000_s1145" style="position:absolute;left:8925;top:5196;width:2010;height:249" coordsize="2010,249" path="m,246r1536,3l1809,r201,e" filled="f">
                <v:path arrowok="t"/>
              </v:shape>
              <v:shape id="_x0000_s1146" style="position:absolute;left:10935;top:5103;width:1500;height:93" coordsize="1500,93" path="m,93l1500,90r,-90e" filled="f">
                <v:path arrowok="t"/>
              </v:shape>
            </v:group>
            <v:group id="_x0000_s1147" style="position:absolute;left:2274;top:9701;width:2621;height:1999" coordorigin="1802,1046" coordsize="7254,1956">
              <v:shape id="_x0000_s1148" style="position:absolute;left:2114;top:1346;width:1728;height:864" coordsize="1728,864" path="m1725,l1374,12,1161,54,912,132,702,228r,18l687,276,,861r87,3l132,852r54,-33l339,720,486,612,687,480,864,378r153,-69l1275,207r249,-72l1686,111r42,6l1725,xe" filled="f">
                <v:path arrowok="t"/>
              </v:shape>
              <v:shape id="_x0000_s1149" style="position:absolute;left:1802;top:1457;width:2046;height:1317;mso-position-horizontal:absolute;mso-position-vertical:absolute" coordsize="2046,1317" path="m312,750l216,867,144,969,90,1071r-51,90l6,1242,,1308r858,-15l861,1206r1068,l2046,1317,2046,e" filled="f">
                <v:path arrowok="t"/>
              </v:shape>
              <v:shape id="_x0000_s1150" style="position:absolute;left:1802;top:2747;width:858;height:174" coordsize="858,174" path="m,21l18,63,39,75,93,99r105,39l309,162r81,12l855,174,831,126,825,75r9,-33l858,e" filled="f">
                <v:path arrowok="t"/>
              </v:shape>
              <v:shape id="_x0000_s1151" style="position:absolute;left:2642;top:2717;width:318;height:282" coordsize="318,282" path="m21,l174,r36,27l255,30r24,9l294,54r15,12l318,129r-9,30l291,201r-24,27l225,261r-42,18l144,282r-33,-6l72,264,42,234,27,204,,153,,93,9,48,21,xe" filled="f">
                <v:path arrowok="t"/>
              </v:shape>
              <v:shape id="_x0000_s1152" style="position:absolute;left:2663;top:2726;width:108;height:45" coordsize="108,45" path="m,39r69,6l108,33,102,e" filled="f">
                <v:path arrowok="t"/>
              </v:shape>
              <v:shape id="_x0000_s1153" style="position:absolute;left:2672;top:2777;width:240;height:171" coordsize="240,171" path="m15,l,45,33,39r6,27l18,66,6,81r18,21l42,135r18,15l78,162r36,9l144,168r42,-12l210,126r21,-21l240,72,222,63,192,54,162,42r,24l144,87r-18,3l93,81,81,63,48,57e" filled="f">
                <v:path arrowok="t"/>
              </v:shape>
              <v:shape id="_x0000_s1154" style="position:absolute;left:2741;top:2774;width:96;height:78" coordsize="96,78" path="m,l3,60,30,78,15,27,33,9r42,l93,18r3,33e" filled="f">
                <v:path arrowok="t"/>
              </v:shape>
              <v:shape id="_x0000_s1155" style="position:absolute;left:2777;top:2744;width:186;height:51" coordsize="186,51" path="m,l39,9,72,30r30,12l186,51e" filled="f">
                <v:path arrowok="t"/>
              </v:shape>
              <v:shape id="_x0000_s1156" style="position:absolute;left:2792;top:2816;width:3;height:21" coordsize="3,21" path="m,l3,21,,xe">
                <v:path arrowok="t"/>
              </v:shape>
              <v:line id="_x0000_s1157" style="position:absolute;flip:y" from="2699,2717" to="2741,2765"/>
              <v:shape id="_x0000_s1158" style="position:absolute;left:3785;top:2717;width:219;height:198" coordsize="219,198" path="m66,57l219,198,,198,21,165r9,-39l33,78,18,39,,e" filled="f">
                <v:path arrowok="t"/>
              </v:shape>
              <v:shape id="_x0000_s1159" style="position:absolute;left:3842;top:1357;width:5100;height:1230;mso-position-vertical:absolute" coordsize="5100,1230" path="m,l3630,r-7,337l5100,330r,900l,1230e" filled="f">
                <v:path arrowok="t"/>
              </v:shape>
              <v:shape id="_x0000_s1160" style="position:absolute;left:4007;top:2585;width:4932;height:330" coordsize="4932,330" path="m,330r2952,l3222,84r1710,6l4932,e" filled="f">
                <v:path arrowok="t"/>
              </v:shape>
              <v:shape id="_x0000_s1161" style="position:absolute;left:7475;top:2645;width:549;height:30" coordsize="549,30" path="m,27l,,549,r,30e" filled="f">
                <v:path arrowok="t"/>
              </v:shape>
              <v:shape id="_x0000_s1162" style="position:absolute;left:7466;top:1481;width:921;height:171" coordsize="921,171" path="m9,l918,r3,171l,171e" filled="f">
                <v:path arrowok="t"/>
              </v:shape>
              <v:line id="_x0000_s1163" style="position:absolute" from="7481,1652" to="7481,1694" strokeweight="2pt"/>
              <v:line id="_x0000_s1164" style="position:absolute" from="7529,1652" to="7529,1694" strokeweight="2pt"/>
              <v:line id="_x0000_s1165" style="position:absolute" from="7940,1649" to="7940,1691" strokeweight="3.25pt"/>
              <v:line id="_x0000_s1166" style="position:absolute" from="8216,1655" to="8216,1697" strokeweight="2pt"/>
              <v:line id="_x0000_s1167" style="position:absolute" from="8375,1655" to="8375,1697" strokeweight="1.5pt"/>
              <v:rect id="_x0000_s1168" style="position:absolute;left:7874;top:1502;width:504;height:143" fillcolor="black"/>
              <v:rect id="_x0000_s1169" style="position:absolute;left:7466;top:1502;width:267;height:143" fillcolor="black"/>
              <v:line id="_x0000_s1170" style="position:absolute" from="7736,1628" to="7895,1628"/>
              <v:line id="_x0000_s1171" style="position:absolute" from="7472,1463" to="7733,1463"/>
              <v:shape id="_x0000_s1172" style="position:absolute;left:7745;top:1448;width:120;height:36" coordsize="120,36" path="m,36l,,120,r,27e" filled="f">
                <v:path arrowok="t"/>
              </v:shape>
              <v:shape id="_x0000_s1173" style="position:absolute;left:8381;top:1547;width:567;height:135" coordsize="567,135" path="m,3l567,r,135e" filled="f">
                <v:path arrowok="t"/>
              </v:shape>
              <v:shape id="_x0000_s1174" style="position:absolute;left:8942;top:1763;width:114;height:783" coordsize="114,783" path="m,l114,r,783l,783e" filled="f">
                <v:path arrowok="t"/>
              </v:shape>
              <v:line id="_x0000_s1175" style="position:absolute" from="8999,1760" to="9000,2546"/>
              <v:line id="_x0000_s1176" style="position:absolute" from="8972,1760" to="8973,2546"/>
              <v:line id="_x0000_s1177" style="position:absolute" from="9032,1766" to="9033,2552"/>
              <v:shape id="_x0000_s1178" style="position:absolute;left:8798;top:2591;width:225;height:135;mso-position-horizontal:absolute" coordsize="225,135" path="m144,27r51,l198,9,216,r9,24l222,117r-6,18l201,114,,114,3,93e" filled="f">
                <v:path arrowok="t"/>
              </v:shape>
              <v:line id="_x0000_s1179" style="position:absolute;flip:x y" from="8948,2558" to="8951,2705"/>
              <v:shape id="_x0000_s1180" style="position:absolute;left:6959;top:2708;width:567;height:294" coordsize="567,294" path="m,207r213,l198,177,186,147r,-30l195,78,207,42,225,3,375,r42,39l474,39r93,105l555,165r-27,6l510,156r-9,36l492,213r-12,18l465,243r-15,18l420,282r-30,9l348,294r-21,l300,282r-30,-6l243,252,228,228,216,210e" filled="f">
                <v:path arrowok="t"/>
              </v:shape>
              <v:shape id="_x0000_s1181" style="position:absolute;left:8000;top:2672;width:333;height:327" coordsize="333,327" path="m291,r,51l303,69r12,18l333,123r-3,33l330,183r-3,18l315,222r-9,21l279,273r-24,24l228,315r-36,6l162,327r-48,-3l72,303,48,276,30,249,18,228,9,204r,-21l,120,36,84r24,l108,78,141,45r150,e" filled="f">
                <v:path arrowok="t"/>
              </v:shape>
              <v:shape id="_x0000_s1182" style="position:absolute;left:7445;top:2666;width:603;height:81;mso-position-vertical:absolute" coordsize="603,81" path="m,l96,81,513,75,603,3e" filled="f">
                <v:path arrowok="t"/>
              </v:shape>
              <v:shape id="_x0000_s1183" style="position:absolute;left:2915;top:2648;width:600;height:99" coordsize="600,99" path="m21,r,24l,33,87,99,510,96,600,24,573,18,570,,21,xe" filled="f">
                <v:path arrowok="t"/>
              </v:shape>
              <v:shape id="_x0000_s1184" style="position:absolute;left:2960;top:2792;width:48;height:81" coordsize="48,81" path="m,l48,66,27,81,,72e" filled="f">
                <v:path arrowok="t"/>
              </v:shape>
              <v:shape id="_x0000_s1185" style="position:absolute;left:3008;top:2717;width:768;height:138" coordsize="768,138" path="m,138r429,-6l483,75,516,42,543,27r33,l600,18,627,,768,e" filled="f">
                <v:path arrowok="t"/>
              </v:shape>
              <v:shape id="_x0000_s1186" style="position:absolute;left:3023;top:2801;width:282;height:48" coordsize="282,48" path="m,48l3,3,18,45,51,3,231,6r9,33l264,39,264,r18,l282,42e" filled="f">
                <v:path arrowok="t"/>
              </v:shape>
              <v:shape id="_x0000_s1187" style="position:absolute;left:3434;top:2804;width:57;height:69" coordsize="57,69" path="m,48l21,69,42,66,57,54,48,e" filled="f">
                <v:path arrowok="t"/>
              </v:shape>
              <v:shape id="_x0000_s1188" style="position:absolute;left:3491;top:2723;width:318;height:276" coordsize="318,276" path="m,147r12,36l33,213r18,24l81,258r21,12l138,276r48,l225,264r33,-24l291,204r15,-24l318,105,312,69,300,39,279,e" filled="f">
                <v:path arrowok="t"/>
              </v:shape>
              <v:shape id="_x0000_s1189" style="position:absolute;left:2942;top:2672;width:534;height:30" coordsize="534,30" path="m,18l12,,24,18,507,15,534,r-6,30e" filled="f">
                <v:path arrowok="t"/>
              </v:shape>
              <v:shape id="_x0000_s1190" style="position:absolute;left:3065;top:2702;width:291;height:42" coordsize="291,42" path="m,42l3,,291,3r-3,33l267,36r,-21l24,18r,21e" filled="f">
                <v:path arrowok="t"/>
              </v:shape>
              <v:shape id="_x0000_s1191" style="position:absolute;left:7493;top:2672;width:534;height:30" coordsize="534,30" path="m,30l,6,519,18,516,r18,e" filled="f">
                <v:path arrowok="t"/>
              </v:shape>
              <v:shape id="_x0000_s1192" style="position:absolute;left:7625;top:2690;width:273;height:57" coordsize="273,57" path="m3,48l,,267,r6,57l249,57r3,-42l9,15,3,48xe">
                <v:path arrowok="t"/>
              </v:shape>
              <v:shape id="_x0000_s1193" style="position:absolute;left:7640;top:2723;width:225;height:24" coordsize="225,24" path="m,18l30,,204,3r21,21e" filled="f">
                <v:path arrowok="t"/>
              </v:shape>
              <v:shape id="_x0000_s1194" style="position:absolute;left:7784;top:1046;width:405;height:384" coordsize="405,384" path="m84,384l405,243r,-24l36,81,42,54,,24,,,87,3,75,24,63,48r-30,e" filled="f">
                <v:path arrowok="t"/>
              </v:shape>
              <v:shape id="_x0000_s1195" style="position:absolute;left:7859;top:1091;width:447;height:384" coordsize="447,384" path="m,l393,156r21,9l426,201r18,-3l447,237r-48,15l186,384,171,348,384,216,372,189r-36,3e" filled="f">
                <v:path arrowok="t"/>
              </v:shape>
              <v:shape id="_x0000_s1196" style="position:absolute;left:7892;top:1427;width:126;height:48" coordsize="126,48" path="m3,l,36r18,6l54,48,72,24r54,-9l96,45e" filled="f">
                <v:path arrowok="t"/>
              </v:shape>
              <v:line id="_x0000_s1197" style="position:absolute;flip:x" from="7874,1424" to="7880,1481"/>
              <v:shape id="_x0000_s1198" style="position:absolute;left:7883;top:1106;width:357;height:165" coordsize="357,165" path="m,l297,147r33,15l357,165,330,138e" filled="f">
                <v:path arrowok="t"/>
              </v:shape>
              <v:shape id="_x0000_s1199" style="position:absolute;left:8240;top:1280;width:51;height:69" coordsize="51,69" path="m6,15l39,,51,33,,69e" filled="f">
                <v:path arrowok="t"/>
              </v:shape>
              <v:shape id="_x0000_s1200" style="position:absolute;left:7523;top:2813;width:474;height:60" coordsize="474,60" path="m,39r423,l456,r18,l474,54r-18,6l420,42e" filled="f">
                <v:path arrowok="t"/>
              </v:shape>
              <v:shape id="_x0000_s1201" style="position:absolute;left:7655;top:2801;width:285;height:51" coordsize="285,51" path="m,51l3,,21,24r18,3l63,3r177,l249,21r27,l267,3r18,39l267,27r-27,3e" filled="f">
                <v:path arrowok="t"/>
              </v:shape>
              <v:line id="_x0000_s1202" style="position:absolute" from="7667,2837" to="7904,2838"/>
              <v:shape id="_x0000_s1203" style="position:absolute;left:3491;top:2738;width:114;height:57" coordsize="114,57" path="m,57r48,l60,15,114,e" filled="f">
                <v:path arrowok="t"/>
              </v:shape>
              <v:shape id="_x0000_s1204" style="position:absolute;left:3467;top:2813;width:135;height:39" coordsize="135,39" path="m135,18l81,33,60,39r-39,l,36,3,e" filled="f">
                <v:path arrowok="t"/>
              </v:shape>
              <v:shape id="_x0000_s1205" style="position:absolute;left:3533;top:2822;width:228;height:129" coordsize="228,129" path="m,30l9,54,27,87r18,18l66,117r27,9l126,129r33,-6l195,90,219,69r9,-30l228,21r-57,9l147,15r-3,21l114,51,81,33,72,e" filled="f">
                <v:path arrowok="t"/>
              </v:shape>
              <v:shape id="_x0000_s1206" style="position:absolute;left:3548;top:2738;width:75;height:57" coordsize="75,57" path="m,57l72,27,75,e" filled="f">
                <v:path arrowok="t"/>
              </v:shape>
              <v:shape id="_x0000_s1207" style="position:absolute;left:3608;top:2759;width:198;height:15" coordsize="198,15" path="m198,3l108,,96,15,63,6,,12e" filled="f">
                <v:path arrowok="t"/>
              </v:shape>
              <v:shape id="_x0000_s1208" style="position:absolute;left:3602;top:2810;width:3;height:9" coordsize="3,9" path="m3,9hdc2,6,,,,,,,2,6,3,9xe">
                <v:path arrowok="t"/>
              </v:shape>
              <v:shape id="_x0000_s1209" style="position:absolute;left:3596;top:2765;width:174;height:72" coordsize="174,72" path="m114,15l138,r24,6l174,51,159,63r-36,9l105,69,90,51,75,24,33,21,,57e" filled="f">
                <v:path arrowok="t"/>
              </v:shape>
              <v:line id="_x0000_s1210" style="position:absolute" from="7592,2678" to="7593,2747"/>
              <v:shape id="_x0000_s1211" style="position:absolute;left:7145;top:2825;width:285;height:126" coordsize="285,126" path="m,33l48,24,60,51r9,21l81,87r33,24l132,117r27,9l192,123r24,-9l246,96,264,78,279,54r6,-33l243,9,210,r-6,21l201,39r-27,3l153,45,129,30,102,21,75,24,45,27e" filled="f">
                <v:path arrowok="t"/>
              </v:shape>
              <v:shape id="_x0000_s1212" style="position:absolute;left:7175;top:2765;width:183;height:72" coordsize="183,72" path="m,l27,r,60l75,72,93,66,96,42,108,24r36,l165,24r18,36e" filled="f">
                <v:path arrowok="t"/>
              </v:shape>
              <v:line id="_x0000_s1213" style="position:absolute;flip:x y" from="7196,2837" to="7265,2840"/>
              <v:shape id="_x0000_s1214" style="position:absolute;left:7196;top:2768;width:282;height:90" coordsize="282,90" path="m,l39,6,84,3,135,r24,3l198,21r18,9l273,30r9,51l234,90e" filled="f">
                <v:path arrowok="t"/>
              </v:shape>
              <v:shape id="_x0000_s1215" style="position:absolute;left:7223;top:2756;width:3;height:9" coordsize="3,9" path="m3,9hdc2,6,,,,,,,2,6,3,9xe">
                <v:path arrowok="t"/>
              </v:shape>
              <v:shape id="_x0000_s1216" style="position:absolute;left:7220;top:2711;width:153;height:69" coordsize="153,69" path="m153,39l114,6r6,48l114,,93,12,39,9,18,12,,45,12,69e" filled="f">
                <v:path arrowok="t"/>
              </v:shape>
              <v:line id="_x0000_s1217" style="position:absolute" from="7238,2771" to="7244,2834"/>
              <v:line id="_x0000_s1218" style="position:absolute;flip:y" from="7490,2810" to="7491,2885"/>
              <v:shape id="_x0000_s1219" style="position:absolute;left:8009;top:2771;width:312;height:180" coordsize="312,180" path="m,78r48,l60,123r24,27l99,162r36,12l177,180r33,-15l246,138r21,-27l273,78r39,9l312,e" filled="f">
                <v:path arrowok="t"/>
              </v:shape>
              <v:shape id="_x0000_s1220" style="position:absolute;left:8153;top:2747;width:156;height:27" coordsize="156,27" path="m156,9l114,27,78,24r-36,l36,3,,e" filled="f">
                <v:path arrowok="t"/>
              </v:shape>
              <v:shape id="_x0000_s1221" style="position:absolute;left:8006;top:2747;width:153;height:45" coordsize="153,45" path="m153,l129,,114,24,87,36,60,45,42,42,,39e" filled="f">
                <v:path arrowok="t"/>
              </v:shape>
              <v:line id="_x0000_s1222" style="position:absolute" from="8066,2750" to="8067,2789"/>
              <v:shape id="_x0000_s1223" style="position:absolute;left:8054;top:2816;width:234;height:54" coordsize="234,54" path="m,33l72,r3,30l84,48r21,l135,54,156,27r33,-3l213,24r21,6e" filled="f">
                <v:path arrowok="t"/>
              </v:shape>
              <v:shape id="_x0000_s1224" style="position:absolute;left:8126;top:2783;width:90;height:60" coordsize="90,60" path="m,30l12,3,45,,69,3,90,6,84,27r3,33e" filled="f">
                <v:path arrowok="t"/>
              </v:shape>
              <v:shape id="_x0000_s1225" style="position:absolute;left:8213;top:2714;width:75;height:114" coordsize="75,114" path="m,108hdc15,113,29,114,45,114hal75,102,66,51,12,hde" filled="f">
                <v:path arrowok="t"/>
              </v:shape>
              <v:shape id="_x0000_s1226" style="position:absolute;left:8177;top:2786;width:33;height:72" coordsize="33,72" path="m,l33,21,24,48,12,72e" filled="f">
                <v:path arrowok="t"/>
              </v:shape>
              <v:shape id="_x0000_s1227" style="position:absolute;left:3644;top:2819;width:3;height:21;mso-position-horizontal:absolute;mso-position-vertical:absolute" coordsize="3,21" path="m,l3,21,,xe">
                <v:path arrowok="t"/>
              </v:shape>
              <v:shape id="_x0000_s1228" style="position:absolute;left:7310;top:2819;width:1;height:21" coordsize="1,21" path="m,l,21,,xe">
                <v:path arrowok="t"/>
              </v:shape>
              <v:line id="_x0000_s1229" style="position:absolute" from="7589,2723" to="7628,2724"/>
              <v:shape id="_x0000_s1230" style="position:absolute;left:3734;top:2756;width:9;height:6" coordsize="9,6" path="m9,6hdc6,4,,,,,,,6,4,9,6xe">
                <v:path arrowok="t"/>
              </v:shape>
              <v:shape id="_x0000_s1231" style="position:absolute;left:3704;top:2717;width:9;height:3" coordsize="9,3" path="m,hdc3,1,9,3,9,3,9,3,3,1,,xe">
                <v:path arrowok="t"/>
              </v:shape>
              <v:line id="_x0000_s1232" style="position:absolute" from="3704,2714" to="3752,2774"/>
              <v:shape id="_x0000_s1233" style="position:absolute;left:8156;top:2816;width:9;height:21" coordsize="9,21" path="m9,l,21,9,xe">
                <v:path arrowok="t"/>
              </v:shape>
            </v:group>
            <v:shapetype id="_x0000_t202" coordsize="21600,21600" o:spt="202" path="m,l,21600r21600,l21600,xe">
              <v:stroke joinstyle="miter"/>
              <v:path gradientshapeok="t" o:connecttype="rect"/>
            </v:shapetype>
            <v:shape id="_x0000_s1234" type="#_x0000_t202" style="position:absolute;left:3483;top:11904;width:1008;height:314;v-text-anchor:top-center" filled="f" fillcolor="#f30" strokecolor="#f30" strokeweight="2pt">
              <v:textbox style="mso-next-textbox:#_x0000_s1234;mso-fit-shape-to-text:t" inset="1.0421mm,1.0421mm,1.0421mm,1.0421mm">
                <w:txbxContent>
                  <w:p w:rsidR="007629B1" w:rsidRPr="00FE78FF" w:rsidRDefault="007629B1" w:rsidP="00D35478">
                    <w:pPr>
                      <w:autoSpaceDE w:val="0"/>
                      <w:autoSpaceDN w:val="0"/>
                      <w:adjustRightInd w:val="0"/>
                      <w:jc w:val="center"/>
                      <w:rPr>
                        <w:rFonts w:cs="Arial"/>
                        <w:b/>
                        <w:bCs/>
                        <w:color w:val="FF3300"/>
                        <w:sz w:val="24"/>
                      </w:rPr>
                    </w:pPr>
                    <w:r w:rsidRPr="00FE78FF">
                      <w:rPr>
                        <w:rFonts w:cs="Arial" w:hint="eastAsia"/>
                        <w:b/>
                        <w:bCs/>
                        <w:color w:val="FF3300"/>
                        <w:sz w:val="24"/>
                      </w:rPr>
                      <w:t>客室控制器</w:t>
                    </w:r>
                  </w:p>
                </w:txbxContent>
              </v:textbox>
            </v:shape>
            <v:line id="_x0000_s1235" style="position:absolute;flip:y;mso-wrap-style:none;v-text-anchor:middle-center" from="2675,9936" to="2692,11903" strokecolor="#039" strokeweight="2pt">
              <v:stroke dashstyle="1 1"/>
            </v:line>
            <v:shape id="_x0000_s1236" type="#_x0000_t202" style="position:absolute;left:2159;top:11904;width:1043;height:315;v-text-anchor:top-center" filled="f" fillcolor="#f30" strokecolor="#f30" strokeweight="2pt">
              <v:textbox style="mso-next-textbox:#_x0000_s1236;mso-fit-shape-to-text:t" inset="1.0421mm,1.0421mm,1.0421mm,1.0421mm">
                <w:txbxContent>
                  <w:p w:rsidR="007629B1" w:rsidRPr="00FE78FF" w:rsidRDefault="007629B1" w:rsidP="00D35478">
                    <w:pPr>
                      <w:autoSpaceDE w:val="0"/>
                      <w:autoSpaceDN w:val="0"/>
                      <w:adjustRightInd w:val="0"/>
                      <w:jc w:val="center"/>
                      <w:rPr>
                        <w:rFonts w:cs="Arial"/>
                        <w:b/>
                        <w:bCs/>
                        <w:color w:val="FF3300"/>
                        <w:szCs w:val="21"/>
                      </w:rPr>
                    </w:pPr>
                    <w:r>
                      <w:rPr>
                        <w:rFonts w:cs="Arial" w:hint="eastAsia"/>
                        <w:b/>
                        <w:bCs/>
                        <w:color w:val="FF3300"/>
                        <w:szCs w:val="21"/>
                      </w:rPr>
                      <w:t>司机室</w:t>
                    </w:r>
                    <w:r w:rsidRPr="00FE78FF">
                      <w:rPr>
                        <w:rFonts w:cs="Arial" w:hint="eastAsia"/>
                        <w:b/>
                        <w:bCs/>
                        <w:color w:val="FF3300"/>
                        <w:szCs w:val="21"/>
                      </w:rPr>
                      <w:t>控制器</w:t>
                    </w:r>
                  </w:p>
                </w:txbxContent>
              </v:textbox>
            </v:shape>
            <v:line id="_x0000_s1237" style="position:absolute;flip:x;v-text-anchor:middle-center" from="3971,12218" to="3973,12472" strokecolor="#33c" strokeweight="6pt">
              <v:stroke linestyle="thickBetweenThin"/>
            </v:line>
            <v:shape id="_x0000_s1238" type="#_x0000_t202" style="position:absolute;left:2274;top:9591;width:805;height:525;v-text-anchor:top-center" filled="f" fillcolor="#f30" strokecolor="#f30" strokeweight="2pt">
              <v:textbox style="mso-next-textbox:#_x0000_s1238;mso-fit-shape-to-text:t" inset="1.0421mm,1.0421mm,1.0421mm,1.0421mm">
                <w:txbxContent>
                  <w:p w:rsidR="007629B1" w:rsidRPr="007F1B16" w:rsidRDefault="007629B1" w:rsidP="00D35478">
                    <w:pPr>
                      <w:autoSpaceDE w:val="0"/>
                      <w:autoSpaceDN w:val="0"/>
                      <w:adjustRightInd w:val="0"/>
                      <w:jc w:val="center"/>
                      <w:rPr>
                        <w:rFonts w:cs="Arial"/>
                        <w:b/>
                        <w:bCs/>
                        <w:color w:val="FF3300"/>
                        <w:sz w:val="32"/>
                        <w:szCs w:val="28"/>
                      </w:rPr>
                    </w:pPr>
                    <w:r w:rsidRPr="007F1B16">
                      <w:rPr>
                        <w:rFonts w:cs="Arial" w:hint="eastAsia"/>
                        <w:b/>
                        <w:bCs/>
                        <w:color w:val="FF3300"/>
                        <w:sz w:val="32"/>
                        <w:szCs w:val="28"/>
                      </w:rPr>
                      <w:t>CAB</w:t>
                    </w:r>
                  </w:p>
                </w:txbxContent>
              </v:textbox>
            </v:shape>
            <v:shape id="_x0000_s1239" type="#_x0000_t202" style="position:absolute;left:3128;top:9590;width:908;height:524;v-text-anchor:top-center" filled="f" fillcolor="#f30" strokecolor="#f30" strokeweight="2pt">
              <v:textbox style="mso-next-textbox:#_x0000_s1239;mso-fit-shape-to-text:t" inset="1.0421mm,1.0421mm,1.0421mm,1.0421mm">
                <w:txbxContent>
                  <w:p w:rsidR="007629B1" w:rsidRPr="007F1B16" w:rsidRDefault="007629B1" w:rsidP="00D35478">
                    <w:pPr>
                      <w:autoSpaceDE w:val="0"/>
                      <w:autoSpaceDN w:val="0"/>
                      <w:adjustRightInd w:val="0"/>
                      <w:jc w:val="center"/>
                      <w:rPr>
                        <w:rFonts w:cs="Arial"/>
                        <w:b/>
                        <w:bCs/>
                        <w:color w:val="FF3300"/>
                        <w:sz w:val="32"/>
                        <w:szCs w:val="28"/>
                      </w:rPr>
                    </w:pPr>
                    <w:r w:rsidRPr="007F1B16">
                      <w:rPr>
                        <w:rFonts w:cs="Arial" w:hint="eastAsia"/>
                        <w:b/>
                        <w:bCs/>
                        <w:color w:val="FF3300"/>
                        <w:sz w:val="32"/>
                        <w:szCs w:val="28"/>
                      </w:rPr>
                      <w:t>VAC1</w:t>
                    </w:r>
                  </w:p>
                </w:txbxContent>
              </v:textbox>
            </v:shape>
            <v:shape id="_x0000_s1240" type="#_x0000_t202" style="position:absolute;left:4090;top:9591;width:908;height:525;v-text-anchor:top-center" filled="f" fillcolor="#f30" strokecolor="#f30" strokeweight="2pt">
              <v:textbox style="mso-next-textbox:#_x0000_s1240;mso-fit-shape-to-text:t" inset="1.0421mm,1.0421mm,1.0421mm,1.0421mm">
                <w:txbxContent>
                  <w:p w:rsidR="007629B1" w:rsidRPr="007F1B16" w:rsidRDefault="007629B1" w:rsidP="00D35478">
                    <w:pPr>
                      <w:autoSpaceDE w:val="0"/>
                      <w:autoSpaceDN w:val="0"/>
                      <w:adjustRightInd w:val="0"/>
                      <w:jc w:val="center"/>
                      <w:rPr>
                        <w:rFonts w:cs="Arial"/>
                        <w:b/>
                        <w:bCs/>
                        <w:color w:val="FF3300"/>
                        <w:sz w:val="32"/>
                        <w:szCs w:val="28"/>
                      </w:rPr>
                    </w:pPr>
                    <w:r w:rsidRPr="007F1B16">
                      <w:rPr>
                        <w:rFonts w:cs="Arial" w:hint="eastAsia"/>
                        <w:b/>
                        <w:bCs/>
                        <w:color w:val="FF3300"/>
                        <w:sz w:val="32"/>
                        <w:szCs w:val="28"/>
                      </w:rPr>
                      <w:t>VAC2</w:t>
                    </w:r>
                  </w:p>
                </w:txbxContent>
              </v:textbox>
            </v:shape>
            <v:shape id="_x0000_s1241" type="#_x0000_t202" style="position:absolute;left:5196;top:9583;width:908;height:525;v-text-anchor:top-center" filled="f" fillcolor="#f30" strokecolor="#f30" strokeweight="2pt">
              <v:textbox style="mso-next-textbox:#_x0000_s1241;mso-fit-shape-to-text:t" inset="1.0421mm,1.0421mm,1.0421mm,1.0421mm">
                <w:txbxContent>
                  <w:p w:rsidR="007629B1" w:rsidRPr="007F1B16" w:rsidRDefault="007629B1" w:rsidP="00D35478">
                    <w:pPr>
                      <w:autoSpaceDE w:val="0"/>
                      <w:autoSpaceDN w:val="0"/>
                      <w:adjustRightInd w:val="0"/>
                      <w:jc w:val="center"/>
                      <w:rPr>
                        <w:rFonts w:cs="Arial"/>
                        <w:b/>
                        <w:bCs/>
                        <w:color w:val="FF3300"/>
                        <w:sz w:val="32"/>
                        <w:szCs w:val="28"/>
                      </w:rPr>
                    </w:pPr>
                    <w:r w:rsidRPr="007F1B16">
                      <w:rPr>
                        <w:rFonts w:cs="Arial" w:hint="eastAsia"/>
                        <w:b/>
                        <w:bCs/>
                        <w:color w:val="FF3300"/>
                        <w:sz w:val="32"/>
                        <w:szCs w:val="28"/>
                      </w:rPr>
                      <w:t>VAC1</w:t>
                    </w:r>
                  </w:p>
                </w:txbxContent>
              </v:textbox>
            </v:shape>
            <v:shape id="_x0000_s1242" type="#_x0000_t202" style="position:absolute;left:6139;top:9578;width:909;height:524;v-text-anchor:top-center" filled="f" fillcolor="#f30" strokecolor="#f30" strokeweight="2pt">
              <v:textbox style="mso-next-textbox:#_x0000_s1242;mso-fit-shape-to-text:t" inset="1.0421mm,1.0421mm,1.0421mm,1.0421mm">
                <w:txbxContent>
                  <w:p w:rsidR="007629B1" w:rsidRPr="007F1B16" w:rsidRDefault="007629B1" w:rsidP="00D35478">
                    <w:pPr>
                      <w:autoSpaceDE w:val="0"/>
                      <w:autoSpaceDN w:val="0"/>
                      <w:adjustRightInd w:val="0"/>
                      <w:jc w:val="center"/>
                      <w:rPr>
                        <w:rFonts w:cs="Arial"/>
                        <w:b/>
                        <w:bCs/>
                        <w:color w:val="FF3300"/>
                        <w:sz w:val="32"/>
                        <w:szCs w:val="28"/>
                      </w:rPr>
                    </w:pPr>
                    <w:r w:rsidRPr="007F1B16">
                      <w:rPr>
                        <w:rFonts w:cs="Arial" w:hint="eastAsia"/>
                        <w:b/>
                        <w:bCs/>
                        <w:color w:val="FF3300"/>
                        <w:sz w:val="32"/>
                        <w:szCs w:val="28"/>
                      </w:rPr>
                      <w:t>VAC2</w:t>
                    </w:r>
                  </w:p>
                </w:txbxContent>
              </v:textbox>
            </v:shape>
            <v:line id="_x0000_s1243" style="position:absolute;flip:y;mso-wrap-style:none;v-text-anchor:middle-center" from="3580,9925" to="3598,11904" strokecolor="#039" strokeweight="2pt">
              <v:stroke dashstyle="1 1"/>
            </v:line>
            <v:line id="_x0000_s1244" style="position:absolute;flip:y;mso-wrap-style:none;v-text-anchor:middle-center" from="4372,9925" to="4393,11903" strokecolor="#039" strokeweight="2pt">
              <v:stroke dashstyle="1 1"/>
            </v:line>
            <v:line id="_x0000_s1245" style="position:absolute;flip:y;mso-wrap-style:none;v-text-anchor:middle-center" from="5848,9936" to="5849,11903" strokecolor="#039" strokeweight="2pt">
              <v:stroke dashstyle="1 1"/>
            </v:line>
            <v:line id="_x0000_s1246" style="position:absolute;flip:y;mso-wrap-style:none;v-text-anchor:middle-center" from="6571,9931" to="6589,11904" strokecolor="#039" strokeweight="2pt">
              <v:stroke dashstyle="1 1"/>
            </v:line>
            <v:line id="_x0000_s1247" style="position:absolute;v-text-anchor:middle-center" from="6139,12218" to="6140,12472" strokecolor="#33c" strokeweight="6pt">
              <v:stroke linestyle="thickBetweenThin"/>
            </v:line>
            <v:line id="_x0000_s1248" style="position:absolute;flip:x;v-text-anchor:middle-center" from="2673,12192" to="2674,12610" strokecolor="#33c" strokeweight="6pt">
              <v:stroke linestyle="thickBetweenThin"/>
            </v:line>
            <v:shape id="_x0000_s1249" type="#_x0000_t202" style="position:absolute;left:3580;top:12493;width:821;height:316;v-text-anchor:top-center" filled="f" fillcolor="#f30" strokecolor="#0070c0" strokeweight="2pt">
              <v:textbox style="mso-next-textbox:#_x0000_s1249;mso-fit-shape-to-text:t" inset="1.0421mm,1.0421mm,1.0421mm,1.0421mm">
                <w:txbxContent>
                  <w:p w:rsidR="007629B1" w:rsidRPr="009C5D2F" w:rsidRDefault="007629B1" w:rsidP="00D35478">
                    <w:pPr>
                      <w:autoSpaceDE w:val="0"/>
                      <w:autoSpaceDN w:val="0"/>
                      <w:adjustRightInd w:val="0"/>
                      <w:jc w:val="center"/>
                      <w:rPr>
                        <w:rFonts w:cs="Arial"/>
                        <w:b/>
                        <w:bCs/>
                        <w:szCs w:val="21"/>
                      </w:rPr>
                    </w:pPr>
                    <w:r w:rsidRPr="009C5D2F">
                      <w:rPr>
                        <w:rFonts w:cs="Arial" w:hint="eastAsia"/>
                        <w:b/>
                        <w:bCs/>
                        <w:szCs w:val="21"/>
                      </w:rPr>
                      <w:t>MVB</w:t>
                    </w:r>
                    <w:r w:rsidRPr="009C5D2F">
                      <w:rPr>
                        <w:rFonts w:cs="Arial" w:hint="eastAsia"/>
                        <w:b/>
                        <w:bCs/>
                        <w:szCs w:val="21"/>
                      </w:rPr>
                      <w:t>卡</w:t>
                    </w:r>
                  </w:p>
                </w:txbxContent>
              </v:textbox>
            </v:shape>
            <v:line id="_x0000_s1250" style="position:absolute;flip:x y;v-text-anchor:middle-center" from="2159,13103" to="7385,13104" strokecolor="red" strokeweight="6pt">
              <v:stroke linestyle="thickBetweenThin"/>
            </v:line>
            <v:line id="_x0000_s1251" style="position:absolute;flip:x;v-text-anchor:middle-center" from="3969,12781" to="3971,13079" strokecolor="red" strokeweight="6pt">
              <v:stroke linestyle="thickBetweenThin"/>
            </v:line>
            <v:line id="_x0000_s1252" style="position:absolute;v-text-anchor:middle-center" from="6140,12781" to="6141,13103" strokecolor="red" strokeweight="6pt">
              <v:stroke linestyle="thickBetweenThin"/>
            </v:line>
            <v:shape id="_x0000_s1253" type="#_x0000_t202" style="position:absolute;left:4215;top:12869;width:1601;height:257;v-text-anchor:top-center" filled="f" fillcolor="#0c9" stroked="f">
              <v:textbox style="mso-next-textbox:#_x0000_s1253;mso-fit-shape-to-text:t" inset=".62853mm,.62853mm,.62853mm,.62853mm">
                <w:txbxContent>
                  <w:p w:rsidR="007629B1" w:rsidRPr="005409FD" w:rsidRDefault="007629B1" w:rsidP="00D35478">
                    <w:pPr>
                      <w:autoSpaceDE w:val="0"/>
                      <w:autoSpaceDN w:val="0"/>
                      <w:adjustRightInd w:val="0"/>
                      <w:jc w:val="center"/>
                      <w:rPr>
                        <w:rFonts w:cs="Arial"/>
                        <w:b/>
                        <w:bCs/>
                        <w:color w:val="FF0000"/>
                        <w:szCs w:val="32"/>
                      </w:rPr>
                    </w:pPr>
                    <w:r w:rsidRPr="005409FD">
                      <w:rPr>
                        <w:rFonts w:cs="Arial" w:hint="eastAsia"/>
                        <w:b/>
                        <w:bCs/>
                        <w:color w:val="FF0000"/>
                        <w:szCs w:val="32"/>
                      </w:rPr>
                      <w:t>MVB NET</w:t>
                    </w:r>
                  </w:p>
                </w:txbxContent>
              </v:textbox>
            </v:shape>
            <v:line id="_x0000_s1254" style="position:absolute;flip:x;v-text-anchor:middle-center" from="2648,12609" to="3567,12610" strokecolor="#33c" strokeweight="6pt">
              <v:stroke linestyle="thickBetweenThin"/>
            </v:line>
            <v:shape id="_x0000_s1255" type="#_x0000_t202" style="position:absolute;left:5661;top:11904;width:1009;height:314;v-text-anchor:top-center" filled="f" fillcolor="#f30" strokecolor="#f30" strokeweight="2pt">
              <v:textbox style="mso-next-textbox:#_x0000_s1255;mso-fit-shape-to-text:t" inset="1.0421mm,1.0421mm,1.0421mm,1.0421mm">
                <w:txbxContent>
                  <w:p w:rsidR="007629B1" w:rsidRPr="00FE78FF" w:rsidRDefault="007629B1" w:rsidP="00D35478">
                    <w:pPr>
                      <w:autoSpaceDE w:val="0"/>
                      <w:autoSpaceDN w:val="0"/>
                      <w:adjustRightInd w:val="0"/>
                      <w:jc w:val="center"/>
                      <w:rPr>
                        <w:rFonts w:cs="Arial"/>
                        <w:b/>
                        <w:bCs/>
                        <w:color w:val="FF3300"/>
                        <w:sz w:val="24"/>
                      </w:rPr>
                    </w:pPr>
                    <w:r w:rsidRPr="00FE78FF">
                      <w:rPr>
                        <w:rFonts w:cs="Arial" w:hint="eastAsia"/>
                        <w:b/>
                        <w:bCs/>
                        <w:color w:val="FF3300"/>
                        <w:sz w:val="24"/>
                      </w:rPr>
                      <w:t>客室控制器</w:t>
                    </w:r>
                  </w:p>
                </w:txbxContent>
              </v:textbox>
            </v:shape>
            <v:shape id="_x0000_s1256" type="#_x0000_t202" style="position:absolute;left:5738;top:12493;width:820;height:316;v-text-anchor:top-center" filled="f" fillcolor="#f30" strokecolor="#0070c0" strokeweight="2pt">
              <v:textbox style="mso-next-textbox:#_x0000_s1256;mso-fit-shape-to-text:t" inset="1.0421mm,1.0421mm,1.0421mm,1.0421mm">
                <w:txbxContent>
                  <w:p w:rsidR="007629B1" w:rsidRPr="009C5D2F" w:rsidRDefault="007629B1" w:rsidP="00D35478">
                    <w:pPr>
                      <w:autoSpaceDE w:val="0"/>
                      <w:autoSpaceDN w:val="0"/>
                      <w:adjustRightInd w:val="0"/>
                      <w:jc w:val="center"/>
                      <w:rPr>
                        <w:rFonts w:cs="Arial"/>
                        <w:b/>
                        <w:bCs/>
                        <w:szCs w:val="21"/>
                      </w:rPr>
                    </w:pPr>
                    <w:r w:rsidRPr="009C5D2F">
                      <w:rPr>
                        <w:rFonts w:cs="Arial" w:hint="eastAsia"/>
                        <w:b/>
                        <w:bCs/>
                        <w:szCs w:val="21"/>
                      </w:rPr>
                      <w:t>MVB</w:t>
                    </w:r>
                    <w:r w:rsidRPr="009C5D2F">
                      <w:rPr>
                        <w:rFonts w:cs="Arial" w:hint="eastAsia"/>
                        <w:b/>
                        <w:bCs/>
                        <w:szCs w:val="21"/>
                      </w:rPr>
                      <w:t>卡</w:t>
                    </w:r>
                  </w:p>
                </w:txbxContent>
              </v:textbox>
            </v:shape>
            <w10:anchorlock/>
          </v:group>
        </w:pict>
      </w:r>
    </w:p>
    <w:p w:rsidR="002320B3" w:rsidRPr="00A97486" w:rsidRDefault="00D35478" w:rsidP="00D35478">
      <w:pPr>
        <w:pStyle w:val="31"/>
        <w:numPr>
          <w:ilvl w:val="1"/>
          <w:numId w:val="52"/>
        </w:numPr>
        <w:spacing w:line="360" w:lineRule="auto"/>
        <w:rPr>
          <w:rFonts w:ascii="宋体" w:hAnsi="宋体"/>
          <w:sz w:val="24"/>
        </w:rPr>
      </w:pPr>
      <w:bookmarkStart w:id="55" w:name="_Toc517755361"/>
      <w:r w:rsidRPr="00A97486">
        <w:rPr>
          <w:rFonts w:ascii="宋体" w:hAnsi="宋体" w:hint="eastAsia"/>
          <w:sz w:val="24"/>
        </w:rPr>
        <w:lastRenderedPageBreak/>
        <w:t>系统配置</w:t>
      </w:r>
      <w:bookmarkEnd w:id="55"/>
    </w:p>
    <w:p w:rsidR="00D35478" w:rsidRPr="00A97486" w:rsidRDefault="00D35478" w:rsidP="00735FF2">
      <w:pPr>
        <w:pStyle w:val="ab"/>
        <w:spacing w:line="360" w:lineRule="auto"/>
        <w:ind w:firstLineChars="200" w:firstLine="480"/>
        <w:rPr>
          <w:rFonts w:ascii="宋体" w:hAnsi="宋体" w:cs="Arial"/>
          <w:sz w:val="24"/>
        </w:rPr>
      </w:pPr>
      <w:r w:rsidRPr="00A97486">
        <w:rPr>
          <w:rFonts w:ascii="宋体" w:hAnsi="宋体" w:cs="Arial" w:hint="eastAsia"/>
          <w:sz w:val="24"/>
        </w:rPr>
        <w:t>每节车厢配有一套空调控制盘用于客室空调系统的控制。</w:t>
      </w:r>
    </w:p>
    <w:tbl>
      <w:tblPr>
        <w:tblW w:w="7945" w:type="dxa"/>
        <w:tblInd w:w="250" w:type="dxa"/>
        <w:tblBorders>
          <w:top w:val="single" w:sz="2" w:space="0" w:color="auto"/>
          <w:left w:val="single" w:sz="2" w:space="0" w:color="auto"/>
          <w:bottom w:val="single" w:sz="2" w:space="0" w:color="auto"/>
          <w:right w:val="single" w:sz="2" w:space="0" w:color="auto"/>
          <w:insideH w:val="single" w:sz="6" w:space="0" w:color="auto"/>
          <w:insideV w:val="single" w:sz="6" w:space="0" w:color="auto"/>
        </w:tblBorders>
        <w:tblLook w:val="01E0" w:firstRow="1" w:lastRow="1" w:firstColumn="1" w:lastColumn="1" w:noHBand="0" w:noVBand="0"/>
      </w:tblPr>
      <w:tblGrid>
        <w:gridCol w:w="2820"/>
        <w:gridCol w:w="5125"/>
      </w:tblGrid>
      <w:tr w:rsidR="00D35478" w:rsidRPr="00A97486" w:rsidTr="00735FF2">
        <w:trPr>
          <w:trHeight w:val="505"/>
        </w:trPr>
        <w:tc>
          <w:tcPr>
            <w:tcW w:w="2820" w:type="dxa"/>
            <w:shd w:val="clear" w:color="auto" w:fill="auto"/>
            <w:vAlign w:val="bottom"/>
          </w:tcPr>
          <w:p w:rsidR="00D35478" w:rsidRPr="00A97486" w:rsidRDefault="00D35478" w:rsidP="00D35478">
            <w:pPr>
              <w:spacing w:before="40" w:after="40" w:line="360" w:lineRule="auto"/>
              <w:rPr>
                <w:rFonts w:ascii="宋体" w:hAnsi="宋体" w:cs="Arial"/>
                <w:bCs/>
                <w:noProof/>
                <w:szCs w:val="21"/>
              </w:rPr>
            </w:pPr>
            <w:r w:rsidRPr="00A97486">
              <w:rPr>
                <w:rFonts w:ascii="宋体" w:hAnsi="宋体" w:cs="Arial" w:hint="eastAsia"/>
                <w:bCs/>
                <w:noProof/>
                <w:szCs w:val="21"/>
              </w:rPr>
              <w:t>主回路电源</w:t>
            </w:r>
          </w:p>
        </w:tc>
        <w:tc>
          <w:tcPr>
            <w:tcW w:w="5125" w:type="dxa"/>
            <w:shd w:val="clear" w:color="auto" w:fill="auto"/>
            <w:vAlign w:val="bottom"/>
          </w:tcPr>
          <w:p w:rsidR="00D35478" w:rsidRPr="00A97486" w:rsidRDefault="00D35478" w:rsidP="00D35478">
            <w:pPr>
              <w:spacing w:before="40" w:after="40" w:line="360" w:lineRule="auto"/>
              <w:rPr>
                <w:rFonts w:ascii="宋体" w:hAnsi="宋体" w:cs="Arial"/>
                <w:bCs/>
                <w:noProof/>
                <w:szCs w:val="21"/>
              </w:rPr>
            </w:pPr>
            <w:r w:rsidRPr="00A97486">
              <w:rPr>
                <w:rFonts w:ascii="宋体" w:hAnsi="宋体" w:cs="Arial"/>
                <w:bCs/>
                <w:noProof/>
                <w:szCs w:val="21"/>
              </w:rPr>
              <w:t>400</w:t>
            </w:r>
            <w:r w:rsidRPr="00A97486">
              <w:rPr>
                <w:rFonts w:ascii="宋体" w:hAnsi="宋体" w:cs="Arial" w:hint="eastAsia"/>
                <w:bCs/>
                <w:noProof/>
                <w:szCs w:val="21"/>
              </w:rPr>
              <w:t>V AC 50Hz, 3PH</w:t>
            </w:r>
          </w:p>
        </w:tc>
      </w:tr>
      <w:tr w:rsidR="00D35478" w:rsidRPr="00A97486" w:rsidTr="00735FF2">
        <w:trPr>
          <w:trHeight w:val="491"/>
        </w:trPr>
        <w:tc>
          <w:tcPr>
            <w:tcW w:w="2820" w:type="dxa"/>
            <w:shd w:val="clear" w:color="auto" w:fill="auto"/>
            <w:vAlign w:val="center"/>
          </w:tcPr>
          <w:p w:rsidR="00D35478" w:rsidRPr="00A97486" w:rsidRDefault="00D35478" w:rsidP="00D35478">
            <w:pPr>
              <w:spacing w:before="40" w:after="40" w:line="360" w:lineRule="auto"/>
              <w:rPr>
                <w:rFonts w:ascii="宋体" w:hAnsi="宋体" w:cs="Arial"/>
                <w:bCs/>
                <w:noProof/>
                <w:szCs w:val="21"/>
              </w:rPr>
            </w:pPr>
            <w:r w:rsidRPr="00A97486">
              <w:rPr>
                <w:rFonts w:ascii="宋体" w:hAnsi="宋体" w:cs="Arial" w:hint="eastAsia"/>
                <w:bCs/>
                <w:noProof/>
                <w:szCs w:val="21"/>
              </w:rPr>
              <w:t>控制回路电源</w:t>
            </w:r>
          </w:p>
        </w:tc>
        <w:tc>
          <w:tcPr>
            <w:tcW w:w="5125" w:type="dxa"/>
            <w:shd w:val="clear" w:color="auto" w:fill="auto"/>
            <w:vAlign w:val="bottom"/>
          </w:tcPr>
          <w:p w:rsidR="00D35478" w:rsidRPr="00A97486" w:rsidRDefault="00D35478" w:rsidP="00D35478">
            <w:pPr>
              <w:spacing w:before="40" w:after="40" w:line="360" w:lineRule="auto"/>
              <w:rPr>
                <w:rFonts w:ascii="宋体" w:hAnsi="宋体" w:cs="Arial"/>
                <w:bCs/>
                <w:noProof/>
                <w:color w:val="000000"/>
                <w:szCs w:val="21"/>
              </w:rPr>
            </w:pPr>
            <w:r w:rsidRPr="00A97486">
              <w:rPr>
                <w:rFonts w:ascii="宋体" w:hAnsi="宋体" w:cs="Arial" w:hint="eastAsia"/>
                <w:bCs/>
                <w:noProof/>
                <w:color w:val="000000"/>
                <w:szCs w:val="21"/>
              </w:rPr>
              <w:t>110V,24VDC</w:t>
            </w:r>
          </w:p>
        </w:tc>
      </w:tr>
      <w:tr w:rsidR="00D35478" w:rsidRPr="00A97486" w:rsidTr="00735FF2">
        <w:trPr>
          <w:trHeight w:val="435"/>
        </w:trPr>
        <w:tc>
          <w:tcPr>
            <w:tcW w:w="2820" w:type="dxa"/>
            <w:shd w:val="clear" w:color="auto" w:fill="auto"/>
            <w:vAlign w:val="bottom"/>
          </w:tcPr>
          <w:p w:rsidR="00D35478" w:rsidRPr="00A97486" w:rsidRDefault="00D35478" w:rsidP="00D35478">
            <w:pPr>
              <w:spacing w:before="40" w:after="40" w:line="360" w:lineRule="auto"/>
              <w:rPr>
                <w:rFonts w:ascii="宋体" w:hAnsi="宋体" w:cs="Arial"/>
                <w:bCs/>
                <w:noProof/>
                <w:szCs w:val="21"/>
              </w:rPr>
            </w:pPr>
            <w:r w:rsidRPr="00A97486">
              <w:rPr>
                <w:rFonts w:ascii="宋体" w:hAnsi="宋体" w:cs="Arial" w:hint="eastAsia"/>
                <w:bCs/>
                <w:noProof/>
                <w:szCs w:val="21"/>
              </w:rPr>
              <w:t>控制回路消耗功率</w:t>
            </w:r>
          </w:p>
        </w:tc>
        <w:tc>
          <w:tcPr>
            <w:tcW w:w="5125" w:type="dxa"/>
            <w:shd w:val="clear" w:color="auto" w:fill="auto"/>
            <w:vAlign w:val="bottom"/>
          </w:tcPr>
          <w:p w:rsidR="00D35478" w:rsidRPr="00A97486" w:rsidRDefault="00D35478" w:rsidP="00D35478">
            <w:pPr>
              <w:spacing w:before="40" w:after="40" w:line="360" w:lineRule="auto"/>
              <w:rPr>
                <w:rFonts w:ascii="宋体" w:hAnsi="宋体" w:cs="Arial"/>
                <w:bCs/>
                <w:noProof/>
                <w:szCs w:val="21"/>
              </w:rPr>
            </w:pPr>
            <w:r w:rsidRPr="00A97486">
              <w:rPr>
                <w:rFonts w:ascii="宋体" w:hAnsi="宋体" w:cs="Arial" w:hint="eastAsia"/>
                <w:bCs/>
                <w:noProof/>
                <w:szCs w:val="21"/>
              </w:rPr>
              <w:t>小于200W</w:t>
            </w:r>
          </w:p>
        </w:tc>
      </w:tr>
    </w:tbl>
    <w:p w:rsidR="00D35478" w:rsidRPr="00A97486" w:rsidRDefault="00D35478" w:rsidP="00735FF2">
      <w:pPr>
        <w:pStyle w:val="ab"/>
        <w:spacing w:line="360" w:lineRule="auto"/>
        <w:ind w:firstLineChars="250" w:firstLine="600"/>
        <w:rPr>
          <w:ins w:id="56" w:author="coolteck" w:date="2015-12-17T14:51:00Z"/>
          <w:rFonts w:ascii="宋体" w:hAnsi="宋体" w:cs="Arial"/>
          <w:sz w:val="24"/>
        </w:rPr>
      </w:pPr>
      <w:r w:rsidRPr="00A97486">
        <w:rPr>
          <w:rFonts w:ascii="宋体" w:hAnsi="宋体" w:cs="Arial" w:hint="eastAsia"/>
          <w:sz w:val="24"/>
        </w:rPr>
        <w:t>主要由以下部件组成：</w:t>
      </w:r>
    </w:p>
    <w:p w:rsidR="00D35478" w:rsidRPr="00A97486" w:rsidRDefault="00D35478" w:rsidP="00D35478">
      <w:pPr>
        <w:pStyle w:val="ab"/>
        <w:spacing w:line="360" w:lineRule="auto"/>
        <w:ind w:left="425"/>
        <w:rPr>
          <w:rFonts w:ascii="宋体" w:hAnsi="宋体" w:cs="Arial"/>
          <w:sz w:val="24"/>
        </w:rPr>
      </w:pPr>
      <w:r w:rsidRPr="00A97486">
        <w:rPr>
          <w:rFonts w:ascii="宋体" w:hAnsi="宋体" w:cs="Arial" w:hint="eastAsia"/>
          <w:noProof/>
          <w:sz w:val="24"/>
        </w:rPr>
        <w:drawing>
          <wp:inline distT="0" distB="0" distL="0" distR="0">
            <wp:extent cx="3938083" cy="3439235"/>
            <wp:effectExtent l="0" t="0" r="0" b="0"/>
            <wp:docPr id="89152" name="图片 89152" descr="QQ图片20160714161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QQ图片2016071416110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958655" cy="3457201"/>
                    </a:xfrm>
                    <a:prstGeom prst="rect">
                      <a:avLst/>
                    </a:prstGeom>
                    <a:noFill/>
                    <a:ln>
                      <a:noFill/>
                    </a:ln>
                  </pic:spPr>
                </pic:pic>
              </a:graphicData>
            </a:graphic>
          </wp:inline>
        </w:drawing>
      </w:r>
    </w:p>
    <w:p w:rsidR="00735FF2" w:rsidRPr="00A97486" w:rsidRDefault="00735FF2" w:rsidP="00262689">
      <w:pPr>
        <w:pStyle w:val="31"/>
        <w:numPr>
          <w:ilvl w:val="2"/>
          <w:numId w:val="52"/>
        </w:numPr>
        <w:spacing w:line="360" w:lineRule="auto"/>
        <w:rPr>
          <w:rFonts w:ascii="宋体" w:hAnsi="宋体"/>
          <w:sz w:val="24"/>
        </w:rPr>
      </w:pPr>
      <w:bookmarkStart w:id="57" w:name="_Toc517755362"/>
      <w:r w:rsidRPr="00A97486">
        <w:rPr>
          <w:rFonts w:ascii="宋体" w:hAnsi="宋体" w:hint="eastAsia"/>
          <w:sz w:val="24"/>
        </w:rPr>
        <w:t>客室空调控制器</w:t>
      </w:r>
      <w:bookmarkEnd w:id="57"/>
    </w:p>
    <w:p w:rsidR="00735FF2" w:rsidRPr="00A97486" w:rsidRDefault="00735FF2" w:rsidP="00735FF2">
      <w:pPr>
        <w:pStyle w:val="ab"/>
        <w:spacing w:line="360" w:lineRule="auto"/>
        <w:ind w:firstLineChars="200" w:firstLine="480"/>
        <w:rPr>
          <w:rFonts w:ascii="宋体" w:hAnsi="宋体" w:cs="Arial"/>
          <w:sz w:val="24"/>
        </w:rPr>
      </w:pPr>
      <w:r w:rsidRPr="00A97486">
        <w:rPr>
          <w:rFonts w:ascii="宋体" w:hAnsi="宋体" w:cs="Arial"/>
          <w:sz w:val="24"/>
        </w:rPr>
        <w:t>本项目</w:t>
      </w:r>
      <w:r w:rsidRPr="00A97486">
        <w:rPr>
          <w:rFonts w:ascii="宋体" w:hAnsi="宋体" w:cs="Arial" w:hint="eastAsia"/>
          <w:sz w:val="24"/>
        </w:rPr>
        <w:t>采用的空调控制器为可编程微机处理控制器</w:t>
      </w:r>
      <w:r w:rsidRPr="00A97486">
        <w:rPr>
          <w:rFonts w:ascii="宋体" w:hAnsi="宋体" w:cs="Arial"/>
          <w:sz w:val="24"/>
        </w:rPr>
        <w:t>，性能稳定、可靠</w:t>
      </w:r>
      <w:r w:rsidRPr="00A97486">
        <w:rPr>
          <w:rFonts w:ascii="宋体" w:hAnsi="宋体" w:cs="Arial" w:hint="eastAsia"/>
          <w:sz w:val="24"/>
        </w:rPr>
        <w:t>。</w:t>
      </w:r>
    </w:p>
    <w:p w:rsidR="00735FF2" w:rsidRPr="00A97486" w:rsidRDefault="00735FF2" w:rsidP="00E46BB3">
      <w:pPr>
        <w:pStyle w:val="ab"/>
        <w:widowControl/>
        <w:numPr>
          <w:ilvl w:val="0"/>
          <w:numId w:val="178"/>
        </w:numPr>
        <w:tabs>
          <w:tab w:val="clear" w:pos="3255"/>
          <w:tab w:val="clear" w:pos="10920"/>
        </w:tabs>
        <w:spacing w:line="360" w:lineRule="auto"/>
        <w:ind w:left="839"/>
        <w:rPr>
          <w:rFonts w:ascii="宋体" w:hAnsi="宋体" w:cs="Arial"/>
          <w:color w:val="000000"/>
          <w:sz w:val="24"/>
        </w:rPr>
      </w:pPr>
      <w:r w:rsidRPr="00A97486">
        <w:rPr>
          <w:rFonts w:ascii="宋体" w:hAnsi="宋体" w:cs="Arial" w:hint="eastAsia"/>
          <w:sz w:val="24"/>
        </w:rPr>
        <w:t>空调控制器：该控制系统中的核心部件是1个空调控制器，该控制器控制2台空调机组。控制器可采集并</w:t>
      </w:r>
      <w:r w:rsidRPr="00A97486">
        <w:rPr>
          <w:rFonts w:ascii="宋体" w:hAnsi="宋体" w:cs="Arial"/>
          <w:sz w:val="24"/>
        </w:rPr>
        <w:t>记录</w:t>
      </w:r>
      <w:r w:rsidRPr="00A97486">
        <w:rPr>
          <w:rFonts w:ascii="宋体" w:hAnsi="宋体" w:cs="Arial" w:hint="eastAsia"/>
          <w:sz w:val="24"/>
        </w:rPr>
        <w:t>各传感器以及各元件的状态信息，进行数据的运算、处理，并与车辆控制系统进行通讯，</w:t>
      </w:r>
      <w:r w:rsidRPr="00A97486">
        <w:rPr>
          <w:rFonts w:ascii="宋体" w:hAnsi="宋体" w:cs="Arial"/>
          <w:sz w:val="24"/>
        </w:rPr>
        <w:t>在</w:t>
      </w:r>
      <w:r w:rsidRPr="00A97486">
        <w:rPr>
          <w:rFonts w:ascii="宋体" w:hAnsi="宋体" w:cs="Arial" w:hint="eastAsia"/>
          <w:sz w:val="24"/>
        </w:rPr>
        <w:t>授权</w:t>
      </w:r>
      <w:r w:rsidRPr="00A97486">
        <w:rPr>
          <w:rFonts w:ascii="宋体" w:hAnsi="宋体" w:cs="Arial"/>
          <w:sz w:val="24"/>
        </w:rPr>
        <w:t>模式下可进行累计工作时间的清零处理。</w:t>
      </w:r>
      <w:r w:rsidRPr="00A97486">
        <w:rPr>
          <w:rFonts w:ascii="宋体" w:hAnsi="宋体" w:cs="Arial" w:hint="eastAsia"/>
          <w:sz w:val="24"/>
        </w:rPr>
        <w:t>空调控制系统通过控制空调机组，将车内保持在舒适的环境下；同时，控制系统将对空调机组进行诊断，将空调系统各元件的状态信息以及故障信息通过MVB总线发送给车辆控制系统（TCMS）。空调通过列车网络由设在司机室的操作界面（DDU）进行集中控制</w:t>
      </w:r>
      <w:r w:rsidRPr="00A97486">
        <w:rPr>
          <w:rFonts w:ascii="宋体" w:hAnsi="宋体" w:cs="Arial" w:hint="eastAsia"/>
          <w:color w:val="000000"/>
          <w:sz w:val="24"/>
        </w:rPr>
        <w:t>，同样也可以由电气控制柜的旋转开关进行本地控制。</w:t>
      </w:r>
    </w:p>
    <w:p w:rsidR="00735FF2" w:rsidRPr="00A97486" w:rsidRDefault="00735FF2" w:rsidP="00E46BB3">
      <w:pPr>
        <w:pStyle w:val="ab"/>
        <w:widowControl/>
        <w:numPr>
          <w:ilvl w:val="0"/>
          <w:numId w:val="178"/>
        </w:numPr>
        <w:tabs>
          <w:tab w:val="clear" w:pos="3255"/>
          <w:tab w:val="clear" w:pos="10920"/>
        </w:tabs>
        <w:spacing w:line="360" w:lineRule="auto"/>
        <w:ind w:left="839"/>
        <w:rPr>
          <w:rFonts w:ascii="宋体" w:hAnsi="宋体" w:cs="Arial"/>
          <w:sz w:val="24"/>
        </w:rPr>
      </w:pPr>
      <w:r w:rsidRPr="00A97486">
        <w:rPr>
          <w:rFonts w:ascii="宋体" w:hAnsi="宋体" w:cs="Arial" w:hint="eastAsia"/>
          <w:sz w:val="24"/>
        </w:rPr>
        <w:lastRenderedPageBreak/>
        <w:t>110V DC/24V DC电源：将外部的110V DC电源转化为内部稳定的24V DC电源，供应给控制器使用。</w:t>
      </w:r>
    </w:p>
    <w:p w:rsidR="00735FF2" w:rsidRPr="00A97486" w:rsidRDefault="00735FF2" w:rsidP="00735FF2">
      <w:pPr>
        <w:pStyle w:val="ab"/>
        <w:spacing w:line="360" w:lineRule="auto"/>
        <w:ind w:left="840"/>
        <w:rPr>
          <w:rFonts w:ascii="宋体" w:hAnsi="宋体" w:cs="Arial"/>
          <w:sz w:val="24"/>
        </w:rPr>
      </w:pPr>
      <w:r w:rsidRPr="00A97486">
        <w:rPr>
          <w:rFonts w:ascii="宋体" w:hAnsi="宋体" w:cs="Arial" w:hint="eastAsia"/>
          <w:sz w:val="24"/>
        </w:rPr>
        <w:t>模式选择开关SW1：自动，停止，通风，制热，制冷；</w:t>
      </w:r>
    </w:p>
    <w:p w:rsidR="00735FF2" w:rsidRPr="00A97486" w:rsidRDefault="00735FF2" w:rsidP="00735FF2">
      <w:pPr>
        <w:pStyle w:val="ab"/>
        <w:spacing w:line="360" w:lineRule="auto"/>
        <w:ind w:left="839"/>
        <w:rPr>
          <w:rFonts w:ascii="宋体" w:hAnsi="宋体" w:cs="Arial"/>
          <w:sz w:val="24"/>
        </w:rPr>
      </w:pPr>
      <w:r w:rsidRPr="00A97486">
        <w:rPr>
          <w:rFonts w:ascii="宋体" w:hAnsi="宋体" w:cs="Arial" w:hint="eastAsia"/>
          <w:sz w:val="24"/>
        </w:rPr>
        <w:t>温度选择开关SW2：19°C</w:t>
      </w:r>
      <w:r w:rsidRPr="00A97486">
        <w:rPr>
          <w:rFonts w:ascii="宋体" w:hAnsi="宋体" w:cs="Arial"/>
          <w:sz w:val="24"/>
        </w:rPr>
        <w:t>、</w:t>
      </w:r>
      <w:r w:rsidRPr="00A97486">
        <w:rPr>
          <w:rFonts w:ascii="宋体" w:hAnsi="宋体" w:cs="Arial" w:hint="eastAsia"/>
          <w:sz w:val="24"/>
        </w:rPr>
        <w:t>21°C</w:t>
      </w:r>
      <w:r w:rsidRPr="00A97486">
        <w:rPr>
          <w:rFonts w:ascii="宋体" w:hAnsi="宋体" w:cs="Arial"/>
          <w:sz w:val="24"/>
        </w:rPr>
        <w:t>、</w:t>
      </w:r>
      <w:r w:rsidRPr="00A97486">
        <w:rPr>
          <w:rFonts w:ascii="宋体" w:hAnsi="宋体" w:cs="Arial" w:hint="eastAsia"/>
          <w:sz w:val="24"/>
        </w:rPr>
        <w:t>23°C</w:t>
      </w:r>
      <w:r w:rsidRPr="00A97486">
        <w:rPr>
          <w:rFonts w:ascii="宋体" w:hAnsi="宋体" w:cs="Arial"/>
          <w:sz w:val="24"/>
        </w:rPr>
        <w:t>、</w:t>
      </w:r>
      <w:r w:rsidRPr="00A97486">
        <w:rPr>
          <w:rFonts w:ascii="宋体" w:hAnsi="宋体" w:cs="Arial" w:hint="eastAsia"/>
          <w:sz w:val="24"/>
        </w:rPr>
        <w:t>25°C</w:t>
      </w:r>
      <w:r w:rsidRPr="00A97486">
        <w:rPr>
          <w:rFonts w:ascii="宋体" w:hAnsi="宋体" w:cs="Arial"/>
          <w:sz w:val="24"/>
        </w:rPr>
        <w:t>、</w:t>
      </w:r>
      <w:r w:rsidRPr="00A97486">
        <w:rPr>
          <w:rFonts w:ascii="宋体" w:hAnsi="宋体" w:cs="Arial" w:hint="eastAsia"/>
          <w:sz w:val="24"/>
        </w:rPr>
        <w:t>27°C；</w:t>
      </w:r>
    </w:p>
    <w:p w:rsidR="00735FF2" w:rsidRPr="00A97486" w:rsidRDefault="00735FF2" w:rsidP="00735FF2">
      <w:pPr>
        <w:pStyle w:val="ab"/>
        <w:spacing w:line="360" w:lineRule="auto"/>
        <w:ind w:left="839"/>
        <w:rPr>
          <w:rFonts w:ascii="宋体" w:hAnsi="宋体" w:cs="Arial"/>
          <w:sz w:val="24"/>
        </w:rPr>
      </w:pPr>
      <w:r w:rsidRPr="00A97486">
        <w:rPr>
          <w:rFonts w:ascii="宋体" w:hAnsi="宋体" w:cs="Arial" w:hint="eastAsia"/>
          <w:sz w:val="24"/>
        </w:rPr>
        <w:t>温度偏差设定开关SW3：-2K</w:t>
      </w:r>
      <w:r w:rsidRPr="00A97486">
        <w:rPr>
          <w:rFonts w:ascii="宋体" w:hAnsi="宋体" w:cs="Arial"/>
          <w:sz w:val="24"/>
        </w:rPr>
        <w:t>、</w:t>
      </w:r>
      <w:r w:rsidRPr="00A97486">
        <w:rPr>
          <w:rFonts w:ascii="宋体" w:hAnsi="宋体" w:cs="Arial" w:hint="eastAsia"/>
          <w:sz w:val="24"/>
        </w:rPr>
        <w:t>-1K</w:t>
      </w:r>
      <w:r w:rsidRPr="00A97486">
        <w:rPr>
          <w:rFonts w:ascii="宋体" w:hAnsi="宋体" w:cs="Arial"/>
          <w:sz w:val="24"/>
        </w:rPr>
        <w:t>、</w:t>
      </w:r>
      <w:r w:rsidRPr="00A97486">
        <w:rPr>
          <w:rFonts w:ascii="宋体" w:hAnsi="宋体" w:cs="Arial" w:hint="eastAsia"/>
          <w:sz w:val="24"/>
        </w:rPr>
        <w:t>0K</w:t>
      </w:r>
      <w:r w:rsidRPr="00A97486">
        <w:rPr>
          <w:rFonts w:ascii="宋体" w:hAnsi="宋体" w:cs="Arial"/>
          <w:sz w:val="24"/>
        </w:rPr>
        <w:t>、</w:t>
      </w:r>
      <w:r w:rsidRPr="00A97486">
        <w:rPr>
          <w:rFonts w:ascii="宋体" w:hAnsi="宋体" w:cs="Arial" w:hint="eastAsia"/>
          <w:sz w:val="24"/>
        </w:rPr>
        <w:t>+1K</w:t>
      </w:r>
      <w:r w:rsidRPr="00A97486">
        <w:rPr>
          <w:rFonts w:ascii="宋体" w:hAnsi="宋体" w:cs="Arial"/>
          <w:sz w:val="24"/>
        </w:rPr>
        <w:t>、</w:t>
      </w:r>
      <w:r w:rsidRPr="00A97486">
        <w:rPr>
          <w:rFonts w:ascii="宋体" w:hAnsi="宋体" w:cs="Arial" w:hint="eastAsia"/>
          <w:sz w:val="24"/>
        </w:rPr>
        <w:t>+2K；</w:t>
      </w:r>
    </w:p>
    <w:p w:rsidR="00735FF2" w:rsidRPr="00A97486" w:rsidRDefault="00735FF2" w:rsidP="00735FF2">
      <w:pPr>
        <w:pStyle w:val="ab"/>
        <w:spacing w:line="360" w:lineRule="auto"/>
        <w:ind w:left="839"/>
        <w:rPr>
          <w:rFonts w:ascii="宋体" w:hAnsi="宋体" w:cs="Arial"/>
          <w:color w:val="000000"/>
          <w:sz w:val="24"/>
        </w:rPr>
      </w:pPr>
      <w:r w:rsidRPr="00A97486">
        <w:rPr>
          <w:rFonts w:ascii="宋体" w:hAnsi="宋体" w:cs="Arial" w:hint="eastAsia"/>
          <w:sz w:val="24"/>
        </w:rPr>
        <w:t>强风带灯自复位按钮。</w:t>
      </w:r>
    </w:p>
    <w:p w:rsidR="00735FF2" w:rsidRPr="00A97486" w:rsidRDefault="00735FF2" w:rsidP="00735FF2">
      <w:pPr>
        <w:pStyle w:val="ab"/>
        <w:spacing w:line="360" w:lineRule="auto"/>
        <w:ind w:left="839"/>
        <w:rPr>
          <w:rFonts w:ascii="宋体" w:hAnsi="宋体" w:cs="Arial"/>
          <w:sz w:val="24"/>
        </w:rPr>
      </w:pPr>
      <w:r w:rsidRPr="00A97486">
        <w:rPr>
          <w:rFonts w:ascii="宋体" w:hAnsi="宋体" w:cs="Arial" w:hint="eastAsia"/>
          <w:sz w:val="24"/>
        </w:rPr>
        <w:t>其它低压元件，包括断路器，热磁断路器，中间继电器等器件。</w:t>
      </w:r>
    </w:p>
    <w:p w:rsidR="00735FF2" w:rsidRPr="00A97486" w:rsidRDefault="00735FF2" w:rsidP="00E46BB3">
      <w:pPr>
        <w:pStyle w:val="ab"/>
        <w:widowControl/>
        <w:numPr>
          <w:ilvl w:val="0"/>
          <w:numId w:val="178"/>
        </w:numPr>
        <w:tabs>
          <w:tab w:val="clear" w:pos="3255"/>
          <w:tab w:val="clear" w:pos="10920"/>
        </w:tabs>
        <w:spacing w:line="360" w:lineRule="auto"/>
        <w:ind w:left="839"/>
        <w:rPr>
          <w:rFonts w:ascii="宋体" w:hAnsi="宋体" w:cs="Arial"/>
          <w:sz w:val="24"/>
        </w:rPr>
      </w:pPr>
      <w:bookmarkStart w:id="58" w:name="_Toc438213068"/>
      <w:bookmarkStart w:id="59" w:name="_Toc440440231"/>
      <w:r w:rsidRPr="00A97486">
        <w:rPr>
          <w:rFonts w:ascii="宋体" w:hAnsi="宋体" w:cs="Arial" w:hint="eastAsia"/>
          <w:sz w:val="24"/>
        </w:rPr>
        <w:t>紧急通风逆变器：安装在车下，在紧急通风工况时供给客室及司机室空调通风机使用。</w:t>
      </w:r>
    </w:p>
    <w:p w:rsidR="00735FF2" w:rsidRPr="00A97486" w:rsidRDefault="00735FF2" w:rsidP="00262689">
      <w:pPr>
        <w:pStyle w:val="31"/>
        <w:numPr>
          <w:ilvl w:val="2"/>
          <w:numId w:val="52"/>
        </w:numPr>
        <w:spacing w:line="360" w:lineRule="auto"/>
        <w:rPr>
          <w:rFonts w:ascii="宋体" w:hAnsi="宋体"/>
          <w:sz w:val="24"/>
        </w:rPr>
      </w:pPr>
      <w:bookmarkStart w:id="60" w:name="_Toc456344146"/>
      <w:bookmarkStart w:id="61" w:name="_Toc517755363"/>
      <w:r w:rsidRPr="00A97486">
        <w:rPr>
          <w:rFonts w:ascii="宋体" w:hAnsi="宋体" w:hint="eastAsia"/>
          <w:sz w:val="24"/>
        </w:rPr>
        <w:t>I/O输入输出</w:t>
      </w:r>
      <w:bookmarkEnd w:id="58"/>
      <w:bookmarkEnd w:id="59"/>
      <w:r w:rsidRPr="00A97486">
        <w:rPr>
          <w:rFonts w:ascii="宋体" w:hAnsi="宋体" w:hint="eastAsia"/>
          <w:sz w:val="24"/>
        </w:rPr>
        <w:t>板</w:t>
      </w:r>
      <w:bookmarkEnd w:id="60"/>
      <w:bookmarkEnd w:id="61"/>
    </w:p>
    <w:p w:rsidR="00735FF2" w:rsidRPr="00A97486" w:rsidRDefault="00735FF2" w:rsidP="00735FF2">
      <w:pPr>
        <w:pStyle w:val="ab"/>
        <w:spacing w:line="360" w:lineRule="auto"/>
        <w:ind w:firstLineChars="175" w:firstLine="420"/>
        <w:rPr>
          <w:rFonts w:ascii="宋体" w:hAnsi="宋体" w:cs="Arial"/>
          <w:sz w:val="24"/>
        </w:rPr>
      </w:pPr>
      <w:r w:rsidRPr="00A97486">
        <w:rPr>
          <w:rFonts w:ascii="宋体" w:hAnsi="宋体" w:cs="Arial" w:hint="eastAsia"/>
          <w:sz w:val="24"/>
        </w:rPr>
        <w:t>该IO板集成了空调系统所需的输入输出端口，安装在机组内部。能处理所有的控制调节数据，如开关量，模拟量，数字量等，并按一定的控制逻辑进行数据的读取、分析、运算。</w:t>
      </w:r>
    </w:p>
    <w:p w:rsidR="00735FF2" w:rsidRPr="00A97486" w:rsidRDefault="00735FF2" w:rsidP="00262689">
      <w:pPr>
        <w:pStyle w:val="31"/>
        <w:numPr>
          <w:ilvl w:val="2"/>
          <w:numId w:val="52"/>
        </w:numPr>
        <w:spacing w:line="360" w:lineRule="auto"/>
        <w:rPr>
          <w:rFonts w:ascii="宋体" w:hAnsi="宋体"/>
          <w:sz w:val="24"/>
        </w:rPr>
      </w:pPr>
      <w:bookmarkStart w:id="62" w:name="_Toc438213069"/>
      <w:bookmarkStart w:id="63" w:name="_Toc440440232"/>
      <w:bookmarkStart w:id="64" w:name="_Toc449343080"/>
      <w:bookmarkStart w:id="65" w:name="_Toc456344147"/>
      <w:bookmarkStart w:id="66" w:name="_Toc517755364"/>
      <w:r w:rsidRPr="00A97486">
        <w:rPr>
          <w:rFonts w:ascii="宋体" w:hAnsi="宋体" w:hint="eastAsia"/>
          <w:sz w:val="24"/>
        </w:rPr>
        <w:t>MVB网络接口</w:t>
      </w:r>
      <w:bookmarkEnd w:id="62"/>
      <w:bookmarkEnd w:id="63"/>
      <w:bookmarkEnd w:id="64"/>
      <w:bookmarkEnd w:id="65"/>
      <w:bookmarkEnd w:id="66"/>
    </w:p>
    <w:p w:rsidR="00735FF2" w:rsidRPr="00A97486" w:rsidRDefault="00735FF2" w:rsidP="00735FF2">
      <w:pPr>
        <w:pStyle w:val="ab"/>
        <w:spacing w:line="360" w:lineRule="auto"/>
        <w:ind w:firstLine="420"/>
        <w:rPr>
          <w:rFonts w:ascii="宋体" w:hAnsi="宋体" w:cs="Arial"/>
          <w:sz w:val="24"/>
        </w:rPr>
      </w:pPr>
      <w:r w:rsidRPr="00A97486">
        <w:rPr>
          <w:rFonts w:ascii="宋体" w:hAnsi="宋体" w:cs="Arial" w:hint="eastAsia"/>
          <w:sz w:val="24"/>
        </w:rPr>
        <w:t>控制器提供了两个标准的9针MVB接口，用于连接MVB网络。控制器可收到来自司机室DDU的空调控制命令，同时也将空调的状态及故障及时反馈给司机室DDU。</w:t>
      </w:r>
    </w:p>
    <w:p w:rsidR="00735FF2" w:rsidRPr="00A97486" w:rsidRDefault="00735FF2" w:rsidP="00735FF2">
      <w:pPr>
        <w:pStyle w:val="ab"/>
        <w:spacing w:line="360" w:lineRule="auto"/>
        <w:ind w:firstLine="420"/>
        <w:jc w:val="center"/>
        <w:rPr>
          <w:rFonts w:ascii="宋体" w:hAnsi="宋体"/>
        </w:rPr>
      </w:pPr>
      <w:r w:rsidRPr="00A97486">
        <w:rPr>
          <w:rFonts w:ascii="宋体" w:hAnsi="宋体"/>
          <w:noProof/>
        </w:rPr>
        <w:drawing>
          <wp:inline distT="0" distB="0" distL="0" distR="0">
            <wp:extent cx="3998595" cy="2442845"/>
            <wp:effectExtent l="0" t="0" r="0" b="0"/>
            <wp:docPr id="89162" name="对象 89162"/>
            <wp:cNvGraphicFramePr>
              <a:graphicFrameLocks xmlns:a="http://schemas.openxmlformats.org/drawingml/2006/main"/>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6873875" cy="4598988"/>
                      <a:chOff x="1427163" y="685800"/>
                      <a:chExt cx="6873875" cy="4598988"/>
                    </a:xfrm>
                  </a:grpSpPr>
                  <a:sp>
                    <a:nvSpPr>
                      <a:cNvPr id="146437" name="Rectangle 5"/>
                      <a:cNvSpPr>
                        <a:spLocks noChangeArrowheads="1"/>
                      </a:cNvSpPr>
                    </a:nvSpPr>
                    <a:spPr bwMode="auto">
                      <a:xfrm>
                        <a:off x="6138863" y="3378200"/>
                        <a:ext cx="250825" cy="241300"/>
                      </a:xfrm>
                      <a:prstGeom prst="rect">
                        <a:avLst/>
                      </a:prstGeom>
                      <a:noFill/>
                      <a:ln w="12700">
                        <a:noFill/>
                        <a:miter lim="800000"/>
                        <a:headEnd/>
                        <a:tailEnd/>
                      </a:ln>
                      <a:effectLst/>
                    </a:spPr>
                    <a:txSp>
                      <a:txBody>
                        <a:bodyPr wrap="none" lIns="90488" tIns="44450" rIns="90488" bIns="44450">
                          <a:spAutoFit/>
                        </a:bodyPr>
                        <a:lstStyle>
                          <a:defPPr>
                            <a:defRPr lang="en-US"/>
                          </a:defPPr>
                          <a:lvl1pPr algn="l" rtl="0" eaLnBrk="0" fontAlgn="base" hangingPunct="0">
                            <a:spcBef>
                              <a:spcPct val="0"/>
                            </a:spcBef>
                            <a:spcAft>
                              <a:spcPct val="0"/>
                            </a:spcAft>
                            <a:defRPr kern="1200">
                              <a:solidFill>
                                <a:schemeClr val="tx1"/>
                              </a:solidFill>
                              <a:latin typeface="Arial" charset="0"/>
                              <a:ea typeface="+mn-ea"/>
                              <a:cs typeface="+mn-cs"/>
                            </a:defRPr>
                          </a:lvl1pPr>
                          <a:lvl2pPr marL="457200" algn="l" rtl="0" eaLnBrk="0" fontAlgn="base" hangingPunct="0">
                            <a:spcBef>
                              <a:spcPct val="0"/>
                            </a:spcBef>
                            <a:spcAft>
                              <a:spcPct val="0"/>
                            </a:spcAft>
                            <a:defRPr kern="1200">
                              <a:solidFill>
                                <a:schemeClr val="tx1"/>
                              </a:solidFill>
                              <a:latin typeface="Arial" charset="0"/>
                              <a:ea typeface="+mn-ea"/>
                              <a:cs typeface="+mn-cs"/>
                            </a:defRPr>
                          </a:lvl2pPr>
                          <a:lvl3pPr marL="914400" algn="l" rtl="0" eaLnBrk="0" fontAlgn="base" hangingPunct="0">
                            <a:spcBef>
                              <a:spcPct val="0"/>
                            </a:spcBef>
                            <a:spcAft>
                              <a:spcPct val="0"/>
                            </a:spcAft>
                            <a:defRPr kern="1200">
                              <a:solidFill>
                                <a:schemeClr val="tx1"/>
                              </a:solidFill>
                              <a:latin typeface="Arial" charset="0"/>
                              <a:ea typeface="+mn-ea"/>
                              <a:cs typeface="+mn-cs"/>
                            </a:defRPr>
                          </a:lvl3pPr>
                          <a:lvl4pPr marL="1371600" algn="l" rtl="0" eaLnBrk="0" fontAlgn="base" hangingPunct="0">
                            <a:spcBef>
                              <a:spcPct val="0"/>
                            </a:spcBef>
                            <a:spcAft>
                              <a:spcPct val="0"/>
                            </a:spcAft>
                            <a:defRPr kern="1200">
                              <a:solidFill>
                                <a:schemeClr val="tx1"/>
                              </a:solidFill>
                              <a:latin typeface="Arial" charset="0"/>
                              <a:ea typeface="+mn-ea"/>
                              <a:cs typeface="+mn-cs"/>
                            </a:defRPr>
                          </a:lvl4pPr>
                          <a:lvl5pPr marL="1828800" algn="l" rtl="0" eaLnBrk="0" fontAlgn="base" hangingPunct="0">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r>
                            <a:rPr lang="en-GB" sz="1000">
                              <a:solidFill>
                                <a:srgbClr val="000000"/>
                              </a:solidFill>
                            </a:rPr>
                            <a:t>1</a:t>
                          </a:r>
                        </a:p>
                      </a:txBody>
                      <a:useSpRect/>
                    </a:txSp>
                  </a:sp>
                  <a:sp>
                    <a:nvSpPr>
                      <a:cNvPr id="146438" name="Rectangle 6"/>
                      <a:cNvSpPr>
                        <a:spLocks noChangeArrowheads="1"/>
                      </a:cNvSpPr>
                    </a:nvSpPr>
                    <a:spPr bwMode="auto">
                      <a:xfrm>
                        <a:off x="3992563" y="4316413"/>
                        <a:ext cx="765175" cy="225425"/>
                      </a:xfrm>
                      <a:prstGeom prst="rect">
                        <a:avLst/>
                      </a:prstGeom>
                      <a:noFill/>
                      <a:ln w="12700">
                        <a:noFill/>
                        <a:miter lim="800000"/>
                        <a:headEnd/>
                        <a:tailEnd/>
                      </a:ln>
                      <a:effectLst/>
                    </a:spPr>
                    <a:txSp>
                      <a:txBody>
                        <a:bodyPr wrap="none" lIns="90488" tIns="44450" rIns="90488" bIns="44450">
                          <a:spAutoFit/>
                        </a:bodyPr>
                        <a:lstStyle>
                          <a:defPPr>
                            <a:defRPr lang="en-US"/>
                          </a:defPPr>
                          <a:lvl1pPr algn="l" rtl="0" eaLnBrk="0" fontAlgn="base" hangingPunct="0">
                            <a:spcBef>
                              <a:spcPct val="0"/>
                            </a:spcBef>
                            <a:spcAft>
                              <a:spcPct val="0"/>
                            </a:spcAft>
                            <a:defRPr kern="1200">
                              <a:solidFill>
                                <a:schemeClr val="tx1"/>
                              </a:solidFill>
                              <a:latin typeface="Arial" charset="0"/>
                              <a:ea typeface="+mn-ea"/>
                              <a:cs typeface="+mn-cs"/>
                            </a:defRPr>
                          </a:lvl1pPr>
                          <a:lvl2pPr marL="457200" algn="l" rtl="0" eaLnBrk="0" fontAlgn="base" hangingPunct="0">
                            <a:spcBef>
                              <a:spcPct val="0"/>
                            </a:spcBef>
                            <a:spcAft>
                              <a:spcPct val="0"/>
                            </a:spcAft>
                            <a:defRPr kern="1200">
                              <a:solidFill>
                                <a:schemeClr val="tx1"/>
                              </a:solidFill>
                              <a:latin typeface="Arial" charset="0"/>
                              <a:ea typeface="+mn-ea"/>
                              <a:cs typeface="+mn-cs"/>
                            </a:defRPr>
                          </a:lvl2pPr>
                          <a:lvl3pPr marL="914400" algn="l" rtl="0" eaLnBrk="0" fontAlgn="base" hangingPunct="0">
                            <a:spcBef>
                              <a:spcPct val="0"/>
                            </a:spcBef>
                            <a:spcAft>
                              <a:spcPct val="0"/>
                            </a:spcAft>
                            <a:defRPr kern="1200">
                              <a:solidFill>
                                <a:schemeClr val="tx1"/>
                              </a:solidFill>
                              <a:latin typeface="Arial" charset="0"/>
                              <a:ea typeface="+mn-ea"/>
                              <a:cs typeface="+mn-cs"/>
                            </a:defRPr>
                          </a:lvl3pPr>
                          <a:lvl4pPr marL="1371600" algn="l" rtl="0" eaLnBrk="0" fontAlgn="base" hangingPunct="0">
                            <a:spcBef>
                              <a:spcPct val="0"/>
                            </a:spcBef>
                            <a:spcAft>
                              <a:spcPct val="0"/>
                            </a:spcAft>
                            <a:defRPr kern="1200">
                              <a:solidFill>
                                <a:schemeClr val="tx1"/>
                              </a:solidFill>
                              <a:latin typeface="Arial" charset="0"/>
                              <a:ea typeface="+mn-ea"/>
                              <a:cs typeface="+mn-cs"/>
                            </a:defRPr>
                          </a:lvl4pPr>
                          <a:lvl5pPr marL="1828800" algn="l" rtl="0" eaLnBrk="0" fontAlgn="base" hangingPunct="0">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r>
                            <a:rPr lang="en-GB" sz="900">
                              <a:solidFill>
                                <a:srgbClr val="000000"/>
                              </a:solidFill>
                            </a:rPr>
                            <a:t>B1. Data_P</a:t>
                          </a:r>
                        </a:p>
                      </a:txBody>
                      <a:useSpRect/>
                    </a:txSp>
                  </a:sp>
                  <a:sp>
                    <a:nvSpPr>
                      <a:cNvPr id="146439" name="Rectangle 7"/>
                      <a:cNvSpPr>
                        <a:spLocks noChangeArrowheads="1"/>
                      </a:cNvSpPr>
                    </a:nvSpPr>
                    <a:spPr bwMode="auto">
                      <a:xfrm>
                        <a:off x="3992563" y="4468813"/>
                        <a:ext cx="771525" cy="225425"/>
                      </a:xfrm>
                      <a:prstGeom prst="rect">
                        <a:avLst/>
                      </a:prstGeom>
                      <a:noFill/>
                      <a:ln w="12700">
                        <a:noFill/>
                        <a:miter lim="800000"/>
                        <a:headEnd/>
                        <a:tailEnd/>
                      </a:ln>
                      <a:effectLst/>
                    </a:spPr>
                    <a:txSp>
                      <a:txBody>
                        <a:bodyPr wrap="none" lIns="90488" tIns="44450" rIns="90488" bIns="44450">
                          <a:spAutoFit/>
                        </a:bodyPr>
                        <a:lstStyle>
                          <a:defPPr>
                            <a:defRPr lang="en-US"/>
                          </a:defPPr>
                          <a:lvl1pPr algn="l" rtl="0" eaLnBrk="0" fontAlgn="base" hangingPunct="0">
                            <a:spcBef>
                              <a:spcPct val="0"/>
                            </a:spcBef>
                            <a:spcAft>
                              <a:spcPct val="0"/>
                            </a:spcAft>
                            <a:defRPr kern="1200">
                              <a:solidFill>
                                <a:schemeClr val="tx1"/>
                              </a:solidFill>
                              <a:latin typeface="Arial" charset="0"/>
                              <a:ea typeface="+mn-ea"/>
                              <a:cs typeface="+mn-cs"/>
                            </a:defRPr>
                          </a:lvl1pPr>
                          <a:lvl2pPr marL="457200" algn="l" rtl="0" eaLnBrk="0" fontAlgn="base" hangingPunct="0">
                            <a:spcBef>
                              <a:spcPct val="0"/>
                            </a:spcBef>
                            <a:spcAft>
                              <a:spcPct val="0"/>
                            </a:spcAft>
                            <a:defRPr kern="1200">
                              <a:solidFill>
                                <a:schemeClr val="tx1"/>
                              </a:solidFill>
                              <a:latin typeface="Arial" charset="0"/>
                              <a:ea typeface="+mn-ea"/>
                              <a:cs typeface="+mn-cs"/>
                            </a:defRPr>
                          </a:lvl2pPr>
                          <a:lvl3pPr marL="914400" algn="l" rtl="0" eaLnBrk="0" fontAlgn="base" hangingPunct="0">
                            <a:spcBef>
                              <a:spcPct val="0"/>
                            </a:spcBef>
                            <a:spcAft>
                              <a:spcPct val="0"/>
                            </a:spcAft>
                            <a:defRPr kern="1200">
                              <a:solidFill>
                                <a:schemeClr val="tx1"/>
                              </a:solidFill>
                              <a:latin typeface="Arial" charset="0"/>
                              <a:ea typeface="+mn-ea"/>
                              <a:cs typeface="+mn-cs"/>
                            </a:defRPr>
                          </a:lvl3pPr>
                          <a:lvl4pPr marL="1371600" algn="l" rtl="0" eaLnBrk="0" fontAlgn="base" hangingPunct="0">
                            <a:spcBef>
                              <a:spcPct val="0"/>
                            </a:spcBef>
                            <a:spcAft>
                              <a:spcPct val="0"/>
                            </a:spcAft>
                            <a:defRPr kern="1200">
                              <a:solidFill>
                                <a:schemeClr val="tx1"/>
                              </a:solidFill>
                              <a:latin typeface="Arial" charset="0"/>
                              <a:ea typeface="+mn-ea"/>
                              <a:cs typeface="+mn-cs"/>
                            </a:defRPr>
                          </a:lvl4pPr>
                          <a:lvl5pPr marL="1828800" algn="l" rtl="0" eaLnBrk="0" fontAlgn="base" hangingPunct="0">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r>
                            <a:rPr lang="en-GB" sz="900">
                              <a:solidFill>
                                <a:srgbClr val="000000"/>
                              </a:solidFill>
                            </a:rPr>
                            <a:t>B1. Data_N</a:t>
                          </a:r>
                        </a:p>
                      </a:txBody>
                      <a:useSpRect/>
                    </a:txSp>
                  </a:sp>
                  <a:sp>
                    <a:nvSpPr>
                      <a:cNvPr id="146440" name="Rectangle 8"/>
                      <a:cNvSpPr>
                        <a:spLocks noChangeArrowheads="1"/>
                      </a:cNvSpPr>
                    </a:nvSpPr>
                    <a:spPr bwMode="auto">
                      <a:xfrm>
                        <a:off x="4881563" y="4468813"/>
                        <a:ext cx="765175" cy="225425"/>
                      </a:xfrm>
                      <a:prstGeom prst="rect">
                        <a:avLst/>
                      </a:prstGeom>
                      <a:noFill/>
                      <a:ln w="12700">
                        <a:noFill/>
                        <a:miter lim="800000"/>
                        <a:headEnd/>
                        <a:tailEnd/>
                      </a:ln>
                      <a:effectLst/>
                    </a:spPr>
                    <a:txSp>
                      <a:txBody>
                        <a:bodyPr wrap="none" lIns="90488" tIns="44450" rIns="90488" bIns="44450">
                          <a:spAutoFit/>
                        </a:bodyPr>
                        <a:lstStyle>
                          <a:defPPr>
                            <a:defRPr lang="en-US"/>
                          </a:defPPr>
                          <a:lvl1pPr algn="l" rtl="0" eaLnBrk="0" fontAlgn="base" hangingPunct="0">
                            <a:spcBef>
                              <a:spcPct val="0"/>
                            </a:spcBef>
                            <a:spcAft>
                              <a:spcPct val="0"/>
                            </a:spcAft>
                            <a:defRPr kern="1200">
                              <a:solidFill>
                                <a:schemeClr val="tx1"/>
                              </a:solidFill>
                              <a:latin typeface="Arial" charset="0"/>
                              <a:ea typeface="+mn-ea"/>
                              <a:cs typeface="+mn-cs"/>
                            </a:defRPr>
                          </a:lvl1pPr>
                          <a:lvl2pPr marL="457200" algn="l" rtl="0" eaLnBrk="0" fontAlgn="base" hangingPunct="0">
                            <a:spcBef>
                              <a:spcPct val="0"/>
                            </a:spcBef>
                            <a:spcAft>
                              <a:spcPct val="0"/>
                            </a:spcAft>
                            <a:defRPr kern="1200">
                              <a:solidFill>
                                <a:schemeClr val="tx1"/>
                              </a:solidFill>
                              <a:latin typeface="Arial" charset="0"/>
                              <a:ea typeface="+mn-ea"/>
                              <a:cs typeface="+mn-cs"/>
                            </a:defRPr>
                          </a:lvl2pPr>
                          <a:lvl3pPr marL="914400" algn="l" rtl="0" eaLnBrk="0" fontAlgn="base" hangingPunct="0">
                            <a:spcBef>
                              <a:spcPct val="0"/>
                            </a:spcBef>
                            <a:spcAft>
                              <a:spcPct val="0"/>
                            </a:spcAft>
                            <a:defRPr kern="1200">
                              <a:solidFill>
                                <a:schemeClr val="tx1"/>
                              </a:solidFill>
                              <a:latin typeface="Arial" charset="0"/>
                              <a:ea typeface="+mn-ea"/>
                              <a:cs typeface="+mn-cs"/>
                            </a:defRPr>
                          </a:lvl3pPr>
                          <a:lvl4pPr marL="1371600" algn="l" rtl="0" eaLnBrk="0" fontAlgn="base" hangingPunct="0">
                            <a:spcBef>
                              <a:spcPct val="0"/>
                            </a:spcBef>
                            <a:spcAft>
                              <a:spcPct val="0"/>
                            </a:spcAft>
                            <a:defRPr kern="1200">
                              <a:solidFill>
                                <a:schemeClr val="tx1"/>
                              </a:solidFill>
                              <a:latin typeface="Arial" charset="0"/>
                              <a:ea typeface="+mn-ea"/>
                              <a:cs typeface="+mn-cs"/>
                            </a:defRPr>
                          </a:lvl4pPr>
                          <a:lvl5pPr marL="1828800" algn="l" rtl="0" eaLnBrk="0" fontAlgn="base" hangingPunct="0">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r>
                            <a:rPr lang="en-GB" sz="900">
                              <a:solidFill>
                                <a:srgbClr val="000000"/>
                              </a:solidFill>
                            </a:rPr>
                            <a:t>B2. Data_P</a:t>
                          </a:r>
                        </a:p>
                      </a:txBody>
                      <a:useSpRect/>
                    </a:txSp>
                  </a:sp>
                  <a:sp>
                    <a:nvSpPr>
                      <a:cNvPr id="146441" name="Rectangle 9"/>
                      <a:cNvSpPr>
                        <a:spLocks noChangeArrowheads="1"/>
                      </a:cNvSpPr>
                    </a:nvSpPr>
                    <a:spPr bwMode="auto">
                      <a:xfrm>
                        <a:off x="4881563" y="4316413"/>
                        <a:ext cx="771525" cy="225425"/>
                      </a:xfrm>
                      <a:prstGeom prst="rect">
                        <a:avLst/>
                      </a:prstGeom>
                      <a:noFill/>
                      <a:ln w="12700">
                        <a:noFill/>
                        <a:miter lim="800000"/>
                        <a:headEnd/>
                        <a:tailEnd/>
                      </a:ln>
                      <a:effectLst/>
                    </a:spPr>
                    <a:txSp>
                      <a:txBody>
                        <a:bodyPr wrap="none" lIns="90488" tIns="44450" rIns="90488" bIns="44450">
                          <a:spAutoFit/>
                        </a:bodyPr>
                        <a:lstStyle>
                          <a:defPPr>
                            <a:defRPr lang="en-US"/>
                          </a:defPPr>
                          <a:lvl1pPr algn="l" rtl="0" eaLnBrk="0" fontAlgn="base" hangingPunct="0">
                            <a:spcBef>
                              <a:spcPct val="0"/>
                            </a:spcBef>
                            <a:spcAft>
                              <a:spcPct val="0"/>
                            </a:spcAft>
                            <a:defRPr kern="1200">
                              <a:solidFill>
                                <a:schemeClr val="tx1"/>
                              </a:solidFill>
                              <a:latin typeface="Arial" charset="0"/>
                              <a:ea typeface="+mn-ea"/>
                              <a:cs typeface="+mn-cs"/>
                            </a:defRPr>
                          </a:lvl1pPr>
                          <a:lvl2pPr marL="457200" algn="l" rtl="0" eaLnBrk="0" fontAlgn="base" hangingPunct="0">
                            <a:spcBef>
                              <a:spcPct val="0"/>
                            </a:spcBef>
                            <a:spcAft>
                              <a:spcPct val="0"/>
                            </a:spcAft>
                            <a:defRPr kern="1200">
                              <a:solidFill>
                                <a:schemeClr val="tx1"/>
                              </a:solidFill>
                              <a:latin typeface="Arial" charset="0"/>
                              <a:ea typeface="+mn-ea"/>
                              <a:cs typeface="+mn-cs"/>
                            </a:defRPr>
                          </a:lvl2pPr>
                          <a:lvl3pPr marL="914400" algn="l" rtl="0" eaLnBrk="0" fontAlgn="base" hangingPunct="0">
                            <a:spcBef>
                              <a:spcPct val="0"/>
                            </a:spcBef>
                            <a:spcAft>
                              <a:spcPct val="0"/>
                            </a:spcAft>
                            <a:defRPr kern="1200">
                              <a:solidFill>
                                <a:schemeClr val="tx1"/>
                              </a:solidFill>
                              <a:latin typeface="Arial" charset="0"/>
                              <a:ea typeface="+mn-ea"/>
                              <a:cs typeface="+mn-cs"/>
                            </a:defRPr>
                          </a:lvl3pPr>
                          <a:lvl4pPr marL="1371600" algn="l" rtl="0" eaLnBrk="0" fontAlgn="base" hangingPunct="0">
                            <a:spcBef>
                              <a:spcPct val="0"/>
                            </a:spcBef>
                            <a:spcAft>
                              <a:spcPct val="0"/>
                            </a:spcAft>
                            <a:defRPr kern="1200">
                              <a:solidFill>
                                <a:schemeClr val="tx1"/>
                              </a:solidFill>
                              <a:latin typeface="Arial" charset="0"/>
                              <a:ea typeface="+mn-ea"/>
                              <a:cs typeface="+mn-cs"/>
                            </a:defRPr>
                          </a:lvl4pPr>
                          <a:lvl5pPr marL="1828800" algn="l" rtl="0" eaLnBrk="0" fontAlgn="base" hangingPunct="0">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r>
                            <a:rPr lang="en-GB" sz="900">
                              <a:solidFill>
                                <a:srgbClr val="000000"/>
                              </a:solidFill>
                            </a:rPr>
                            <a:t>B2. Data_N</a:t>
                          </a:r>
                        </a:p>
                      </a:txBody>
                      <a:useSpRect/>
                    </a:txSp>
                  </a:sp>
                  <a:sp>
                    <a:nvSpPr>
                      <a:cNvPr id="146442" name="Rectangle 10"/>
                      <a:cNvSpPr>
                        <a:spLocks noChangeArrowheads="1"/>
                      </a:cNvSpPr>
                    </a:nvSpPr>
                    <a:spPr bwMode="auto">
                      <a:xfrm>
                        <a:off x="3022600" y="685800"/>
                        <a:ext cx="3606800" cy="3175000"/>
                      </a:xfrm>
                      <a:prstGeom prst="rect">
                        <a:avLst/>
                      </a:prstGeom>
                      <a:pattFill prst="pct50">
                        <a:fgClr>
                          <a:srgbClr val="FCF305"/>
                        </a:fgClr>
                        <a:bgClr>
                          <a:srgbClr val="FFFFFF"/>
                        </a:bgClr>
                      </a:pattFill>
                      <a:ln w="127000">
                        <a:noFill/>
                        <a:miter lim="800000"/>
                        <a:headEnd/>
                        <a:tailEnd/>
                      </a:ln>
                      <a:effectLst/>
                    </a:spPr>
                    <a:txSp>
                      <a:txBody>
                        <a:bodyPr wrap="none" anchor="ctr"/>
                        <a:lstStyle>
                          <a:defPPr>
                            <a:defRPr lang="en-US"/>
                          </a:defPPr>
                          <a:lvl1pPr algn="l" rtl="0" eaLnBrk="0" fontAlgn="base" hangingPunct="0">
                            <a:spcBef>
                              <a:spcPct val="0"/>
                            </a:spcBef>
                            <a:spcAft>
                              <a:spcPct val="0"/>
                            </a:spcAft>
                            <a:defRPr kern="1200">
                              <a:solidFill>
                                <a:schemeClr val="tx1"/>
                              </a:solidFill>
                              <a:latin typeface="Arial" charset="0"/>
                              <a:ea typeface="+mn-ea"/>
                              <a:cs typeface="+mn-cs"/>
                            </a:defRPr>
                          </a:lvl1pPr>
                          <a:lvl2pPr marL="457200" algn="l" rtl="0" eaLnBrk="0" fontAlgn="base" hangingPunct="0">
                            <a:spcBef>
                              <a:spcPct val="0"/>
                            </a:spcBef>
                            <a:spcAft>
                              <a:spcPct val="0"/>
                            </a:spcAft>
                            <a:defRPr kern="1200">
                              <a:solidFill>
                                <a:schemeClr val="tx1"/>
                              </a:solidFill>
                              <a:latin typeface="Arial" charset="0"/>
                              <a:ea typeface="+mn-ea"/>
                              <a:cs typeface="+mn-cs"/>
                            </a:defRPr>
                          </a:lvl2pPr>
                          <a:lvl3pPr marL="914400" algn="l" rtl="0" eaLnBrk="0" fontAlgn="base" hangingPunct="0">
                            <a:spcBef>
                              <a:spcPct val="0"/>
                            </a:spcBef>
                            <a:spcAft>
                              <a:spcPct val="0"/>
                            </a:spcAft>
                            <a:defRPr kern="1200">
                              <a:solidFill>
                                <a:schemeClr val="tx1"/>
                              </a:solidFill>
                              <a:latin typeface="Arial" charset="0"/>
                              <a:ea typeface="+mn-ea"/>
                              <a:cs typeface="+mn-cs"/>
                            </a:defRPr>
                          </a:lvl3pPr>
                          <a:lvl4pPr marL="1371600" algn="l" rtl="0" eaLnBrk="0" fontAlgn="base" hangingPunct="0">
                            <a:spcBef>
                              <a:spcPct val="0"/>
                            </a:spcBef>
                            <a:spcAft>
                              <a:spcPct val="0"/>
                            </a:spcAft>
                            <a:defRPr kern="1200">
                              <a:solidFill>
                                <a:schemeClr val="tx1"/>
                              </a:solidFill>
                              <a:latin typeface="Arial" charset="0"/>
                              <a:ea typeface="+mn-ea"/>
                              <a:cs typeface="+mn-cs"/>
                            </a:defRPr>
                          </a:lvl4pPr>
                          <a:lvl5pPr marL="1828800" algn="l" rtl="0" eaLnBrk="0" fontAlgn="base" hangingPunct="0">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zh-CN" altLang="en-US"/>
                        </a:p>
                      </a:txBody>
                      <a:useSpRect/>
                    </a:txSp>
                  </a:sp>
                  <a:sp>
                    <a:nvSpPr>
                      <a:cNvPr id="146443" name="Rectangle 11"/>
                      <a:cNvSpPr>
                        <a:spLocks noChangeArrowheads="1"/>
                      </a:cNvSpPr>
                    </a:nvSpPr>
                    <a:spPr bwMode="auto">
                      <a:xfrm>
                        <a:off x="3022600" y="698500"/>
                        <a:ext cx="3606800" cy="3162300"/>
                      </a:xfrm>
                      <a:prstGeom prst="rect">
                        <a:avLst/>
                      </a:prstGeom>
                      <a:noFill/>
                      <a:ln w="25400">
                        <a:solidFill>
                          <a:srgbClr val="000000"/>
                        </a:solidFill>
                        <a:miter lim="800000"/>
                        <a:headEnd/>
                        <a:tailEnd/>
                      </a:ln>
                      <a:effectLst/>
                    </a:spPr>
                    <a:txSp>
                      <a:txBody>
                        <a:bodyPr wrap="none" anchor="ctr"/>
                        <a:lstStyle>
                          <a:defPPr>
                            <a:defRPr lang="en-US"/>
                          </a:defPPr>
                          <a:lvl1pPr algn="l" rtl="0" eaLnBrk="0" fontAlgn="base" hangingPunct="0">
                            <a:spcBef>
                              <a:spcPct val="0"/>
                            </a:spcBef>
                            <a:spcAft>
                              <a:spcPct val="0"/>
                            </a:spcAft>
                            <a:defRPr kern="1200">
                              <a:solidFill>
                                <a:schemeClr val="tx1"/>
                              </a:solidFill>
                              <a:latin typeface="Arial" charset="0"/>
                              <a:ea typeface="+mn-ea"/>
                              <a:cs typeface="+mn-cs"/>
                            </a:defRPr>
                          </a:lvl1pPr>
                          <a:lvl2pPr marL="457200" algn="l" rtl="0" eaLnBrk="0" fontAlgn="base" hangingPunct="0">
                            <a:spcBef>
                              <a:spcPct val="0"/>
                            </a:spcBef>
                            <a:spcAft>
                              <a:spcPct val="0"/>
                            </a:spcAft>
                            <a:defRPr kern="1200">
                              <a:solidFill>
                                <a:schemeClr val="tx1"/>
                              </a:solidFill>
                              <a:latin typeface="Arial" charset="0"/>
                              <a:ea typeface="+mn-ea"/>
                              <a:cs typeface="+mn-cs"/>
                            </a:defRPr>
                          </a:lvl2pPr>
                          <a:lvl3pPr marL="914400" algn="l" rtl="0" eaLnBrk="0" fontAlgn="base" hangingPunct="0">
                            <a:spcBef>
                              <a:spcPct val="0"/>
                            </a:spcBef>
                            <a:spcAft>
                              <a:spcPct val="0"/>
                            </a:spcAft>
                            <a:defRPr kern="1200">
                              <a:solidFill>
                                <a:schemeClr val="tx1"/>
                              </a:solidFill>
                              <a:latin typeface="Arial" charset="0"/>
                              <a:ea typeface="+mn-ea"/>
                              <a:cs typeface="+mn-cs"/>
                            </a:defRPr>
                          </a:lvl3pPr>
                          <a:lvl4pPr marL="1371600" algn="l" rtl="0" eaLnBrk="0" fontAlgn="base" hangingPunct="0">
                            <a:spcBef>
                              <a:spcPct val="0"/>
                            </a:spcBef>
                            <a:spcAft>
                              <a:spcPct val="0"/>
                            </a:spcAft>
                            <a:defRPr kern="1200">
                              <a:solidFill>
                                <a:schemeClr val="tx1"/>
                              </a:solidFill>
                              <a:latin typeface="Arial" charset="0"/>
                              <a:ea typeface="+mn-ea"/>
                              <a:cs typeface="+mn-cs"/>
                            </a:defRPr>
                          </a:lvl4pPr>
                          <a:lvl5pPr marL="1828800" algn="l" rtl="0" eaLnBrk="0" fontAlgn="base" hangingPunct="0">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zh-CN" altLang="en-US"/>
                        </a:p>
                      </a:txBody>
                      <a:useSpRect/>
                    </a:txSp>
                  </a:sp>
                  <a:sp>
                    <a:nvSpPr>
                      <a:cNvPr id="146444" name="Rectangle 12"/>
                      <a:cNvSpPr>
                        <a:spLocks noChangeArrowheads="1"/>
                      </a:cNvSpPr>
                    </a:nvSpPr>
                    <a:spPr bwMode="auto">
                      <a:xfrm>
                        <a:off x="1498600" y="2362200"/>
                        <a:ext cx="1320800" cy="215900"/>
                      </a:xfrm>
                      <a:prstGeom prst="rect">
                        <a:avLst/>
                      </a:prstGeom>
                      <a:solidFill>
                        <a:srgbClr val="FFFFFF"/>
                      </a:solidFill>
                      <a:ln w="127000">
                        <a:noFill/>
                        <a:miter lim="800000"/>
                        <a:headEnd/>
                        <a:tailEnd/>
                      </a:ln>
                      <a:effectLst/>
                    </a:spPr>
                    <a:txSp>
                      <a:txBody>
                        <a:bodyPr wrap="none" anchor="ctr"/>
                        <a:lstStyle>
                          <a:defPPr>
                            <a:defRPr lang="en-US"/>
                          </a:defPPr>
                          <a:lvl1pPr algn="l" rtl="0" eaLnBrk="0" fontAlgn="base" hangingPunct="0">
                            <a:spcBef>
                              <a:spcPct val="0"/>
                            </a:spcBef>
                            <a:spcAft>
                              <a:spcPct val="0"/>
                            </a:spcAft>
                            <a:defRPr kern="1200">
                              <a:solidFill>
                                <a:schemeClr val="tx1"/>
                              </a:solidFill>
                              <a:latin typeface="Arial" charset="0"/>
                              <a:ea typeface="+mn-ea"/>
                              <a:cs typeface="+mn-cs"/>
                            </a:defRPr>
                          </a:lvl1pPr>
                          <a:lvl2pPr marL="457200" algn="l" rtl="0" eaLnBrk="0" fontAlgn="base" hangingPunct="0">
                            <a:spcBef>
                              <a:spcPct val="0"/>
                            </a:spcBef>
                            <a:spcAft>
                              <a:spcPct val="0"/>
                            </a:spcAft>
                            <a:defRPr kern="1200">
                              <a:solidFill>
                                <a:schemeClr val="tx1"/>
                              </a:solidFill>
                              <a:latin typeface="Arial" charset="0"/>
                              <a:ea typeface="+mn-ea"/>
                              <a:cs typeface="+mn-cs"/>
                            </a:defRPr>
                          </a:lvl2pPr>
                          <a:lvl3pPr marL="914400" algn="l" rtl="0" eaLnBrk="0" fontAlgn="base" hangingPunct="0">
                            <a:spcBef>
                              <a:spcPct val="0"/>
                            </a:spcBef>
                            <a:spcAft>
                              <a:spcPct val="0"/>
                            </a:spcAft>
                            <a:defRPr kern="1200">
                              <a:solidFill>
                                <a:schemeClr val="tx1"/>
                              </a:solidFill>
                              <a:latin typeface="Arial" charset="0"/>
                              <a:ea typeface="+mn-ea"/>
                              <a:cs typeface="+mn-cs"/>
                            </a:defRPr>
                          </a:lvl3pPr>
                          <a:lvl4pPr marL="1371600" algn="l" rtl="0" eaLnBrk="0" fontAlgn="base" hangingPunct="0">
                            <a:spcBef>
                              <a:spcPct val="0"/>
                            </a:spcBef>
                            <a:spcAft>
                              <a:spcPct val="0"/>
                            </a:spcAft>
                            <a:defRPr kern="1200">
                              <a:solidFill>
                                <a:schemeClr val="tx1"/>
                              </a:solidFill>
                              <a:latin typeface="Arial" charset="0"/>
                              <a:ea typeface="+mn-ea"/>
                              <a:cs typeface="+mn-cs"/>
                            </a:defRPr>
                          </a:lvl4pPr>
                          <a:lvl5pPr marL="1828800" algn="l" rtl="0" eaLnBrk="0" fontAlgn="base" hangingPunct="0">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zh-CN" altLang="en-US"/>
                        </a:p>
                      </a:txBody>
                      <a:useSpRect/>
                    </a:txSp>
                  </a:sp>
                  <a:sp>
                    <a:nvSpPr>
                      <a:cNvPr id="146445" name="Rectangle 13"/>
                      <a:cNvSpPr>
                        <a:spLocks noChangeArrowheads="1"/>
                      </a:cNvSpPr>
                    </a:nvSpPr>
                    <a:spPr bwMode="auto">
                      <a:xfrm>
                        <a:off x="1427163" y="2295525"/>
                        <a:ext cx="1514475" cy="363538"/>
                      </a:xfrm>
                      <a:prstGeom prst="rect">
                        <a:avLst/>
                      </a:prstGeom>
                      <a:noFill/>
                      <a:ln w="12700">
                        <a:noFill/>
                        <a:miter lim="800000"/>
                        <a:headEnd/>
                        <a:tailEnd/>
                      </a:ln>
                      <a:effectLst/>
                    </a:spPr>
                    <a:txSp>
                      <a:txBody>
                        <a:bodyPr wrap="none" lIns="90488" tIns="44450" rIns="90488" bIns="44450">
                          <a:spAutoFit/>
                        </a:bodyPr>
                        <a:lstStyle>
                          <a:defPPr>
                            <a:defRPr lang="en-US"/>
                          </a:defPPr>
                          <a:lvl1pPr algn="l" rtl="0" eaLnBrk="0" fontAlgn="base" hangingPunct="0">
                            <a:spcBef>
                              <a:spcPct val="0"/>
                            </a:spcBef>
                            <a:spcAft>
                              <a:spcPct val="0"/>
                            </a:spcAft>
                            <a:defRPr kern="1200">
                              <a:solidFill>
                                <a:schemeClr val="tx1"/>
                              </a:solidFill>
                              <a:latin typeface="Arial" charset="0"/>
                              <a:ea typeface="+mn-ea"/>
                              <a:cs typeface="+mn-cs"/>
                            </a:defRPr>
                          </a:lvl1pPr>
                          <a:lvl2pPr marL="457200" algn="l" rtl="0" eaLnBrk="0" fontAlgn="base" hangingPunct="0">
                            <a:spcBef>
                              <a:spcPct val="0"/>
                            </a:spcBef>
                            <a:spcAft>
                              <a:spcPct val="0"/>
                            </a:spcAft>
                            <a:defRPr kern="1200">
                              <a:solidFill>
                                <a:schemeClr val="tx1"/>
                              </a:solidFill>
                              <a:latin typeface="Arial" charset="0"/>
                              <a:ea typeface="+mn-ea"/>
                              <a:cs typeface="+mn-cs"/>
                            </a:defRPr>
                          </a:lvl2pPr>
                          <a:lvl3pPr marL="914400" algn="l" rtl="0" eaLnBrk="0" fontAlgn="base" hangingPunct="0">
                            <a:spcBef>
                              <a:spcPct val="0"/>
                            </a:spcBef>
                            <a:spcAft>
                              <a:spcPct val="0"/>
                            </a:spcAft>
                            <a:defRPr kern="1200">
                              <a:solidFill>
                                <a:schemeClr val="tx1"/>
                              </a:solidFill>
                              <a:latin typeface="Arial" charset="0"/>
                              <a:ea typeface="+mn-ea"/>
                              <a:cs typeface="+mn-cs"/>
                            </a:defRPr>
                          </a:lvl3pPr>
                          <a:lvl4pPr marL="1371600" algn="l" rtl="0" eaLnBrk="0" fontAlgn="base" hangingPunct="0">
                            <a:spcBef>
                              <a:spcPct val="0"/>
                            </a:spcBef>
                            <a:spcAft>
                              <a:spcPct val="0"/>
                            </a:spcAft>
                            <a:defRPr kern="1200">
                              <a:solidFill>
                                <a:schemeClr val="tx1"/>
                              </a:solidFill>
                              <a:latin typeface="Arial" charset="0"/>
                              <a:ea typeface="+mn-ea"/>
                              <a:cs typeface="+mn-cs"/>
                            </a:defRPr>
                          </a:lvl4pPr>
                          <a:lvl5pPr marL="1828800" algn="l" rtl="0" eaLnBrk="0" fontAlgn="base" hangingPunct="0">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r>
                            <a:rPr lang="en-GB">
                              <a:solidFill>
                                <a:srgbClr val="000000"/>
                              </a:solidFill>
                            </a:rPr>
                            <a:t>transceiver A</a:t>
                          </a:r>
                        </a:p>
                      </a:txBody>
                      <a:useSpRect/>
                    </a:txSp>
                  </a:sp>
                  <a:sp>
                    <a:nvSpPr>
                      <a:cNvPr id="146446" name="Freeform 14"/>
                      <a:cNvSpPr>
                        <a:spLocks/>
                      </a:cNvSpPr>
                    </a:nvSpPr>
                    <a:spPr bwMode="auto">
                      <a:xfrm>
                        <a:off x="5168900" y="1498600"/>
                        <a:ext cx="560388" cy="446088"/>
                      </a:xfrm>
                      <a:custGeom>
                        <a:avLst/>
                        <a:gdLst/>
                        <a:ahLst/>
                        <a:cxnLst>
                          <a:cxn ang="0">
                            <a:pos x="352" y="280"/>
                          </a:cxn>
                          <a:cxn ang="0">
                            <a:pos x="352" y="192"/>
                          </a:cxn>
                          <a:cxn ang="0">
                            <a:pos x="0" y="192"/>
                          </a:cxn>
                          <a:cxn ang="0">
                            <a:pos x="0" y="0"/>
                          </a:cxn>
                        </a:cxnLst>
                        <a:rect l="0" t="0" r="r" b="b"/>
                        <a:pathLst>
                          <a:path w="353" h="281">
                            <a:moveTo>
                              <a:pt x="352" y="280"/>
                            </a:moveTo>
                            <a:lnTo>
                              <a:pt x="352" y="192"/>
                            </a:lnTo>
                            <a:lnTo>
                              <a:pt x="0" y="192"/>
                            </a:lnTo>
                            <a:lnTo>
                              <a:pt x="0" y="0"/>
                            </a:lnTo>
                          </a:path>
                        </a:pathLst>
                      </a:custGeom>
                      <a:noFill/>
                      <a:ln w="25400" cap="rnd" cmpd="sng">
                        <a:solidFill>
                          <a:srgbClr val="000000"/>
                        </a:solidFill>
                        <a:prstDash val="solid"/>
                        <a:round/>
                        <a:headEnd type="none" w="med" len="med"/>
                        <a:tailEnd type="none" w="med" len="med"/>
                      </a:ln>
                      <a:effectLst/>
                    </a:spPr>
                    <a:txSp>
                      <a:txBody>
                        <a:bodyPr/>
                        <a:lstStyle>
                          <a:defPPr>
                            <a:defRPr lang="en-US"/>
                          </a:defPPr>
                          <a:lvl1pPr algn="l" rtl="0" eaLnBrk="0" fontAlgn="base" hangingPunct="0">
                            <a:spcBef>
                              <a:spcPct val="0"/>
                            </a:spcBef>
                            <a:spcAft>
                              <a:spcPct val="0"/>
                            </a:spcAft>
                            <a:defRPr kern="1200">
                              <a:solidFill>
                                <a:schemeClr val="tx1"/>
                              </a:solidFill>
                              <a:latin typeface="Arial" charset="0"/>
                              <a:ea typeface="+mn-ea"/>
                              <a:cs typeface="+mn-cs"/>
                            </a:defRPr>
                          </a:lvl1pPr>
                          <a:lvl2pPr marL="457200" algn="l" rtl="0" eaLnBrk="0" fontAlgn="base" hangingPunct="0">
                            <a:spcBef>
                              <a:spcPct val="0"/>
                            </a:spcBef>
                            <a:spcAft>
                              <a:spcPct val="0"/>
                            </a:spcAft>
                            <a:defRPr kern="1200">
                              <a:solidFill>
                                <a:schemeClr val="tx1"/>
                              </a:solidFill>
                              <a:latin typeface="Arial" charset="0"/>
                              <a:ea typeface="+mn-ea"/>
                              <a:cs typeface="+mn-cs"/>
                            </a:defRPr>
                          </a:lvl2pPr>
                          <a:lvl3pPr marL="914400" algn="l" rtl="0" eaLnBrk="0" fontAlgn="base" hangingPunct="0">
                            <a:spcBef>
                              <a:spcPct val="0"/>
                            </a:spcBef>
                            <a:spcAft>
                              <a:spcPct val="0"/>
                            </a:spcAft>
                            <a:defRPr kern="1200">
                              <a:solidFill>
                                <a:schemeClr val="tx1"/>
                              </a:solidFill>
                              <a:latin typeface="Arial" charset="0"/>
                              <a:ea typeface="+mn-ea"/>
                              <a:cs typeface="+mn-cs"/>
                            </a:defRPr>
                          </a:lvl3pPr>
                          <a:lvl4pPr marL="1371600" algn="l" rtl="0" eaLnBrk="0" fontAlgn="base" hangingPunct="0">
                            <a:spcBef>
                              <a:spcPct val="0"/>
                            </a:spcBef>
                            <a:spcAft>
                              <a:spcPct val="0"/>
                            </a:spcAft>
                            <a:defRPr kern="1200">
                              <a:solidFill>
                                <a:schemeClr val="tx1"/>
                              </a:solidFill>
                              <a:latin typeface="Arial" charset="0"/>
                              <a:ea typeface="+mn-ea"/>
                              <a:cs typeface="+mn-cs"/>
                            </a:defRPr>
                          </a:lvl4pPr>
                          <a:lvl5pPr marL="1828800" algn="l" rtl="0" eaLnBrk="0" fontAlgn="base" hangingPunct="0">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zh-CN" altLang="en-US"/>
                        </a:p>
                      </a:txBody>
                      <a:useSpRect/>
                    </a:txSp>
                  </a:sp>
                  <a:sp>
                    <a:nvSpPr>
                      <a:cNvPr id="146447" name="Freeform 15"/>
                      <a:cNvSpPr>
                        <a:spLocks/>
                      </a:cNvSpPr>
                    </a:nvSpPr>
                    <a:spPr bwMode="auto">
                      <a:xfrm>
                        <a:off x="5156200" y="1485900"/>
                        <a:ext cx="560388" cy="446088"/>
                      </a:xfrm>
                      <a:custGeom>
                        <a:avLst/>
                        <a:gdLst/>
                        <a:ahLst/>
                        <a:cxnLst>
                          <a:cxn ang="0">
                            <a:pos x="352" y="280"/>
                          </a:cxn>
                          <a:cxn ang="0">
                            <a:pos x="352" y="192"/>
                          </a:cxn>
                          <a:cxn ang="0">
                            <a:pos x="0" y="192"/>
                          </a:cxn>
                          <a:cxn ang="0">
                            <a:pos x="0" y="0"/>
                          </a:cxn>
                        </a:cxnLst>
                        <a:rect l="0" t="0" r="r" b="b"/>
                        <a:pathLst>
                          <a:path w="353" h="281">
                            <a:moveTo>
                              <a:pt x="352" y="280"/>
                            </a:moveTo>
                            <a:lnTo>
                              <a:pt x="352" y="192"/>
                            </a:lnTo>
                            <a:lnTo>
                              <a:pt x="0" y="192"/>
                            </a:lnTo>
                            <a:lnTo>
                              <a:pt x="0" y="0"/>
                            </a:lnTo>
                          </a:path>
                        </a:pathLst>
                      </a:custGeom>
                      <a:noFill/>
                      <a:ln w="25400" cap="rnd" cmpd="sng">
                        <a:solidFill>
                          <a:srgbClr val="000000"/>
                        </a:solidFill>
                        <a:prstDash val="solid"/>
                        <a:round/>
                        <a:headEnd type="none" w="med" len="med"/>
                        <a:tailEnd type="none" w="med" len="med"/>
                      </a:ln>
                      <a:effectLst/>
                    </a:spPr>
                    <a:txSp>
                      <a:txBody>
                        <a:bodyPr/>
                        <a:lstStyle>
                          <a:defPPr>
                            <a:defRPr lang="en-US"/>
                          </a:defPPr>
                          <a:lvl1pPr algn="l" rtl="0" eaLnBrk="0" fontAlgn="base" hangingPunct="0">
                            <a:spcBef>
                              <a:spcPct val="0"/>
                            </a:spcBef>
                            <a:spcAft>
                              <a:spcPct val="0"/>
                            </a:spcAft>
                            <a:defRPr kern="1200">
                              <a:solidFill>
                                <a:schemeClr val="tx1"/>
                              </a:solidFill>
                              <a:latin typeface="Arial" charset="0"/>
                              <a:ea typeface="+mn-ea"/>
                              <a:cs typeface="+mn-cs"/>
                            </a:defRPr>
                          </a:lvl1pPr>
                          <a:lvl2pPr marL="457200" algn="l" rtl="0" eaLnBrk="0" fontAlgn="base" hangingPunct="0">
                            <a:spcBef>
                              <a:spcPct val="0"/>
                            </a:spcBef>
                            <a:spcAft>
                              <a:spcPct val="0"/>
                            </a:spcAft>
                            <a:defRPr kern="1200">
                              <a:solidFill>
                                <a:schemeClr val="tx1"/>
                              </a:solidFill>
                              <a:latin typeface="Arial" charset="0"/>
                              <a:ea typeface="+mn-ea"/>
                              <a:cs typeface="+mn-cs"/>
                            </a:defRPr>
                          </a:lvl2pPr>
                          <a:lvl3pPr marL="914400" algn="l" rtl="0" eaLnBrk="0" fontAlgn="base" hangingPunct="0">
                            <a:spcBef>
                              <a:spcPct val="0"/>
                            </a:spcBef>
                            <a:spcAft>
                              <a:spcPct val="0"/>
                            </a:spcAft>
                            <a:defRPr kern="1200">
                              <a:solidFill>
                                <a:schemeClr val="tx1"/>
                              </a:solidFill>
                              <a:latin typeface="Arial" charset="0"/>
                              <a:ea typeface="+mn-ea"/>
                              <a:cs typeface="+mn-cs"/>
                            </a:defRPr>
                          </a:lvl3pPr>
                          <a:lvl4pPr marL="1371600" algn="l" rtl="0" eaLnBrk="0" fontAlgn="base" hangingPunct="0">
                            <a:spcBef>
                              <a:spcPct val="0"/>
                            </a:spcBef>
                            <a:spcAft>
                              <a:spcPct val="0"/>
                            </a:spcAft>
                            <a:defRPr kern="1200">
                              <a:solidFill>
                                <a:schemeClr val="tx1"/>
                              </a:solidFill>
                              <a:latin typeface="Arial" charset="0"/>
                              <a:ea typeface="+mn-ea"/>
                              <a:cs typeface="+mn-cs"/>
                            </a:defRPr>
                          </a:lvl4pPr>
                          <a:lvl5pPr marL="1828800" algn="l" rtl="0" eaLnBrk="0" fontAlgn="base" hangingPunct="0">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zh-CN" altLang="en-US"/>
                        </a:p>
                      </a:txBody>
                      <a:useSpRect/>
                    </a:txSp>
                  </a:sp>
                  <a:sp>
                    <a:nvSpPr>
                      <a:cNvPr id="146448" name="Rectangle 16"/>
                      <a:cNvSpPr>
                        <a:spLocks noChangeArrowheads="1"/>
                      </a:cNvSpPr>
                    </a:nvSpPr>
                    <a:spPr bwMode="auto">
                      <a:xfrm>
                        <a:off x="5249863" y="3521075"/>
                        <a:ext cx="366712" cy="271463"/>
                      </a:xfrm>
                      <a:prstGeom prst="rect">
                        <a:avLst/>
                      </a:prstGeom>
                      <a:noFill/>
                      <a:ln w="12700">
                        <a:noFill/>
                        <a:miter lim="800000"/>
                        <a:headEnd/>
                        <a:tailEnd/>
                      </a:ln>
                      <a:effectLst/>
                    </a:spPr>
                    <a:txSp>
                      <a:txBody>
                        <a:bodyPr wrap="none" lIns="90488" tIns="44450" rIns="90488" bIns="44450">
                          <a:spAutoFit/>
                        </a:bodyPr>
                        <a:lstStyle>
                          <a:defPPr>
                            <a:defRPr lang="en-US"/>
                          </a:defPPr>
                          <a:lvl1pPr algn="l" rtl="0" eaLnBrk="0" fontAlgn="base" hangingPunct="0">
                            <a:spcBef>
                              <a:spcPct val="0"/>
                            </a:spcBef>
                            <a:spcAft>
                              <a:spcPct val="0"/>
                            </a:spcAft>
                            <a:defRPr kern="1200">
                              <a:solidFill>
                                <a:schemeClr val="tx1"/>
                              </a:solidFill>
                              <a:latin typeface="Arial" charset="0"/>
                              <a:ea typeface="+mn-ea"/>
                              <a:cs typeface="+mn-cs"/>
                            </a:defRPr>
                          </a:lvl1pPr>
                          <a:lvl2pPr marL="457200" algn="l" rtl="0" eaLnBrk="0" fontAlgn="base" hangingPunct="0">
                            <a:spcBef>
                              <a:spcPct val="0"/>
                            </a:spcBef>
                            <a:spcAft>
                              <a:spcPct val="0"/>
                            </a:spcAft>
                            <a:defRPr kern="1200">
                              <a:solidFill>
                                <a:schemeClr val="tx1"/>
                              </a:solidFill>
                              <a:latin typeface="Arial" charset="0"/>
                              <a:ea typeface="+mn-ea"/>
                              <a:cs typeface="+mn-cs"/>
                            </a:defRPr>
                          </a:lvl2pPr>
                          <a:lvl3pPr marL="914400" algn="l" rtl="0" eaLnBrk="0" fontAlgn="base" hangingPunct="0">
                            <a:spcBef>
                              <a:spcPct val="0"/>
                            </a:spcBef>
                            <a:spcAft>
                              <a:spcPct val="0"/>
                            </a:spcAft>
                            <a:defRPr kern="1200">
                              <a:solidFill>
                                <a:schemeClr val="tx1"/>
                              </a:solidFill>
                              <a:latin typeface="Arial" charset="0"/>
                              <a:ea typeface="+mn-ea"/>
                              <a:cs typeface="+mn-cs"/>
                            </a:defRPr>
                          </a:lvl3pPr>
                          <a:lvl4pPr marL="1371600" algn="l" rtl="0" eaLnBrk="0" fontAlgn="base" hangingPunct="0">
                            <a:spcBef>
                              <a:spcPct val="0"/>
                            </a:spcBef>
                            <a:spcAft>
                              <a:spcPct val="0"/>
                            </a:spcAft>
                            <a:defRPr kern="1200">
                              <a:solidFill>
                                <a:schemeClr val="tx1"/>
                              </a:solidFill>
                              <a:latin typeface="Arial" charset="0"/>
                              <a:ea typeface="+mn-ea"/>
                              <a:cs typeface="+mn-cs"/>
                            </a:defRPr>
                          </a:lvl4pPr>
                          <a:lvl5pPr marL="1828800" algn="l" rtl="0" eaLnBrk="0" fontAlgn="base" hangingPunct="0">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r>
                            <a:rPr lang="en-GB" sz="1200">
                              <a:solidFill>
                                <a:srgbClr val="000000"/>
                              </a:solidFill>
                            </a:rPr>
                            <a:t>B2</a:t>
                          </a:r>
                        </a:p>
                      </a:txBody>
                      <a:useSpRect/>
                    </a:txSp>
                  </a:sp>
                  <a:sp>
                    <a:nvSpPr>
                      <a:cNvPr id="146449" name="Freeform 17"/>
                      <a:cNvSpPr>
                        <a:spLocks/>
                      </a:cNvSpPr>
                    </a:nvSpPr>
                    <a:spPr bwMode="auto">
                      <a:xfrm>
                        <a:off x="3924300" y="1498600"/>
                        <a:ext cx="687388" cy="484188"/>
                      </a:xfrm>
                      <a:custGeom>
                        <a:avLst/>
                        <a:gdLst/>
                        <a:ahLst/>
                        <a:cxnLst>
                          <a:cxn ang="0">
                            <a:pos x="0" y="304"/>
                          </a:cxn>
                          <a:cxn ang="0">
                            <a:pos x="0" y="200"/>
                          </a:cxn>
                          <a:cxn ang="0">
                            <a:pos x="432" y="200"/>
                          </a:cxn>
                          <a:cxn ang="0">
                            <a:pos x="432" y="0"/>
                          </a:cxn>
                        </a:cxnLst>
                        <a:rect l="0" t="0" r="r" b="b"/>
                        <a:pathLst>
                          <a:path w="433" h="305">
                            <a:moveTo>
                              <a:pt x="0" y="304"/>
                            </a:moveTo>
                            <a:lnTo>
                              <a:pt x="0" y="200"/>
                            </a:lnTo>
                            <a:lnTo>
                              <a:pt x="432" y="200"/>
                            </a:lnTo>
                            <a:lnTo>
                              <a:pt x="432" y="0"/>
                            </a:lnTo>
                          </a:path>
                        </a:pathLst>
                      </a:custGeom>
                      <a:noFill/>
                      <a:ln w="25400" cap="rnd" cmpd="sng">
                        <a:solidFill>
                          <a:srgbClr val="000000"/>
                        </a:solidFill>
                        <a:prstDash val="solid"/>
                        <a:round/>
                        <a:headEnd type="none" w="med" len="med"/>
                        <a:tailEnd type="none" w="med" len="med"/>
                      </a:ln>
                      <a:effectLst/>
                    </a:spPr>
                    <a:txSp>
                      <a:txBody>
                        <a:bodyPr/>
                        <a:lstStyle>
                          <a:defPPr>
                            <a:defRPr lang="en-US"/>
                          </a:defPPr>
                          <a:lvl1pPr algn="l" rtl="0" eaLnBrk="0" fontAlgn="base" hangingPunct="0">
                            <a:spcBef>
                              <a:spcPct val="0"/>
                            </a:spcBef>
                            <a:spcAft>
                              <a:spcPct val="0"/>
                            </a:spcAft>
                            <a:defRPr kern="1200">
                              <a:solidFill>
                                <a:schemeClr val="tx1"/>
                              </a:solidFill>
                              <a:latin typeface="Arial" charset="0"/>
                              <a:ea typeface="+mn-ea"/>
                              <a:cs typeface="+mn-cs"/>
                            </a:defRPr>
                          </a:lvl1pPr>
                          <a:lvl2pPr marL="457200" algn="l" rtl="0" eaLnBrk="0" fontAlgn="base" hangingPunct="0">
                            <a:spcBef>
                              <a:spcPct val="0"/>
                            </a:spcBef>
                            <a:spcAft>
                              <a:spcPct val="0"/>
                            </a:spcAft>
                            <a:defRPr kern="1200">
                              <a:solidFill>
                                <a:schemeClr val="tx1"/>
                              </a:solidFill>
                              <a:latin typeface="Arial" charset="0"/>
                              <a:ea typeface="+mn-ea"/>
                              <a:cs typeface="+mn-cs"/>
                            </a:defRPr>
                          </a:lvl2pPr>
                          <a:lvl3pPr marL="914400" algn="l" rtl="0" eaLnBrk="0" fontAlgn="base" hangingPunct="0">
                            <a:spcBef>
                              <a:spcPct val="0"/>
                            </a:spcBef>
                            <a:spcAft>
                              <a:spcPct val="0"/>
                            </a:spcAft>
                            <a:defRPr kern="1200">
                              <a:solidFill>
                                <a:schemeClr val="tx1"/>
                              </a:solidFill>
                              <a:latin typeface="Arial" charset="0"/>
                              <a:ea typeface="+mn-ea"/>
                              <a:cs typeface="+mn-cs"/>
                            </a:defRPr>
                          </a:lvl3pPr>
                          <a:lvl4pPr marL="1371600" algn="l" rtl="0" eaLnBrk="0" fontAlgn="base" hangingPunct="0">
                            <a:spcBef>
                              <a:spcPct val="0"/>
                            </a:spcBef>
                            <a:spcAft>
                              <a:spcPct val="0"/>
                            </a:spcAft>
                            <a:defRPr kern="1200">
                              <a:solidFill>
                                <a:schemeClr val="tx1"/>
                              </a:solidFill>
                              <a:latin typeface="Arial" charset="0"/>
                              <a:ea typeface="+mn-ea"/>
                              <a:cs typeface="+mn-cs"/>
                            </a:defRPr>
                          </a:lvl4pPr>
                          <a:lvl5pPr marL="1828800" algn="l" rtl="0" eaLnBrk="0" fontAlgn="base" hangingPunct="0">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zh-CN" altLang="en-US"/>
                        </a:p>
                      </a:txBody>
                      <a:useSpRect/>
                    </a:txSp>
                  </a:sp>
                  <a:sp>
                    <a:nvSpPr>
                      <a:cNvPr id="146450" name="Freeform 18"/>
                      <a:cNvSpPr>
                        <a:spLocks/>
                      </a:cNvSpPr>
                    </a:nvSpPr>
                    <a:spPr bwMode="auto">
                      <a:xfrm>
                        <a:off x="3911600" y="1485900"/>
                        <a:ext cx="687388" cy="484188"/>
                      </a:xfrm>
                      <a:custGeom>
                        <a:avLst/>
                        <a:gdLst/>
                        <a:ahLst/>
                        <a:cxnLst>
                          <a:cxn ang="0">
                            <a:pos x="0" y="304"/>
                          </a:cxn>
                          <a:cxn ang="0">
                            <a:pos x="0" y="200"/>
                          </a:cxn>
                          <a:cxn ang="0">
                            <a:pos x="432" y="200"/>
                          </a:cxn>
                          <a:cxn ang="0">
                            <a:pos x="432" y="0"/>
                          </a:cxn>
                        </a:cxnLst>
                        <a:rect l="0" t="0" r="r" b="b"/>
                        <a:pathLst>
                          <a:path w="433" h="305">
                            <a:moveTo>
                              <a:pt x="0" y="304"/>
                            </a:moveTo>
                            <a:lnTo>
                              <a:pt x="0" y="200"/>
                            </a:lnTo>
                            <a:lnTo>
                              <a:pt x="432" y="200"/>
                            </a:lnTo>
                            <a:lnTo>
                              <a:pt x="432" y="0"/>
                            </a:lnTo>
                          </a:path>
                        </a:pathLst>
                      </a:custGeom>
                      <a:noFill/>
                      <a:ln w="25400" cap="rnd" cmpd="sng">
                        <a:solidFill>
                          <a:srgbClr val="000000"/>
                        </a:solidFill>
                        <a:prstDash val="solid"/>
                        <a:round/>
                        <a:headEnd type="none" w="med" len="med"/>
                        <a:tailEnd type="none" w="med" len="med"/>
                      </a:ln>
                      <a:effectLst/>
                    </a:spPr>
                    <a:txSp>
                      <a:txBody>
                        <a:bodyPr/>
                        <a:lstStyle>
                          <a:defPPr>
                            <a:defRPr lang="en-US"/>
                          </a:defPPr>
                          <a:lvl1pPr algn="l" rtl="0" eaLnBrk="0" fontAlgn="base" hangingPunct="0">
                            <a:spcBef>
                              <a:spcPct val="0"/>
                            </a:spcBef>
                            <a:spcAft>
                              <a:spcPct val="0"/>
                            </a:spcAft>
                            <a:defRPr kern="1200">
                              <a:solidFill>
                                <a:schemeClr val="tx1"/>
                              </a:solidFill>
                              <a:latin typeface="Arial" charset="0"/>
                              <a:ea typeface="+mn-ea"/>
                              <a:cs typeface="+mn-cs"/>
                            </a:defRPr>
                          </a:lvl1pPr>
                          <a:lvl2pPr marL="457200" algn="l" rtl="0" eaLnBrk="0" fontAlgn="base" hangingPunct="0">
                            <a:spcBef>
                              <a:spcPct val="0"/>
                            </a:spcBef>
                            <a:spcAft>
                              <a:spcPct val="0"/>
                            </a:spcAft>
                            <a:defRPr kern="1200">
                              <a:solidFill>
                                <a:schemeClr val="tx1"/>
                              </a:solidFill>
                              <a:latin typeface="Arial" charset="0"/>
                              <a:ea typeface="+mn-ea"/>
                              <a:cs typeface="+mn-cs"/>
                            </a:defRPr>
                          </a:lvl2pPr>
                          <a:lvl3pPr marL="914400" algn="l" rtl="0" eaLnBrk="0" fontAlgn="base" hangingPunct="0">
                            <a:spcBef>
                              <a:spcPct val="0"/>
                            </a:spcBef>
                            <a:spcAft>
                              <a:spcPct val="0"/>
                            </a:spcAft>
                            <a:defRPr kern="1200">
                              <a:solidFill>
                                <a:schemeClr val="tx1"/>
                              </a:solidFill>
                              <a:latin typeface="Arial" charset="0"/>
                              <a:ea typeface="+mn-ea"/>
                              <a:cs typeface="+mn-cs"/>
                            </a:defRPr>
                          </a:lvl3pPr>
                          <a:lvl4pPr marL="1371600" algn="l" rtl="0" eaLnBrk="0" fontAlgn="base" hangingPunct="0">
                            <a:spcBef>
                              <a:spcPct val="0"/>
                            </a:spcBef>
                            <a:spcAft>
                              <a:spcPct val="0"/>
                            </a:spcAft>
                            <a:defRPr kern="1200">
                              <a:solidFill>
                                <a:schemeClr val="tx1"/>
                              </a:solidFill>
                              <a:latin typeface="Arial" charset="0"/>
                              <a:ea typeface="+mn-ea"/>
                              <a:cs typeface="+mn-cs"/>
                            </a:defRPr>
                          </a:lvl4pPr>
                          <a:lvl5pPr marL="1828800" algn="l" rtl="0" eaLnBrk="0" fontAlgn="base" hangingPunct="0">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zh-CN" altLang="en-US"/>
                        </a:p>
                      </a:txBody>
                      <a:useSpRect/>
                    </a:txSp>
                  </a:sp>
                  <a:sp>
                    <a:nvSpPr>
                      <a:cNvPr id="146451" name="Rectangle 19"/>
                      <a:cNvSpPr>
                        <a:spLocks noChangeArrowheads="1"/>
                      </a:cNvSpPr>
                    </a:nvSpPr>
                    <a:spPr bwMode="auto">
                      <a:xfrm>
                        <a:off x="6858000" y="2362200"/>
                        <a:ext cx="1320800" cy="215900"/>
                      </a:xfrm>
                      <a:prstGeom prst="rect">
                        <a:avLst/>
                      </a:prstGeom>
                      <a:solidFill>
                        <a:srgbClr val="FFFFFF"/>
                      </a:solidFill>
                      <a:ln w="127000">
                        <a:noFill/>
                        <a:miter lim="800000"/>
                        <a:headEnd/>
                        <a:tailEnd/>
                      </a:ln>
                      <a:effectLst/>
                    </a:spPr>
                    <a:txSp>
                      <a:txBody>
                        <a:bodyPr wrap="none" anchor="ctr"/>
                        <a:lstStyle>
                          <a:defPPr>
                            <a:defRPr lang="en-US"/>
                          </a:defPPr>
                          <a:lvl1pPr algn="l" rtl="0" eaLnBrk="0" fontAlgn="base" hangingPunct="0">
                            <a:spcBef>
                              <a:spcPct val="0"/>
                            </a:spcBef>
                            <a:spcAft>
                              <a:spcPct val="0"/>
                            </a:spcAft>
                            <a:defRPr kern="1200">
                              <a:solidFill>
                                <a:schemeClr val="tx1"/>
                              </a:solidFill>
                              <a:latin typeface="Arial" charset="0"/>
                              <a:ea typeface="+mn-ea"/>
                              <a:cs typeface="+mn-cs"/>
                            </a:defRPr>
                          </a:lvl1pPr>
                          <a:lvl2pPr marL="457200" algn="l" rtl="0" eaLnBrk="0" fontAlgn="base" hangingPunct="0">
                            <a:spcBef>
                              <a:spcPct val="0"/>
                            </a:spcBef>
                            <a:spcAft>
                              <a:spcPct val="0"/>
                            </a:spcAft>
                            <a:defRPr kern="1200">
                              <a:solidFill>
                                <a:schemeClr val="tx1"/>
                              </a:solidFill>
                              <a:latin typeface="Arial" charset="0"/>
                              <a:ea typeface="+mn-ea"/>
                              <a:cs typeface="+mn-cs"/>
                            </a:defRPr>
                          </a:lvl2pPr>
                          <a:lvl3pPr marL="914400" algn="l" rtl="0" eaLnBrk="0" fontAlgn="base" hangingPunct="0">
                            <a:spcBef>
                              <a:spcPct val="0"/>
                            </a:spcBef>
                            <a:spcAft>
                              <a:spcPct val="0"/>
                            </a:spcAft>
                            <a:defRPr kern="1200">
                              <a:solidFill>
                                <a:schemeClr val="tx1"/>
                              </a:solidFill>
                              <a:latin typeface="Arial" charset="0"/>
                              <a:ea typeface="+mn-ea"/>
                              <a:cs typeface="+mn-cs"/>
                            </a:defRPr>
                          </a:lvl3pPr>
                          <a:lvl4pPr marL="1371600" algn="l" rtl="0" eaLnBrk="0" fontAlgn="base" hangingPunct="0">
                            <a:spcBef>
                              <a:spcPct val="0"/>
                            </a:spcBef>
                            <a:spcAft>
                              <a:spcPct val="0"/>
                            </a:spcAft>
                            <a:defRPr kern="1200">
                              <a:solidFill>
                                <a:schemeClr val="tx1"/>
                              </a:solidFill>
                              <a:latin typeface="Arial" charset="0"/>
                              <a:ea typeface="+mn-ea"/>
                              <a:cs typeface="+mn-cs"/>
                            </a:defRPr>
                          </a:lvl4pPr>
                          <a:lvl5pPr marL="1828800" algn="l" rtl="0" eaLnBrk="0" fontAlgn="base" hangingPunct="0">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zh-CN" altLang="en-US"/>
                        </a:p>
                      </a:txBody>
                      <a:useSpRect/>
                    </a:txSp>
                  </a:sp>
                  <a:sp>
                    <a:nvSpPr>
                      <a:cNvPr id="146452" name="Rectangle 20"/>
                      <a:cNvSpPr>
                        <a:spLocks noChangeArrowheads="1"/>
                      </a:cNvSpPr>
                    </a:nvSpPr>
                    <a:spPr bwMode="auto">
                      <a:xfrm>
                        <a:off x="6786563" y="2295525"/>
                        <a:ext cx="1514475" cy="363538"/>
                      </a:xfrm>
                      <a:prstGeom prst="rect">
                        <a:avLst/>
                      </a:prstGeom>
                      <a:noFill/>
                      <a:ln w="12700">
                        <a:noFill/>
                        <a:miter lim="800000"/>
                        <a:headEnd/>
                        <a:tailEnd/>
                      </a:ln>
                      <a:effectLst/>
                    </a:spPr>
                    <a:txSp>
                      <a:txBody>
                        <a:bodyPr wrap="none" lIns="90488" tIns="44450" rIns="90488" bIns="44450">
                          <a:spAutoFit/>
                        </a:bodyPr>
                        <a:lstStyle>
                          <a:defPPr>
                            <a:defRPr lang="en-US"/>
                          </a:defPPr>
                          <a:lvl1pPr algn="l" rtl="0" eaLnBrk="0" fontAlgn="base" hangingPunct="0">
                            <a:spcBef>
                              <a:spcPct val="0"/>
                            </a:spcBef>
                            <a:spcAft>
                              <a:spcPct val="0"/>
                            </a:spcAft>
                            <a:defRPr kern="1200">
                              <a:solidFill>
                                <a:schemeClr val="tx1"/>
                              </a:solidFill>
                              <a:latin typeface="Arial" charset="0"/>
                              <a:ea typeface="+mn-ea"/>
                              <a:cs typeface="+mn-cs"/>
                            </a:defRPr>
                          </a:lvl1pPr>
                          <a:lvl2pPr marL="457200" algn="l" rtl="0" eaLnBrk="0" fontAlgn="base" hangingPunct="0">
                            <a:spcBef>
                              <a:spcPct val="0"/>
                            </a:spcBef>
                            <a:spcAft>
                              <a:spcPct val="0"/>
                            </a:spcAft>
                            <a:defRPr kern="1200">
                              <a:solidFill>
                                <a:schemeClr val="tx1"/>
                              </a:solidFill>
                              <a:latin typeface="Arial" charset="0"/>
                              <a:ea typeface="+mn-ea"/>
                              <a:cs typeface="+mn-cs"/>
                            </a:defRPr>
                          </a:lvl2pPr>
                          <a:lvl3pPr marL="914400" algn="l" rtl="0" eaLnBrk="0" fontAlgn="base" hangingPunct="0">
                            <a:spcBef>
                              <a:spcPct val="0"/>
                            </a:spcBef>
                            <a:spcAft>
                              <a:spcPct val="0"/>
                            </a:spcAft>
                            <a:defRPr kern="1200">
                              <a:solidFill>
                                <a:schemeClr val="tx1"/>
                              </a:solidFill>
                              <a:latin typeface="Arial" charset="0"/>
                              <a:ea typeface="+mn-ea"/>
                              <a:cs typeface="+mn-cs"/>
                            </a:defRPr>
                          </a:lvl3pPr>
                          <a:lvl4pPr marL="1371600" algn="l" rtl="0" eaLnBrk="0" fontAlgn="base" hangingPunct="0">
                            <a:spcBef>
                              <a:spcPct val="0"/>
                            </a:spcBef>
                            <a:spcAft>
                              <a:spcPct val="0"/>
                            </a:spcAft>
                            <a:defRPr kern="1200">
                              <a:solidFill>
                                <a:schemeClr val="tx1"/>
                              </a:solidFill>
                              <a:latin typeface="Arial" charset="0"/>
                              <a:ea typeface="+mn-ea"/>
                              <a:cs typeface="+mn-cs"/>
                            </a:defRPr>
                          </a:lvl4pPr>
                          <a:lvl5pPr marL="1828800" algn="l" rtl="0" eaLnBrk="0" fontAlgn="base" hangingPunct="0">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r>
                            <a:rPr lang="en-GB">
                              <a:solidFill>
                                <a:srgbClr val="000000"/>
                              </a:solidFill>
                            </a:rPr>
                            <a:t>transceiver B</a:t>
                          </a:r>
                        </a:p>
                      </a:txBody>
                      <a:useSpRect/>
                    </a:txSp>
                  </a:sp>
                  <a:sp>
                    <a:nvSpPr>
                      <a:cNvPr id="146453" name="Rectangle 21"/>
                      <a:cNvSpPr>
                        <a:spLocks noChangeArrowheads="1"/>
                      </a:cNvSpPr>
                    </a:nvSpPr>
                    <a:spPr bwMode="auto">
                      <a:xfrm flipH="1">
                        <a:off x="5448300" y="3340100"/>
                        <a:ext cx="12700" cy="38100"/>
                      </a:xfrm>
                      <a:prstGeom prst="rect">
                        <a:avLst/>
                      </a:prstGeom>
                      <a:pattFill prst="pct50">
                        <a:fgClr>
                          <a:srgbClr val="000000"/>
                        </a:fgClr>
                        <a:bgClr>
                          <a:srgbClr val="FFFFFF"/>
                        </a:bgClr>
                      </a:pattFill>
                      <a:ln w="127000">
                        <a:noFill/>
                        <a:miter lim="800000"/>
                        <a:headEnd/>
                        <a:tailEnd/>
                      </a:ln>
                      <a:effectLst/>
                    </a:spPr>
                    <a:txSp>
                      <a:txBody>
                        <a:bodyPr wrap="none" anchor="ctr"/>
                        <a:lstStyle>
                          <a:defPPr>
                            <a:defRPr lang="en-US"/>
                          </a:defPPr>
                          <a:lvl1pPr algn="l" rtl="0" eaLnBrk="0" fontAlgn="base" hangingPunct="0">
                            <a:spcBef>
                              <a:spcPct val="0"/>
                            </a:spcBef>
                            <a:spcAft>
                              <a:spcPct val="0"/>
                            </a:spcAft>
                            <a:defRPr kern="1200">
                              <a:solidFill>
                                <a:schemeClr val="tx1"/>
                              </a:solidFill>
                              <a:latin typeface="Arial" charset="0"/>
                              <a:ea typeface="+mn-ea"/>
                              <a:cs typeface="+mn-cs"/>
                            </a:defRPr>
                          </a:lvl1pPr>
                          <a:lvl2pPr marL="457200" algn="l" rtl="0" eaLnBrk="0" fontAlgn="base" hangingPunct="0">
                            <a:spcBef>
                              <a:spcPct val="0"/>
                            </a:spcBef>
                            <a:spcAft>
                              <a:spcPct val="0"/>
                            </a:spcAft>
                            <a:defRPr kern="1200">
                              <a:solidFill>
                                <a:schemeClr val="tx1"/>
                              </a:solidFill>
                              <a:latin typeface="Arial" charset="0"/>
                              <a:ea typeface="+mn-ea"/>
                              <a:cs typeface="+mn-cs"/>
                            </a:defRPr>
                          </a:lvl2pPr>
                          <a:lvl3pPr marL="914400" algn="l" rtl="0" eaLnBrk="0" fontAlgn="base" hangingPunct="0">
                            <a:spcBef>
                              <a:spcPct val="0"/>
                            </a:spcBef>
                            <a:spcAft>
                              <a:spcPct val="0"/>
                            </a:spcAft>
                            <a:defRPr kern="1200">
                              <a:solidFill>
                                <a:schemeClr val="tx1"/>
                              </a:solidFill>
                              <a:latin typeface="Arial" charset="0"/>
                              <a:ea typeface="+mn-ea"/>
                              <a:cs typeface="+mn-cs"/>
                            </a:defRPr>
                          </a:lvl3pPr>
                          <a:lvl4pPr marL="1371600" algn="l" rtl="0" eaLnBrk="0" fontAlgn="base" hangingPunct="0">
                            <a:spcBef>
                              <a:spcPct val="0"/>
                            </a:spcBef>
                            <a:spcAft>
                              <a:spcPct val="0"/>
                            </a:spcAft>
                            <a:defRPr kern="1200">
                              <a:solidFill>
                                <a:schemeClr val="tx1"/>
                              </a:solidFill>
                              <a:latin typeface="Arial" charset="0"/>
                              <a:ea typeface="+mn-ea"/>
                              <a:cs typeface="+mn-cs"/>
                            </a:defRPr>
                          </a:lvl4pPr>
                          <a:lvl5pPr marL="1828800" algn="l" rtl="0" eaLnBrk="0" fontAlgn="base" hangingPunct="0">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zh-CN" altLang="en-US"/>
                        </a:p>
                      </a:txBody>
                      <a:useSpRect/>
                    </a:txSp>
                  </a:sp>
                  <a:sp>
                    <a:nvSpPr>
                      <a:cNvPr id="146454" name="Rectangle 22"/>
                      <a:cNvSpPr>
                        <a:spLocks noChangeArrowheads="1"/>
                      </a:cNvSpPr>
                    </a:nvSpPr>
                    <a:spPr bwMode="auto">
                      <a:xfrm>
                        <a:off x="5448300" y="3340100"/>
                        <a:ext cx="12700" cy="38100"/>
                      </a:xfrm>
                      <a:prstGeom prst="rect">
                        <a:avLst/>
                      </a:prstGeom>
                      <a:noFill/>
                      <a:ln w="25400">
                        <a:solidFill>
                          <a:srgbClr val="FFFFFF"/>
                        </a:solidFill>
                        <a:miter lim="800000"/>
                        <a:headEnd/>
                        <a:tailEnd/>
                      </a:ln>
                      <a:effectLst/>
                    </a:spPr>
                    <a:txSp>
                      <a:txBody>
                        <a:bodyPr wrap="none" anchor="ctr"/>
                        <a:lstStyle>
                          <a:defPPr>
                            <a:defRPr lang="en-US"/>
                          </a:defPPr>
                          <a:lvl1pPr algn="l" rtl="0" eaLnBrk="0" fontAlgn="base" hangingPunct="0">
                            <a:spcBef>
                              <a:spcPct val="0"/>
                            </a:spcBef>
                            <a:spcAft>
                              <a:spcPct val="0"/>
                            </a:spcAft>
                            <a:defRPr kern="1200">
                              <a:solidFill>
                                <a:schemeClr val="tx1"/>
                              </a:solidFill>
                              <a:latin typeface="Arial" charset="0"/>
                              <a:ea typeface="+mn-ea"/>
                              <a:cs typeface="+mn-cs"/>
                            </a:defRPr>
                          </a:lvl1pPr>
                          <a:lvl2pPr marL="457200" algn="l" rtl="0" eaLnBrk="0" fontAlgn="base" hangingPunct="0">
                            <a:spcBef>
                              <a:spcPct val="0"/>
                            </a:spcBef>
                            <a:spcAft>
                              <a:spcPct val="0"/>
                            </a:spcAft>
                            <a:defRPr kern="1200">
                              <a:solidFill>
                                <a:schemeClr val="tx1"/>
                              </a:solidFill>
                              <a:latin typeface="Arial" charset="0"/>
                              <a:ea typeface="+mn-ea"/>
                              <a:cs typeface="+mn-cs"/>
                            </a:defRPr>
                          </a:lvl2pPr>
                          <a:lvl3pPr marL="914400" algn="l" rtl="0" eaLnBrk="0" fontAlgn="base" hangingPunct="0">
                            <a:spcBef>
                              <a:spcPct val="0"/>
                            </a:spcBef>
                            <a:spcAft>
                              <a:spcPct val="0"/>
                            </a:spcAft>
                            <a:defRPr kern="1200">
                              <a:solidFill>
                                <a:schemeClr val="tx1"/>
                              </a:solidFill>
                              <a:latin typeface="Arial" charset="0"/>
                              <a:ea typeface="+mn-ea"/>
                              <a:cs typeface="+mn-cs"/>
                            </a:defRPr>
                          </a:lvl3pPr>
                          <a:lvl4pPr marL="1371600" algn="l" rtl="0" eaLnBrk="0" fontAlgn="base" hangingPunct="0">
                            <a:spcBef>
                              <a:spcPct val="0"/>
                            </a:spcBef>
                            <a:spcAft>
                              <a:spcPct val="0"/>
                            </a:spcAft>
                            <a:defRPr kern="1200">
                              <a:solidFill>
                                <a:schemeClr val="tx1"/>
                              </a:solidFill>
                              <a:latin typeface="Arial" charset="0"/>
                              <a:ea typeface="+mn-ea"/>
                              <a:cs typeface="+mn-cs"/>
                            </a:defRPr>
                          </a:lvl4pPr>
                          <a:lvl5pPr marL="1828800" algn="l" rtl="0" eaLnBrk="0" fontAlgn="base" hangingPunct="0">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zh-CN" altLang="en-US"/>
                        </a:p>
                      </a:txBody>
                      <a:useSpRect/>
                    </a:txSp>
                  </a:sp>
                  <a:sp>
                    <a:nvSpPr>
                      <a:cNvPr id="146455" name="Rectangle 23"/>
                      <a:cNvSpPr>
                        <a:spLocks noChangeArrowheads="1"/>
                      </a:cNvSpPr>
                    </a:nvSpPr>
                    <a:spPr bwMode="auto">
                      <a:xfrm flipH="1">
                        <a:off x="5537200" y="3340100"/>
                        <a:ext cx="12700" cy="38100"/>
                      </a:xfrm>
                      <a:prstGeom prst="rect">
                        <a:avLst/>
                      </a:prstGeom>
                      <a:pattFill prst="pct50">
                        <a:fgClr>
                          <a:srgbClr val="000000"/>
                        </a:fgClr>
                        <a:bgClr>
                          <a:srgbClr val="FFFFFF"/>
                        </a:bgClr>
                      </a:pattFill>
                      <a:ln w="25400">
                        <a:noFill/>
                        <a:miter lim="800000"/>
                        <a:headEnd/>
                        <a:tailEnd/>
                      </a:ln>
                      <a:effectLst/>
                    </a:spPr>
                    <a:txSp>
                      <a:txBody>
                        <a:bodyPr wrap="none" anchor="ctr"/>
                        <a:lstStyle>
                          <a:defPPr>
                            <a:defRPr lang="en-US"/>
                          </a:defPPr>
                          <a:lvl1pPr algn="l" rtl="0" eaLnBrk="0" fontAlgn="base" hangingPunct="0">
                            <a:spcBef>
                              <a:spcPct val="0"/>
                            </a:spcBef>
                            <a:spcAft>
                              <a:spcPct val="0"/>
                            </a:spcAft>
                            <a:defRPr kern="1200">
                              <a:solidFill>
                                <a:schemeClr val="tx1"/>
                              </a:solidFill>
                              <a:latin typeface="Arial" charset="0"/>
                              <a:ea typeface="+mn-ea"/>
                              <a:cs typeface="+mn-cs"/>
                            </a:defRPr>
                          </a:lvl1pPr>
                          <a:lvl2pPr marL="457200" algn="l" rtl="0" eaLnBrk="0" fontAlgn="base" hangingPunct="0">
                            <a:spcBef>
                              <a:spcPct val="0"/>
                            </a:spcBef>
                            <a:spcAft>
                              <a:spcPct val="0"/>
                            </a:spcAft>
                            <a:defRPr kern="1200">
                              <a:solidFill>
                                <a:schemeClr val="tx1"/>
                              </a:solidFill>
                              <a:latin typeface="Arial" charset="0"/>
                              <a:ea typeface="+mn-ea"/>
                              <a:cs typeface="+mn-cs"/>
                            </a:defRPr>
                          </a:lvl2pPr>
                          <a:lvl3pPr marL="914400" algn="l" rtl="0" eaLnBrk="0" fontAlgn="base" hangingPunct="0">
                            <a:spcBef>
                              <a:spcPct val="0"/>
                            </a:spcBef>
                            <a:spcAft>
                              <a:spcPct val="0"/>
                            </a:spcAft>
                            <a:defRPr kern="1200">
                              <a:solidFill>
                                <a:schemeClr val="tx1"/>
                              </a:solidFill>
                              <a:latin typeface="Arial" charset="0"/>
                              <a:ea typeface="+mn-ea"/>
                              <a:cs typeface="+mn-cs"/>
                            </a:defRPr>
                          </a:lvl3pPr>
                          <a:lvl4pPr marL="1371600" algn="l" rtl="0" eaLnBrk="0" fontAlgn="base" hangingPunct="0">
                            <a:spcBef>
                              <a:spcPct val="0"/>
                            </a:spcBef>
                            <a:spcAft>
                              <a:spcPct val="0"/>
                            </a:spcAft>
                            <a:defRPr kern="1200">
                              <a:solidFill>
                                <a:schemeClr val="tx1"/>
                              </a:solidFill>
                              <a:latin typeface="Arial" charset="0"/>
                              <a:ea typeface="+mn-ea"/>
                              <a:cs typeface="+mn-cs"/>
                            </a:defRPr>
                          </a:lvl4pPr>
                          <a:lvl5pPr marL="1828800" algn="l" rtl="0" eaLnBrk="0" fontAlgn="base" hangingPunct="0">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zh-CN" altLang="en-US"/>
                        </a:p>
                      </a:txBody>
                      <a:useSpRect/>
                    </a:txSp>
                  </a:sp>
                  <a:sp>
                    <a:nvSpPr>
                      <a:cNvPr id="146456" name="Rectangle 24"/>
                      <a:cNvSpPr>
                        <a:spLocks noChangeArrowheads="1"/>
                      </a:cNvSpPr>
                    </a:nvSpPr>
                    <a:spPr bwMode="auto">
                      <a:xfrm>
                        <a:off x="5537200" y="3340100"/>
                        <a:ext cx="12700" cy="38100"/>
                      </a:xfrm>
                      <a:prstGeom prst="rect">
                        <a:avLst/>
                      </a:prstGeom>
                      <a:noFill/>
                      <a:ln w="25400">
                        <a:solidFill>
                          <a:srgbClr val="FFFFFF"/>
                        </a:solidFill>
                        <a:miter lim="800000"/>
                        <a:headEnd/>
                        <a:tailEnd/>
                      </a:ln>
                      <a:effectLst/>
                    </a:spPr>
                    <a:txSp>
                      <a:txBody>
                        <a:bodyPr wrap="none" anchor="ctr"/>
                        <a:lstStyle>
                          <a:defPPr>
                            <a:defRPr lang="en-US"/>
                          </a:defPPr>
                          <a:lvl1pPr algn="l" rtl="0" eaLnBrk="0" fontAlgn="base" hangingPunct="0">
                            <a:spcBef>
                              <a:spcPct val="0"/>
                            </a:spcBef>
                            <a:spcAft>
                              <a:spcPct val="0"/>
                            </a:spcAft>
                            <a:defRPr kern="1200">
                              <a:solidFill>
                                <a:schemeClr val="tx1"/>
                              </a:solidFill>
                              <a:latin typeface="Arial" charset="0"/>
                              <a:ea typeface="+mn-ea"/>
                              <a:cs typeface="+mn-cs"/>
                            </a:defRPr>
                          </a:lvl1pPr>
                          <a:lvl2pPr marL="457200" algn="l" rtl="0" eaLnBrk="0" fontAlgn="base" hangingPunct="0">
                            <a:spcBef>
                              <a:spcPct val="0"/>
                            </a:spcBef>
                            <a:spcAft>
                              <a:spcPct val="0"/>
                            </a:spcAft>
                            <a:defRPr kern="1200">
                              <a:solidFill>
                                <a:schemeClr val="tx1"/>
                              </a:solidFill>
                              <a:latin typeface="Arial" charset="0"/>
                              <a:ea typeface="+mn-ea"/>
                              <a:cs typeface="+mn-cs"/>
                            </a:defRPr>
                          </a:lvl2pPr>
                          <a:lvl3pPr marL="914400" algn="l" rtl="0" eaLnBrk="0" fontAlgn="base" hangingPunct="0">
                            <a:spcBef>
                              <a:spcPct val="0"/>
                            </a:spcBef>
                            <a:spcAft>
                              <a:spcPct val="0"/>
                            </a:spcAft>
                            <a:defRPr kern="1200">
                              <a:solidFill>
                                <a:schemeClr val="tx1"/>
                              </a:solidFill>
                              <a:latin typeface="Arial" charset="0"/>
                              <a:ea typeface="+mn-ea"/>
                              <a:cs typeface="+mn-cs"/>
                            </a:defRPr>
                          </a:lvl3pPr>
                          <a:lvl4pPr marL="1371600" algn="l" rtl="0" eaLnBrk="0" fontAlgn="base" hangingPunct="0">
                            <a:spcBef>
                              <a:spcPct val="0"/>
                            </a:spcBef>
                            <a:spcAft>
                              <a:spcPct val="0"/>
                            </a:spcAft>
                            <a:defRPr kern="1200">
                              <a:solidFill>
                                <a:schemeClr val="tx1"/>
                              </a:solidFill>
                              <a:latin typeface="Arial" charset="0"/>
                              <a:ea typeface="+mn-ea"/>
                              <a:cs typeface="+mn-cs"/>
                            </a:defRPr>
                          </a:lvl4pPr>
                          <a:lvl5pPr marL="1828800" algn="l" rtl="0" eaLnBrk="0" fontAlgn="base" hangingPunct="0">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zh-CN" altLang="en-US"/>
                        </a:p>
                      </a:txBody>
                      <a:useSpRect/>
                    </a:txSp>
                  </a:sp>
                  <a:sp>
                    <a:nvSpPr>
                      <a:cNvPr id="146457" name="Oval 25"/>
                      <a:cNvSpPr>
                        <a:spLocks noChangeArrowheads="1"/>
                      </a:cNvSpPr>
                    </a:nvSpPr>
                    <a:spPr bwMode="auto">
                      <a:xfrm>
                        <a:off x="3816350" y="3143250"/>
                        <a:ext cx="38100" cy="38100"/>
                      </a:xfrm>
                      <a:prstGeom prst="ellipse">
                        <a:avLst/>
                      </a:prstGeom>
                      <a:solidFill>
                        <a:srgbClr val="DD0806"/>
                      </a:solidFill>
                      <a:ln w="12700">
                        <a:solidFill>
                          <a:srgbClr val="000000"/>
                        </a:solidFill>
                        <a:round/>
                        <a:headEnd/>
                        <a:tailEnd/>
                      </a:ln>
                      <a:effectLst/>
                    </a:spPr>
                    <a:txSp>
                      <a:txBody>
                        <a:bodyPr wrap="none" anchor="ctr"/>
                        <a:lstStyle>
                          <a:defPPr>
                            <a:defRPr lang="en-US"/>
                          </a:defPPr>
                          <a:lvl1pPr algn="l" rtl="0" eaLnBrk="0" fontAlgn="base" hangingPunct="0">
                            <a:spcBef>
                              <a:spcPct val="0"/>
                            </a:spcBef>
                            <a:spcAft>
                              <a:spcPct val="0"/>
                            </a:spcAft>
                            <a:defRPr kern="1200">
                              <a:solidFill>
                                <a:schemeClr val="tx1"/>
                              </a:solidFill>
                              <a:latin typeface="Arial" charset="0"/>
                              <a:ea typeface="+mn-ea"/>
                              <a:cs typeface="+mn-cs"/>
                            </a:defRPr>
                          </a:lvl1pPr>
                          <a:lvl2pPr marL="457200" algn="l" rtl="0" eaLnBrk="0" fontAlgn="base" hangingPunct="0">
                            <a:spcBef>
                              <a:spcPct val="0"/>
                            </a:spcBef>
                            <a:spcAft>
                              <a:spcPct val="0"/>
                            </a:spcAft>
                            <a:defRPr kern="1200">
                              <a:solidFill>
                                <a:schemeClr val="tx1"/>
                              </a:solidFill>
                              <a:latin typeface="Arial" charset="0"/>
                              <a:ea typeface="+mn-ea"/>
                              <a:cs typeface="+mn-cs"/>
                            </a:defRPr>
                          </a:lvl2pPr>
                          <a:lvl3pPr marL="914400" algn="l" rtl="0" eaLnBrk="0" fontAlgn="base" hangingPunct="0">
                            <a:spcBef>
                              <a:spcPct val="0"/>
                            </a:spcBef>
                            <a:spcAft>
                              <a:spcPct val="0"/>
                            </a:spcAft>
                            <a:defRPr kern="1200">
                              <a:solidFill>
                                <a:schemeClr val="tx1"/>
                              </a:solidFill>
                              <a:latin typeface="Arial" charset="0"/>
                              <a:ea typeface="+mn-ea"/>
                              <a:cs typeface="+mn-cs"/>
                            </a:defRPr>
                          </a:lvl3pPr>
                          <a:lvl4pPr marL="1371600" algn="l" rtl="0" eaLnBrk="0" fontAlgn="base" hangingPunct="0">
                            <a:spcBef>
                              <a:spcPct val="0"/>
                            </a:spcBef>
                            <a:spcAft>
                              <a:spcPct val="0"/>
                            </a:spcAft>
                            <a:defRPr kern="1200">
                              <a:solidFill>
                                <a:schemeClr val="tx1"/>
                              </a:solidFill>
                              <a:latin typeface="Arial" charset="0"/>
                              <a:ea typeface="+mn-ea"/>
                              <a:cs typeface="+mn-cs"/>
                            </a:defRPr>
                          </a:lvl4pPr>
                          <a:lvl5pPr marL="1828800" algn="l" rtl="0" eaLnBrk="0" fontAlgn="base" hangingPunct="0">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zh-CN" altLang="en-US"/>
                        </a:p>
                      </a:txBody>
                      <a:useSpRect/>
                    </a:txSp>
                  </a:sp>
                  <a:sp>
                    <a:nvSpPr>
                      <a:cNvPr id="146458" name="Rectangle 26"/>
                      <a:cNvSpPr>
                        <a:spLocks noChangeArrowheads="1"/>
                      </a:cNvSpPr>
                    </a:nvSpPr>
                    <a:spPr bwMode="auto">
                      <a:xfrm>
                        <a:off x="6845300" y="3708400"/>
                        <a:ext cx="1308100" cy="215900"/>
                      </a:xfrm>
                      <a:prstGeom prst="rect">
                        <a:avLst/>
                      </a:prstGeom>
                      <a:solidFill>
                        <a:srgbClr val="FFFFFF"/>
                      </a:solidFill>
                      <a:ln w="127000">
                        <a:noFill/>
                        <a:miter lim="800000"/>
                        <a:headEnd/>
                        <a:tailEnd/>
                      </a:ln>
                      <a:effectLst/>
                    </a:spPr>
                    <a:txSp>
                      <a:txBody>
                        <a:bodyPr wrap="none" anchor="ctr"/>
                        <a:lstStyle>
                          <a:defPPr>
                            <a:defRPr lang="en-US"/>
                          </a:defPPr>
                          <a:lvl1pPr algn="l" rtl="0" eaLnBrk="0" fontAlgn="base" hangingPunct="0">
                            <a:spcBef>
                              <a:spcPct val="0"/>
                            </a:spcBef>
                            <a:spcAft>
                              <a:spcPct val="0"/>
                            </a:spcAft>
                            <a:defRPr kern="1200">
                              <a:solidFill>
                                <a:schemeClr val="tx1"/>
                              </a:solidFill>
                              <a:latin typeface="Arial" charset="0"/>
                              <a:ea typeface="+mn-ea"/>
                              <a:cs typeface="+mn-cs"/>
                            </a:defRPr>
                          </a:lvl1pPr>
                          <a:lvl2pPr marL="457200" algn="l" rtl="0" eaLnBrk="0" fontAlgn="base" hangingPunct="0">
                            <a:spcBef>
                              <a:spcPct val="0"/>
                            </a:spcBef>
                            <a:spcAft>
                              <a:spcPct val="0"/>
                            </a:spcAft>
                            <a:defRPr kern="1200">
                              <a:solidFill>
                                <a:schemeClr val="tx1"/>
                              </a:solidFill>
                              <a:latin typeface="Arial" charset="0"/>
                              <a:ea typeface="+mn-ea"/>
                              <a:cs typeface="+mn-cs"/>
                            </a:defRPr>
                          </a:lvl2pPr>
                          <a:lvl3pPr marL="914400" algn="l" rtl="0" eaLnBrk="0" fontAlgn="base" hangingPunct="0">
                            <a:spcBef>
                              <a:spcPct val="0"/>
                            </a:spcBef>
                            <a:spcAft>
                              <a:spcPct val="0"/>
                            </a:spcAft>
                            <a:defRPr kern="1200">
                              <a:solidFill>
                                <a:schemeClr val="tx1"/>
                              </a:solidFill>
                              <a:latin typeface="Arial" charset="0"/>
                              <a:ea typeface="+mn-ea"/>
                              <a:cs typeface="+mn-cs"/>
                            </a:defRPr>
                          </a:lvl3pPr>
                          <a:lvl4pPr marL="1371600" algn="l" rtl="0" eaLnBrk="0" fontAlgn="base" hangingPunct="0">
                            <a:spcBef>
                              <a:spcPct val="0"/>
                            </a:spcBef>
                            <a:spcAft>
                              <a:spcPct val="0"/>
                            </a:spcAft>
                            <a:defRPr kern="1200">
                              <a:solidFill>
                                <a:schemeClr val="tx1"/>
                              </a:solidFill>
                              <a:latin typeface="Arial" charset="0"/>
                              <a:ea typeface="+mn-ea"/>
                              <a:cs typeface="+mn-cs"/>
                            </a:defRPr>
                          </a:lvl4pPr>
                          <a:lvl5pPr marL="1828800" algn="l" rtl="0" eaLnBrk="0" fontAlgn="base" hangingPunct="0">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zh-CN" altLang="en-US"/>
                        </a:p>
                      </a:txBody>
                      <a:useSpRect/>
                    </a:txSp>
                  </a:sp>
                  <a:sp>
                    <a:nvSpPr>
                      <a:cNvPr id="146459" name="Rectangle 27"/>
                      <a:cNvSpPr>
                        <a:spLocks noChangeArrowheads="1"/>
                      </a:cNvSpPr>
                    </a:nvSpPr>
                    <a:spPr bwMode="auto">
                      <a:xfrm>
                        <a:off x="6773863" y="3641725"/>
                        <a:ext cx="1489075" cy="363538"/>
                      </a:xfrm>
                      <a:prstGeom prst="rect">
                        <a:avLst/>
                      </a:prstGeom>
                      <a:noFill/>
                      <a:ln w="12700">
                        <a:noFill/>
                        <a:miter lim="800000"/>
                        <a:headEnd/>
                        <a:tailEnd/>
                      </a:ln>
                      <a:effectLst/>
                    </a:spPr>
                    <a:txSp>
                      <a:txBody>
                        <a:bodyPr wrap="none" lIns="90488" tIns="44450" rIns="90488" bIns="44450">
                          <a:spAutoFit/>
                        </a:bodyPr>
                        <a:lstStyle>
                          <a:defPPr>
                            <a:defRPr lang="en-US"/>
                          </a:defPPr>
                          <a:lvl1pPr algn="l" rtl="0" eaLnBrk="0" fontAlgn="base" hangingPunct="0">
                            <a:spcBef>
                              <a:spcPct val="0"/>
                            </a:spcBef>
                            <a:spcAft>
                              <a:spcPct val="0"/>
                            </a:spcAft>
                            <a:defRPr kern="1200">
                              <a:solidFill>
                                <a:schemeClr val="tx1"/>
                              </a:solidFill>
                              <a:latin typeface="Arial" charset="0"/>
                              <a:ea typeface="+mn-ea"/>
                              <a:cs typeface="+mn-cs"/>
                            </a:defRPr>
                          </a:lvl1pPr>
                          <a:lvl2pPr marL="457200" algn="l" rtl="0" eaLnBrk="0" fontAlgn="base" hangingPunct="0">
                            <a:spcBef>
                              <a:spcPct val="0"/>
                            </a:spcBef>
                            <a:spcAft>
                              <a:spcPct val="0"/>
                            </a:spcAft>
                            <a:defRPr kern="1200">
                              <a:solidFill>
                                <a:schemeClr val="tx1"/>
                              </a:solidFill>
                              <a:latin typeface="Arial" charset="0"/>
                              <a:ea typeface="+mn-ea"/>
                              <a:cs typeface="+mn-cs"/>
                            </a:defRPr>
                          </a:lvl2pPr>
                          <a:lvl3pPr marL="914400" algn="l" rtl="0" eaLnBrk="0" fontAlgn="base" hangingPunct="0">
                            <a:spcBef>
                              <a:spcPct val="0"/>
                            </a:spcBef>
                            <a:spcAft>
                              <a:spcPct val="0"/>
                            </a:spcAft>
                            <a:defRPr kern="1200">
                              <a:solidFill>
                                <a:schemeClr val="tx1"/>
                              </a:solidFill>
                              <a:latin typeface="Arial" charset="0"/>
                              <a:ea typeface="+mn-ea"/>
                              <a:cs typeface="+mn-cs"/>
                            </a:defRPr>
                          </a:lvl3pPr>
                          <a:lvl4pPr marL="1371600" algn="l" rtl="0" eaLnBrk="0" fontAlgn="base" hangingPunct="0">
                            <a:spcBef>
                              <a:spcPct val="0"/>
                            </a:spcBef>
                            <a:spcAft>
                              <a:spcPct val="0"/>
                            </a:spcAft>
                            <a:defRPr kern="1200">
                              <a:solidFill>
                                <a:schemeClr val="tx1"/>
                              </a:solidFill>
                              <a:latin typeface="Arial" charset="0"/>
                              <a:ea typeface="+mn-ea"/>
                              <a:cs typeface="+mn-cs"/>
                            </a:defRPr>
                          </a:lvl4pPr>
                          <a:lvl5pPr marL="1828800" algn="l" rtl="0" eaLnBrk="0" fontAlgn="base" hangingPunct="0">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r>
                            <a:rPr lang="en-GB">
                              <a:solidFill>
                                <a:srgbClr val="000000"/>
                              </a:solidFill>
                            </a:rPr>
                            <a:t>Connector_2</a:t>
                          </a:r>
                        </a:p>
                      </a:txBody>
                      <a:useSpRect/>
                    </a:txSp>
                  </a:sp>
                  <a:sp>
                    <a:nvSpPr>
                      <a:cNvPr id="146460" name="Rectangle 28"/>
                      <a:cNvSpPr>
                        <a:spLocks noChangeArrowheads="1"/>
                      </a:cNvSpPr>
                    </a:nvSpPr>
                    <a:spPr bwMode="auto">
                      <a:xfrm>
                        <a:off x="3192463" y="2944813"/>
                        <a:ext cx="669925" cy="225425"/>
                      </a:xfrm>
                      <a:prstGeom prst="rect">
                        <a:avLst/>
                      </a:prstGeom>
                      <a:noFill/>
                      <a:ln w="12700">
                        <a:noFill/>
                        <a:miter lim="800000"/>
                        <a:headEnd/>
                        <a:tailEnd/>
                      </a:ln>
                      <a:effectLst/>
                    </a:spPr>
                    <a:txSp>
                      <a:txBody>
                        <a:bodyPr wrap="none" lIns="90488" tIns="44450" rIns="90488" bIns="44450">
                          <a:spAutoFit/>
                        </a:bodyPr>
                        <a:lstStyle>
                          <a:defPPr>
                            <a:defRPr lang="en-US"/>
                          </a:defPPr>
                          <a:lvl1pPr algn="l" rtl="0" eaLnBrk="0" fontAlgn="base" hangingPunct="0">
                            <a:spcBef>
                              <a:spcPct val="0"/>
                            </a:spcBef>
                            <a:spcAft>
                              <a:spcPct val="0"/>
                            </a:spcAft>
                            <a:defRPr kern="1200">
                              <a:solidFill>
                                <a:schemeClr val="tx1"/>
                              </a:solidFill>
                              <a:latin typeface="Arial" charset="0"/>
                              <a:ea typeface="+mn-ea"/>
                              <a:cs typeface="+mn-cs"/>
                            </a:defRPr>
                          </a:lvl1pPr>
                          <a:lvl2pPr marL="457200" algn="l" rtl="0" eaLnBrk="0" fontAlgn="base" hangingPunct="0">
                            <a:spcBef>
                              <a:spcPct val="0"/>
                            </a:spcBef>
                            <a:spcAft>
                              <a:spcPct val="0"/>
                            </a:spcAft>
                            <a:defRPr kern="1200">
                              <a:solidFill>
                                <a:schemeClr val="tx1"/>
                              </a:solidFill>
                              <a:latin typeface="Arial" charset="0"/>
                              <a:ea typeface="+mn-ea"/>
                              <a:cs typeface="+mn-cs"/>
                            </a:defRPr>
                          </a:lvl2pPr>
                          <a:lvl3pPr marL="914400" algn="l" rtl="0" eaLnBrk="0" fontAlgn="base" hangingPunct="0">
                            <a:spcBef>
                              <a:spcPct val="0"/>
                            </a:spcBef>
                            <a:spcAft>
                              <a:spcPct val="0"/>
                            </a:spcAft>
                            <a:defRPr kern="1200">
                              <a:solidFill>
                                <a:schemeClr val="tx1"/>
                              </a:solidFill>
                              <a:latin typeface="Arial" charset="0"/>
                              <a:ea typeface="+mn-ea"/>
                              <a:cs typeface="+mn-cs"/>
                            </a:defRPr>
                          </a:lvl3pPr>
                          <a:lvl4pPr marL="1371600" algn="l" rtl="0" eaLnBrk="0" fontAlgn="base" hangingPunct="0">
                            <a:spcBef>
                              <a:spcPct val="0"/>
                            </a:spcBef>
                            <a:spcAft>
                              <a:spcPct val="0"/>
                            </a:spcAft>
                            <a:defRPr kern="1200">
                              <a:solidFill>
                                <a:schemeClr val="tx1"/>
                              </a:solidFill>
                              <a:latin typeface="Arial" charset="0"/>
                              <a:ea typeface="+mn-ea"/>
                              <a:cs typeface="+mn-cs"/>
                            </a:defRPr>
                          </a:lvl4pPr>
                          <a:lvl5pPr marL="1828800" algn="l" rtl="0" eaLnBrk="0" fontAlgn="base" hangingPunct="0">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r>
                            <a:rPr lang="en-GB" sz="900">
                              <a:solidFill>
                                <a:srgbClr val="000000"/>
                              </a:solidFill>
                            </a:rPr>
                            <a:t>A.Data_P</a:t>
                          </a:r>
                        </a:p>
                      </a:txBody>
                      <a:useSpRect/>
                    </a:txSp>
                  </a:sp>
                  <a:sp>
                    <a:nvSpPr>
                      <a:cNvPr id="146461" name="Rectangle 29"/>
                      <a:cNvSpPr>
                        <a:spLocks noChangeArrowheads="1"/>
                      </a:cNvSpPr>
                    </a:nvSpPr>
                    <a:spPr bwMode="auto">
                      <a:xfrm>
                        <a:off x="3903663" y="2944813"/>
                        <a:ext cx="676275" cy="225425"/>
                      </a:xfrm>
                      <a:prstGeom prst="rect">
                        <a:avLst/>
                      </a:prstGeom>
                      <a:noFill/>
                      <a:ln w="12700">
                        <a:noFill/>
                        <a:miter lim="800000"/>
                        <a:headEnd/>
                        <a:tailEnd/>
                      </a:ln>
                      <a:effectLst/>
                    </a:spPr>
                    <a:txSp>
                      <a:txBody>
                        <a:bodyPr wrap="none" lIns="90488" tIns="44450" rIns="90488" bIns="44450">
                          <a:spAutoFit/>
                        </a:bodyPr>
                        <a:lstStyle>
                          <a:defPPr>
                            <a:defRPr lang="en-US"/>
                          </a:defPPr>
                          <a:lvl1pPr algn="l" rtl="0" eaLnBrk="0" fontAlgn="base" hangingPunct="0">
                            <a:spcBef>
                              <a:spcPct val="0"/>
                            </a:spcBef>
                            <a:spcAft>
                              <a:spcPct val="0"/>
                            </a:spcAft>
                            <a:defRPr kern="1200">
                              <a:solidFill>
                                <a:schemeClr val="tx1"/>
                              </a:solidFill>
                              <a:latin typeface="Arial" charset="0"/>
                              <a:ea typeface="+mn-ea"/>
                              <a:cs typeface="+mn-cs"/>
                            </a:defRPr>
                          </a:lvl1pPr>
                          <a:lvl2pPr marL="457200" algn="l" rtl="0" eaLnBrk="0" fontAlgn="base" hangingPunct="0">
                            <a:spcBef>
                              <a:spcPct val="0"/>
                            </a:spcBef>
                            <a:spcAft>
                              <a:spcPct val="0"/>
                            </a:spcAft>
                            <a:defRPr kern="1200">
                              <a:solidFill>
                                <a:schemeClr val="tx1"/>
                              </a:solidFill>
                              <a:latin typeface="Arial" charset="0"/>
                              <a:ea typeface="+mn-ea"/>
                              <a:cs typeface="+mn-cs"/>
                            </a:defRPr>
                          </a:lvl2pPr>
                          <a:lvl3pPr marL="914400" algn="l" rtl="0" eaLnBrk="0" fontAlgn="base" hangingPunct="0">
                            <a:spcBef>
                              <a:spcPct val="0"/>
                            </a:spcBef>
                            <a:spcAft>
                              <a:spcPct val="0"/>
                            </a:spcAft>
                            <a:defRPr kern="1200">
                              <a:solidFill>
                                <a:schemeClr val="tx1"/>
                              </a:solidFill>
                              <a:latin typeface="Arial" charset="0"/>
                              <a:ea typeface="+mn-ea"/>
                              <a:cs typeface="+mn-cs"/>
                            </a:defRPr>
                          </a:lvl3pPr>
                          <a:lvl4pPr marL="1371600" algn="l" rtl="0" eaLnBrk="0" fontAlgn="base" hangingPunct="0">
                            <a:spcBef>
                              <a:spcPct val="0"/>
                            </a:spcBef>
                            <a:spcAft>
                              <a:spcPct val="0"/>
                            </a:spcAft>
                            <a:defRPr kern="1200">
                              <a:solidFill>
                                <a:schemeClr val="tx1"/>
                              </a:solidFill>
                              <a:latin typeface="Arial" charset="0"/>
                              <a:ea typeface="+mn-ea"/>
                              <a:cs typeface="+mn-cs"/>
                            </a:defRPr>
                          </a:lvl4pPr>
                          <a:lvl5pPr marL="1828800" algn="l" rtl="0" eaLnBrk="0" fontAlgn="base" hangingPunct="0">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r>
                            <a:rPr lang="en-GB" sz="900">
                              <a:solidFill>
                                <a:srgbClr val="000000"/>
                              </a:solidFill>
                            </a:rPr>
                            <a:t>A.Data_N</a:t>
                          </a:r>
                        </a:p>
                      </a:txBody>
                      <a:useSpRect/>
                    </a:txSp>
                  </a:sp>
                  <a:sp>
                    <a:nvSpPr>
                      <a:cNvPr id="146462" name="Rectangle 30"/>
                      <a:cNvSpPr>
                        <a:spLocks noChangeArrowheads="1"/>
                      </a:cNvSpPr>
                    </a:nvSpPr>
                    <a:spPr bwMode="auto">
                      <a:xfrm>
                        <a:off x="5046663" y="2944813"/>
                        <a:ext cx="669925" cy="225425"/>
                      </a:xfrm>
                      <a:prstGeom prst="rect">
                        <a:avLst/>
                      </a:prstGeom>
                      <a:noFill/>
                      <a:ln w="12700">
                        <a:noFill/>
                        <a:miter lim="800000"/>
                        <a:headEnd/>
                        <a:tailEnd/>
                      </a:ln>
                      <a:effectLst/>
                    </a:spPr>
                    <a:txSp>
                      <a:txBody>
                        <a:bodyPr wrap="none" lIns="90488" tIns="44450" rIns="90488" bIns="44450">
                          <a:spAutoFit/>
                        </a:bodyPr>
                        <a:lstStyle>
                          <a:defPPr>
                            <a:defRPr lang="en-US"/>
                          </a:defPPr>
                          <a:lvl1pPr algn="l" rtl="0" eaLnBrk="0" fontAlgn="base" hangingPunct="0">
                            <a:spcBef>
                              <a:spcPct val="0"/>
                            </a:spcBef>
                            <a:spcAft>
                              <a:spcPct val="0"/>
                            </a:spcAft>
                            <a:defRPr kern="1200">
                              <a:solidFill>
                                <a:schemeClr val="tx1"/>
                              </a:solidFill>
                              <a:latin typeface="Arial" charset="0"/>
                              <a:ea typeface="+mn-ea"/>
                              <a:cs typeface="+mn-cs"/>
                            </a:defRPr>
                          </a:lvl1pPr>
                          <a:lvl2pPr marL="457200" algn="l" rtl="0" eaLnBrk="0" fontAlgn="base" hangingPunct="0">
                            <a:spcBef>
                              <a:spcPct val="0"/>
                            </a:spcBef>
                            <a:spcAft>
                              <a:spcPct val="0"/>
                            </a:spcAft>
                            <a:defRPr kern="1200">
                              <a:solidFill>
                                <a:schemeClr val="tx1"/>
                              </a:solidFill>
                              <a:latin typeface="Arial" charset="0"/>
                              <a:ea typeface="+mn-ea"/>
                              <a:cs typeface="+mn-cs"/>
                            </a:defRPr>
                          </a:lvl2pPr>
                          <a:lvl3pPr marL="914400" algn="l" rtl="0" eaLnBrk="0" fontAlgn="base" hangingPunct="0">
                            <a:spcBef>
                              <a:spcPct val="0"/>
                            </a:spcBef>
                            <a:spcAft>
                              <a:spcPct val="0"/>
                            </a:spcAft>
                            <a:defRPr kern="1200">
                              <a:solidFill>
                                <a:schemeClr val="tx1"/>
                              </a:solidFill>
                              <a:latin typeface="Arial" charset="0"/>
                              <a:ea typeface="+mn-ea"/>
                              <a:cs typeface="+mn-cs"/>
                            </a:defRPr>
                          </a:lvl3pPr>
                          <a:lvl4pPr marL="1371600" algn="l" rtl="0" eaLnBrk="0" fontAlgn="base" hangingPunct="0">
                            <a:spcBef>
                              <a:spcPct val="0"/>
                            </a:spcBef>
                            <a:spcAft>
                              <a:spcPct val="0"/>
                            </a:spcAft>
                            <a:defRPr kern="1200">
                              <a:solidFill>
                                <a:schemeClr val="tx1"/>
                              </a:solidFill>
                              <a:latin typeface="Arial" charset="0"/>
                              <a:ea typeface="+mn-ea"/>
                              <a:cs typeface="+mn-cs"/>
                            </a:defRPr>
                          </a:lvl4pPr>
                          <a:lvl5pPr marL="1828800" algn="l" rtl="0" eaLnBrk="0" fontAlgn="base" hangingPunct="0">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r>
                            <a:rPr lang="en-GB" sz="900">
                              <a:solidFill>
                                <a:srgbClr val="000000"/>
                              </a:solidFill>
                            </a:rPr>
                            <a:t>B.Data_P</a:t>
                          </a:r>
                        </a:p>
                      </a:txBody>
                      <a:useSpRect/>
                    </a:txSp>
                  </a:sp>
                  <a:sp>
                    <a:nvSpPr>
                      <a:cNvPr id="146463" name="Rectangle 31"/>
                      <a:cNvSpPr>
                        <a:spLocks noChangeArrowheads="1"/>
                      </a:cNvSpPr>
                    </a:nvSpPr>
                    <a:spPr bwMode="auto">
                      <a:xfrm>
                        <a:off x="5757863" y="2944813"/>
                        <a:ext cx="676275" cy="225425"/>
                      </a:xfrm>
                      <a:prstGeom prst="rect">
                        <a:avLst/>
                      </a:prstGeom>
                      <a:noFill/>
                      <a:ln w="12700">
                        <a:noFill/>
                        <a:miter lim="800000"/>
                        <a:headEnd/>
                        <a:tailEnd/>
                      </a:ln>
                      <a:effectLst/>
                    </a:spPr>
                    <a:txSp>
                      <a:txBody>
                        <a:bodyPr wrap="none" lIns="90488" tIns="44450" rIns="90488" bIns="44450">
                          <a:spAutoFit/>
                        </a:bodyPr>
                        <a:lstStyle>
                          <a:defPPr>
                            <a:defRPr lang="en-US"/>
                          </a:defPPr>
                          <a:lvl1pPr algn="l" rtl="0" eaLnBrk="0" fontAlgn="base" hangingPunct="0">
                            <a:spcBef>
                              <a:spcPct val="0"/>
                            </a:spcBef>
                            <a:spcAft>
                              <a:spcPct val="0"/>
                            </a:spcAft>
                            <a:defRPr kern="1200">
                              <a:solidFill>
                                <a:schemeClr val="tx1"/>
                              </a:solidFill>
                              <a:latin typeface="Arial" charset="0"/>
                              <a:ea typeface="+mn-ea"/>
                              <a:cs typeface="+mn-cs"/>
                            </a:defRPr>
                          </a:lvl1pPr>
                          <a:lvl2pPr marL="457200" algn="l" rtl="0" eaLnBrk="0" fontAlgn="base" hangingPunct="0">
                            <a:spcBef>
                              <a:spcPct val="0"/>
                            </a:spcBef>
                            <a:spcAft>
                              <a:spcPct val="0"/>
                            </a:spcAft>
                            <a:defRPr kern="1200">
                              <a:solidFill>
                                <a:schemeClr val="tx1"/>
                              </a:solidFill>
                              <a:latin typeface="Arial" charset="0"/>
                              <a:ea typeface="+mn-ea"/>
                              <a:cs typeface="+mn-cs"/>
                            </a:defRPr>
                          </a:lvl2pPr>
                          <a:lvl3pPr marL="914400" algn="l" rtl="0" eaLnBrk="0" fontAlgn="base" hangingPunct="0">
                            <a:spcBef>
                              <a:spcPct val="0"/>
                            </a:spcBef>
                            <a:spcAft>
                              <a:spcPct val="0"/>
                            </a:spcAft>
                            <a:defRPr kern="1200">
                              <a:solidFill>
                                <a:schemeClr val="tx1"/>
                              </a:solidFill>
                              <a:latin typeface="Arial" charset="0"/>
                              <a:ea typeface="+mn-ea"/>
                              <a:cs typeface="+mn-cs"/>
                            </a:defRPr>
                          </a:lvl3pPr>
                          <a:lvl4pPr marL="1371600" algn="l" rtl="0" eaLnBrk="0" fontAlgn="base" hangingPunct="0">
                            <a:spcBef>
                              <a:spcPct val="0"/>
                            </a:spcBef>
                            <a:spcAft>
                              <a:spcPct val="0"/>
                            </a:spcAft>
                            <a:defRPr kern="1200">
                              <a:solidFill>
                                <a:schemeClr val="tx1"/>
                              </a:solidFill>
                              <a:latin typeface="Arial" charset="0"/>
                              <a:ea typeface="+mn-ea"/>
                              <a:cs typeface="+mn-cs"/>
                            </a:defRPr>
                          </a:lvl4pPr>
                          <a:lvl5pPr marL="1828800" algn="l" rtl="0" eaLnBrk="0" fontAlgn="base" hangingPunct="0">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r>
                            <a:rPr lang="en-GB" sz="900">
                              <a:solidFill>
                                <a:srgbClr val="000000"/>
                              </a:solidFill>
                            </a:rPr>
                            <a:t>B.Data_N</a:t>
                          </a:r>
                        </a:p>
                      </a:txBody>
                      <a:useSpRect/>
                    </a:txSp>
                  </a:sp>
                  <a:sp>
                    <a:nvSpPr>
                      <a:cNvPr id="146464" name="Rectangle 32"/>
                      <a:cNvSpPr>
                        <a:spLocks noChangeArrowheads="1"/>
                      </a:cNvSpPr>
                    </a:nvSpPr>
                    <a:spPr bwMode="auto">
                      <a:xfrm>
                        <a:off x="4102100" y="838200"/>
                        <a:ext cx="1549400" cy="647700"/>
                      </a:xfrm>
                      <a:prstGeom prst="rect">
                        <a:avLst/>
                      </a:prstGeom>
                      <a:pattFill prst="pct50">
                        <a:fgClr>
                          <a:srgbClr val="FFFFFF"/>
                        </a:fgClr>
                        <a:bgClr>
                          <a:srgbClr val="02ABEA"/>
                        </a:bgClr>
                      </a:pattFill>
                      <a:ln w="127000">
                        <a:noFill/>
                        <a:miter lim="800000"/>
                        <a:headEnd/>
                        <a:tailEnd/>
                      </a:ln>
                      <a:effectLst/>
                    </a:spPr>
                    <a:txSp>
                      <a:txBody>
                        <a:bodyPr wrap="none" anchor="ctr"/>
                        <a:lstStyle>
                          <a:defPPr>
                            <a:defRPr lang="en-US"/>
                          </a:defPPr>
                          <a:lvl1pPr algn="l" rtl="0" eaLnBrk="0" fontAlgn="base" hangingPunct="0">
                            <a:spcBef>
                              <a:spcPct val="0"/>
                            </a:spcBef>
                            <a:spcAft>
                              <a:spcPct val="0"/>
                            </a:spcAft>
                            <a:defRPr kern="1200">
                              <a:solidFill>
                                <a:schemeClr val="tx1"/>
                              </a:solidFill>
                              <a:latin typeface="Arial" charset="0"/>
                              <a:ea typeface="+mn-ea"/>
                              <a:cs typeface="+mn-cs"/>
                            </a:defRPr>
                          </a:lvl1pPr>
                          <a:lvl2pPr marL="457200" algn="l" rtl="0" eaLnBrk="0" fontAlgn="base" hangingPunct="0">
                            <a:spcBef>
                              <a:spcPct val="0"/>
                            </a:spcBef>
                            <a:spcAft>
                              <a:spcPct val="0"/>
                            </a:spcAft>
                            <a:defRPr kern="1200">
                              <a:solidFill>
                                <a:schemeClr val="tx1"/>
                              </a:solidFill>
                              <a:latin typeface="Arial" charset="0"/>
                              <a:ea typeface="+mn-ea"/>
                              <a:cs typeface="+mn-cs"/>
                            </a:defRPr>
                          </a:lvl2pPr>
                          <a:lvl3pPr marL="914400" algn="l" rtl="0" eaLnBrk="0" fontAlgn="base" hangingPunct="0">
                            <a:spcBef>
                              <a:spcPct val="0"/>
                            </a:spcBef>
                            <a:spcAft>
                              <a:spcPct val="0"/>
                            </a:spcAft>
                            <a:defRPr kern="1200">
                              <a:solidFill>
                                <a:schemeClr val="tx1"/>
                              </a:solidFill>
                              <a:latin typeface="Arial" charset="0"/>
                              <a:ea typeface="+mn-ea"/>
                              <a:cs typeface="+mn-cs"/>
                            </a:defRPr>
                          </a:lvl3pPr>
                          <a:lvl4pPr marL="1371600" algn="l" rtl="0" eaLnBrk="0" fontAlgn="base" hangingPunct="0">
                            <a:spcBef>
                              <a:spcPct val="0"/>
                            </a:spcBef>
                            <a:spcAft>
                              <a:spcPct val="0"/>
                            </a:spcAft>
                            <a:defRPr kern="1200">
                              <a:solidFill>
                                <a:schemeClr val="tx1"/>
                              </a:solidFill>
                              <a:latin typeface="Arial" charset="0"/>
                              <a:ea typeface="+mn-ea"/>
                              <a:cs typeface="+mn-cs"/>
                            </a:defRPr>
                          </a:lvl4pPr>
                          <a:lvl5pPr marL="1828800" algn="l" rtl="0" eaLnBrk="0" fontAlgn="base" hangingPunct="0">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zh-CN" altLang="en-US"/>
                        </a:p>
                      </a:txBody>
                      <a:useSpRect/>
                    </a:txSp>
                  </a:sp>
                  <a:sp>
                    <a:nvSpPr>
                      <a:cNvPr id="146465" name="Rectangle 33"/>
                      <a:cNvSpPr>
                        <a:spLocks noChangeArrowheads="1"/>
                      </a:cNvSpPr>
                    </a:nvSpPr>
                    <a:spPr bwMode="auto">
                      <a:xfrm>
                        <a:off x="4108450" y="844550"/>
                        <a:ext cx="1536700" cy="635000"/>
                      </a:xfrm>
                      <a:prstGeom prst="rect">
                        <a:avLst/>
                      </a:prstGeom>
                      <a:pattFill prst="pct50">
                        <a:fgClr>
                          <a:srgbClr val="F20884"/>
                        </a:fgClr>
                        <a:bgClr>
                          <a:srgbClr val="FFFFFF"/>
                        </a:bgClr>
                      </a:pattFill>
                      <a:ln w="12700">
                        <a:solidFill>
                          <a:srgbClr val="000000"/>
                        </a:solidFill>
                        <a:miter lim="800000"/>
                        <a:headEnd/>
                        <a:tailEnd/>
                      </a:ln>
                      <a:effectLst/>
                    </a:spPr>
                    <a:txSp>
                      <a:txBody>
                        <a:bodyPr wrap="none" anchor="ctr"/>
                        <a:lstStyle>
                          <a:defPPr>
                            <a:defRPr lang="en-US"/>
                          </a:defPPr>
                          <a:lvl1pPr algn="l" rtl="0" eaLnBrk="0" fontAlgn="base" hangingPunct="0">
                            <a:spcBef>
                              <a:spcPct val="0"/>
                            </a:spcBef>
                            <a:spcAft>
                              <a:spcPct val="0"/>
                            </a:spcAft>
                            <a:defRPr kern="1200">
                              <a:solidFill>
                                <a:schemeClr val="tx1"/>
                              </a:solidFill>
                              <a:latin typeface="Arial" charset="0"/>
                              <a:ea typeface="+mn-ea"/>
                              <a:cs typeface="+mn-cs"/>
                            </a:defRPr>
                          </a:lvl1pPr>
                          <a:lvl2pPr marL="457200" algn="l" rtl="0" eaLnBrk="0" fontAlgn="base" hangingPunct="0">
                            <a:spcBef>
                              <a:spcPct val="0"/>
                            </a:spcBef>
                            <a:spcAft>
                              <a:spcPct val="0"/>
                            </a:spcAft>
                            <a:defRPr kern="1200">
                              <a:solidFill>
                                <a:schemeClr val="tx1"/>
                              </a:solidFill>
                              <a:latin typeface="Arial" charset="0"/>
                              <a:ea typeface="+mn-ea"/>
                              <a:cs typeface="+mn-cs"/>
                            </a:defRPr>
                          </a:lvl2pPr>
                          <a:lvl3pPr marL="914400" algn="l" rtl="0" eaLnBrk="0" fontAlgn="base" hangingPunct="0">
                            <a:spcBef>
                              <a:spcPct val="0"/>
                            </a:spcBef>
                            <a:spcAft>
                              <a:spcPct val="0"/>
                            </a:spcAft>
                            <a:defRPr kern="1200">
                              <a:solidFill>
                                <a:schemeClr val="tx1"/>
                              </a:solidFill>
                              <a:latin typeface="Arial" charset="0"/>
                              <a:ea typeface="+mn-ea"/>
                              <a:cs typeface="+mn-cs"/>
                            </a:defRPr>
                          </a:lvl3pPr>
                          <a:lvl4pPr marL="1371600" algn="l" rtl="0" eaLnBrk="0" fontAlgn="base" hangingPunct="0">
                            <a:spcBef>
                              <a:spcPct val="0"/>
                            </a:spcBef>
                            <a:spcAft>
                              <a:spcPct val="0"/>
                            </a:spcAft>
                            <a:defRPr kern="1200">
                              <a:solidFill>
                                <a:schemeClr val="tx1"/>
                              </a:solidFill>
                              <a:latin typeface="Arial" charset="0"/>
                              <a:ea typeface="+mn-ea"/>
                              <a:cs typeface="+mn-cs"/>
                            </a:defRPr>
                          </a:lvl4pPr>
                          <a:lvl5pPr marL="1828800" algn="l" rtl="0" eaLnBrk="0" fontAlgn="base" hangingPunct="0">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zh-CN" altLang="en-US"/>
                        </a:p>
                      </a:txBody>
                      <a:useSpRect/>
                    </a:txSp>
                  </a:sp>
                  <a:sp>
                    <a:nvSpPr>
                      <a:cNvPr id="146466" name="Rectangle 34"/>
                      <a:cNvSpPr>
                        <a:spLocks noChangeArrowheads="1"/>
                      </a:cNvSpPr>
                    </a:nvSpPr>
                    <a:spPr bwMode="auto">
                      <a:xfrm>
                        <a:off x="4279900" y="1079500"/>
                        <a:ext cx="1193800" cy="177800"/>
                      </a:xfrm>
                      <a:prstGeom prst="rect">
                        <a:avLst/>
                      </a:prstGeom>
                      <a:solidFill>
                        <a:srgbClr val="FFFFFF"/>
                      </a:solidFill>
                      <a:ln w="127000">
                        <a:noFill/>
                        <a:miter lim="800000"/>
                        <a:headEnd/>
                        <a:tailEnd/>
                      </a:ln>
                      <a:effectLst/>
                    </a:spPr>
                    <a:txSp>
                      <a:txBody>
                        <a:bodyPr wrap="none" anchor="ctr"/>
                        <a:lstStyle>
                          <a:defPPr>
                            <a:defRPr lang="en-US"/>
                          </a:defPPr>
                          <a:lvl1pPr algn="l" rtl="0" eaLnBrk="0" fontAlgn="base" hangingPunct="0">
                            <a:spcBef>
                              <a:spcPct val="0"/>
                            </a:spcBef>
                            <a:spcAft>
                              <a:spcPct val="0"/>
                            </a:spcAft>
                            <a:defRPr kern="1200">
                              <a:solidFill>
                                <a:schemeClr val="tx1"/>
                              </a:solidFill>
                              <a:latin typeface="Arial" charset="0"/>
                              <a:ea typeface="+mn-ea"/>
                              <a:cs typeface="+mn-cs"/>
                            </a:defRPr>
                          </a:lvl1pPr>
                          <a:lvl2pPr marL="457200" algn="l" rtl="0" eaLnBrk="0" fontAlgn="base" hangingPunct="0">
                            <a:spcBef>
                              <a:spcPct val="0"/>
                            </a:spcBef>
                            <a:spcAft>
                              <a:spcPct val="0"/>
                            </a:spcAft>
                            <a:defRPr kern="1200">
                              <a:solidFill>
                                <a:schemeClr val="tx1"/>
                              </a:solidFill>
                              <a:latin typeface="Arial" charset="0"/>
                              <a:ea typeface="+mn-ea"/>
                              <a:cs typeface="+mn-cs"/>
                            </a:defRPr>
                          </a:lvl2pPr>
                          <a:lvl3pPr marL="914400" algn="l" rtl="0" eaLnBrk="0" fontAlgn="base" hangingPunct="0">
                            <a:spcBef>
                              <a:spcPct val="0"/>
                            </a:spcBef>
                            <a:spcAft>
                              <a:spcPct val="0"/>
                            </a:spcAft>
                            <a:defRPr kern="1200">
                              <a:solidFill>
                                <a:schemeClr val="tx1"/>
                              </a:solidFill>
                              <a:latin typeface="Arial" charset="0"/>
                              <a:ea typeface="+mn-ea"/>
                              <a:cs typeface="+mn-cs"/>
                            </a:defRPr>
                          </a:lvl3pPr>
                          <a:lvl4pPr marL="1371600" algn="l" rtl="0" eaLnBrk="0" fontAlgn="base" hangingPunct="0">
                            <a:spcBef>
                              <a:spcPct val="0"/>
                            </a:spcBef>
                            <a:spcAft>
                              <a:spcPct val="0"/>
                            </a:spcAft>
                            <a:defRPr kern="1200">
                              <a:solidFill>
                                <a:schemeClr val="tx1"/>
                              </a:solidFill>
                              <a:latin typeface="Arial" charset="0"/>
                              <a:ea typeface="+mn-ea"/>
                              <a:cs typeface="+mn-cs"/>
                            </a:defRPr>
                          </a:lvl4pPr>
                          <a:lvl5pPr marL="1828800" algn="l" rtl="0" eaLnBrk="0" fontAlgn="base" hangingPunct="0">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zh-CN" altLang="en-US"/>
                        </a:p>
                      </a:txBody>
                      <a:useSpRect/>
                    </a:txSp>
                  </a:sp>
                  <a:sp>
                    <a:nvSpPr>
                      <a:cNvPr id="146467" name="Rectangle 35"/>
                      <a:cNvSpPr>
                        <a:spLocks noChangeArrowheads="1"/>
                      </a:cNvSpPr>
                    </a:nvSpPr>
                    <a:spPr bwMode="auto">
                      <a:xfrm>
                        <a:off x="4208463" y="1020763"/>
                        <a:ext cx="1354137" cy="301625"/>
                      </a:xfrm>
                      <a:prstGeom prst="rect">
                        <a:avLst/>
                      </a:prstGeom>
                      <a:noFill/>
                      <a:ln w="12700">
                        <a:noFill/>
                        <a:miter lim="800000"/>
                        <a:headEnd/>
                        <a:tailEnd/>
                      </a:ln>
                      <a:effectLst/>
                    </a:spPr>
                    <a:txSp>
                      <a:txBody>
                        <a:bodyPr wrap="none" lIns="90488" tIns="44450" rIns="90488" bIns="44450">
                          <a:spAutoFit/>
                        </a:bodyPr>
                        <a:lstStyle>
                          <a:defPPr>
                            <a:defRPr lang="en-US"/>
                          </a:defPPr>
                          <a:lvl1pPr algn="l" rtl="0" eaLnBrk="0" fontAlgn="base" hangingPunct="0">
                            <a:spcBef>
                              <a:spcPct val="0"/>
                            </a:spcBef>
                            <a:spcAft>
                              <a:spcPct val="0"/>
                            </a:spcAft>
                            <a:defRPr kern="1200">
                              <a:solidFill>
                                <a:schemeClr val="tx1"/>
                              </a:solidFill>
                              <a:latin typeface="Arial" charset="0"/>
                              <a:ea typeface="+mn-ea"/>
                              <a:cs typeface="+mn-cs"/>
                            </a:defRPr>
                          </a:lvl1pPr>
                          <a:lvl2pPr marL="457200" algn="l" rtl="0" eaLnBrk="0" fontAlgn="base" hangingPunct="0">
                            <a:spcBef>
                              <a:spcPct val="0"/>
                            </a:spcBef>
                            <a:spcAft>
                              <a:spcPct val="0"/>
                            </a:spcAft>
                            <a:defRPr kern="1200">
                              <a:solidFill>
                                <a:schemeClr val="tx1"/>
                              </a:solidFill>
                              <a:latin typeface="Arial" charset="0"/>
                              <a:ea typeface="+mn-ea"/>
                              <a:cs typeface="+mn-cs"/>
                            </a:defRPr>
                          </a:lvl2pPr>
                          <a:lvl3pPr marL="914400" algn="l" rtl="0" eaLnBrk="0" fontAlgn="base" hangingPunct="0">
                            <a:spcBef>
                              <a:spcPct val="0"/>
                            </a:spcBef>
                            <a:spcAft>
                              <a:spcPct val="0"/>
                            </a:spcAft>
                            <a:defRPr kern="1200">
                              <a:solidFill>
                                <a:schemeClr val="tx1"/>
                              </a:solidFill>
                              <a:latin typeface="Arial" charset="0"/>
                              <a:ea typeface="+mn-ea"/>
                              <a:cs typeface="+mn-cs"/>
                            </a:defRPr>
                          </a:lvl3pPr>
                          <a:lvl4pPr marL="1371600" algn="l" rtl="0" eaLnBrk="0" fontAlgn="base" hangingPunct="0">
                            <a:spcBef>
                              <a:spcPct val="0"/>
                            </a:spcBef>
                            <a:spcAft>
                              <a:spcPct val="0"/>
                            </a:spcAft>
                            <a:defRPr kern="1200">
                              <a:solidFill>
                                <a:schemeClr val="tx1"/>
                              </a:solidFill>
                              <a:latin typeface="Arial" charset="0"/>
                              <a:ea typeface="+mn-ea"/>
                              <a:cs typeface="+mn-cs"/>
                            </a:defRPr>
                          </a:lvl4pPr>
                          <a:lvl5pPr marL="1828800" algn="l" rtl="0" eaLnBrk="0" fontAlgn="base" hangingPunct="0">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r>
                            <a:rPr lang="en-GB" sz="1400">
                              <a:solidFill>
                                <a:srgbClr val="000000"/>
                              </a:solidFill>
                            </a:rPr>
                            <a:t>Bus_Controller</a:t>
                          </a:r>
                        </a:p>
                      </a:txBody>
                      <a:useSpRect/>
                    </a:txSp>
                  </a:sp>
                  <a:sp>
                    <a:nvSpPr>
                      <a:cNvPr id="146468" name="Rectangle 36"/>
                      <a:cNvSpPr>
                        <a:spLocks noChangeArrowheads="1"/>
                      </a:cNvSpPr>
                    </a:nvSpPr>
                    <a:spPr bwMode="auto">
                      <a:xfrm>
                        <a:off x="5111750" y="1962150"/>
                        <a:ext cx="1231900" cy="952500"/>
                      </a:xfrm>
                      <a:prstGeom prst="rect">
                        <a:avLst/>
                      </a:prstGeom>
                      <a:pattFill prst="pct50">
                        <a:fgClr>
                          <a:srgbClr val="FFFFFF"/>
                        </a:fgClr>
                        <a:bgClr>
                          <a:srgbClr val="008011"/>
                        </a:bgClr>
                      </a:pattFill>
                      <a:ln w="12700">
                        <a:solidFill>
                          <a:srgbClr val="000000"/>
                        </a:solidFill>
                        <a:miter lim="800000"/>
                        <a:headEnd/>
                        <a:tailEnd/>
                      </a:ln>
                      <a:effectLst/>
                    </a:spPr>
                    <a:txSp>
                      <a:txBody>
                        <a:bodyPr wrap="none" anchor="ctr"/>
                        <a:lstStyle>
                          <a:defPPr>
                            <a:defRPr lang="en-US"/>
                          </a:defPPr>
                          <a:lvl1pPr algn="l" rtl="0" eaLnBrk="0" fontAlgn="base" hangingPunct="0">
                            <a:spcBef>
                              <a:spcPct val="0"/>
                            </a:spcBef>
                            <a:spcAft>
                              <a:spcPct val="0"/>
                            </a:spcAft>
                            <a:defRPr kern="1200">
                              <a:solidFill>
                                <a:schemeClr val="tx1"/>
                              </a:solidFill>
                              <a:latin typeface="Arial" charset="0"/>
                              <a:ea typeface="+mn-ea"/>
                              <a:cs typeface="+mn-cs"/>
                            </a:defRPr>
                          </a:lvl1pPr>
                          <a:lvl2pPr marL="457200" algn="l" rtl="0" eaLnBrk="0" fontAlgn="base" hangingPunct="0">
                            <a:spcBef>
                              <a:spcPct val="0"/>
                            </a:spcBef>
                            <a:spcAft>
                              <a:spcPct val="0"/>
                            </a:spcAft>
                            <a:defRPr kern="1200">
                              <a:solidFill>
                                <a:schemeClr val="tx1"/>
                              </a:solidFill>
                              <a:latin typeface="Arial" charset="0"/>
                              <a:ea typeface="+mn-ea"/>
                              <a:cs typeface="+mn-cs"/>
                            </a:defRPr>
                          </a:lvl2pPr>
                          <a:lvl3pPr marL="914400" algn="l" rtl="0" eaLnBrk="0" fontAlgn="base" hangingPunct="0">
                            <a:spcBef>
                              <a:spcPct val="0"/>
                            </a:spcBef>
                            <a:spcAft>
                              <a:spcPct val="0"/>
                            </a:spcAft>
                            <a:defRPr kern="1200">
                              <a:solidFill>
                                <a:schemeClr val="tx1"/>
                              </a:solidFill>
                              <a:latin typeface="Arial" charset="0"/>
                              <a:ea typeface="+mn-ea"/>
                              <a:cs typeface="+mn-cs"/>
                            </a:defRPr>
                          </a:lvl3pPr>
                          <a:lvl4pPr marL="1371600" algn="l" rtl="0" eaLnBrk="0" fontAlgn="base" hangingPunct="0">
                            <a:spcBef>
                              <a:spcPct val="0"/>
                            </a:spcBef>
                            <a:spcAft>
                              <a:spcPct val="0"/>
                            </a:spcAft>
                            <a:defRPr kern="1200">
                              <a:solidFill>
                                <a:schemeClr val="tx1"/>
                              </a:solidFill>
                              <a:latin typeface="Arial" charset="0"/>
                              <a:ea typeface="+mn-ea"/>
                              <a:cs typeface="+mn-cs"/>
                            </a:defRPr>
                          </a:lvl4pPr>
                          <a:lvl5pPr marL="1828800" algn="l" rtl="0" eaLnBrk="0" fontAlgn="base" hangingPunct="0">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zh-CN" altLang="en-US"/>
                        </a:p>
                      </a:txBody>
                      <a:useSpRect/>
                    </a:txSp>
                  </a:sp>
                  <a:sp>
                    <a:nvSpPr>
                      <a:cNvPr id="146469" name="Line 37"/>
                      <a:cNvSpPr>
                        <a:spLocks noChangeShapeType="1"/>
                      </a:cNvSpPr>
                    </a:nvSpPr>
                    <a:spPr bwMode="auto">
                      <a:xfrm flipV="1">
                        <a:off x="5562600" y="1987550"/>
                        <a:ext cx="0" cy="101600"/>
                      </a:xfrm>
                      <a:prstGeom prst="line">
                        <a:avLst/>
                      </a:prstGeom>
                      <a:noFill/>
                      <a:ln w="12700">
                        <a:solidFill>
                          <a:srgbClr val="000000"/>
                        </a:solidFill>
                        <a:round/>
                        <a:headEnd/>
                        <a:tailEnd/>
                      </a:ln>
                      <a:effectLst/>
                    </a:spPr>
                    <a:txSp>
                      <a:txBody>
                        <a:bodyPr/>
                        <a:lstStyle>
                          <a:defPPr>
                            <a:defRPr lang="en-US"/>
                          </a:defPPr>
                          <a:lvl1pPr algn="l" rtl="0" eaLnBrk="0" fontAlgn="base" hangingPunct="0">
                            <a:spcBef>
                              <a:spcPct val="0"/>
                            </a:spcBef>
                            <a:spcAft>
                              <a:spcPct val="0"/>
                            </a:spcAft>
                            <a:defRPr kern="1200">
                              <a:solidFill>
                                <a:schemeClr val="tx1"/>
                              </a:solidFill>
                              <a:latin typeface="Arial" charset="0"/>
                              <a:ea typeface="+mn-ea"/>
                              <a:cs typeface="+mn-cs"/>
                            </a:defRPr>
                          </a:lvl1pPr>
                          <a:lvl2pPr marL="457200" algn="l" rtl="0" eaLnBrk="0" fontAlgn="base" hangingPunct="0">
                            <a:spcBef>
                              <a:spcPct val="0"/>
                            </a:spcBef>
                            <a:spcAft>
                              <a:spcPct val="0"/>
                            </a:spcAft>
                            <a:defRPr kern="1200">
                              <a:solidFill>
                                <a:schemeClr val="tx1"/>
                              </a:solidFill>
                              <a:latin typeface="Arial" charset="0"/>
                              <a:ea typeface="+mn-ea"/>
                              <a:cs typeface="+mn-cs"/>
                            </a:defRPr>
                          </a:lvl2pPr>
                          <a:lvl3pPr marL="914400" algn="l" rtl="0" eaLnBrk="0" fontAlgn="base" hangingPunct="0">
                            <a:spcBef>
                              <a:spcPct val="0"/>
                            </a:spcBef>
                            <a:spcAft>
                              <a:spcPct val="0"/>
                            </a:spcAft>
                            <a:defRPr kern="1200">
                              <a:solidFill>
                                <a:schemeClr val="tx1"/>
                              </a:solidFill>
                              <a:latin typeface="Arial" charset="0"/>
                              <a:ea typeface="+mn-ea"/>
                              <a:cs typeface="+mn-cs"/>
                            </a:defRPr>
                          </a:lvl3pPr>
                          <a:lvl4pPr marL="1371600" algn="l" rtl="0" eaLnBrk="0" fontAlgn="base" hangingPunct="0">
                            <a:spcBef>
                              <a:spcPct val="0"/>
                            </a:spcBef>
                            <a:spcAft>
                              <a:spcPct val="0"/>
                            </a:spcAft>
                            <a:defRPr kern="1200">
                              <a:solidFill>
                                <a:schemeClr val="tx1"/>
                              </a:solidFill>
                              <a:latin typeface="Arial" charset="0"/>
                              <a:ea typeface="+mn-ea"/>
                              <a:cs typeface="+mn-cs"/>
                            </a:defRPr>
                          </a:lvl4pPr>
                          <a:lvl5pPr marL="1828800" algn="l" rtl="0" eaLnBrk="0" fontAlgn="base" hangingPunct="0">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zh-CN" altLang="en-US"/>
                        </a:p>
                      </a:txBody>
                      <a:useSpRect/>
                    </a:txSp>
                  </a:sp>
                  <a:sp>
                    <a:nvSpPr>
                      <a:cNvPr id="146470" name="Line 38"/>
                      <a:cNvSpPr>
                        <a:spLocks noChangeShapeType="1"/>
                      </a:cNvSpPr>
                    </a:nvSpPr>
                    <a:spPr bwMode="auto">
                      <a:xfrm flipV="1">
                        <a:off x="5867400" y="1987550"/>
                        <a:ext cx="0" cy="101600"/>
                      </a:xfrm>
                      <a:prstGeom prst="line">
                        <a:avLst/>
                      </a:prstGeom>
                      <a:noFill/>
                      <a:ln w="12700">
                        <a:solidFill>
                          <a:srgbClr val="000000"/>
                        </a:solidFill>
                        <a:round/>
                        <a:headEnd/>
                        <a:tailEnd/>
                      </a:ln>
                      <a:effectLst/>
                    </a:spPr>
                    <a:txSp>
                      <a:txBody>
                        <a:bodyPr/>
                        <a:lstStyle>
                          <a:defPPr>
                            <a:defRPr lang="en-US"/>
                          </a:defPPr>
                          <a:lvl1pPr algn="l" rtl="0" eaLnBrk="0" fontAlgn="base" hangingPunct="0">
                            <a:spcBef>
                              <a:spcPct val="0"/>
                            </a:spcBef>
                            <a:spcAft>
                              <a:spcPct val="0"/>
                            </a:spcAft>
                            <a:defRPr kern="1200">
                              <a:solidFill>
                                <a:schemeClr val="tx1"/>
                              </a:solidFill>
                              <a:latin typeface="Arial" charset="0"/>
                              <a:ea typeface="+mn-ea"/>
                              <a:cs typeface="+mn-cs"/>
                            </a:defRPr>
                          </a:lvl1pPr>
                          <a:lvl2pPr marL="457200" algn="l" rtl="0" eaLnBrk="0" fontAlgn="base" hangingPunct="0">
                            <a:spcBef>
                              <a:spcPct val="0"/>
                            </a:spcBef>
                            <a:spcAft>
                              <a:spcPct val="0"/>
                            </a:spcAft>
                            <a:defRPr kern="1200">
                              <a:solidFill>
                                <a:schemeClr val="tx1"/>
                              </a:solidFill>
                              <a:latin typeface="Arial" charset="0"/>
                              <a:ea typeface="+mn-ea"/>
                              <a:cs typeface="+mn-cs"/>
                            </a:defRPr>
                          </a:lvl2pPr>
                          <a:lvl3pPr marL="914400" algn="l" rtl="0" eaLnBrk="0" fontAlgn="base" hangingPunct="0">
                            <a:spcBef>
                              <a:spcPct val="0"/>
                            </a:spcBef>
                            <a:spcAft>
                              <a:spcPct val="0"/>
                            </a:spcAft>
                            <a:defRPr kern="1200">
                              <a:solidFill>
                                <a:schemeClr val="tx1"/>
                              </a:solidFill>
                              <a:latin typeface="Arial" charset="0"/>
                              <a:ea typeface="+mn-ea"/>
                              <a:cs typeface="+mn-cs"/>
                            </a:defRPr>
                          </a:lvl3pPr>
                          <a:lvl4pPr marL="1371600" algn="l" rtl="0" eaLnBrk="0" fontAlgn="base" hangingPunct="0">
                            <a:spcBef>
                              <a:spcPct val="0"/>
                            </a:spcBef>
                            <a:spcAft>
                              <a:spcPct val="0"/>
                            </a:spcAft>
                            <a:defRPr kern="1200">
                              <a:solidFill>
                                <a:schemeClr val="tx1"/>
                              </a:solidFill>
                              <a:latin typeface="Arial" charset="0"/>
                              <a:ea typeface="+mn-ea"/>
                              <a:cs typeface="+mn-cs"/>
                            </a:defRPr>
                          </a:lvl4pPr>
                          <a:lvl5pPr marL="1828800" algn="l" rtl="0" eaLnBrk="0" fontAlgn="base" hangingPunct="0">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zh-CN" altLang="en-US"/>
                        </a:p>
                      </a:txBody>
                      <a:useSpRect/>
                    </a:txSp>
                  </a:sp>
                  <a:sp>
                    <a:nvSpPr>
                      <a:cNvPr id="146471" name="Freeform 39"/>
                      <a:cNvSpPr>
                        <a:spLocks/>
                      </a:cNvSpPr>
                    </a:nvSpPr>
                    <a:spPr bwMode="auto">
                      <a:xfrm>
                        <a:off x="5359400" y="2070100"/>
                        <a:ext cx="712788" cy="458788"/>
                      </a:xfrm>
                      <a:custGeom>
                        <a:avLst/>
                        <a:gdLst/>
                        <a:ahLst/>
                        <a:cxnLst>
                          <a:cxn ang="0">
                            <a:pos x="0" y="0"/>
                          </a:cxn>
                          <a:cxn ang="0">
                            <a:pos x="448" y="0"/>
                          </a:cxn>
                          <a:cxn ang="0">
                            <a:pos x="448" y="288"/>
                          </a:cxn>
                          <a:cxn ang="0">
                            <a:pos x="0" y="288"/>
                          </a:cxn>
                          <a:cxn ang="0">
                            <a:pos x="0" y="0"/>
                          </a:cxn>
                        </a:cxnLst>
                        <a:rect l="0" t="0" r="r" b="b"/>
                        <a:pathLst>
                          <a:path w="449" h="289">
                            <a:moveTo>
                              <a:pt x="0" y="0"/>
                            </a:moveTo>
                            <a:lnTo>
                              <a:pt x="448" y="0"/>
                            </a:lnTo>
                            <a:lnTo>
                              <a:pt x="448" y="288"/>
                            </a:lnTo>
                            <a:lnTo>
                              <a:pt x="0" y="288"/>
                            </a:lnTo>
                            <a:lnTo>
                              <a:pt x="0" y="0"/>
                            </a:lnTo>
                          </a:path>
                        </a:pathLst>
                      </a:custGeom>
                      <a:pattFill prst="pct50">
                        <a:fgClr>
                          <a:srgbClr val="02ABEA"/>
                        </a:fgClr>
                        <a:bgClr>
                          <a:srgbClr val="FFFFFF"/>
                        </a:bgClr>
                      </a:pattFill>
                      <a:ln w="12700" cap="rnd" cmpd="sng">
                        <a:solidFill>
                          <a:srgbClr val="000000"/>
                        </a:solidFill>
                        <a:prstDash val="solid"/>
                        <a:round/>
                        <a:headEnd type="none" w="med" len="med"/>
                        <a:tailEnd type="none" w="med" len="med"/>
                      </a:ln>
                      <a:effectLst/>
                    </a:spPr>
                    <a:txSp>
                      <a:txBody>
                        <a:bodyPr/>
                        <a:lstStyle>
                          <a:defPPr>
                            <a:defRPr lang="en-US"/>
                          </a:defPPr>
                          <a:lvl1pPr algn="l" rtl="0" eaLnBrk="0" fontAlgn="base" hangingPunct="0">
                            <a:spcBef>
                              <a:spcPct val="0"/>
                            </a:spcBef>
                            <a:spcAft>
                              <a:spcPct val="0"/>
                            </a:spcAft>
                            <a:defRPr kern="1200">
                              <a:solidFill>
                                <a:schemeClr val="tx1"/>
                              </a:solidFill>
                              <a:latin typeface="Arial" charset="0"/>
                              <a:ea typeface="+mn-ea"/>
                              <a:cs typeface="+mn-cs"/>
                            </a:defRPr>
                          </a:lvl1pPr>
                          <a:lvl2pPr marL="457200" algn="l" rtl="0" eaLnBrk="0" fontAlgn="base" hangingPunct="0">
                            <a:spcBef>
                              <a:spcPct val="0"/>
                            </a:spcBef>
                            <a:spcAft>
                              <a:spcPct val="0"/>
                            </a:spcAft>
                            <a:defRPr kern="1200">
                              <a:solidFill>
                                <a:schemeClr val="tx1"/>
                              </a:solidFill>
                              <a:latin typeface="Arial" charset="0"/>
                              <a:ea typeface="+mn-ea"/>
                              <a:cs typeface="+mn-cs"/>
                            </a:defRPr>
                          </a:lvl2pPr>
                          <a:lvl3pPr marL="914400" algn="l" rtl="0" eaLnBrk="0" fontAlgn="base" hangingPunct="0">
                            <a:spcBef>
                              <a:spcPct val="0"/>
                            </a:spcBef>
                            <a:spcAft>
                              <a:spcPct val="0"/>
                            </a:spcAft>
                            <a:defRPr kern="1200">
                              <a:solidFill>
                                <a:schemeClr val="tx1"/>
                              </a:solidFill>
                              <a:latin typeface="Arial" charset="0"/>
                              <a:ea typeface="+mn-ea"/>
                              <a:cs typeface="+mn-cs"/>
                            </a:defRPr>
                          </a:lvl3pPr>
                          <a:lvl4pPr marL="1371600" algn="l" rtl="0" eaLnBrk="0" fontAlgn="base" hangingPunct="0">
                            <a:spcBef>
                              <a:spcPct val="0"/>
                            </a:spcBef>
                            <a:spcAft>
                              <a:spcPct val="0"/>
                            </a:spcAft>
                            <a:defRPr kern="1200">
                              <a:solidFill>
                                <a:schemeClr val="tx1"/>
                              </a:solidFill>
                              <a:latin typeface="Arial" charset="0"/>
                              <a:ea typeface="+mn-ea"/>
                              <a:cs typeface="+mn-cs"/>
                            </a:defRPr>
                          </a:lvl4pPr>
                          <a:lvl5pPr marL="1828800" algn="l" rtl="0" eaLnBrk="0" fontAlgn="base" hangingPunct="0">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zh-CN" altLang="en-US"/>
                        </a:p>
                      </a:txBody>
                      <a:useSpRect/>
                    </a:txSp>
                  </a:sp>
                  <a:sp>
                    <a:nvSpPr>
                      <a:cNvPr id="146472" name="Freeform 40"/>
                      <a:cNvSpPr>
                        <a:spLocks/>
                      </a:cNvSpPr>
                    </a:nvSpPr>
                    <a:spPr bwMode="auto">
                      <a:xfrm>
                        <a:off x="5613400" y="2336800"/>
                        <a:ext cx="204788" cy="90488"/>
                      </a:xfrm>
                      <a:custGeom>
                        <a:avLst/>
                        <a:gdLst/>
                        <a:ahLst/>
                        <a:cxnLst>
                          <a:cxn ang="0">
                            <a:pos x="0" y="0"/>
                          </a:cxn>
                          <a:cxn ang="0">
                            <a:pos x="0" y="56"/>
                          </a:cxn>
                          <a:cxn ang="0">
                            <a:pos x="128" y="56"/>
                          </a:cxn>
                          <a:cxn ang="0">
                            <a:pos x="128" y="0"/>
                          </a:cxn>
                        </a:cxnLst>
                        <a:rect l="0" t="0" r="r" b="b"/>
                        <a:pathLst>
                          <a:path w="129" h="57">
                            <a:moveTo>
                              <a:pt x="0" y="0"/>
                            </a:moveTo>
                            <a:lnTo>
                              <a:pt x="0" y="56"/>
                            </a:lnTo>
                            <a:lnTo>
                              <a:pt x="128" y="56"/>
                            </a:lnTo>
                            <a:lnTo>
                              <a:pt x="128" y="0"/>
                            </a:lnTo>
                          </a:path>
                        </a:pathLst>
                      </a:custGeom>
                      <a:noFill/>
                      <a:ln w="12700" cap="rnd" cmpd="sng">
                        <a:solidFill>
                          <a:srgbClr val="000000"/>
                        </a:solidFill>
                        <a:prstDash val="solid"/>
                        <a:round/>
                        <a:headEnd type="none" w="med" len="med"/>
                        <a:tailEnd type="none" w="med" len="med"/>
                      </a:ln>
                      <a:effectLst/>
                    </a:spPr>
                    <a:txSp>
                      <a:txBody>
                        <a:bodyPr/>
                        <a:lstStyle>
                          <a:defPPr>
                            <a:defRPr lang="en-US"/>
                          </a:defPPr>
                          <a:lvl1pPr algn="l" rtl="0" eaLnBrk="0" fontAlgn="base" hangingPunct="0">
                            <a:spcBef>
                              <a:spcPct val="0"/>
                            </a:spcBef>
                            <a:spcAft>
                              <a:spcPct val="0"/>
                            </a:spcAft>
                            <a:defRPr kern="1200">
                              <a:solidFill>
                                <a:schemeClr val="tx1"/>
                              </a:solidFill>
                              <a:latin typeface="Arial" charset="0"/>
                              <a:ea typeface="+mn-ea"/>
                              <a:cs typeface="+mn-cs"/>
                            </a:defRPr>
                          </a:lvl1pPr>
                          <a:lvl2pPr marL="457200" algn="l" rtl="0" eaLnBrk="0" fontAlgn="base" hangingPunct="0">
                            <a:spcBef>
                              <a:spcPct val="0"/>
                            </a:spcBef>
                            <a:spcAft>
                              <a:spcPct val="0"/>
                            </a:spcAft>
                            <a:defRPr kern="1200">
                              <a:solidFill>
                                <a:schemeClr val="tx1"/>
                              </a:solidFill>
                              <a:latin typeface="Arial" charset="0"/>
                              <a:ea typeface="+mn-ea"/>
                              <a:cs typeface="+mn-cs"/>
                            </a:defRPr>
                          </a:lvl2pPr>
                          <a:lvl3pPr marL="914400" algn="l" rtl="0" eaLnBrk="0" fontAlgn="base" hangingPunct="0">
                            <a:spcBef>
                              <a:spcPct val="0"/>
                            </a:spcBef>
                            <a:spcAft>
                              <a:spcPct val="0"/>
                            </a:spcAft>
                            <a:defRPr kern="1200">
                              <a:solidFill>
                                <a:schemeClr val="tx1"/>
                              </a:solidFill>
                              <a:latin typeface="Arial" charset="0"/>
                              <a:ea typeface="+mn-ea"/>
                              <a:cs typeface="+mn-cs"/>
                            </a:defRPr>
                          </a:lvl3pPr>
                          <a:lvl4pPr marL="1371600" algn="l" rtl="0" eaLnBrk="0" fontAlgn="base" hangingPunct="0">
                            <a:spcBef>
                              <a:spcPct val="0"/>
                            </a:spcBef>
                            <a:spcAft>
                              <a:spcPct val="0"/>
                            </a:spcAft>
                            <a:defRPr kern="1200">
                              <a:solidFill>
                                <a:schemeClr val="tx1"/>
                              </a:solidFill>
                              <a:latin typeface="Arial" charset="0"/>
                              <a:ea typeface="+mn-ea"/>
                              <a:cs typeface="+mn-cs"/>
                            </a:defRPr>
                          </a:lvl4pPr>
                          <a:lvl5pPr marL="1828800" algn="l" rtl="0" eaLnBrk="0" fontAlgn="base" hangingPunct="0">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zh-CN" altLang="en-US"/>
                        </a:p>
                      </a:txBody>
                      <a:useSpRect/>
                    </a:txSp>
                  </a:sp>
                  <a:sp>
                    <a:nvSpPr>
                      <a:cNvPr id="146473" name="Freeform 41"/>
                      <a:cNvSpPr>
                        <a:spLocks/>
                      </a:cNvSpPr>
                    </a:nvSpPr>
                    <a:spPr bwMode="auto">
                      <a:xfrm>
                        <a:off x="5613400" y="2336800"/>
                        <a:ext cx="204788" cy="90488"/>
                      </a:xfrm>
                      <a:custGeom>
                        <a:avLst/>
                        <a:gdLst/>
                        <a:ahLst/>
                        <a:cxnLst>
                          <a:cxn ang="0">
                            <a:pos x="0" y="0"/>
                          </a:cxn>
                          <a:cxn ang="0">
                            <a:pos x="0" y="56"/>
                          </a:cxn>
                          <a:cxn ang="0">
                            <a:pos x="128" y="56"/>
                          </a:cxn>
                          <a:cxn ang="0">
                            <a:pos x="128" y="0"/>
                          </a:cxn>
                        </a:cxnLst>
                        <a:rect l="0" t="0" r="r" b="b"/>
                        <a:pathLst>
                          <a:path w="129" h="57">
                            <a:moveTo>
                              <a:pt x="0" y="0"/>
                            </a:moveTo>
                            <a:lnTo>
                              <a:pt x="0" y="56"/>
                            </a:lnTo>
                            <a:lnTo>
                              <a:pt x="128" y="56"/>
                            </a:lnTo>
                            <a:lnTo>
                              <a:pt x="128" y="0"/>
                            </a:lnTo>
                          </a:path>
                        </a:pathLst>
                      </a:custGeom>
                      <a:noFill/>
                      <a:ln w="12700" cap="rnd" cmpd="sng">
                        <a:solidFill>
                          <a:srgbClr val="000000"/>
                        </a:solidFill>
                        <a:prstDash val="solid"/>
                        <a:round/>
                        <a:headEnd type="none" w="med" len="med"/>
                        <a:tailEnd type="none" w="med" len="med"/>
                      </a:ln>
                      <a:effectLst/>
                    </a:spPr>
                    <a:txSp>
                      <a:txBody>
                        <a:bodyPr/>
                        <a:lstStyle>
                          <a:defPPr>
                            <a:defRPr lang="en-US"/>
                          </a:defPPr>
                          <a:lvl1pPr algn="l" rtl="0" eaLnBrk="0" fontAlgn="base" hangingPunct="0">
                            <a:spcBef>
                              <a:spcPct val="0"/>
                            </a:spcBef>
                            <a:spcAft>
                              <a:spcPct val="0"/>
                            </a:spcAft>
                            <a:defRPr kern="1200">
                              <a:solidFill>
                                <a:schemeClr val="tx1"/>
                              </a:solidFill>
                              <a:latin typeface="Arial" charset="0"/>
                              <a:ea typeface="+mn-ea"/>
                              <a:cs typeface="+mn-cs"/>
                            </a:defRPr>
                          </a:lvl1pPr>
                          <a:lvl2pPr marL="457200" algn="l" rtl="0" eaLnBrk="0" fontAlgn="base" hangingPunct="0">
                            <a:spcBef>
                              <a:spcPct val="0"/>
                            </a:spcBef>
                            <a:spcAft>
                              <a:spcPct val="0"/>
                            </a:spcAft>
                            <a:defRPr kern="1200">
                              <a:solidFill>
                                <a:schemeClr val="tx1"/>
                              </a:solidFill>
                              <a:latin typeface="Arial" charset="0"/>
                              <a:ea typeface="+mn-ea"/>
                              <a:cs typeface="+mn-cs"/>
                            </a:defRPr>
                          </a:lvl2pPr>
                          <a:lvl3pPr marL="914400" algn="l" rtl="0" eaLnBrk="0" fontAlgn="base" hangingPunct="0">
                            <a:spcBef>
                              <a:spcPct val="0"/>
                            </a:spcBef>
                            <a:spcAft>
                              <a:spcPct val="0"/>
                            </a:spcAft>
                            <a:defRPr kern="1200">
                              <a:solidFill>
                                <a:schemeClr val="tx1"/>
                              </a:solidFill>
                              <a:latin typeface="Arial" charset="0"/>
                              <a:ea typeface="+mn-ea"/>
                              <a:cs typeface="+mn-cs"/>
                            </a:defRPr>
                          </a:lvl3pPr>
                          <a:lvl4pPr marL="1371600" algn="l" rtl="0" eaLnBrk="0" fontAlgn="base" hangingPunct="0">
                            <a:spcBef>
                              <a:spcPct val="0"/>
                            </a:spcBef>
                            <a:spcAft>
                              <a:spcPct val="0"/>
                            </a:spcAft>
                            <a:defRPr kern="1200">
                              <a:solidFill>
                                <a:schemeClr val="tx1"/>
                              </a:solidFill>
                              <a:latin typeface="Arial" charset="0"/>
                              <a:ea typeface="+mn-ea"/>
                              <a:cs typeface="+mn-cs"/>
                            </a:defRPr>
                          </a:lvl4pPr>
                          <a:lvl5pPr marL="1828800" algn="l" rtl="0" eaLnBrk="0" fontAlgn="base" hangingPunct="0">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zh-CN" altLang="en-US"/>
                        </a:p>
                      </a:txBody>
                      <a:useSpRect/>
                    </a:txSp>
                  </a:sp>
                  <a:sp>
                    <a:nvSpPr>
                      <a:cNvPr id="146474" name="Freeform 42"/>
                      <a:cNvSpPr>
                        <a:spLocks/>
                      </a:cNvSpPr>
                    </a:nvSpPr>
                    <a:spPr bwMode="auto">
                      <a:xfrm>
                        <a:off x="5511800" y="2336800"/>
                        <a:ext cx="407988" cy="141288"/>
                      </a:xfrm>
                      <a:custGeom>
                        <a:avLst/>
                        <a:gdLst/>
                        <a:ahLst/>
                        <a:cxnLst>
                          <a:cxn ang="0">
                            <a:pos x="0" y="0"/>
                          </a:cxn>
                          <a:cxn ang="0">
                            <a:pos x="0" y="88"/>
                          </a:cxn>
                          <a:cxn ang="0">
                            <a:pos x="256" y="88"/>
                          </a:cxn>
                          <a:cxn ang="0">
                            <a:pos x="256" y="0"/>
                          </a:cxn>
                        </a:cxnLst>
                        <a:rect l="0" t="0" r="r" b="b"/>
                        <a:pathLst>
                          <a:path w="257" h="89">
                            <a:moveTo>
                              <a:pt x="0" y="0"/>
                            </a:moveTo>
                            <a:lnTo>
                              <a:pt x="0" y="88"/>
                            </a:lnTo>
                            <a:lnTo>
                              <a:pt x="256" y="88"/>
                            </a:lnTo>
                            <a:lnTo>
                              <a:pt x="256" y="0"/>
                            </a:lnTo>
                          </a:path>
                        </a:pathLst>
                      </a:custGeom>
                      <a:noFill/>
                      <a:ln w="12700" cap="rnd" cmpd="sng">
                        <a:solidFill>
                          <a:srgbClr val="000000"/>
                        </a:solidFill>
                        <a:prstDash val="solid"/>
                        <a:round/>
                        <a:headEnd type="none" w="med" len="med"/>
                        <a:tailEnd type="none" w="med" len="med"/>
                      </a:ln>
                      <a:effectLst/>
                    </a:spPr>
                    <a:txSp>
                      <a:txBody>
                        <a:bodyPr/>
                        <a:lstStyle>
                          <a:defPPr>
                            <a:defRPr lang="en-US"/>
                          </a:defPPr>
                          <a:lvl1pPr algn="l" rtl="0" eaLnBrk="0" fontAlgn="base" hangingPunct="0">
                            <a:spcBef>
                              <a:spcPct val="0"/>
                            </a:spcBef>
                            <a:spcAft>
                              <a:spcPct val="0"/>
                            </a:spcAft>
                            <a:defRPr kern="1200">
                              <a:solidFill>
                                <a:schemeClr val="tx1"/>
                              </a:solidFill>
                              <a:latin typeface="Arial" charset="0"/>
                              <a:ea typeface="+mn-ea"/>
                              <a:cs typeface="+mn-cs"/>
                            </a:defRPr>
                          </a:lvl1pPr>
                          <a:lvl2pPr marL="457200" algn="l" rtl="0" eaLnBrk="0" fontAlgn="base" hangingPunct="0">
                            <a:spcBef>
                              <a:spcPct val="0"/>
                            </a:spcBef>
                            <a:spcAft>
                              <a:spcPct val="0"/>
                            </a:spcAft>
                            <a:defRPr kern="1200">
                              <a:solidFill>
                                <a:schemeClr val="tx1"/>
                              </a:solidFill>
                              <a:latin typeface="Arial" charset="0"/>
                              <a:ea typeface="+mn-ea"/>
                              <a:cs typeface="+mn-cs"/>
                            </a:defRPr>
                          </a:lvl2pPr>
                          <a:lvl3pPr marL="914400" algn="l" rtl="0" eaLnBrk="0" fontAlgn="base" hangingPunct="0">
                            <a:spcBef>
                              <a:spcPct val="0"/>
                            </a:spcBef>
                            <a:spcAft>
                              <a:spcPct val="0"/>
                            </a:spcAft>
                            <a:defRPr kern="1200">
                              <a:solidFill>
                                <a:schemeClr val="tx1"/>
                              </a:solidFill>
                              <a:latin typeface="Arial" charset="0"/>
                              <a:ea typeface="+mn-ea"/>
                              <a:cs typeface="+mn-cs"/>
                            </a:defRPr>
                          </a:lvl3pPr>
                          <a:lvl4pPr marL="1371600" algn="l" rtl="0" eaLnBrk="0" fontAlgn="base" hangingPunct="0">
                            <a:spcBef>
                              <a:spcPct val="0"/>
                            </a:spcBef>
                            <a:spcAft>
                              <a:spcPct val="0"/>
                            </a:spcAft>
                            <a:defRPr kern="1200">
                              <a:solidFill>
                                <a:schemeClr val="tx1"/>
                              </a:solidFill>
                              <a:latin typeface="Arial" charset="0"/>
                              <a:ea typeface="+mn-ea"/>
                              <a:cs typeface="+mn-cs"/>
                            </a:defRPr>
                          </a:lvl4pPr>
                          <a:lvl5pPr marL="1828800" algn="l" rtl="0" eaLnBrk="0" fontAlgn="base" hangingPunct="0">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zh-CN" altLang="en-US"/>
                        </a:p>
                      </a:txBody>
                      <a:useSpRect/>
                    </a:txSp>
                  </a:sp>
                  <a:sp>
                    <a:nvSpPr>
                      <a:cNvPr id="146475" name="Freeform 43"/>
                      <a:cNvSpPr>
                        <a:spLocks/>
                      </a:cNvSpPr>
                    </a:nvSpPr>
                    <a:spPr bwMode="auto">
                      <a:xfrm>
                        <a:off x="5511800" y="2336800"/>
                        <a:ext cx="407988" cy="141288"/>
                      </a:xfrm>
                      <a:custGeom>
                        <a:avLst/>
                        <a:gdLst/>
                        <a:ahLst/>
                        <a:cxnLst>
                          <a:cxn ang="0">
                            <a:pos x="0" y="0"/>
                          </a:cxn>
                          <a:cxn ang="0">
                            <a:pos x="0" y="88"/>
                          </a:cxn>
                          <a:cxn ang="0">
                            <a:pos x="256" y="88"/>
                          </a:cxn>
                          <a:cxn ang="0">
                            <a:pos x="256" y="0"/>
                          </a:cxn>
                        </a:cxnLst>
                        <a:rect l="0" t="0" r="r" b="b"/>
                        <a:pathLst>
                          <a:path w="257" h="89">
                            <a:moveTo>
                              <a:pt x="0" y="0"/>
                            </a:moveTo>
                            <a:lnTo>
                              <a:pt x="0" y="88"/>
                            </a:lnTo>
                            <a:lnTo>
                              <a:pt x="256" y="88"/>
                            </a:lnTo>
                            <a:lnTo>
                              <a:pt x="256" y="0"/>
                            </a:lnTo>
                          </a:path>
                        </a:pathLst>
                      </a:custGeom>
                      <a:noFill/>
                      <a:ln w="12700" cap="rnd" cmpd="sng">
                        <a:solidFill>
                          <a:srgbClr val="000000"/>
                        </a:solidFill>
                        <a:prstDash val="solid"/>
                        <a:round/>
                        <a:headEnd type="none" w="med" len="med"/>
                        <a:tailEnd type="none" w="med" len="med"/>
                      </a:ln>
                      <a:effectLst/>
                    </a:spPr>
                    <a:txSp>
                      <a:txBody>
                        <a:bodyPr/>
                        <a:lstStyle>
                          <a:defPPr>
                            <a:defRPr lang="en-US"/>
                          </a:defPPr>
                          <a:lvl1pPr algn="l" rtl="0" eaLnBrk="0" fontAlgn="base" hangingPunct="0">
                            <a:spcBef>
                              <a:spcPct val="0"/>
                            </a:spcBef>
                            <a:spcAft>
                              <a:spcPct val="0"/>
                            </a:spcAft>
                            <a:defRPr kern="1200">
                              <a:solidFill>
                                <a:schemeClr val="tx1"/>
                              </a:solidFill>
                              <a:latin typeface="Arial" charset="0"/>
                              <a:ea typeface="+mn-ea"/>
                              <a:cs typeface="+mn-cs"/>
                            </a:defRPr>
                          </a:lvl1pPr>
                          <a:lvl2pPr marL="457200" algn="l" rtl="0" eaLnBrk="0" fontAlgn="base" hangingPunct="0">
                            <a:spcBef>
                              <a:spcPct val="0"/>
                            </a:spcBef>
                            <a:spcAft>
                              <a:spcPct val="0"/>
                            </a:spcAft>
                            <a:defRPr kern="1200">
                              <a:solidFill>
                                <a:schemeClr val="tx1"/>
                              </a:solidFill>
                              <a:latin typeface="Arial" charset="0"/>
                              <a:ea typeface="+mn-ea"/>
                              <a:cs typeface="+mn-cs"/>
                            </a:defRPr>
                          </a:lvl2pPr>
                          <a:lvl3pPr marL="914400" algn="l" rtl="0" eaLnBrk="0" fontAlgn="base" hangingPunct="0">
                            <a:spcBef>
                              <a:spcPct val="0"/>
                            </a:spcBef>
                            <a:spcAft>
                              <a:spcPct val="0"/>
                            </a:spcAft>
                            <a:defRPr kern="1200">
                              <a:solidFill>
                                <a:schemeClr val="tx1"/>
                              </a:solidFill>
                              <a:latin typeface="Arial" charset="0"/>
                              <a:ea typeface="+mn-ea"/>
                              <a:cs typeface="+mn-cs"/>
                            </a:defRPr>
                          </a:lvl3pPr>
                          <a:lvl4pPr marL="1371600" algn="l" rtl="0" eaLnBrk="0" fontAlgn="base" hangingPunct="0">
                            <a:spcBef>
                              <a:spcPct val="0"/>
                            </a:spcBef>
                            <a:spcAft>
                              <a:spcPct val="0"/>
                            </a:spcAft>
                            <a:defRPr kern="1200">
                              <a:solidFill>
                                <a:schemeClr val="tx1"/>
                              </a:solidFill>
                              <a:latin typeface="Arial" charset="0"/>
                              <a:ea typeface="+mn-ea"/>
                              <a:cs typeface="+mn-cs"/>
                            </a:defRPr>
                          </a:lvl4pPr>
                          <a:lvl5pPr marL="1828800" algn="l" rtl="0" eaLnBrk="0" fontAlgn="base" hangingPunct="0">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zh-CN" altLang="en-US"/>
                        </a:p>
                      </a:txBody>
                      <a:useSpRect/>
                    </a:txSp>
                  </a:sp>
                  <a:sp>
                    <a:nvSpPr>
                      <a:cNvPr id="146476" name="Freeform 44"/>
                      <a:cNvSpPr>
                        <a:spLocks/>
                      </a:cNvSpPr>
                    </a:nvSpPr>
                    <a:spPr bwMode="auto">
                      <a:xfrm>
                        <a:off x="5727700" y="2120900"/>
                        <a:ext cx="293688" cy="217488"/>
                      </a:xfrm>
                      <a:custGeom>
                        <a:avLst/>
                        <a:gdLst/>
                        <a:ahLst/>
                        <a:cxnLst>
                          <a:cxn ang="0">
                            <a:pos x="88" y="0"/>
                          </a:cxn>
                          <a:cxn ang="0">
                            <a:pos x="184" y="136"/>
                          </a:cxn>
                          <a:cxn ang="0">
                            <a:pos x="0" y="136"/>
                          </a:cxn>
                          <a:cxn ang="0">
                            <a:pos x="88" y="0"/>
                          </a:cxn>
                        </a:cxnLst>
                        <a:rect l="0" t="0" r="r" b="b"/>
                        <a:pathLst>
                          <a:path w="185" h="137">
                            <a:moveTo>
                              <a:pt x="88" y="0"/>
                            </a:moveTo>
                            <a:lnTo>
                              <a:pt x="184" y="136"/>
                            </a:lnTo>
                            <a:lnTo>
                              <a:pt x="0" y="136"/>
                            </a:lnTo>
                            <a:lnTo>
                              <a:pt x="88" y="0"/>
                            </a:lnTo>
                          </a:path>
                        </a:pathLst>
                      </a:custGeom>
                      <a:solidFill>
                        <a:srgbClr val="FFFFFF"/>
                      </a:solidFill>
                      <a:ln w="12700" cap="rnd" cmpd="sng">
                        <a:solidFill>
                          <a:srgbClr val="000000"/>
                        </a:solidFill>
                        <a:prstDash val="solid"/>
                        <a:round/>
                        <a:headEnd type="none" w="med" len="med"/>
                        <a:tailEnd type="none" w="med" len="med"/>
                      </a:ln>
                      <a:effectLst/>
                    </a:spPr>
                    <a:txSp>
                      <a:txBody>
                        <a:bodyPr/>
                        <a:lstStyle>
                          <a:defPPr>
                            <a:defRPr lang="en-US"/>
                          </a:defPPr>
                          <a:lvl1pPr algn="l" rtl="0" eaLnBrk="0" fontAlgn="base" hangingPunct="0">
                            <a:spcBef>
                              <a:spcPct val="0"/>
                            </a:spcBef>
                            <a:spcAft>
                              <a:spcPct val="0"/>
                            </a:spcAft>
                            <a:defRPr kern="1200">
                              <a:solidFill>
                                <a:schemeClr val="tx1"/>
                              </a:solidFill>
                              <a:latin typeface="Arial" charset="0"/>
                              <a:ea typeface="+mn-ea"/>
                              <a:cs typeface="+mn-cs"/>
                            </a:defRPr>
                          </a:lvl1pPr>
                          <a:lvl2pPr marL="457200" algn="l" rtl="0" eaLnBrk="0" fontAlgn="base" hangingPunct="0">
                            <a:spcBef>
                              <a:spcPct val="0"/>
                            </a:spcBef>
                            <a:spcAft>
                              <a:spcPct val="0"/>
                            </a:spcAft>
                            <a:defRPr kern="1200">
                              <a:solidFill>
                                <a:schemeClr val="tx1"/>
                              </a:solidFill>
                              <a:latin typeface="Arial" charset="0"/>
                              <a:ea typeface="+mn-ea"/>
                              <a:cs typeface="+mn-cs"/>
                            </a:defRPr>
                          </a:lvl2pPr>
                          <a:lvl3pPr marL="914400" algn="l" rtl="0" eaLnBrk="0" fontAlgn="base" hangingPunct="0">
                            <a:spcBef>
                              <a:spcPct val="0"/>
                            </a:spcBef>
                            <a:spcAft>
                              <a:spcPct val="0"/>
                            </a:spcAft>
                            <a:defRPr kern="1200">
                              <a:solidFill>
                                <a:schemeClr val="tx1"/>
                              </a:solidFill>
                              <a:latin typeface="Arial" charset="0"/>
                              <a:ea typeface="+mn-ea"/>
                              <a:cs typeface="+mn-cs"/>
                            </a:defRPr>
                          </a:lvl3pPr>
                          <a:lvl4pPr marL="1371600" algn="l" rtl="0" eaLnBrk="0" fontAlgn="base" hangingPunct="0">
                            <a:spcBef>
                              <a:spcPct val="0"/>
                            </a:spcBef>
                            <a:spcAft>
                              <a:spcPct val="0"/>
                            </a:spcAft>
                            <a:defRPr kern="1200">
                              <a:solidFill>
                                <a:schemeClr val="tx1"/>
                              </a:solidFill>
                              <a:latin typeface="Arial" charset="0"/>
                              <a:ea typeface="+mn-ea"/>
                              <a:cs typeface="+mn-cs"/>
                            </a:defRPr>
                          </a:lvl4pPr>
                          <a:lvl5pPr marL="1828800" algn="l" rtl="0" eaLnBrk="0" fontAlgn="base" hangingPunct="0">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zh-CN" altLang="en-US"/>
                        </a:p>
                      </a:txBody>
                      <a:useSpRect/>
                    </a:txSp>
                  </a:sp>
                  <a:sp>
                    <a:nvSpPr>
                      <a:cNvPr id="146477" name="Freeform 45"/>
                      <a:cNvSpPr>
                        <a:spLocks/>
                      </a:cNvSpPr>
                    </a:nvSpPr>
                    <a:spPr bwMode="auto">
                      <a:xfrm>
                        <a:off x="5727700" y="2120900"/>
                        <a:ext cx="293688" cy="217488"/>
                      </a:xfrm>
                      <a:custGeom>
                        <a:avLst/>
                        <a:gdLst/>
                        <a:ahLst/>
                        <a:cxnLst>
                          <a:cxn ang="0">
                            <a:pos x="88" y="0"/>
                          </a:cxn>
                          <a:cxn ang="0">
                            <a:pos x="184" y="136"/>
                          </a:cxn>
                          <a:cxn ang="0">
                            <a:pos x="0" y="136"/>
                          </a:cxn>
                          <a:cxn ang="0">
                            <a:pos x="88" y="0"/>
                          </a:cxn>
                        </a:cxnLst>
                        <a:rect l="0" t="0" r="r" b="b"/>
                        <a:pathLst>
                          <a:path w="185" h="137">
                            <a:moveTo>
                              <a:pt x="88" y="0"/>
                            </a:moveTo>
                            <a:lnTo>
                              <a:pt x="184" y="136"/>
                            </a:lnTo>
                            <a:lnTo>
                              <a:pt x="0" y="136"/>
                            </a:lnTo>
                            <a:lnTo>
                              <a:pt x="88" y="0"/>
                            </a:lnTo>
                          </a:path>
                        </a:pathLst>
                      </a:custGeom>
                      <a:noFill/>
                      <a:ln w="12700" cap="rnd" cmpd="sng">
                        <a:solidFill>
                          <a:srgbClr val="000000"/>
                        </a:solidFill>
                        <a:prstDash val="solid"/>
                        <a:round/>
                        <a:headEnd type="none" w="med" len="med"/>
                        <a:tailEnd type="none" w="med" len="med"/>
                      </a:ln>
                      <a:effectLst/>
                    </a:spPr>
                    <a:txSp>
                      <a:txBody>
                        <a:bodyPr/>
                        <a:lstStyle>
                          <a:defPPr>
                            <a:defRPr lang="en-US"/>
                          </a:defPPr>
                          <a:lvl1pPr algn="l" rtl="0" eaLnBrk="0" fontAlgn="base" hangingPunct="0">
                            <a:spcBef>
                              <a:spcPct val="0"/>
                            </a:spcBef>
                            <a:spcAft>
                              <a:spcPct val="0"/>
                            </a:spcAft>
                            <a:defRPr kern="1200">
                              <a:solidFill>
                                <a:schemeClr val="tx1"/>
                              </a:solidFill>
                              <a:latin typeface="Arial" charset="0"/>
                              <a:ea typeface="+mn-ea"/>
                              <a:cs typeface="+mn-cs"/>
                            </a:defRPr>
                          </a:lvl1pPr>
                          <a:lvl2pPr marL="457200" algn="l" rtl="0" eaLnBrk="0" fontAlgn="base" hangingPunct="0">
                            <a:spcBef>
                              <a:spcPct val="0"/>
                            </a:spcBef>
                            <a:spcAft>
                              <a:spcPct val="0"/>
                            </a:spcAft>
                            <a:defRPr kern="1200">
                              <a:solidFill>
                                <a:schemeClr val="tx1"/>
                              </a:solidFill>
                              <a:latin typeface="Arial" charset="0"/>
                              <a:ea typeface="+mn-ea"/>
                              <a:cs typeface="+mn-cs"/>
                            </a:defRPr>
                          </a:lvl2pPr>
                          <a:lvl3pPr marL="914400" algn="l" rtl="0" eaLnBrk="0" fontAlgn="base" hangingPunct="0">
                            <a:spcBef>
                              <a:spcPct val="0"/>
                            </a:spcBef>
                            <a:spcAft>
                              <a:spcPct val="0"/>
                            </a:spcAft>
                            <a:defRPr kern="1200">
                              <a:solidFill>
                                <a:schemeClr val="tx1"/>
                              </a:solidFill>
                              <a:latin typeface="Arial" charset="0"/>
                              <a:ea typeface="+mn-ea"/>
                              <a:cs typeface="+mn-cs"/>
                            </a:defRPr>
                          </a:lvl3pPr>
                          <a:lvl4pPr marL="1371600" algn="l" rtl="0" eaLnBrk="0" fontAlgn="base" hangingPunct="0">
                            <a:spcBef>
                              <a:spcPct val="0"/>
                            </a:spcBef>
                            <a:spcAft>
                              <a:spcPct val="0"/>
                            </a:spcAft>
                            <a:defRPr kern="1200">
                              <a:solidFill>
                                <a:schemeClr val="tx1"/>
                              </a:solidFill>
                              <a:latin typeface="Arial" charset="0"/>
                              <a:ea typeface="+mn-ea"/>
                              <a:cs typeface="+mn-cs"/>
                            </a:defRPr>
                          </a:lvl4pPr>
                          <a:lvl5pPr marL="1828800" algn="l" rtl="0" eaLnBrk="0" fontAlgn="base" hangingPunct="0">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zh-CN" altLang="en-US"/>
                        </a:p>
                      </a:txBody>
                      <a:useSpRect/>
                    </a:txSp>
                  </a:sp>
                  <a:sp>
                    <a:nvSpPr>
                      <a:cNvPr id="146478" name="Line 46"/>
                      <a:cNvSpPr>
                        <a:spLocks noChangeShapeType="1"/>
                      </a:cNvSpPr>
                    </a:nvSpPr>
                    <a:spPr bwMode="auto">
                      <a:xfrm>
                        <a:off x="5822950" y="2425700"/>
                        <a:ext cx="0" cy="228600"/>
                      </a:xfrm>
                      <a:prstGeom prst="line">
                        <a:avLst/>
                      </a:prstGeom>
                      <a:noFill/>
                      <a:ln w="12700">
                        <a:solidFill>
                          <a:srgbClr val="000000"/>
                        </a:solidFill>
                        <a:round/>
                        <a:headEnd/>
                        <a:tailEnd/>
                      </a:ln>
                      <a:effectLst/>
                    </a:spPr>
                    <a:txSp>
                      <a:txBody>
                        <a:bodyPr/>
                        <a:lstStyle>
                          <a:defPPr>
                            <a:defRPr lang="en-US"/>
                          </a:defPPr>
                          <a:lvl1pPr algn="l" rtl="0" eaLnBrk="0" fontAlgn="base" hangingPunct="0">
                            <a:spcBef>
                              <a:spcPct val="0"/>
                            </a:spcBef>
                            <a:spcAft>
                              <a:spcPct val="0"/>
                            </a:spcAft>
                            <a:defRPr kern="1200">
                              <a:solidFill>
                                <a:schemeClr val="tx1"/>
                              </a:solidFill>
                              <a:latin typeface="Arial" charset="0"/>
                              <a:ea typeface="+mn-ea"/>
                              <a:cs typeface="+mn-cs"/>
                            </a:defRPr>
                          </a:lvl1pPr>
                          <a:lvl2pPr marL="457200" algn="l" rtl="0" eaLnBrk="0" fontAlgn="base" hangingPunct="0">
                            <a:spcBef>
                              <a:spcPct val="0"/>
                            </a:spcBef>
                            <a:spcAft>
                              <a:spcPct val="0"/>
                            </a:spcAft>
                            <a:defRPr kern="1200">
                              <a:solidFill>
                                <a:schemeClr val="tx1"/>
                              </a:solidFill>
                              <a:latin typeface="Arial" charset="0"/>
                              <a:ea typeface="+mn-ea"/>
                              <a:cs typeface="+mn-cs"/>
                            </a:defRPr>
                          </a:lvl2pPr>
                          <a:lvl3pPr marL="914400" algn="l" rtl="0" eaLnBrk="0" fontAlgn="base" hangingPunct="0">
                            <a:spcBef>
                              <a:spcPct val="0"/>
                            </a:spcBef>
                            <a:spcAft>
                              <a:spcPct val="0"/>
                            </a:spcAft>
                            <a:defRPr kern="1200">
                              <a:solidFill>
                                <a:schemeClr val="tx1"/>
                              </a:solidFill>
                              <a:latin typeface="Arial" charset="0"/>
                              <a:ea typeface="+mn-ea"/>
                              <a:cs typeface="+mn-cs"/>
                            </a:defRPr>
                          </a:lvl3pPr>
                          <a:lvl4pPr marL="1371600" algn="l" rtl="0" eaLnBrk="0" fontAlgn="base" hangingPunct="0">
                            <a:spcBef>
                              <a:spcPct val="0"/>
                            </a:spcBef>
                            <a:spcAft>
                              <a:spcPct val="0"/>
                            </a:spcAft>
                            <a:defRPr kern="1200">
                              <a:solidFill>
                                <a:schemeClr val="tx1"/>
                              </a:solidFill>
                              <a:latin typeface="Arial" charset="0"/>
                              <a:ea typeface="+mn-ea"/>
                              <a:cs typeface="+mn-cs"/>
                            </a:defRPr>
                          </a:lvl4pPr>
                          <a:lvl5pPr marL="1828800" algn="l" rtl="0" eaLnBrk="0" fontAlgn="base" hangingPunct="0">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zh-CN" altLang="en-US"/>
                        </a:p>
                      </a:txBody>
                      <a:useSpRect/>
                    </a:txSp>
                  </a:sp>
                  <a:sp>
                    <a:nvSpPr>
                      <a:cNvPr id="146479" name="Line 47"/>
                      <a:cNvSpPr>
                        <a:spLocks noChangeShapeType="1"/>
                      </a:cNvSpPr>
                    </a:nvSpPr>
                    <a:spPr bwMode="auto">
                      <a:xfrm flipV="1">
                        <a:off x="5562600" y="2076450"/>
                        <a:ext cx="0" cy="50800"/>
                      </a:xfrm>
                      <a:prstGeom prst="line">
                        <a:avLst/>
                      </a:prstGeom>
                      <a:noFill/>
                      <a:ln w="12700">
                        <a:solidFill>
                          <a:srgbClr val="000000"/>
                        </a:solidFill>
                        <a:round/>
                        <a:headEnd/>
                        <a:tailEnd/>
                      </a:ln>
                      <a:effectLst/>
                    </a:spPr>
                    <a:txSp>
                      <a:txBody>
                        <a:bodyPr/>
                        <a:lstStyle>
                          <a:defPPr>
                            <a:defRPr lang="en-US"/>
                          </a:defPPr>
                          <a:lvl1pPr algn="l" rtl="0" eaLnBrk="0" fontAlgn="base" hangingPunct="0">
                            <a:spcBef>
                              <a:spcPct val="0"/>
                            </a:spcBef>
                            <a:spcAft>
                              <a:spcPct val="0"/>
                            </a:spcAft>
                            <a:defRPr kern="1200">
                              <a:solidFill>
                                <a:schemeClr val="tx1"/>
                              </a:solidFill>
                              <a:latin typeface="Arial" charset="0"/>
                              <a:ea typeface="+mn-ea"/>
                              <a:cs typeface="+mn-cs"/>
                            </a:defRPr>
                          </a:lvl1pPr>
                          <a:lvl2pPr marL="457200" algn="l" rtl="0" eaLnBrk="0" fontAlgn="base" hangingPunct="0">
                            <a:spcBef>
                              <a:spcPct val="0"/>
                            </a:spcBef>
                            <a:spcAft>
                              <a:spcPct val="0"/>
                            </a:spcAft>
                            <a:defRPr kern="1200">
                              <a:solidFill>
                                <a:schemeClr val="tx1"/>
                              </a:solidFill>
                              <a:latin typeface="Arial" charset="0"/>
                              <a:ea typeface="+mn-ea"/>
                              <a:cs typeface="+mn-cs"/>
                            </a:defRPr>
                          </a:lvl2pPr>
                          <a:lvl3pPr marL="914400" algn="l" rtl="0" eaLnBrk="0" fontAlgn="base" hangingPunct="0">
                            <a:spcBef>
                              <a:spcPct val="0"/>
                            </a:spcBef>
                            <a:spcAft>
                              <a:spcPct val="0"/>
                            </a:spcAft>
                            <a:defRPr kern="1200">
                              <a:solidFill>
                                <a:schemeClr val="tx1"/>
                              </a:solidFill>
                              <a:latin typeface="Arial" charset="0"/>
                              <a:ea typeface="+mn-ea"/>
                              <a:cs typeface="+mn-cs"/>
                            </a:defRPr>
                          </a:lvl3pPr>
                          <a:lvl4pPr marL="1371600" algn="l" rtl="0" eaLnBrk="0" fontAlgn="base" hangingPunct="0">
                            <a:spcBef>
                              <a:spcPct val="0"/>
                            </a:spcBef>
                            <a:spcAft>
                              <a:spcPct val="0"/>
                            </a:spcAft>
                            <a:defRPr kern="1200">
                              <a:solidFill>
                                <a:schemeClr val="tx1"/>
                              </a:solidFill>
                              <a:latin typeface="Arial" charset="0"/>
                              <a:ea typeface="+mn-ea"/>
                              <a:cs typeface="+mn-cs"/>
                            </a:defRPr>
                          </a:lvl4pPr>
                          <a:lvl5pPr marL="1828800" algn="l" rtl="0" eaLnBrk="0" fontAlgn="base" hangingPunct="0">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zh-CN" altLang="en-US"/>
                        </a:p>
                      </a:txBody>
                      <a:useSpRect/>
                    </a:txSp>
                  </a:sp>
                  <a:sp>
                    <a:nvSpPr>
                      <a:cNvPr id="146480" name="Line 48"/>
                      <a:cNvSpPr>
                        <a:spLocks noChangeShapeType="1"/>
                      </a:cNvSpPr>
                    </a:nvSpPr>
                    <a:spPr bwMode="auto">
                      <a:xfrm flipV="1">
                        <a:off x="5867400" y="2076450"/>
                        <a:ext cx="0" cy="50800"/>
                      </a:xfrm>
                      <a:prstGeom prst="line">
                        <a:avLst/>
                      </a:prstGeom>
                      <a:noFill/>
                      <a:ln w="12700">
                        <a:solidFill>
                          <a:srgbClr val="000000"/>
                        </a:solidFill>
                        <a:round/>
                        <a:headEnd/>
                        <a:tailEnd/>
                      </a:ln>
                      <a:effectLst/>
                    </a:spPr>
                    <a:txSp>
                      <a:txBody>
                        <a:bodyPr/>
                        <a:lstStyle>
                          <a:defPPr>
                            <a:defRPr lang="en-US"/>
                          </a:defPPr>
                          <a:lvl1pPr algn="l" rtl="0" eaLnBrk="0" fontAlgn="base" hangingPunct="0">
                            <a:spcBef>
                              <a:spcPct val="0"/>
                            </a:spcBef>
                            <a:spcAft>
                              <a:spcPct val="0"/>
                            </a:spcAft>
                            <a:defRPr kern="1200">
                              <a:solidFill>
                                <a:schemeClr val="tx1"/>
                              </a:solidFill>
                              <a:latin typeface="Arial" charset="0"/>
                              <a:ea typeface="+mn-ea"/>
                              <a:cs typeface="+mn-cs"/>
                            </a:defRPr>
                          </a:lvl1pPr>
                          <a:lvl2pPr marL="457200" algn="l" rtl="0" eaLnBrk="0" fontAlgn="base" hangingPunct="0">
                            <a:spcBef>
                              <a:spcPct val="0"/>
                            </a:spcBef>
                            <a:spcAft>
                              <a:spcPct val="0"/>
                            </a:spcAft>
                            <a:defRPr kern="1200">
                              <a:solidFill>
                                <a:schemeClr val="tx1"/>
                              </a:solidFill>
                              <a:latin typeface="Arial" charset="0"/>
                              <a:ea typeface="+mn-ea"/>
                              <a:cs typeface="+mn-cs"/>
                            </a:defRPr>
                          </a:lvl2pPr>
                          <a:lvl3pPr marL="914400" algn="l" rtl="0" eaLnBrk="0" fontAlgn="base" hangingPunct="0">
                            <a:spcBef>
                              <a:spcPct val="0"/>
                            </a:spcBef>
                            <a:spcAft>
                              <a:spcPct val="0"/>
                            </a:spcAft>
                            <a:defRPr kern="1200">
                              <a:solidFill>
                                <a:schemeClr val="tx1"/>
                              </a:solidFill>
                              <a:latin typeface="Arial" charset="0"/>
                              <a:ea typeface="+mn-ea"/>
                              <a:cs typeface="+mn-cs"/>
                            </a:defRPr>
                          </a:lvl3pPr>
                          <a:lvl4pPr marL="1371600" algn="l" rtl="0" eaLnBrk="0" fontAlgn="base" hangingPunct="0">
                            <a:spcBef>
                              <a:spcPct val="0"/>
                            </a:spcBef>
                            <a:spcAft>
                              <a:spcPct val="0"/>
                            </a:spcAft>
                            <a:defRPr kern="1200">
                              <a:solidFill>
                                <a:schemeClr val="tx1"/>
                              </a:solidFill>
                              <a:latin typeface="Arial" charset="0"/>
                              <a:ea typeface="+mn-ea"/>
                              <a:cs typeface="+mn-cs"/>
                            </a:defRPr>
                          </a:lvl4pPr>
                          <a:lvl5pPr marL="1828800" algn="l" rtl="0" eaLnBrk="0" fontAlgn="base" hangingPunct="0">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zh-CN" altLang="en-US"/>
                        </a:p>
                      </a:txBody>
                      <a:useSpRect/>
                    </a:txSp>
                  </a:sp>
                  <a:sp>
                    <a:nvSpPr>
                      <a:cNvPr id="146481" name="Line 49"/>
                      <a:cNvSpPr>
                        <a:spLocks noChangeShapeType="1"/>
                      </a:cNvSpPr>
                    </a:nvSpPr>
                    <a:spPr bwMode="auto">
                      <a:xfrm flipV="1">
                        <a:off x="5816600" y="2266950"/>
                        <a:ext cx="0" cy="50800"/>
                      </a:xfrm>
                      <a:prstGeom prst="line">
                        <a:avLst/>
                      </a:prstGeom>
                      <a:noFill/>
                      <a:ln w="12700">
                        <a:solidFill>
                          <a:srgbClr val="000000"/>
                        </a:solidFill>
                        <a:round/>
                        <a:headEnd/>
                        <a:tailEnd/>
                      </a:ln>
                      <a:effectLst/>
                    </a:spPr>
                    <a:txSp>
                      <a:txBody>
                        <a:bodyPr/>
                        <a:lstStyle>
                          <a:defPPr>
                            <a:defRPr lang="en-US"/>
                          </a:defPPr>
                          <a:lvl1pPr algn="l" rtl="0" eaLnBrk="0" fontAlgn="base" hangingPunct="0">
                            <a:spcBef>
                              <a:spcPct val="0"/>
                            </a:spcBef>
                            <a:spcAft>
                              <a:spcPct val="0"/>
                            </a:spcAft>
                            <a:defRPr kern="1200">
                              <a:solidFill>
                                <a:schemeClr val="tx1"/>
                              </a:solidFill>
                              <a:latin typeface="Arial" charset="0"/>
                              <a:ea typeface="+mn-ea"/>
                              <a:cs typeface="+mn-cs"/>
                            </a:defRPr>
                          </a:lvl1pPr>
                          <a:lvl2pPr marL="457200" algn="l" rtl="0" eaLnBrk="0" fontAlgn="base" hangingPunct="0">
                            <a:spcBef>
                              <a:spcPct val="0"/>
                            </a:spcBef>
                            <a:spcAft>
                              <a:spcPct val="0"/>
                            </a:spcAft>
                            <a:defRPr kern="1200">
                              <a:solidFill>
                                <a:schemeClr val="tx1"/>
                              </a:solidFill>
                              <a:latin typeface="Arial" charset="0"/>
                              <a:ea typeface="+mn-ea"/>
                              <a:cs typeface="+mn-cs"/>
                            </a:defRPr>
                          </a:lvl2pPr>
                          <a:lvl3pPr marL="914400" algn="l" rtl="0" eaLnBrk="0" fontAlgn="base" hangingPunct="0">
                            <a:spcBef>
                              <a:spcPct val="0"/>
                            </a:spcBef>
                            <a:spcAft>
                              <a:spcPct val="0"/>
                            </a:spcAft>
                            <a:defRPr kern="1200">
                              <a:solidFill>
                                <a:schemeClr val="tx1"/>
                              </a:solidFill>
                              <a:latin typeface="Arial" charset="0"/>
                              <a:ea typeface="+mn-ea"/>
                              <a:cs typeface="+mn-cs"/>
                            </a:defRPr>
                          </a:lvl3pPr>
                          <a:lvl4pPr marL="1371600" algn="l" rtl="0" eaLnBrk="0" fontAlgn="base" hangingPunct="0">
                            <a:spcBef>
                              <a:spcPct val="0"/>
                            </a:spcBef>
                            <a:spcAft>
                              <a:spcPct val="0"/>
                            </a:spcAft>
                            <a:defRPr kern="1200">
                              <a:solidFill>
                                <a:schemeClr val="tx1"/>
                              </a:solidFill>
                              <a:latin typeface="Arial" charset="0"/>
                              <a:ea typeface="+mn-ea"/>
                              <a:cs typeface="+mn-cs"/>
                            </a:defRPr>
                          </a:lvl4pPr>
                          <a:lvl5pPr marL="1828800" algn="l" rtl="0" eaLnBrk="0" fontAlgn="base" hangingPunct="0">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zh-CN" altLang="en-US"/>
                        </a:p>
                      </a:txBody>
                      <a:useSpRect/>
                    </a:txSp>
                  </a:sp>
                  <a:sp>
                    <a:nvSpPr>
                      <a:cNvPr id="146482" name="Line 50"/>
                      <a:cNvSpPr>
                        <a:spLocks noChangeShapeType="1"/>
                      </a:cNvSpPr>
                    </a:nvSpPr>
                    <a:spPr bwMode="auto">
                      <a:xfrm flipV="1">
                        <a:off x="5918200" y="2266950"/>
                        <a:ext cx="0" cy="50800"/>
                      </a:xfrm>
                      <a:prstGeom prst="line">
                        <a:avLst/>
                      </a:prstGeom>
                      <a:noFill/>
                      <a:ln w="12700">
                        <a:solidFill>
                          <a:srgbClr val="000000"/>
                        </a:solidFill>
                        <a:round/>
                        <a:headEnd/>
                        <a:tailEnd/>
                      </a:ln>
                      <a:effectLst/>
                    </a:spPr>
                    <a:txSp>
                      <a:txBody>
                        <a:bodyPr/>
                        <a:lstStyle>
                          <a:defPPr>
                            <a:defRPr lang="en-US"/>
                          </a:defPPr>
                          <a:lvl1pPr algn="l" rtl="0" eaLnBrk="0" fontAlgn="base" hangingPunct="0">
                            <a:spcBef>
                              <a:spcPct val="0"/>
                            </a:spcBef>
                            <a:spcAft>
                              <a:spcPct val="0"/>
                            </a:spcAft>
                            <a:defRPr kern="1200">
                              <a:solidFill>
                                <a:schemeClr val="tx1"/>
                              </a:solidFill>
                              <a:latin typeface="Arial" charset="0"/>
                              <a:ea typeface="+mn-ea"/>
                              <a:cs typeface="+mn-cs"/>
                            </a:defRPr>
                          </a:lvl1pPr>
                          <a:lvl2pPr marL="457200" algn="l" rtl="0" eaLnBrk="0" fontAlgn="base" hangingPunct="0">
                            <a:spcBef>
                              <a:spcPct val="0"/>
                            </a:spcBef>
                            <a:spcAft>
                              <a:spcPct val="0"/>
                            </a:spcAft>
                            <a:defRPr kern="1200">
                              <a:solidFill>
                                <a:schemeClr val="tx1"/>
                              </a:solidFill>
                              <a:latin typeface="Arial" charset="0"/>
                              <a:ea typeface="+mn-ea"/>
                              <a:cs typeface="+mn-cs"/>
                            </a:defRPr>
                          </a:lvl2pPr>
                          <a:lvl3pPr marL="914400" algn="l" rtl="0" eaLnBrk="0" fontAlgn="base" hangingPunct="0">
                            <a:spcBef>
                              <a:spcPct val="0"/>
                            </a:spcBef>
                            <a:spcAft>
                              <a:spcPct val="0"/>
                            </a:spcAft>
                            <a:defRPr kern="1200">
                              <a:solidFill>
                                <a:schemeClr val="tx1"/>
                              </a:solidFill>
                              <a:latin typeface="Arial" charset="0"/>
                              <a:ea typeface="+mn-ea"/>
                              <a:cs typeface="+mn-cs"/>
                            </a:defRPr>
                          </a:lvl3pPr>
                          <a:lvl4pPr marL="1371600" algn="l" rtl="0" eaLnBrk="0" fontAlgn="base" hangingPunct="0">
                            <a:spcBef>
                              <a:spcPct val="0"/>
                            </a:spcBef>
                            <a:spcAft>
                              <a:spcPct val="0"/>
                            </a:spcAft>
                            <a:defRPr kern="1200">
                              <a:solidFill>
                                <a:schemeClr val="tx1"/>
                              </a:solidFill>
                              <a:latin typeface="Arial" charset="0"/>
                              <a:ea typeface="+mn-ea"/>
                              <a:cs typeface="+mn-cs"/>
                            </a:defRPr>
                          </a:lvl4pPr>
                          <a:lvl5pPr marL="1828800" algn="l" rtl="0" eaLnBrk="0" fontAlgn="base" hangingPunct="0">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zh-CN" altLang="en-US"/>
                        </a:p>
                      </a:txBody>
                      <a:useSpRect/>
                    </a:txSp>
                  </a:sp>
                  <a:sp>
                    <a:nvSpPr>
                      <a:cNvPr id="146483" name="Line 51"/>
                      <a:cNvSpPr>
                        <a:spLocks noChangeShapeType="1"/>
                      </a:cNvSpPr>
                    </a:nvSpPr>
                    <a:spPr bwMode="auto">
                      <a:xfrm flipH="1">
                        <a:off x="5892800" y="2292350"/>
                        <a:ext cx="50800" cy="0"/>
                      </a:xfrm>
                      <a:prstGeom prst="line">
                        <a:avLst/>
                      </a:prstGeom>
                      <a:noFill/>
                      <a:ln w="12700">
                        <a:solidFill>
                          <a:srgbClr val="000000"/>
                        </a:solidFill>
                        <a:round/>
                        <a:headEnd/>
                        <a:tailEnd/>
                      </a:ln>
                      <a:effectLst/>
                    </a:spPr>
                    <a:txSp>
                      <a:txBody>
                        <a:bodyPr/>
                        <a:lstStyle>
                          <a:defPPr>
                            <a:defRPr lang="en-US"/>
                          </a:defPPr>
                          <a:lvl1pPr algn="l" rtl="0" eaLnBrk="0" fontAlgn="base" hangingPunct="0">
                            <a:spcBef>
                              <a:spcPct val="0"/>
                            </a:spcBef>
                            <a:spcAft>
                              <a:spcPct val="0"/>
                            </a:spcAft>
                            <a:defRPr kern="1200">
                              <a:solidFill>
                                <a:schemeClr val="tx1"/>
                              </a:solidFill>
                              <a:latin typeface="Arial" charset="0"/>
                              <a:ea typeface="+mn-ea"/>
                              <a:cs typeface="+mn-cs"/>
                            </a:defRPr>
                          </a:lvl1pPr>
                          <a:lvl2pPr marL="457200" algn="l" rtl="0" eaLnBrk="0" fontAlgn="base" hangingPunct="0">
                            <a:spcBef>
                              <a:spcPct val="0"/>
                            </a:spcBef>
                            <a:spcAft>
                              <a:spcPct val="0"/>
                            </a:spcAft>
                            <a:defRPr kern="1200">
                              <a:solidFill>
                                <a:schemeClr val="tx1"/>
                              </a:solidFill>
                              <a:latin typeface="Arial" charset="0"/>
                              <a:ea typeface="+mn-ea"/>
                              <a:cs typeface="+mn-cs"/>
                            </a:defRPr>
                          </a:lvl2pPr>
                          <a:lvl3pPr marL="914400" algn="l" rtl="0" eaLnBrk="0" fontAlgn="base" hangingPunct="0">
                            <a:spcBef>
                              <a:spcPct val="0"/>
                            </a:spcBef>
                            <a:spcAft>
                              <a:spcPct val="0"/>
                            </a:spcAft>
                            <a:defRPr kern="1200">
                              <a:solidFill>
                                <a:schemeClr val="tx1"/>
                              </a:solidFill>
                              <a:latin typeface="Arial" charset="0"/>
                              <a:ea typeface="+mn-ea"/>
                              <a:cs typeface="+mn-cs"/>
                            </a:defRPr>
                          </a:lvl3pPr>
                          <a:lvl4pPr marL="1371600" algn="l" rtl="0" eaLnBrk="0" fontAlgn="base" hangingPunct="0">
                            <a:spcBef>
                              <a:spcPct val="0"/>
                            </a:spcBef>
                            <a:spcAft>
                              <a:spcPct val="0"/>
                            </a:spcAft>
                            <a:defRPr kern="1200">
                              <a:solidFill>
                                <a:schemeClr val="tx1"/>
                              </a:solidFill>
                              <a:latin typeface="Arial" charset="0"/>
                              <a:ea typeface="+mn-ea"/>
                              <a:cs typeface="+mn-cs"/>
                            </a:defRPr>
                          </a:lvl4pPr>
                          <a:lvl5pPr marL="1828800" algn="l" rtl="0" eaLnBrk="0" fontAlgn="base" hangingPunct="0">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zh-CN" altLang="en-US"/>
                        </a:p>
                      </a:txBody>
                      <a:useSpRect/>
                    </a:txSp>
                  </a:sp>
                  <a:sp>
                    <a:nvSpPr>
                      <a:cNvPr id="146484" name="Line 52"/>
                      <a:cNvSpPr>
                        <a:spLocks noChangeShapeType="1"/>
                      </a:cNvSpPr>
                    </a:nvSpPr>
                    <a:spPr bwMode="auto">
                      <a:xfrm>
                        <a:off x="5461000" y="2343150"/>
                        <a:ext cx="203200" cy="0"/>
                      </a:xfrm>
                      <a:prstGeom prst="line">
                        <a:avLst/>
                      </a:prstGeom>
                      <a:noFill/>
                      <a:ln w="12700">
                        <a:solidFill>
                          <a:srgbClr val="000000"/>
                        </a:solidFill>
                        <a:round/>
                        <a:headEnd/>
                        <a:tailEnd/>
                      </a:ln>
                      <a:effectLst/>
                    </a:spPr>
                    <a:txSp>
                      <a:txBody>
                        <a:bodyPr/>
                        <a:lstStyle>
                          <a:defPPr>
                            <a:defRPr lang="en-US"/>
                          </a:defPPr>
                          <a:lvl1pPr algn="l" rtl="0" eaLnBrk="0" fontAlgn="base" hangingPunct="0">
                            <a:spcBef>
                              <a:spcPct val="0"/>
                            </a:spcBef>
                            <a:spcAft>
                              <a:spcPct val="0"/>
                            </a:spcAft>
                            <a:defRPr kern="1200">
                              <a:solidFill>
                                <a:schemeClr val="tx1"/>
                              </a:solidFill>
                              <a:latin typeface="Arial" charset="0"/>
                              <a:ea typeface="+mn-ea"/>
                              <a:cs typeface="+mn-cs"/>
                            </a:defRPr>
                          </a:lvl1pPr>
                          <a:lvl2pPr marL="457200" algn="l" rtl="0" eaLnBrk="0" fontAlgn="base" hangingPunct="0">
                            <a:spcBef>
                              <a:spcPct val="0"/>
                            </a:spcBef>
                            <a:spcAft>
                              <a:spcPct val="0"/>
                            </a:spcAft>
                            <a:defRPr kern="1200">
                              <a:solidFill>
                                <a:schemeClr val="tx1"/>
                              </a:solidFill>
                              <a:latin typeface="Arial" charset="0"/>
                              <a:ea typeface="+mn-ea"/>
                              <a:cs typeface="+mn-cs"/>
                            </a:defRPr>
                          </a:lvl2pPr>
                          <a:lvl3pPr marL="914400" algn="l" rtl="0" eaLnBrk="0" fontAlgn="base" hangingPunct="0">
                            <a:spcBef>
                              <a:spcPct val="0"/>
                            </a:spcBef>
                            <a:spcAft>
                              <a:spcPct val="0"/>
                            </a:spcAft>
                            <a:defRPr kern="1200">
                              <a:solidFill>
                                <a:schemeClr val="tx1"/>
                              </a:solidFill>
                              <a:latin typeface="Arial" charset="0"/>
                              <a:ea typeface="+mn-ea"/>
                              <a:cs typeface="+mn-cs"/>
                            </a:defRPr>
                          </a:lvl3pPr>
                          <a:lvl4pPr marL="1371600" algn="l" rtl="0" eaLnBrk="0" fontAlgn="base" hangingPunct="0">
                            <a:spcBef>
                              <a:spcPct val="0"/>
                            </a:spcBef>
                            <a:spcAft>
                              <a:spcPct val="0"/>
                            </a:spcAft>
                            <a:defRPr kern="1200">
                              <a:solidFill>
                                <a:schemeClr val="tx1"/>
                              </a:solidFill>
                              <a:latin typeface="Arial" charset="0"/>
                              <a:ea typeface="+mn-ea"/>
                              <a:cs typeface="+mn-cs"/>
                            </a:defRPr>
                          </a:lvl4pPr>
                          <a:lvl5pPr marL="1828800" algn="l" rtl="0" eaLnBrk="0" fontAlgn="base" hangingPunct="0">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zh-CN" altLang="en-US"/>
                        </a:p>
                      </a:txBody>
                      <a:useSpRect/>
                    </a:txSp>
                  </a:sp>
                  <a:sp>
                    <a:nvSpPr>
                      <a:cNvPr id="146485" name="Oval 53"/>
                      <a:cNvSpPr>
                        <a:spLocks noChangeArrowheads="1"/>
                      </a:cNvSpPr>
                    </a:nvSpPr>
                    <a:spPr bwMode="auto">
                      <a:xfrm>
                        <a:off x="5594350" y="2343150"/>
                        <a:ext cx="38100" cy="38100"/>
                      </a:xfrm>
                      <a:prstGeom prst="ellipse">
                        <a:avLst/>
                      </a:prstGeom>
                      <a:solidFill>
                        <a:srgbClr val="FFFFFF"/>
                      </a:solidFill>
                      <a:ln w="12700">
                        <a:solidFill>
                          <a:srgbClr val="000000"/>
                        </a:solidFill>
                        <a:round/>
                        <a:headEnd/>
                        <a:tailEnd/>
                      </a:ln>
                      <a:effectLst/>
                    </a:spPr>
                    <a:txSp>
                      <a:txBody>
                        <a:bodyPr wrap="none" anchor="ctr"/>
                        <a:lstStyle>
                          <a:defPPr>
                            <a:defRPr lang="en-US"/>
                          </a:defPPr>
                          <a:lvl1pPr algn="l" rtl="0" eaLnBrk="0" fontAlgn="base" hangingPunct="0">
                            <a:spcBef>
                              <a:spcPct val="0"/>
                            </a:spcBef>
                            <a:spcAft>
                              <a:spcPct val="0"/>
                            </a:spcAft>
                            <a:defRPr kern="1200">
                              <a:solidFill>
                                <a:schemeClr val="tx1"/>
                              </a:solidFill>
                              <a:latin typeface="Arial" charset="0"/>
                              <a:ea typeface="+mn-ea"/>
                              <a:cs typeface="+mn-cs"/>
                            </a:defRPr>
                          </a:lvl1pPr>
                          <a:lvl2pPr marL="457200" algn="l" rtl="0" eaLnBrk="0" fontAlgn="base" hangingPunct="0">
                            <a:spcBef>
                              <a:spcPct val="0"/>
                            </a:spcBef>
                            <a:spcAft>
                              <a:spcPct val="0"/>
                            </a:spcAft>
                            <a:defRPr kern="1200">
                              <a:solidFill>
                                <a:schemeClr val="tx1"/>
                              </a:solidFill>
                              <a:latin typeface="Arial" charset="0"/>
                              <a:ea typeface="+mn-ea"/>
                              <a:cs typeface="+mn-cs"/>
                            </a:defRPr>
                          </a:lvl2pPr>
                          <a:lvl3pPr marL="914400" algn="l" rtl="0" eaLnBrk="0" fontAlgn="base" hangingPunct="0">
                            <a:spcBef>
                              <a:spcPct val="0"/>
                            </a:spcBef>
                            <a:spcAft>
                              <a:spcPct val="0"/>
                            </a:spcAft>
                            <a:defRPr kern="1200">
                              <a:solidFill>
                                <a:schemeClr val="tx1"/>
                              </a:solidFill>
                              <a:latin typeface="Arial" charset="0"/>
                              <a:ea typeface="+mn-ea"/>
                              <a:cs typeface="+mn-cs"/>
                            </a:defRPr>
                          </a:lvl3pPr>
                          <a:lvl4pPr marL="1371600" algn="l" rtl="0" eaLnBrk="0" fontAlgn="base" hangingPunct="0">
                            <a:spcBef>
                              <a:spcPct val="0"/>
                            </a:spcBef>
                            <a:spcAft>
                              <a:spcPct val="0"/>
                            </a:spcAft>
                            <a:defRPr kern="1200">
                              <a:solidFill>
                                <a:schemeClr val="tx1"/>
                              </a:solidFill>
                              <a:latin typeface="Arial" charset="0"/>
                              <a:ea typeface="+mn-ea"/>
                              <a:cs typeface="+mn-cs"/>
                            </a:defRPr>
                          </a:lvl4pPr>
                          <a:lvl5pPr marL="1828800" algn="l" rtl="0" eaLnBrk="0" fontAlgn="base" hangingPunct="0">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zh-CN" altLang="en-US"/>
                        </a:p>
                      </a:txBody>
                      <a:useSpRect/>
                    </a:txSp>
                  </a:sp>
                  <a:sp>
                    <a:nvSpPr>
                      <a:cNvPr id="146486" name="Line 54"/>
                      <a:cNvSpPr>
                        <a:spLocks noChangeShapeType="1"/>
                      </a:cNvSpPr>
                    </a:nvSpPr>
                    <a:spPr bwMode="auto">
                      <a:xfrm>
                        <a:off x="5359400" y="2228850"/>
                        <a:ext cx="114300" cy="0"/>
                      </a:xfrm>
                      <a:prstGeom prst="line">
                        <a:avLst/>
                      </a:prstGeom>
                      <a:noFill/>
                      <a:ln w="12700">
                        <a:solidFill>
                          <a:srgbClr val="000000"/>
                        </a:solidFill>
                        <a:round/>
                        <a:headEnd/>
                        <a:tailEnd/>
                      </a:ln>
                      <a:effectLst/>
                    </a:spPr>
                    <a:txSp>
                      <a:txBody>
                        <a:bodyPr/>
                        <a:lstStyle>
                          <a:defPPr>
                            <a:defRPr lang="en-US"/>
                          </a:defPPr>
                          <a:lvl1pPr algn="l" rtl="0" eaLnBrk="0" fontAlgn="base" hangingPunct="0">
                            <a:spcBef>
                              <a:spcPct val="0"/>
                            </a:spcBef>
                            <a:spcAft>
                              <a:spcPct val="0"/>
                            </a:spcAft>
                            <a:defRPr kern="1200">
                              <a:solidFill>
                                <a:schemeClr val="tx1"/>
                              </a:solidFill>
                              <a:latin typeface="Arial" charset="0"/>
                              <a:ea typeface="+mn-ea"/>
                              <a:cs typeface="+mn-cs"/>
                            </a:defRPr>
                          </a:lvl1pPr>
                          <a:lvl2pPr marL="457200" algn="l" rtl="0" eaLnBrk="0" fontAlgn="base" hangingPunct="0">
                            <a:spcBef>
                              <a:spcPct val="0"/>
                            </a:spcBef>
                            <a:spcAft>
                              <a:spcPct val="0"/>
                            </a:spcAft>
                            <a:defRPr kern="1200">
                              <a:solidFill>
                                <a:schemeClr val="tx1"/>
                              </a:solidFill>
                              <a:latin typeface="Arial" charset="0"/>
                              <a:ea typeface="+mn-ea"/>
                              <a:cs typeface="+mn-cs"/>
                            </a:defRPr>
                          </a:lvl2pPr>
                          <a:lvl3pPr marL="914400" algn="l" rtl="0" eaLnBrk="0" fontAlgn="base" hangingPunct="0">
                            <a:spcBef>
                              <a:spcPct val="0"/>
                            </a:spcBef>
                            <a:spcAft>
                              <a:spcPct val="0"/>
                            </a:spcAft>
                            <a:defRPr kern="1200">
                              <a:solidFill>
                                <a:schemeClr val="tx1"/>
                              </a:solidFill>
                              <a:latin typeface="Arial" charset="0"/>
                              <a:ea typeface="+mn-ea"/>
                              <a:cs typeface="+mn-cs"/>
                            </a:defRPr>
                          </a:lvl3pPr>
                          <a:lvl4pPr marL="1371600" algn="l" rtl="0" eaLnBrk="0" fontAlgn="base" hangingPunct="0">
                            <a:spcBef>
                              <a:spcPct val="0"/>
                            </a:spcBef>
                            <a:spcAft>
                              <a:spcPct val="0"/>
                            </a:spcAft>
                            <a:defRPr kern="1200">
                              <a:solidFill>
                                <a:schemeClr val="tx1"/>
                              </a:solidFill>
                              <a:latin typeface="Arial" charset="0"/>
                              <a:ea typeface="+mn-ea"/>
                              <a:cs typeface="+mn-cs"/>
                            </a:defRPr>
                          </a:lvl4pPr>
                          <a:lvl5pPr marL="1828800" algn="l" rtl="0" eaLnBrk="0" fontAlgn="base" hangingPunct="0">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zh-CN" altLang="en-US"/>
                        </a:p>
                      </a:txBody>
                      <a:useSpRect/>
                    </a:txSp>
                  </a:sp>
                  <a:sp>
                    <a:nvSpPr>
                      <a:cNvPr id="146487" name="Freeform 55"/>
                      <a:cNvSpPr>
                        <a:spLocks/>
                      </a:cNvSpPr>
                    </a:nvSpPr>
                    <a:spPr bwMode="auto">
                      <a:xfrm>
                        <a:off x="5422900" y="2120900"/>
                        <a:ext cx="280988" cy="217488"/>
                      </a:xfrm>
                      <a:custGeom>
                        <a:avLst/>
                        <a:gdLst/>
                        <a:ahLst/>
                        <a:cxnLst>
                          <a:cxn ang="0">
                            <a:pos x="88" y="136"/>
                          </a:cxn>
                          <a:cxn ang="0">
                            <a:pos x="176" y="0"/>
                          </a:cxn>
                          <a:cxn ang="0">
                            <a:pos x="0" y="0"/>
                          </a:cxn>
                          <a:cxn ang="0">
                            <a:pos x="88" y="136"/>
                          </a:cxn>
                        </a:cxnLst>
                        <a:rect l="0" t="0" r="r" b="b"/>
                        <a:pathLst>
                          <a:path w="177" h="137">
                            <a:moveTo>
                              <a:pt x="88" y="136"/>
                            </a:moveTo>
                            <a:lnTo>
                              <a:pt x="176" y="0"/>
                            </a:lnTo>
                            <a:lnTo>
                              <a:pt x="0" y="0"/>
                            </a:lnTo>
                            <a:lnTo>
                              <a:pt x="88" y="136"/>
                            </a:lnTo>
                          </a:path>
                        </a:pathLst>
                      </a:custGeom>
                      <a:solidFill>
                        <a:srgbClr val="FFFFFF"/>
                      </a:solidFill>
                      <a:ln w="12700" cap="rnd" cmpd="sng">
                        <a:solidFill>
                          <a:srgbClr val="000000"/>
                        </a:solidFill>
                        <a:prstDash val="solid"/>
                        <a:round/>
                        <a:headEnd type="none" w="med" len="med"/>
                        <a:tailEnd type="none" w="med" len="med"/>
                      </a:ln>
                      <a:effectLst/>
                    </a:spPr>
                    <a:txSp>
                      <a:txBody>
                        <a:bodyPr/>
                        <a:lstStyle>
                          <a:defPPr>
                            <a:defRPr lang="en-US"/>
                          </a:defPPr>
                          <a:lvl1pPr algn="l" rtl="0" eaLnBrk="0" fontAlgn="base" hangingPunct="0">
                            <a:spcBef>
                              <a:spcPct val="0"/>
                            </a:spcBef>
                            <a:spcAft>
                              <a:spcPct val="0"/>
                            </a:spcAft>
                            <a:defRPr kern="1200">
                              <a:solidFill>
                                <a:schemeClr val="tx1"/>
                              </a:solidFill>
                              <a:latin typeface="Arial" charset="0"/>
                              <a:ea typeface="+mn-ea"/>
                              <a:cs typeface="+mn-cs"/>
                            </a:defRPr>
                          </a:lvl1pPr>
                          <a:lvl2pPr marL="457200" algn="l" rtl="0" eaLnBrk="0" fontAlgn="base" hangingPunct="0">
                            <a:spcBef>
                              <a:spcPct val="0"/>
                            </a:spcBef>
                            <a:spcAft>
                              <a:spcPct val="0"/>
                            </a:spcAft>
                            <a:defRPr kern="1200">
                              <a:solidFill>
                                <a:schemeClr val="tx1"/>
                              </a:solidFill>
                              <a:latin typeface="Arial" charset="0"/>
                              <a:ea typeface="+mn-ea"/>
                              <a:cs typeface="+mn-cs"/>
                            </a:defRPr>
                          </a:lvl2pPr>
                          <a:lvl3pPr marL="914400" algn="l" rtl="0" eaLnBrk="0" fontAlgn="base" hangingPunct="0">
                            <a:spcBef>
                              <a:spcPct val="0"/>
                            </a:spcBef>
                            <a:spcAft>
                              <a:spcPct val="0"/>
                            </a:spcAft>
                            <a:defRPr kern="1200">
                              <a:solidFill>
                                <a:schemeClr val="tx1"/>
                              </a:solidFill>
                              <a:latin typeface="Arial" charset="0"/>
                              <a:ea typeface="+mn-ea"/>
                              <a:cs typeface="+mn-cs"/>
                            </a:defRPr>
                          </a:lvl3pPr>
                          <a:lvl4pPr marL="1371600" algn="l" rtl="0" eaLnBrk="0" fontAlgn="base" hangingPunct="0">
                            <a:spcBef>
                              <a:spcPct val="0"/>
                            </a:spcBef>
                            <a:spcAft>
                              <a:spcPct val="0"/>
                            </a:spcAft>
                            <a:defRPr kern="1200">
                              <a:solidFill>
                                <a:schemeClr val="tx1"/>
                              </a:solidFill>
                              <a:latin typeface="Arial" charset="0"/>
                              <a:ea typeface="+mn-ea"/>
                              <a:cs typeface="+mn-cs"/>
                            </a:defRPr>
                          </a:lvl4pPr>
                          <a:lvl5pPr marL="1828800" algn="l" rtl="0" eaLnBrk="0" fontAlgn="base" hangingPunct="0">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zh-CN" altLang="en-US"/>
                        </a:p>
                      </a:txBody>
                      <a:useSpRect/>
                    </a:txSp>
                  </a:sp>
                  <a:sp>
                    <a:nvSpPr>
                      <a:cNvPr id="146488" name="Freeform 56"/>
                      <a:cNvSpPr>
                        <a:spLocks/>
                      </a:cNvSpPr>
                    </a:nvSpPr>
                    <a:spPr bwMode="auto">
                      <a:xfrm>
                        <a:off x="5422900" y="2120900"/>
                        <a:ext cx="280988" cy="217488"/>
                      </a:xfrm>
                      <a:custGeom>
                        <a:avLst/>
                        <a:gdLst/>
                        <a:ahLst/>
                        <a:cxnLst>
                          <a:cxn ang="0">
                            <a:pos x="88" y="136"/>
                          </a:cxn>
                          <a:cxn ang="0">
                            <a:pos x="176" y="0"/>
                          </a:cxn>
                          <a:cxn ang="0">
                            <a:pos x="0" y="0"/>
                          </a:cxn>
                          <a:cxn ang="0">
                            <a:pos x="88" y="136"/>
                          </a:cxn>
                        </a:cxnLst>
                        <a:rect l="0" t="0" r="r" b="b"/>
                        <a:pathLst>
                          <a:path w="177" h="137">
                            <a:moveTo>
                              <a:pt x="88" y="136"/>
                            </a:moveTo>
                            <a:lnTo>
                              <a:pt x="176" y="0"/>
                            </a:lnTo>
                            <a:lnTo>
                              <a:pt x="0" y="0"/>
                            </a:lnTo>
                            <a:lnTo>
                              <a:pt x="88" y="136"/>
                            </a:lnTo>
                          </a:path>
                        </a:pathLst>
                      </a:custGeom>
                      <a:noFill/>
                      <a:ln w="12700" cap="rnd" cmpd="sng">
                        <a:solidFill>
                          <a:srgbClr val="000000"/>
                        </a:solidFill>
                        <a:prstDash val="solid"/>
                        <a:round/>
                        <a:headEnd type="none" w="med" len="med"/>
                        <a:tailEnd type="none" w="med" len="med"/>
                      </a:ln>
                      <a:effectLst/>
                    </a:spPr>
                    <a:txSp>
                      <a:txBody>
                        <a:bodyPr/>
                        <a:lstStyle>
                          <a:defPPr>
                            <a:defRPr lang="en-US"/>
                          </a:defPPr>
                          <a:lvl1pPr algn="l" rtl="0" eaLnBrk="0" fontAlgn="base" hangingPunct="0">
                            <a:spcBef>
                              <a:spcPct val="0"/>
                            </a:spcBef>
                            <a:spcAft>
                              <a:spcPct val="0"/>
                            </a:spcAft>
                            <a:defRPr kern="1200">
                              <a:solidFill>
                                <a:schemeClr val="tx1"/>
                              </a:solidFill>
                              <a:latin typeface="Arial" charset="0"/>
                              <a:ea typeface="+mn-ea"/>
                              <a:cs typeface="+mn-cs"/>
                            </a:defRPr>
                          </a:lvl1pPr>
                          <a:lvl2pPr marL="457200" algn="l" rtl="0" eaLnBrk="0" fontAlgn="base" hangingPunct="0">
                            <a:spcBef>
                              <a:spcPct val="0"/>
                            </a:spcBef>
                            <a:spcAft>
                              <a:spcPct val="0"/>
                            </a:spcAft>
                            <a:defRPr kern="1200">
                              <a:solidFill>
                                <a:schemeClr val="tx1"/>
                              </a:solidFill>
                              <a:latin typeface="Arial" charset="0"/>
                              <a:ea typeface="+mn-ea"/>
                              <a:cs typeface="+mn-cs"/>
                            </a:defRPr>
                          </a:lvl2pPr>
                          <a:lvl3pPr marL="914400" algn="l" rtl="0" eaLnBrk="0" fontAlgn="base" hangingPunct="0">
                            <a:spcBef>
                              <a:spcPct val="0"/>
                            </a:spcBef>
                            <a:spcAft>
                              <a:spcPct val="0"/>
                            </a:spcAft>
                            <a:defRPr kern="1200">
                              <a:solidFill>
                                <a:schemeClr val="tx1"/>
                              </a:solidFill>
                              <a:latin typeface="Arial" charset="0"/>
                              <a:ea typeface="+mn-ea"/>
                              <a:cs typeface="+mn-cs"/>
                            </a:defRPr>
                          </a:lvl3pPr>
                          <a:lvl4pPr marL="1371600" algn="l" rtl="0" eaLnBrk="0" fontAlgn="base" hangingPunct="0">
                            <a:spcBef>
                              <a:spcPct val="0"/>
                            </a:spcBef>
                            <a:spcAft>
                              <a:spcPct val="0"/>
                            </a:spcAft>
                            <a:defRPr kern="1200">
                              <a:solidFill>
                                <a:schemeClr val="tx1"/>
                              </a:solidFill>
                              <a:latin typeface="Arial" charset="0"/>
                              <a:ea typeface="+mn-ea"/>
                              <a:cs typeface="+mn-cs"/>
                            </a:defRPr>
                          </a:lvl4pPr>
                          <a:lvl5pPr marL="1828800" algn="l" rtl="0" eaLnBrk="0" fontAlgn="base" hangingPunct="0">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zh-CN" altLang="en-US"/>
                        </a:p>
                      </a:txBody>
                      <a:useSpRect/>
                    </a:txSp>
                  </a:sp>
                  <a:sp>
                    <a:nvSpPr>
                      <a:cNvPr id="146489" name="Line 57"/>
                      <a:cNvSpPr>
                        <a:spLocks noChangeShapeType="1"/>
                      </a:cNvSpPr>
                    </a:nvSpPr>
                    <a:spPr bwMode="auto">
                      <a:xfrm flipH="1">
                        <a:off x="5283200" y="2228850"/>
                        <a:ext cx="76200" cy="0"/>
                      </a:xfrm>
                      <a:prstGeom prst="line">
                        <a:avLst/>
                      </a:prstGeom>
                      <a:noFill/>
                      <a:ln w="12700">
                        <a:solidFill>
                          <a:srgbClr val="000000"/>
                        </a:solidFill>
                        <a:round/>
                        <a:headEnd/>
                        <a:tailEnd/>
                      </a:ln>
                      <a:effectLst/>
                    </a:spPr>
                    <a:txSp>
                      <a:txBody>
                        <a:bodyPr/>
                        <a:lstStyle>
                          <a:defPPr>
                            <a:defRPr lang="en-US"/>
                          </a:defPPr>
                          <a:lvl1pPr algn="l" rtl="0" eaLnBrk="0" fontAlgn="base" hangingPunct="0">
                            <a:spcBef>
                              <a:spcPct val="0"/>
                            </a:spcBef>
                            <a:spcAft>
                              <a:spcPct val="0"/>
                            </a:spcAft>
                            <a:defRPr kern="1200">
                              <a:solidFill>
                                <a:schemeClr val="tx1"/>
                              </a:solidFill>
                              <a:latin typeface="Arial" charset="0"/>
                              <a:ea typeface="+mn-ea"/>
                              <a:cs typeface="+mn-cs"/>
                            </a:defRPr>
                          </a:lvl1pPr>
                          <a:lvl2pPr marL="457200" algn="l" rtl="0" eaLnBrk="0" fontAlgn="base" hangingPunct="0">
                            <a:spcBef>
                              <a:spcPct val="0"/>
                            </a:spcBef>
                            <a:spcAft>
                              <a:spcPct val="0"/>
                            </a:spcAft>
                            <a:defRPr kern="1200">
                              <a:solidFill>
                                <a:schemeClr val="tx1"/>
                              </a:solidFill>
                              <a:latin typeface="Arial" charset="0"/>
                              <a:ea typeface="+mn-ea"/>
                              <a:cs typeface="+mn-cs"/>
                            </a:defRPr>
                          </a:lvl2pPr>
                          <a:lvl3pPr marL="914400" algn="l" rtl="0" eaLnBrk="0" fontAlgn="base" hangingPunct="0">
                            <a:spcBef>
                              <a:spcPct val="0"/>
                            </a:spcBef>
                            <a:spcAft>
                              <a:spcPct val="0"/>
                            </a:spcAft>
                            <a:defRPr kern="1200">
                              <a:solidFill>
                                <a:schemeClr val="tx1"/>
                              </a:solidFill>
                              <a:latin typeface="Arial" charset="0"/>
                              <a:ea typeface="+mn-ea"/>
                              <a:cs typeface="+mn-cs"/>
                            </a:defRPr>
                          </a:lvl3pPr>
                          <a:lvl4pPr marL="1371600" algn="l" rtl="0" eaLnBrk="0" fontAlgn="base" hangingPunct="0">
                            <a:spcBef>
                              <a:spcPct val="0"/>
                            </a:spcBef>
                            <a:spcAft>
                              <a:spcPct val="0"/>
                            </a:spcAft>
                            <a:defRPr kern="1200">
                              <a:solidFill>
                                <a:schemeClr val="tx1"/>
                              </a:solidFill>
                              <a:latin typeface="Arial" charset="0"/>
                              <a:ea typeface="+mn-ea"/>
                              <a:cs typeface="+mn-cs"/>
                            </a:defRPr>
                          </a:lvl4pPr>
                          <a:lvl5pPr marL="1828800" algn="l" rtl="0" eaLnBrk="0" fontAlgn="base" hangingPunct="0">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zh-CN" altLang="en-US"/>
                        </a:p>
                      </a:txBody>
                      <a:useSpRect/>
                    </a:txSp>
                  </a:sp>
                  <a:sp>
                    <a:nvSpPr>
                      <a:cNvPr id="146490" name="Line 58"/>
                      <a:cNvSpPr>
                        <a:spLocks noChangeShapeType="1"/>
                      </a:cNvSpPr>
                    </a:nvSpPr>
                    <a:spPr bwMode="auto">
                      <a:xfrm>
                        <a:off x="5289550" y="1968500"/>
                        <a:ext cx="0" cy="254000"/>
                      </a:xfrm>
                      <a:prstGeom prst="line">
                        <a:avLst/>
                      </a:prstGeom>
                      <a:noFill/>
                      <a:ln w="12700">
                        <a:solidFill>
                          <a:srgbClr val="000000"/>
                        </a:solidFill>
                        <a:round/>
                        <a:headEnd/>
                        <a:tailEnd/>
                      </a:ln>
                      <a:effectLst/>
                    </a:spPr>
                    <a:txSp>
                      <a:txBody>
                        <a:bodyPr/>
                        <a:lstStyle>
                          <a:defPPr>
                            <a:defRPr lang="en-US"/>
                          </a:defPPr>
                          <a:lvl1pPr algn="l" rtl="0" eaLnBrk="0" fontAlgn="base" hangingPunct="0">
                            <a:spcBef>
                              <a:spcPct val="0"/>
                            </a:spcBef>
                            <a:spcAft>
                              <a:spcPct val="0"/>
                            </a:spcAft>
                            <a:defRPr kern="1200">
                              <a:solidFill>
                                <a:schemeClr val="tx1"/>
                              </a:solidFill>
                              <a:latin typeface="Arial" charset="0"/>
                              <a:ea typeface="+mn-ea"/>
                              <a:cs typeface="+mn-cs"/>
                            </a:defRPr>
                          </a:lvl1pPr>
                          <a:lvl2pPr marL="457200" algn="l" rtl="0" eaLnBrk="0" fontAlgn="base" hangingPunct="0">
                            <a:spcBef>
                              <a:spcPct val="0"/>
                            </a:spcBef>
                            <a:spcAft>
                              <a:spcPct val="0"/>
                            </a:spcAft>
                            <a:defRPr kern="1200">
                              <a:solidFill>
                                <a:schemeClr val="tx1"/>
                              </a:solidFill>
                              <a:latin typeface="Arial" charset="0"/>
                              <a:ea typeface="+mn-ea"/>
                              <a:cs typeface="+mn-cs"/>
                            </a:defRPr>
                          </a:lvl2pPr>
                          <a:lvl3pPr marL="914400" algn="l" rtl="0" eaLnBrk="0" fontAlgn="base" hangingPunct="0">
                            <a:spcBef>
                              <a:spcPct val="0"/>
                            </a:spcBef>
                            <a:spcAft>
                              <a:spcPct val="0"/>
                            </a:spcAft>
                            <a:defRPr kern="1200">
                              <a:solidFill>
                                <a:schemeClr val="tx1"/>
                              </a:solidFill>
                              <a:latin typeface="Arial" charset="0"/>
                              <a:ea typeface="+mn-ea"/>
                              <a:cs typeface="+mn-cs"/>
                            </a:defRPr>
                          </a:lvl3pPr>
                          <a:lvl4pPr marL="1371600" algn="l" rtl="0" eaLnBrk="0" fontAlgn="base" hangingPunct="0">
                            <a:spcBef>
                              <a:spcPct val="0"/>
                            </a:spcBef>
                            <a:spcAft>
                              <a:spcPct val="0"/>
                            </a:spcAft>
                            <a:defRPr kern="1200">
                              <a:solidFill>
                                <a:schemeClr val="tx1"/>
                              </a:solidFill>
                              <a:latin typeface="Arial" charset="0"/>
                              <a:ea typeface="+mn-ea"/>
                              <a:cs typeface="+mn-cs"/>
                            </a:defRPr>
                          </a:lvl4pPr>
                          <a:lvl5pPr marL="1828800" algn="l" rtl="0" eaLnBrk="0" fontAlgn="base" hangingPunct="0">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zh-CN" altLang="en-US"/>
                        </a:p>
                      </a:txBody>
                      <a:useSpRect/>
                    </a:txSp>
                  </a:sp>
                  <a:sp>
                    <a:nvSpPr>
                      <a:cNvPr id="146491" name="Line 59"/>
                      <a:cNvSpPr>
                        <a:spLocks noChangeShapeType="1"/>
                      </a:cNvSpPr>
                    </a:nvSpPr>
                    <a:spPr bwMode="auto">
                      <a:xfrm>
                        <a:off x="5619750" y="2476500"/>
                        <a:ext cx="0" cy="177800"/>
                      </a:xfrm>
                      <a:prstGeom prst="line">
                        <a:avLst/>
                      </a:prstGeom>
                      <a:noFill/>
                      <a:ln w="12700">
                        <a:solidFill>
                          <a:srgbClr val="000000"/>
                        </a:solidFill>
                        <a:round/>
                        <a:headEnd/>
                        <a:tailEnd/>
                      </a:ln>
                      <a:effectLst/>
                    </a:spPr>
                    <a:txSp>
                      <a:txBody>
                        <a:bodyPr/>
                        <a:lstStyle>
                          <a:defPPr>
                            <a:defRPr lang="en-US"/>
                          </a:defPPr>
                          <a:lvl1pPr algn="l" rtl="0" eaLnBrk="0" fontAlgn="base" hangingPunct="0">
                            <a:spcBef>
                              <a:spcPct val="0"/>
                            </a:spcBef>
                            <a:spcAft>
                              <a:spcPct val="0"/>
                            </a:spcAft>
                            <a:defRPr kern="1200">
                              <a:solidFill>
                                <a:schemeClr val="tx1"/>
                              </a:solidFill>
                              <a:latin typeface="Arial" charset="0"/>
                              <a:ea typeface="+mn-ea"/>
                              <a:cs typeface="+mn-cs"/>
                            </a:defRPr>
                          </a:lvl1pPr>
                          <a:lvl2pPr marL="457200" algn="l" rtl="0" eaLnBrk="0" fontAlgn="base" hangingPunct="0">
                            <a:spcBef>
                              <a:spcPct val="0"/>
                            </a:spcBef>
                            <a:spcAft>
                              <a:spcPct val="0"/>
                            </a:spcAft>
                            <a:defRPr kern="1200">
                              <a:solidFill>
                                <a:schemeClr val="tx1"/>
                              </a:solidFill>
                              <a:latin typeface="Arial" charset="0"/>
                              <a:ea typeface="+mn-ea"/>
                              <a:cs typeface="+mn-cs"/>
                            </a:defRPr>
                          </a:lvl2pPr>
                          <a:lvl3pPr marL="914400" algn="l" rtl="0" eaLnBrk="0" fontAlgn="base" hangingPunct="0">
                            <a:spcBef>
                              <a:spcPct val="0"/>
                            </a:spcBef>
                            <a:spcAft>
                              <a:spcPct val="0"/>
                            </a:spcAft>
                            <a:defRPr kern="1200">
                              <a:solidFill>
                                <a:schemeClr val="tx1"/>
                              </a:solidFill>
                              <a:latin typeface="Arial" charset="0"/>
                              <a:ea typeface="+mn-ea"/>
                              <a:cs typeface="+mn-cs"/>
                            </a:defRPr>
                          </a:lvl3pPr>
                          <a:lvl4pPr marL="1371600" algn="l" rtl="0" eaLnBrk="0" fontAlgn="base" hangingPunct="0">
                            <a:spcBef>
                              <a:spcPct val="0"/>
                            </a:spcBef>
                            <a:spcAft>
                              <a:spcPct val="0"/>
                            </a:spcAft>
                            <a:defRPr kern="1200">
                              <a:solidFill>
                                <a:schemeClr val="tx1"/>
                              </a:solidFill>
                              <a:latin typeface="Arial" charset="0"/>
                              <a:ea typeface="+mn-ea"/>
                              <a:cs typeface="+mn-cs"/>
                            </a:defRPr>
                          </a:lvl4pPr>
                          <a:lvl5pPr marL="1828800" algn="l" rtl="0" eaLnBrk="0" fontAlgn="base" hangingPunct="0">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zh-CN" altLang="en-US"/>
                        </a:p>
                      </a:txBody>
                      <a:useSpRect/>
                    </a:txSp>
                  </a:sp>
                  <a:sp>
                    <a:nvSpPr>
                      <a:cNvPr id="146492" name="Rectangle 60"/>
                      <a:cNvSpPr>
                        <a:spLocks noChangeArrowheads="1"/>
                      </a:cNvSpPr>
                    </a:nvSpPr>
                    <a:spPr bwMode="auto">
                      <a:xfrm>
                        <a:off x="5619750" y="2584450"/>
                        <a:ext cx="190500" cy="63500"/>
                      </a:xfrm>
                      <a:prstGeom prst="rect">
                        <a:avLst/>
                      </a:prstGeom>
                      <a:solidFill>
                        <a:srgbClr val="000000"/>
                      </a:solidFill>
                      <a:ln w="12700">
                        <a:solidFill>
                          <a:srgbClr val="000000"/>
                        </a:solidFill>
                        <a:miter lim="800000"/>
                        <a:headEnd/>
                        <a:tailEnd/>
                      </a:ln>
                      <a:effectLst/>
                    </a:spPr>
                    <a:txSp>
                      <a:txBody>
                        <a:bodyPr wrap="none" anchor="ctr"/>
                        <a:lstStyle>
                          <a:defPPr>
                            <a:defRPr lang="en-US"/>
                          </a:defPPr>
                          <a:lvl1pPr algn="l" rtl="0" eaLnBrk="0" fontAlgn="base" hangingPunct="0">
                            <a:spcBef>
                              <a:spcPct val="0"/>
                            </a:spcBef>
                            <a:spcAft>
                              <a:spcPct val="0"/>
                            </a:spcAft>
                            <a:defRPr kern="1200">
                              <a:solidFill>
                                <a:schemeClr val="tx1"/>
                              </a:solidFill>
                              <a:latin typeface="Arial" charset="0"/>
                              <a:ea typeface="+mn-ea"/>
                              <a:cs typeface="+mn-cs"/>
                            </a:defRPr>
                          </a:lvl1pPr>
                          <a:lvl2pPr marL="457200" algn="l" rtl="0" eaLnBrk="0" fontAlgn="base" hangingPunct="0">
                            <a:spcBef>
                              <a:spcPct val="0"/>
                            </a:spcBef>
                            <a:spcAft>
                              <a:spcPct val="0"/>
                            </a:spcAft>
                            <a:defRPr kern="1200">
                              <a:solidFill>
                                <a:schemeClr val="tx1"/>
                              </a:solidFill>
                              <a:latin typeface="Arial" charset="0"/>
                              <a:ea typeface="+mn-ea"/>
                              <a:cs typeface="+mn-cs"/>
                            </a:defRPr>
                          </a:lvl2pPr>
                          <a:lvl3pPr marL="914400" algn="l" rtl="0" eaLnBrk="0" fontAlgn="base" hangingPunct="0">
                            <a:spcBef>
                              <a:spcPct val="0"/>
                            </a:spcBef>
                            <a:spcAft>
                              <a:spcPct val="0"/>
                            </a:spcAft>
                            <a:defRPr kern="1200">
                              <a:solidFill>
                                <a:schemeClr val="tx1"/>
                              </a:solidFill>
                              <a:latin typeface="Arial" charset="0"/>
                              <a:ea typeface="+mn-ea"/>
                              <a:cs typeface="+mn-cs"/>
                            </a:defRPr>
                          </a:lvl3pPr>
                          <a:lvl4pPr marL="1371600" algn="l" rtl="0" eaLnBrk="0" fontAlgn="base" hangingPunct="0">
                            <a:spcBef>
                              <a:spcPct val="0"/>
                            </a:spcBef>
                            <a:spcAft>
                              <a:spcPct val="0"/>
                            </a:spcAft>
                            <a:defRPr kern="1200">
                              <a:solidFill>
                                <a:schemeClr val="tx1"/>
                              </a:solidFill>
                              <a:latin typeface="Arial" charset="0"/>
                              <a:ea typeface="+mn-ea"/>
                              <a:cs typeface="+mn-cs"/>
                            </a:defRPr>
                          </a:lvl4pPr>
                          <a:lvl5pPr marL="1828800" algn="l" rtl="0" eaLnBrk="0" fontAlgn="base" hangingPunct="0">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zh-CN" altLang="en-US"/>
                        </a:p>
                      </a:txBody>
                      <a:useSpRect/>
                    </a:txSp>
                  </a:sp>
                  <a:sp>
                    <a:nvSpPr>
                      <a:cNvPr id="146493" name="Freeform 61"/>
                      <a:cNvSpPr>
                        <a:spLocks/>
                      </a:cNvSpPr>
                    </a:nvSpPr>
                    <a:spPr bwMode="auto">
                      <a:xfrm>
                        <a:off x="5778500" y="2705100"/>
                        <a:ext cx="52388" cy="661988"/>
                      </a:xfrm>
                      <a:custGeom>
                        <a:avLst/>
                        <a:gdLst/>
                        <a:ahLst/>
                        <a:cxnLst>
                          <a:cxn ang="0">
                            <a:pos x="0" y="416"/>
                          </a:cxn>
                          <a:cxn ang="0">
                            <a:pos x="0" y="96"/>
                          </a:cxn>
                          <a:cxn ang="0">
                            <a:pos x="32" y="96"/>
                          </a:cxn>
                          <a:cxn ang="0">
                            <a:pos x="32" y="64"/>
                          </a:cxn>
                          <a:cxn ang="0">
                            <a:pos x="32" y="0"/>
                          </a:cxn>
                        </a:cxnLst>
                        <a:rect l="0" t="0" r="r" b="b"/>
                        <a:pathLst>
                          <a:path w="33" h="417">
                            <a:moveTo>
                              <a:pt x="0" y="416"/>
                            </a:moveTo>
                            <a:lnTo>
                              <a:pt x="0" y="96"/>
                            </a:lnTo>
                            <a:lnTo>
                              <a:pt x="32" y="96"/>
                            </a:lnTo>
                            <a:lnTo>
                              <a:pt x="32" y="64"/>
                            </a:lnTo>
                            <a:lnTo>
                              <a:pt x="32" y="0"/>
                            </a:lnTo>
                          </a:path>
                        </a:pathLst>
                      </a:custGeom>
                      <a:noFill/>
                      <a:ln w="12700" cap="rnd" cmpd="sng">
                        <a:solidFill>
                          <a:srgbClr val="008011"/>
                        </a:solidFill>
                        <a:prstDash val="solid"/>
                        <a:round/>
                        <a:headEnd type="none" w="med" len="med"/>
                        <a:tailEnd type="none" w="med" len="med"/>
                      </a:ln>
                      <a:effectLst/>
                    </a:spPr>
                    <a:txSp>
                      <a:txBody>
                        <a:bodyPr/>
                        <a:lstStyle>
                          <a:defPPr>
                            <a:defRPr lang="en-US"/>
                          </a:defPPr>
                          <a:lvl1pPr algn="l" rtl="0" eaLnBrk="0" fontAlgn="base" hangingPunct="0">
                            <a:spcBef>
                              <a:spcPct val="0"/>
                            </a:spcBef>
                            <a:spcAft>
                              <a:spcPct val="0"/>
                            </a:spcAft>
                            <a:defRPr kern="1200">
                              <a:solidFill>
                                <a:schemeClr val="tx1"/>
                              </a:solidFill>
                              <a:latin typeface="Arial" charset="0"/>
                              <a:ea typeface="+mn-ea"/>
                              <a:cs typeface="+mn-cs"/>
                            </a:defRPr>
                          </a:lvl1pPr>
                          <a:lvl2pPr marL="457200" algn="l" rtl="0" eaLnBrk="0" fontAlgn="base" hangingPunct="0">
                            <a:spcBef>
                              <a:spcPct val="0"/>
                            </a:spcBef>
                            <a:spcAft>
                              <a:spcPct val="0"/>
                            </a:spcAft>
                            <a:defRPr kern="1200">
                              <a:solidFill>
                                <a:schemeClr val="tx1"/>
                              </a:solidFill>
                              <a:latin typeface="Arial" charset="0"/>
                              <a:ea typeface="+mn-ea"/>
                              <a:cs typeface="+mn-cs"/>
                            </a:defRPr>
                          </a:lvl2pPr>
                          <a:lvl3pPr marL="914400" algn="l" rtl="0" eaLnBrk="0" fontAlgn="base" hangingPunct="0">
                            <a:spcBef>
                              <a:spcPct val="0"/>
                            </a:spcBef>
                            <a:spcAft>
                              <a:spcPct val="0"/>
                            </a:spcAft>
                            <a:defRPr kern="1200">
                              <a:solidFill>
                                <a:schemeClr val="tx1"/>
                              </a:solidFill>
                              <a:latin typeface="Arial" charset="0"/>
                              <a:ea typeface="+mn-ea"/>
                              <a:cs typeface="+mn-cs"/>
                            </a:defRPr>
                          </a:lvl3pPr>
                          <a:lvl4pPr marL="1371600" algn="l" rtl="0" eaLnBrk="0" fontAlgn="base" hangingPunct="0">
                            <a:spcBef>
                              <a:spcPct val="0"/>
                            </a:spcBef>
                            <a:spcAft>
                              <a:spcPct val="0"/>
                            </a:spcAft>
                            <a:defRPr kern="1200">
                              <a:solidFill>
                                <a:schemeClr val="tx1"/>
                              </a:solidFill>
                              <a:latin typeface="Arial" charset="0"/>
                              <a:ea typeface="+mn-ea"/>
                              <a:cs typeface="+mn-cs"/>
                            </a:defRPr>
                          </a:lvl4pPr>
                          <a:lvl5pPr marL="1828800" algn="l" rtl="0" eaLnBrk="0" fontAlgn="base" hangingPunct="0">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zh-CN" altLang="en-US"/>
                        </a:p>
                      </a:txBody>
                      <a:useSpRect/>
                    </a:txSp>
                  </a:sp>
                  <a:sp>
                    <a:nvSpPr>
                      <a:cNvPr id="146494" name="Freeform 62"/>
                      <a:cNvSpPr>
                        <a:spLocks/>
                      </a:cNvSpPr>
                    </a:nvSpPr>
                    <a:spPr bwMode="auto">
                      <a:xfrm>
                        <a:off x="5778500" y="2705100"/>
                        <a:ext cx="52388" cy="661988"/>
                      </a:xfrm>
                      <a:custGeom>
                        <a:avLst/>
                        <a:gdLst/>
                        <a:ahLst/>
                        <a:cxnLst>
                          <a:cxn ang="0">
                            <a:pos x="0" y="416"/>
                          </a:cxn>
                          <a:cxn ang="0">
                            <a:pos x="0" y="96"/>
                          </a:cxn>
                          <a:cxn ang="0">
                            <a:pos x="32" y="96"/>
                          </a:cxn>
                          <a:cxn ang="0">
                            <a:pos x="32" y="64"/>
                          </a:cxn>
                          <a:cxn ang="0">
                            <a:pos x="32" y="0"/>
                          </a:cxn>
                        </a:cxnLst>
                        <a:rect l="0" t="0" r="r" b="b"/>
                        <a:pathLst>
                          <a:path w="33" h="417">
                            <a:moveTo>
                              <a:pt x="0" y="416"/>
                            </a:moveTo>
                            <a:lnTo>
                              <a:pt x="0" y="96"/>
                            </a:lnTo>
                            <a:lnTo>
                              <a:pt x="32" y="96"/>
                            </a:lnTo>
                            <a:lnTo>
                              <a:pt x="32" y="64"/>
                            </a:lnTo>
                            <a:lnTo>
                              <a:pt x="32" y="0"/>
                            </a:lnTo>
                          </a:path>
                        </a:pathLst>
                      </a:custGeom>
                      <a:noFill/>
                      <a:ln w="12700" cap="rnd" cmpd="sng">
                        <a:solidFill>
                          <a:srgbClr val="008011"/>
                        </a:solidFill>
                        <a:prstDash val="solid"/>
                        <a:round/>
                        <a:headEnd type="none" w="med" len="med"/>
                        <a:tailEnd type="none" w="med" len="med"/>
                      </a:ln>
                      <a:effectLst/>
                    </a:spPr>
                    <a:txSp>
                      <a:txBody>
                        <a:bodyPr/>
                        <a:lstStyle>
                          <a:defPPr>
                            <a:defRPr lang="en-US"/>
                          </a:defPPr>
                          <a:lvl1pPr algn="l" rtl="0" eaLnBrk="0" fontAlgn="base" hangingPunct="0">
                            <a:spcBef>
                              <a:spcPct val="0"/>
                            </a:spcBef>
                            <a:spcAft>
                              <a:spcPct val="0"/>
                            </a:spcAft>
                            <a:defRPr kern="1200">
                              <a:solidFill>
                                <a:schemeClr val="tx1"/>
                              </a:solidFill>
                              <a:latin typeface="Arial" charset="0"/>
                              <a:ea typeface="+mn-ea"/>
                              <a:cs typeface="+mn-cs"/>
                            </a:defRPr>
                          </a:lvl1pPr>
                          <a:lvl2pPr marL="457200" algn="l" rtl="0" eaLnBrk="0" fontAlgn="base" hangingPunct="0">
                            <a:spcBef>
                              <a:spcPct val="0"/>
                            </a:spcBef>
                            <a:spcAft>
                              <a:spcPct val="0"/>
                            </a:spcAft>
                            <a:defRPr kern="1200">
                              <a:solidFill>
                                <a:schemeClr val="tx1"/>
                              </a:solidFill>
                              <a:latin typeface="Arial" charset="0"/>
                              <a:ea typeface="+mn-ea"/>
                              <a:cs typeface="+mn-cs"/>
                            </a:defRPr>
                          </a:lvl2pPr>
                          <a:lvl3pPr marL="914400" algn="l" rtl="0" eaLnBrk="0" fontAlgn="base" hangingPunct="0">
                            <a:spcBef>
                              <a:spcPct val="0"/>
                            </a:spcBef>
                            <a:spcAft>
                              <a:spcPct val="0"/>
                            </a:spcAft>
                            <a:defRPr kern="1200">
                              <a:solidFill>
                                <a:schemeClr val="tx1"/>
                              </a:solidFill>
                              <a:latin typeface="Arial" charset="0"/>
                              <a:ea typeface="+mn-ea"/>
                              <a:cs typeface="+mn-cs"/>
                            </a:defRPr>
                          </a:lvl3pPr>
                          <a:lvl4pPr marL="1371600" algn="l" rtl="0" eaLnBrk="0" fontAlgn="base" hangingPunct="0">
                            <a:spcBef>
                              <a:spcPct val="0"/>
                            </a:spcBef>
                            <a:spcAft>
                              <a:spcPct val="0"/>
                            </a:spcAft>
                            <a:defRPr kern="1200">
                              <a:solidFill>
                                <a:schemeClr val="tx1"/>
                              </a:solidFill>
                              <a:latin typeface="Arial" charset="0"/>
                              <a:ea typeface="+mn-ea"/>
                              <a:cs typeface="+mn-cs"/>
                            </a:defRPr>
                          </a:lvl4pPr>
                          <a:lvl5pPr marL="1828800" algn="l" rtl="0" eaLnBrk="0" fontAlgn="base" hangingPunct="0">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zh-CN" altLang="en-US"/>
                        </a:p>
                      </a:txBody>
                      <a:useSpRect/>
                    </a:txSp>
                  </a:sp>
                  <a:sp>
                    <a:nvSpPr>
                      <a:cNvPr id="146495" name="Freeform 63"/>
                      <a:cNvSpPr>
                        <a:spLocks/>
                      </a:cNvSpPr>
                    </a:nvSpPr>
                    <a:spPr bwMode="auto">
                      <a:xfrm>
                        <a:off x="5613400" y="2705100"/>
                        <a:ext cx="52388" cy="649288"/>
                      </a:xfrm>
                      <a:custGeom>
                        <a:avLst/>
                        <a:gdLst/>
                        <a:ahLst/>
                        <a:cxnLst>
                          <a:cxn ang="0">
                            <a:pos x="32" y="408"/>
                          </a:cxn>
                          <a:cxn ang="0">
                            <a:pos x="32" y="96"/>
                          </a:cxn>
                          <a:cxn ang="0">
                            <a:pos x="0" y="96"/>
                          </a:cxn>
                          <a:cxn ang="0">
                            <a:pos x="0" y="64"/>
                          </a:cxn>
                          <a:cxn ang="0">
                            <a:pos x="0" y="0"/>
                          </a:cxn>
                        </a:cxnLst>
                        <a:rect l="0" t="0" r="r" b="b"/>
                        <a:pathLst>
                          <a:path w="33" h="409">
                            <a:moveTo>
                              <a:pt x="32" y="408"/>
                            </a:moveTo>
                            <a:lnTo>
                              <a:pt x="32" y="96"/>
                            </a:lnTo>
                            <a:lnTo>
                              <a:pt x="0" y="96"/>
                            </a:lnTo>
                            <a:lnTo>
                              <a:pt x="0" y="64"/>
                            </a:lnTo>
                            <a:lnTo>
                              <a:pt x="0" y="0"/>
                            </a:lnTo>
                          </a:path>
                        </a:pathLst>
                      </a:custGeom>
                      <a:noFill/>
                      <a:ln w="12700" cap="rnd" cmpd="sng">
                        <a:solidFill>
                          <a:srgbClr val="008011"/>
                        </a:solidFill>
                        <a:prstDash val="solid"/>
                        <a:round/>
                        <a:headEnd type="none" w="med" len="med"/>
                        <a:tailEnd type="none" w="med" len="med"/>
                      </a:ln>
                      <a:effectLst/>
                    </a:spPr>
                    <a:txSp>
                      <a:txBody>
                        <a:bodyPr/>
                        <a:lstStyle>
                          <a:defPPr>
                            <a:defRPr lang="en-US"/>
                          </a:defPPr>
                          <a:lvl1pPr algn="l" rtl="0" eaLnBrk="0" fontAlgn="base" hangingPunct="0">
                            <a:spcBef>
                              <a:spcPct val="0"/>
                            </a:spcBef>
                            <a:spcAft>
                              <a:spcPct val="0"/>
                            </a:spcAft>
                            <a:defRPr kern="1200">
                              <a:solidFill>
                                <a:schemeClr val="tx1"/>
                              </a:solidFill>
                              <a:latin typeface="Arial" charset="0"/>
                              <a:ea typeface="+mn-ea"/>
                              <a:cs typeface="+mn-cs"/>
                            </a:defRPr>
                          </a:lvl1pPr>
                          <a:lvl2pPr marL="457200" algn="l" rtl="0" eaLnBrk="0" fontAlgn="base" hangingPunct="0">
                            <a:spcBef>
                              <a:spcPct val="0"/>
                            </a:spcBef>
                            <a:spcAft>
                              <a:spcPct val="0"/>
                            </a:spcAft>
                            <a:defRPr kern="1200">
                              <a:solidFill>
                                <a:schemeClr val="tx1"/>
                              </a:solidFill>
                              <a:latin typeface="Arial" charset="0"/>
                              <a:ea typeface="+mn-ea"/>
                              <a:cs typeface="+mn-cs"/>
                            </a:defRPr>
                          </a:lvl2pPr>
                          <a:lvl3pPr marL="914400" algn="l" rtl="0" eaLnBrk="0" fontAlgn="base" hangingPunct="0">
                            <a:spcBef>
                              <a:spcPct val="0"/>
                            </a:spcBef>
                            <a:spcAft>
                              <a:spcPct val="0"/>
                            </a:spcAft>
                            <a:defRPr kern="1200">
                              <a:solidFill>
                                <a:schemeClr val="tx1"/>
                              </a:solidFill>
                              <a:latin typeface="Arial" charset="0"/>
                              <a:ea typeface="+mn-ea"/>
                              <a:cs typeface="+mn-cs"/>
                            </a:defRPr>
                          </a:lvl3pPr>
                          <a:lvl4pPr marL="1371600" algn="l" rtl="0" eaLnBrk="0" fontAlgn="base" hangingPunct="0">
                            <a:spcBef>
                              <a:spcPct val="0"/>
                            </a:spcBef>
                            <a:spcAft>
                              <a:spcPct val="0"/>
                            </a:spcAft>
                            <a:defRPr kern="1200">
                              <a:solidFill>
                                <a:schemeClr val="tx1"/>
                              </a:solidFill>
                              <a:latin typeface="Arial" charset="0"/>
                              <a:ea typeface="+mn-ea"/>
                              <a:cs typeface="+mn-cs"/>
                            </a:defRPr>
                          </a:lvl4pPr>
                          <a:lvl5pPr marL="1828800" algn="l" rtl="0" eaLnBrk="0" fontAlgn="base" hangingPunct="0">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zh-CN" altLang="en-US"/>
                        </a:p>
                      </a:txBody>
                      <a:useSpRect/>
                    </a:txSp>
                  </a:sp>
                  <a:sp>
                    <a:nvSpPr>
                      <a:cNvPr id="146496" name="Freeform 64"/>
                      <a:cNvSpPr>
                        <a:spLocks/>
                      </a:cNvSpPr>
                    </a:nvSpPr>
                    <a:spPr bwMode="auto">
                      <a:xfrm>
                        <a:off x="5613400" y="2705100"/>
                        <a:ext cx="52388" cy="649288"/>
                      </a:xfrm>
                      <a:custGeom>
                        <a:avLst/>
                        <a:gdLst/>
                        <a:ahLst/>
                        <a:cxnLst>
                          <a:cxn ang="0">
                            <a:pos x="32" y="408"/>
                          </a:cxn>
                          <a:cxn ang="0">
                            <a:pos x="32" y="96"/>
                          </a:cxn>
                          <a:cxn ang="0">
                            <a:pos x="0" y="96"/>
                          </a:cxn>
                          <a:cxn ang="0">
                            <a:pos x="0" y="64"/>
                          </a:cxn>
                          <a:cxn ang="0">
                            <a:pos x="0" y="0"/>
                          </a:cxn>
                        </a:cxnLst>
                        <a:rect l="0" t="0" r="r" b="b"/>
                        <a:pathLst>
                          <a:path w="33" h="409">
                            <a:moveTo>
                              <a:pt x="32" y="408"/>
                            </a:moveTo>
                            <a:lnTo>
                              <a:pt x="32" y="96"/>
                            </a:lnTo>
                            <a:lnTo>
                              <a:pt x="0" y="96"/>
                            </a:lnTo>
                            <a:lnTo>
                              <a:pt x="0" y="64"/>
                            </a:lnTo>
                            <a:lnTo>
                              <a:pt x="0" y="0"/>
                            </a:lnTo>
                          </a:path>
                        </a:pathLst>
                      </a:custGeom>
                      <a:noFill/>
                      <a:ln w="12700" cap="rnd" cmpd="sng">
                        <a:solidFill>
                          <a:srgbClr val="008011"/>
                        </a:solidFill>
                        <a:prstDash val="solid"/>
                        <a:round/>
                        <a:headEnd type="none" w="med" len="med"/>
                        <a:tailEnd type="none" w="med" len="med"/>
                      </a:ln>
                      <a:effectLst/>
                    </a:spPr>
                    <a:txSp>
                      <a:txBody>
                        <a:bodyPr/>
                        <a:lstStyle>
                          <a:defPPr>
                            <a:defRPr lang="en-US"/>
                          </a:defPPr>
                          <a:lvl1pPr algn="l" rtl="0" eaLnBrk="0" fontAlgn="base" hangingPunct="0">
                            <a:spcBef>
                              <a:spcPct val="0"/>
                            </a:spcBef>
                            <a:spcAft>
                              <a:spcPct val="0"/>
                            </a:spcAft>
                            <a:defRPr kern="1200">
                              <a:solidFill>
                                <a:schemeClr val="tx1"/>
                              </a:solidFill>
                              <a:latin typeface="Arial" charset="0"/>
                              <a:ea typeface="+mn-ea"/>
                              <a:cs typeface="+mn-cs"/>
                            </a:defRPr>
                          </a:lvl1pPr>
                          <a:lvl2pPr marL="457200" algn="l" rtl="0" eaLnBrk="0" fontAlgn="base" hangingPunct="0">
                            <a:spcBef>
                              <a:spcPct val="0"/>
                            </a:spcBef>
                            <a:spcAft>
                              <a:spcPct val="0"/>
                            </a:spcAft>
                            <a:defRPr kern="1200">
                              <a:solidFill>
                                <a:schemeClr val="tx1"/>
                              </a:solidFill>
                              <a:latin typeface="Arial" charset="0"/>
                              <a:ea typeface="+mn-ea"/>
                              <a:cs typeface="+mn-cs"/>
                            </a:defRPr>
                          </a:lvl2pPr>
                          <a:lvl3pPr marL="914400" algn="l" rtl="0" eaLnBrk="0" fontAlgn="base" hangingPunct="0">
                            <a:spcBef>
                              <a:spcPct val="0"/>
                            </a:spcBef>
                            <a:spcAft>
                              <a:spcPct val="0"/>
                            </a:spcAft>
                            <a:defRPr kern="1200">
                              <a:solidFill>
                                <a:schemeClr val="tx1"/>
                              </a:solidFill>
                              <a:latin typeface="Arial" charset="0"/>
                              <a:ea typeface="+mn-ea"/>
                              <a:cs typeface="+mn-cs"/>
                            </a:defRPr>
                          </a:lvl3pPr>
                          <a:lvl4pPr marL="1371600" algn="l" rtl="0" eaLnBrk="0" fontAlgn="base" hangingPunct="0">
                            <a:spcBef>
                              <a:spcPct val="0"/>
                            </a:spcBef>
                            <a:spcAft>
                              <a:spcPct val="0"/>
                            </a:spcAft>
                            <a:defRPr kern="1200">
                              <a:solidFill>
                                <a:schemeClr val="tx1"/>
                              </a:solidFill>
                              <a:latin typeface="Arial" charset="0"/>
                              <a:ea typeface="+mn-ea"/>
                              <a:cs typeface="+mn-cs"/>
                            </a:defRPr>
                          </a:lvl4pPr>
                          <a:lvl5pPr marL="1828800" algn="l" rtl="0" eaLnBrk="0" fontAlgn="base" hangingPunct="0">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zh-CN" altLang="en-US"/>
                        </a:p>
                      </a:txBody>
                      <a:useSpRect/>
                    </a:txSp>
                  </a:sp>
                  <a:sp>
                    <a:nvSpPr>
                      <a:cNvPr id="146497" name="Rectangle 65"/>
                      <a:cNvSpPr>
                        <a:spLocks noChangeArrowheads="1"/>
                      </a:cNvSpPr>
                    </a:nvSpPr>
                    <a:spPr bwMode="auto">
                      <a:xfrm>
                        <a:off x="5632450" y="2711450"/>
                        <a:ext cx="190500" cy="63500"/>
                      </a:xfrm>
                      <a:prstGeom prst="rect">
                        <a:avLst/>
                      </a:prstGeom>
                      <a:solidFill>
                        <a:srgbClr val="000000"/>
                      </a:solidFill>
                      <a:ln w="12700">
                        <a:solidFill>
                          <a:srgbClr val="008011"/>
                        </a:solidFill>
                        <a:miter lim="800000"/>
                        <a:headEnd/>
                        <a:tailEnd/>
                      </a:ln>
                      <a:effectLst/>
                    </a:spPr>
                    <a:txSp>
                      <a:txBody>
                        <a:bodyPr wrap="none" anchor="ctr"/>
                        <a:lstStyle>
                          <a:defPPr>
                            <a:defRPr lang="en-US"/>
                          </a:defPPr>
                          <a:lvl1pPr algn="l" rtl="0" eaLnBrk="0" fontAlgn="base" hangingPunct="0">
                            <a:spcBef>
                              <a:spcPct val="0"/>
                            </a:spcBef>
                            <a:spcAft>
                              <a:spcPct val="0"/>
                            </a:spcAft>
                            <a:defRPr kern="1200">
                              <a:solidFill>
                                <a:schemeClr val="tx1"/>
                              </a:solidFill>
                              <a:latin typeface="Arial" charset="0"/>
                              <a:ea typeface="+mn-ea"/>
                              <a:cs typeface="+mn-cs"/>
                            </a:defRPr>
                          </a:lvl1pPr>
                          <a:lvl2pPr marL="457200" algn="l" rtl="0" eaLnBrk="0" fontAlgn="base" hangingPunct="0">
                            <a:spcBef>
                              <a:spcPct val="0"/>
                            </a:spcBef>
                            <a:spcAft>
                              <a:spcPct val="0"/>
                            </a:spcAft>
                            <a:defRPr kern="1200">
                              <a:solidFill>
                                <a:schemeClr val="tx1"/>
                              </a:solidFill>
                              <a:latin typeface="Arial" charset="0"/>
                              <a:ea typeface="+mn-ea"/>
                              <a:cs typeface="+mn-cs"/>
                            </a:defRPr>
                          </a:lvl2pPr>
                          <a:lvl3pPr marL="914400" algn="l" rtl="0" eaLnBrk="0" fontAlgn="base" hangingPunct="0">
                            <a:spcBef>
                              <a:spcPct val="0"/>
                            </a:spcBef>
                            <a:spcAft>
                              <a:spcPct val="0"/>
                            </a:spcAft>
                            <a:defRPr kern="1200">
                              <a:solidFill>
                                <a:schemeClr val="tx1"/>
                              </a:solidFill>
                              <a:latin typeface="Arial" charset="0"/>
                              <a:ea typeface="+mn-ea"/>
                              <a:cs typeface="+mn-cs"/>
                            </a:defRPr>
                          </a:lvl3pPr>
                          <a:lvl4pPr marL="1371600" algn="l" rtl="0" eaLnBrk="0" fontAlgn="base" hangingPunct="0">
                            <a:spcBef>
                              <a:spcPct val="0"/>
                            </a:spcBef>
                            <a:spcAft>
                              <a:spcPct val="0"/>
                            </a:spcAft>
                            <a:defRPr kern="1200">
                              <a:solidFill>
                                <a:schemeClr val="tx1"/>
                              </a:solidFill>
                              <a:latin typeface="Arial" charset="0"/>
                              <a:ea typeface="+mn-ea"/>
                              <a:cs typeface="+mn-cs"/>
                            </a:defRPr>
                          </a:lvl4pPr>
                          <a:lvl5pPr marL="1828800" algn="l" rtl="0" eaLnBrk="0" fontAlgn="base" hangingPunct="0">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zh-CN" altLang="en-US"/>
                        </a:p>
                      </a:txBody>
                      <a:useSpRect/>
                    </a:txSp>
                  </a:sp>
                  <a:sp>
                    <a:nvSpPr>
                      <a:cNvPr id="146498" name="Rectangle 66"/>
                      <a:cNvSpPr>
                        <a:spLocks noChangeArrowheads="1"/>
                      </a:cNvSpPr>
                    </a:nvSpPr>
                    <a:spPr bwMode="auto">
                      <a:xfrm>
                        <a:off x="3270250" y="1962150"/>
                        <a:ext cx="1244600" cy="952500"/>
                      </a:xfrm>
                      <a:prstGeom prst="rect">
                        <a:avLst/>
                      </a:prstGeom>
                      <a:pattFill prst="pct50">
                        <a:fgClr>
                          <a:srgbClr val="FFFFFF"/>
                        </a:fgClr>
                        <a:bgClr>
                          <a:srgbClr val="DD0806"/>
                        </a:bgClr>
                      </a:pattFill>
                      <a:ln w="12700">
                        <a:solidFill>
                          <a:srgbClr val="000000"/>
                        </a:solidFill>
                        <a:miter lim="800000"/>
                        <a:headEnd/>
                        <a:tailEnd/>
                      </a:ln>
                      <a:effectLst/>
                    </a:spPr>
                    <a:txSp>
                      <a:txBody>
                        <a:bodyPr wrap="none" anchor="ctr"/>
                        <a:lstStyle>
                          <a:defPPr>
                            <a:defRPr lang="en-US"/>
                          </a:defPPr>
                          <a:lvl1pPr algn="l" rtl="0" eaLnBrk="0" fontAlgn="base" hangingPunct="0">
                            <a:spcBef>
                              <a:spcPct val="0"/>
                            </a:spcBef>
                            <a:spcAft>
                              <a:spcPct val="0"/>
                            </a:spcAft>
                            <a:defRPr kern="1200">
                              <a:solidFill>
                                <a:schemeClr val="tx1"/>
                              </a:solidFill>
                              <a:latin typeface="Arial" charset="0"/>
                              <a:ea typeface="+mn-ea"/>
                              <a:cs typeface="+mn-cs"/>
                            </a:defRPr>
                          </a:lvl1pPr>
                          <a:lvl2pPr marL="457200" algn="l" rtl="0" eaLnBrk="0" fontAlgn="base" hangingPunct="0">
                            <a:spcBef>
                              <a:spcPct val="0"/>
                            </a:spcBef>
                            <a:spcAft>
                              <a:spcPct val="0"/>
                            </a:spcAft>
                            <a:defRPr kern="1200">
                              <a:solidFill>
                                <a:schemeClr val="tx1"/>
                              </a:solidFill>
                              <a:latin typeface="Arial" charset="0"/>
                              <a:ea typeface="+mn-ea"/>
                              <a:cs typeface="+mn-cs"/>
                            </a:defRPr>
                          </a:lvl2pPr>
                          <a:lvl3pPr marL="914400" algn="l" rtl="0" eaLnBrk="0" fontAlgn="base" hangingPunct="0">
                            <a:spcBef>
                              <a:spcPct val="0"/>
                            </a:spcBef>
                            <a:spcAft>
                              <a:spcPct val="0"/>
                            </a:spcAft>
                            <a:defRPr kern="1200">
                              <a:solidFill>
                                <a:schemeClr val="tx1"/>
                              </a:solidFill>
                              <a:latin typeface="Arial" charset="0"/>
                              <a:ea typeface="+mn-ea"/>
                              <a:cs typeface="+mn-cs"/>
                            </a:defRPr>
                          </a:lvl3pPr>
                          <a:lvl4pPr marL="1371600" algn="l" rtl="0" eaLnBrk="0" fontAlgn="base" hangingPunct="0">
                            <a:spcBef>
                              <a:spcPct val="0"/>
                            </a:spcBef>
                            <a:spcAft>
                              <a:spcPct val="0"/>
                            </a:spcAft>
                            <a:defRPr kern="1200">
                              <a:solidFill>
                                <a:schemeClr val="tx1"/>
                              </a:solidFill>
                              <a:latin typeface="Arial" charset="0"/>
                              <a:ea typeface="+mn-ea"/>
                              <a:cs typeface="+mn-cs"/>
                            </a:defRPr>
                          </a:lvl4pPr>
                          <a:lvl5pPr marL="1828800" algn="l" rtl="0" eaLnBrk="0" fontAlgn="base" hangingPunct="0">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zh-CN" altLang="en-US"/>
                        </a:p>
                      </a:txBody>
                      <a:useSpRect/>
                    </a:txSp>
                  </a:sp>
                  <a:sp>
                    <a:nvSpPr>
                      <a:cNvPr id="146499" name="Line 67"/>
                      <a:cNvSpPr>
                        <a:spLocks noChangeShapeType="1"/>
                      </a:cNvSpPr>
                    </a:nvSpPr>
                    <a:spPr bwMode="auto">
                      <a:xfrm flipV="1">
                        <a:off x="3733800" y="1987550"/>
                        <a:ext cx="0" cy="101600"/>
                      </a:xfrm>
                      <a:prstGeom prst="line">
                        <a:avLst/>
                      </a:prstGeom>
                      <a:noFill/>
                      <a:ln w="12700">
                        <a:solidFill>
                          <a:srgbClr val="000000"/>
                        </a:solidFill>
                        <a:round/>
                        <a:headEnd/>
                        <a:tailEnd/>
                      </a:ln>
                      <a:effectLst/>
                    </a:spPr>
                    <a:txSp>
                      <a:txBody>
                        <a:bodyPr/>
                        <a:lstStyle>
                          <a:defPPr>
                            <a:defRPr lang="en-US"/>
                          </a:defPPr>
                          <a:lvl1pPr algn="l" rtl="0" eaLnBrk="0" fontAlgn="base" hangingPunct="0">
                            <a:spcBef>
                              <a:spcPct val="0"/>
                            </a:spcBef>
                            <a:spcAft>
                              <a:spcPct val="0"/>
                            </a:spcAft>
                            <a:defRPr kern="1200">
                              <a:solidFill>
                                <a:schemeClr val="tx1"/>
                              </a:solidFill>
                              <a:latin typeface="Arial" charset="0"/>
                              <a:ea typeface="+mn-ea"/>
                              <a:cs typeface="+mn-cs"/>
                            </a:defRPr>
                          </a:lvl1pPr>
                          <a:lvl2pPr marL="457200" algn="l" rtl="0" eaLnBrk="0" fontAlgn="base" hangingPunct="0">
                            <a:spcBef>
                              <a:spcPct val="0"/>
                            </a:spcBef>
                            <a:spcAft>
                              <a:spcPct val="0"/>
                            </a:spcAft>
                            <a:defRPr kern="1200">
                              <a:solidFill>
                                <a:schemeClr val="tx1"/>
                              </a:solidFill>
                              <a:latin typeface="Arial" charset="0"/>
                              <a:ea typeface="+mn-ea"/>
                              <a:cs typeface="+mn-cs"/>
                            </a:defRPr>
                          </a:lvl2pPr>
                          <a:lvl3pPr marL="914400" algn="l" rtl="0" eaLnBrk="0" fontAlgn="base" hangingPunct="0">
                            <a:spcBef>
                              <a:spcPct val="0"/>
                            </a:spcBef>
                            <a:spcAft>
                              <a:spcPct val="0"/>
                            </a:spcAft>
                            <a:defRPr kern="1200">
                              <a:solidFill>
                                <a:schemeClr val="tx1"/>
                              </a:solidFill>
                              <a:latin typeface="Arial" charset="0"/>
                              <a:ea typeface="+mn-ea"/>
                              <a:cs typeface="+mn-cs"/>
                            </a:defRPr>
                          </a:lvl3pPr>
                          <a:lvl4pPr marL="1371600" algn="l" rtl="0" eaLnBrk="0" fontAlgn="base" hangingPunct="0">
                            <a:spcBef>
                              <a:spcPct val="0"/>
                            </a:spcBef>
                            <a:spcAft>
                              <a:spcPct val="0"/>
                            </a:spcAft>
                            <a:defRPr kern="1200">
                              <a:solidFill>
                                <a:schemeClr val="tx1"/>
                              </a:solidFill>
                              <a:latin typeface="Arial" charset="0"/>
                              <a:ea typeface="+mn-ea"/>
                              <a:cs typeface="+mn-cs"/>
                            </a:defRPr>
                          </a:lvl4pPr>
                          <a:lvl5pPr marL="1828800" algn="l" rtl="0" eaLnBrk="0" fontAlgn="base" hangingPunct="0">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zh-CN" altLang="en-US"/>
                        </a:p>
                      </a:txBody>
                      <a:useSpRect/>
                    </a:txSp>
                  </a:sp>
                  <a:sp>
                    <a:nvSpPr>
                      <a:cNvPr id="146500" name="Line 68"/>
                      <a:cNvSpPr>
                        <a:spLocks noChangeShapeType="1"/>
                      </a:cNvSpPr>
                    </a:nvSpPr>
                    <a:spPr bwMode="auto">
                      <a:xfrm flipV="1">
                        <a:off x="4038600" y="1987550"/>
                        <a:ext cx="0" cy="101600"/>
                      </a:xfrm>
                      <a:prstGeom prst="line">
                        <a:avLst/>
                      </a:prstGeom>
                      <a:noFill/>
                      <a:ln w="12700">
                        <a:solidFill>
                          <a:srgbClr val="000000"/>
                        </a:solidFill>
                        <a:round/>
                        <a:headEnd/>
                        <a:tailEnd/>
                      </a:ln>
                      <a:effectLst/>
                    </a:spPr>
                    <a:txSp>
                      <a:txBody>
                        <a:bodyPr/>
                        <a:lstStyle>
                          <a:defPPr>
                            <a:defRPr lang="en-US"/>
                          </a:defPPr>
                          <a:lvl1pPr algn="l" rtl="0" eaLnBrk="0" fontAlgn="base" hangingPunct="0">
                            <a:spcBef>
                              <a:spcPct val="0"/>
                            </a:spcBef>
                            <a:spcAft>
                              <a:spcPct val="0"/>
                            </a:spcAft>
                            <a:defRPr kern="1200">
                              <a:solidFill>
                                <a:schemeClr val="tx1"/>
                              </a:solidFill>
                              <a:latin typeface="Arial" charset="0"/>
                              <a:ea typeface="+mn-ea"/>
                              <a:cs typeface="+mn-cs"/>
                            </a:defRPr>
                          </a:lvl1pPr>
                          <a:lvl2pPr marL="457200" algn="l" rtl="0" eaLnBrk="0" fontAlgn="base" hangingPunct="0">
                            <a:spcBef>
                              <a:spcPct val="0"/>
                            </a:spcBef>
                            <a:spcAft>
                              <a:spcPct val="0"/>
                            </a:spcAft>
                            <a:defRPr kern="1200">
                              <a:solidFill>
                                <a:schemeClr val="tx1"/>
                              </a:solidFill>
                              <a:latin typeface="Arial" charset="0"/>
                              <a:ea typeface="+mn-ea"/>
                              <a:cs typeface="+mn-cs"/>
                            </a:defRPr>
                          </a:lvl2pPr>
                          <a:lvl3pPr marL="914400" algn="l" rtl="0" eaLnBrk="0" fontAlgn="base" hangingPunct="0">
                            <a:spcBef>
                              <a:spcPct val="0"/>
                            </a:spcBef>
                            <a:spcAft>
                              <a:spcPct val="0"/>
                            </a:spcAft>
                            <a:defRPr kern="1200">
                              <a:solidFill>
                                <a:schemeClr val="tx1"/>
                              </a:solidFill>
                              <a:latin typeface="Arial" charset="0"/>
                              <a:ea typeface="+mn-ea"/>
                              <a:cs typeface="+mn-cs"/>
                            </a:defRPr>
                          </a:lvl3pPr>
                          <a:lvl4pPr marL="1371600" algn="l" rtl="0" eaLnBrk="0" fontAlgn="base" hangingPunct="0">
                            <a:spcBef>
                              <a:spcPct val="0"/>
                            </a:spcBef>
                            <a:spcAft>
                              <a:spcPct val="0"/>
                            </a:spcAft>
                            <a:defRPr kern="1200">
                              <a:solidFill>
                                <a:schemeClr val="tx1"/>
                              </a:solidFill>
                              <a:latin typeface="Arial" charset="0"/>
                              <a:ea typeface="+mn-ea"/>
                              <a:cs typeface="+mn-cs"/>
                            </a:defRPr>
                          </a:lvl4pPr>
                          <a:lvl5pPr marL="1828800" algn="l" rtl="0" eaLnBrk="0" fontAlgn="base" hangingPunct="0">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zh-CN" altLang="en-US"/>
                        </a:p>
                      </a:txBody>
                      <a:useSpRect/>
                    </a:txSp>
                  </a:sp>
                  <a:sp>
                    <a:nvSpPr>
                      <a:cNvPr id="146501" name="Freeform 69"/>
                      <a:cNvSpPr>
                        <a:spLocks/>
                      </a:cNvSpPr>
                    </a:nvSpPr>
                    <a:spPr bwMode="auto">
                      <a:xfrm>
                        <a:off x="3530600" y="2070100"/>
                        <a:ext cx="712788" cy="458788"/>
                      </a:xfrm>
                      <a:custGeom>
                        <a:avLst/>
                        <a:gdLst/>
                        <a:ahLst/>
                        <a:cxnLst>
                          <a:cxn ang="0">
                            <a:pos x="0" y="0"/>
                          </a:cxn>
                          <a:cxn ang="0">
                            <a:pos x="448" y="0"/>
                          </a:cxn>
                          <a:cxn ang="0">
                            <a:pos x="448" y="288"/>
                          </a:cxn>
                          <a:cxn ang="0">
                            <a:pos x="0" y="288"/>
                          </a:cxn>
                          <a:cxn ang="0">
                            <a:pos x="0" y="0"/>
                          </a:cxn>
                        </a:cxnLst>
                        <a:rect l="0" t="0" r="r" b="b"/>
                        <a:pathLst>
                          <a:path w="449" h="289">
                            <a:moveTo>
                              <a:pt x="0" y="0"/>
                            </a:moveTo>
                            <a:lnTo>
                              <a:pt x="448" y="0"/>
                            </a:lnTo>
                            <a:lnTo>
                              <a:pt x="448" y="288"/>
                            </a:lnTo>
                            <a:lnTo>
                              <a:pt x="0" y="288"/>
                            </a:lnTo>
                            <a:lnTo>
                              <a:pt x="0" y="0"/>
                            </a:lnTo>
                          </a:path>
                        </a:pathLst>
                      </a:custGeom>
                      <a:pattFill prst="pct50">
                        <a:fgClr>
                          <a:srgbClr val="02ABEA"/>
                        </a:fgClr>
                        <a:bgClr>
                          <a:srgbClr val="FFFFFF"/>
                        </a:bgClr>
                      </a:pattFill>
                      <a:ln w="12700" cap="rnd" cmpd="sng">
                        <a:solidFill>
                          <a:srgbClr val="000000"/>
                        </a:solidFill>
                        <a:prstDash val="solid"/>
                        <a:round/>
                        <a:headEnd type="none" w="med" len="med"/>
                        <a:tailEnd type="none" w="med" len="med"/>
                      </a:ln>
                      <a:effectLst/>
                    </a:spPr>
                    <a:txSp>
                      <a:txBody>
                        <a:bodyPr/>
                        <a:lstStyle>
                          <a:defPPr>
                            <a:defRPr lang="en-US"/>
                          </a:defPPr>
                          <a:lvl1pPr algn="l" rtl="0" eaLnBrk="0" fontAlgn="base" hangingPunct="0">
                            <a:spcBef>
                              <a:spcPct val="0"/>
                            </a:spcBef>
                            <a:spcAft>
                              <a:spcPct val="0"/>
                            </a:spcAft>
                            <a:defRPr kern="1200">
                              <a:solidFill>
                                <a:schemeClr val="tx1"/>
                              </a:solidFill>
                              <a:latin typeface="Arial" charset="0"/>
                              <a:ea typeface="+mn-ea"/>
                              <a:cs typeface="+mn-cs"/>
                            </a:defRPr>
                          </a:lvl1pPr>
                          <a:lvl2pPr marL="457200" algn="l" rtl="0" eaLnBrk="0" fontAlgn="base" hangingPunct="0">
                            <a:spcBef>
                              <a:spcPct val="0"/>
                            </a:spcBef>
                            <a:spcAft>
                              <a:spcPct val="0"/>
                            </a:spcAft>
                            <a:defRPr kern="1200">
                              <a:solidFill>
                                <a:schemeClr val="tx1"/>
                              </a:solidFill>
                              <a:latin typeface="Arial" charset="0"/>
                              <a:ea typeface="+mn-ea"/>
                              <a:cs typeface="+mn-cs"/>
                            </a:defRPr>
                          </a:lvl2pPr>
                          <a:lvl3pPr marL="914400" algn="l" rtl="0" eaLnBrk="0" fontAlgn="base" hangingPunct="0">
                            <a:spcBef>
                              <a:spcPct val="0"/>
                            </a:spcBef>
                            <a:spcAft>
                              <a:spcPct val="0"/>
                            </a:spcAft>
                            <a:defRPr kern="1200">
                              <a:solidFill>
                                <a:schemeClr val="tx1"/>
                              </a:solidFill>
                              <a:latin typeface="Arial" charset="0"/>
                              <a:ea typeface="+mn-ea"/>
                              <a:cs typeface="+mn-cs"/>
                            </a:defRPr>
                          </a:lvl3pPr>
                          <a:lvl4pPr marL="1371600" algn="l" rtl="0" eaLnBrk="0" fontAlgn="base" hangingPunct="0">
                            <a:spcBef>
                              <a:spcPct val="0"/>
                            </a:spcBef>
                            <a:spcAft>
                              <a:spcPct val="0"/>
                            </a:spcAft>
                            <a:defRPr kern="1200">
                              <a:solidFill>
                                <a:schemeClr val="tx1"/>
                              </a:solidFill>
                              <a:latin typeface="Arial" charset="0"/>
                              <a:ea typeface="+mn-ea"/>
                              <a:cs typeface="+mn-cs"/>
                            </a:defRPr>
                          </a:lvl4pPr>
                          <a:lvl5pPr marL="1828800" algn="l" rtl="0" eaLnBrk="0" fontAlgn="base" hangingPunct="0">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zh-CN" altLang="en-US"/>
                        </a:p>
                      </a:txBody>
                      <a:useSpRect/>
                    </a:txSp>
                  </a:sp>
                  <a:sp>
                    <a:nvSpPr>
                      <a:cNvPr id="146502" name="Freeform 70"/>
                      <a:cNvSpPr>
                        <a:spLocks/>
                      </a:cNvSpPr>
                    </a:nvSpPr>
                    <a:spPr bwMode="auto">
                      <a:xfrm>
                        <a:off x="3784600" y="2336800"/>
                        <a:ext cx="204788" cy="90488"/>
                      </a:xfrm>
                      <a:custGeom>
                        <a:avLst/>
                        <a:gdLst/>
                        <a:ahLst/>
                        <a:cxnLst>
                          <a:cxn ang="0">
                            <a:pos x="0" y="0"/>
                          </a:cxn>
                          <a:cxn ang="0">
                            <a:pos x="0" y="56"/>
                          </a:cxn>
                          <a:cxn ang="0">
                            <a:pos x="128" y="56"/>
                          </a:cxn>
                          <a:cxn ang="0">
                            <a:pos x="128" y="0"/>
                          </a:cxn>
                        </a:cxnLst>
                        <a:rect l="0" t="0" r="r" b="b"/>
                        <a:pathLst>
                          <a:path w="129" h="57">
                            <a:moveTo>
                              <a:pt x="0" y="0"/>
                            </a:moveTo>
                            <a:lnTo>
                              <a:pt x="0" y="56"/>
                            </a:lnTo>
                            <a:lnTo>
                              <a:pt x="128" y="56"/>
                            </a:lnTo>
                            <a:lnTo>
                              <a:pt x="128" y="0"/>
                            </a:lnTo>
                          </a:path>
                        </a:pathLst>
                      </a:custGeom>
                      <a:noFill/>
                      <a:ln w="12700" cap="rnd" cmpd="sng">
                        <a:solidFill>
                          <a:srgbClr val="000000"/>
                        </a:solidFill>
                        <a:prstDash val="solid"/>
                        <a:round/>
                        <a:headEnd type="none" w="med" len="med"/>
                        <a:tailEnd type="none" w="med" len="med"/>
                      </a:ln>
                      <a:effectLst/>
                    </a:spPr>
                    <a:txSp>
                      <a:txBody>
                        <a:bodyPr/>
                        <a:lstStyle>
                          <a:defPPr>
                            <a:defRPr lang="en-US"/>
                          </a:defPPr>
                          <a:lvl1pPr algn="l" rtl="0" eaLnBrk="0" fontAlgn="base" hangingPunct="0">
                            <a:spcBef>
                              <a:spcPct val="0"/>
                            </a:spcBef>
                            <a:spcAft>
                              <a:spcPct val="0"/>
                            </a:spcAft>
                            <a:defRPr kern="1200">
                              <a:solidFill>
                                <a:schemeClr val="tx1"/>
                              </a:solidFill>
                              <a:latin typeface="Arial" charset="0"/>
                              <a:ea typeface="+mn-ea"/>
                              <a:cs typeface="+mn-cs"/>
                            </a:defRPr>
                          </a:lvl1pPr>
                          <a:lvl2pPr marL="457200" algn="l" rtl="0" eaLnBrk="0" fontAlgn="base" hangingPunct="0">
                            <a:spcBef>
                              <a:spcPct val="0"/>
                            </a:spcBef>
                            <a:spcAft>
                              <a:spcPct val="0"/>
                            </a:spcAft>
                            <a:defRPr kern="1200">
                              <a:solidFill>
                                <a:schemeClr val="tx1"/>
                              </a:solidFill>
                              <a:latin typeface="Arial" charset="0"/>
                              <a:ea typeface="+mn-ea"/>
                              <a:cs typeface="+mn-cs"/>
                            </a:defRPr>
                          </a:lvl2pPr>
                          <a:lvl3pPr marL="914400" algn="l" rtl="0" eaLnBrk="0" fontAlgn="base" hangingPunct="0">
                            <a:spcBef>
                              <a:spcPct val="0"/>
                            </a:spcBef>
                            <a:spcAft>
                              <a:spcPct val="0"/>
                            </a:spcAft>
                            <a:defRPr kern="1200">
                              <a:solidFill>
                                <a:schemeClr val="tx1"/>
                              </a:solidFill>
                              <a:latin typeface="Arial" charset="0"/>
                              <a:ea typeface="+mn-ea"/>
                              <a:cs typeface="+mn-cs"/>
                            </a:defRPr>
                          </a:lvl3pPr>
                          <a:lvl4pPr marL="1371600" algn="l" rtl="0" eaLnBrk="0" fontAlgn="base" hangingPunct="0">
                            <a:spcBef>
                              <a:spcPct val="0"/>
                            </a:spcBef>
                            <a:spcAft>
                              <a:spcPct val="0"/>
                            </a:spcAft>
                            <a:defRPr kern="1200">
                              <a:solidFill>
                                <a:schemeClr val="tx1"/>
                              </a:solidFill>
                              <a:latin typeface="Arial" charset="0"/>
                              <a:ea typeface="+mn-ea"/>
                              <a:cs typeface="+mn-cs"/>
                            </a:defRPr>
                          </a:lvl4pPr>
                          <a:lvl5pPr marL="1828800" algn="l" rtl="0" eaLnBrk="0" fontAlgn="base" hangingPunct="0">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zh-CN" altLang="en-US"/>
                        </a:p>
                      </a:txBody>
                      <a:useSpRect/>
                    </a:txSp>
                  </a:sp>
                  <a:sp>
                    <a:nvSpPr>
                      <a:cNvPr id="146503" name="Freeform 71"/>
                      <a:cNvSpPr>
                        <a:spLocks/>
                      </a:cNvSpPr>
                    </a:nvSpPr>
                    <a:spPr bwMode="auto">
                      <a:xfrm>
                        <a:off x="3784600" y="2336800"/>
                        <a:ext cx="204788" cy="90488"/>
                      </a:xfrm>
                      <a:custGeom>
                        <a:avLst/>
                        <a:gdLst/>
                        <a:ahLst/>
                        <a:cxnLst>
                          <a:cxn ang="0">
                            <a:pos x="0" y="0"/>
                          </a:cxn>
                          <a:cxn ang="0">
                            <a:pos x="0" y="56"/>
                          </a:cxn>
                          <a:cxn ang="0">
                            <a:pos x="128" y="56"/>
                          </a:cxn>
                          <a:cxn ang="0">
                            <a:pos x="128" y="0"/>
                          </a:cxn>
                        </a:cxnLst>
                        <a:rect l="0" t="0" r="r" b="b"/>
                        <a:pathLst>
                          <a:path w="129" h="57">
                            <a:moveTo>
                              <a:pt x="0" y="0"/>
                            </a:moveTo>
                            <a:lnTo>
                              <a:pt x="0" y="56"/>
                            </a:lnTo>
                            <a:lnTo>
                              <a:pt x="128" y="56"/>
                            </a:lnTo>
                            <a:lnTo>
                              <a:pt x="128" y="0"/>
                            </a:lnTo>
                          </a:path>
                        </a:pathLst>
                      </a:custGeom>
                      <a:noFill/>
                      <a:ln w="12700" cap="rnd" cmpd="sng">
                        <a:solidFill>
                          <a:srgbClr val="000000"/>
                        </a:solidFill>
                        <a:prstDash val="solid"/>
                        <a:round/>
                        <a:headEnd type="none" w="med" len="med"/>
                        <a:tailEnd type="none" w="med" len="med"/>
                      </a:ln>
                      <a:effectLst/>
                    </a:spPr>
                    <a:txSp>
                      <a:txBody>
                        <a:bodyPr/>
                        <a:lstStyle>
                          <a:defPPr>
                            <a:defRPr lang="en-US"/>
                          </a:defPPr>
                          <a:lvl1pPr algn="l" rtl="0" eaLnBrk="0" fontAlgn="base" hangingPunct="0">
                            <a:spcBef>
                              <a:spcPct val="0"/>
                            </a:spcBef>
                            <a:spcAft>
                              <a:spcPct val="0"/>
                            </a:spcAft>
                            <a:defRPr kern="1200">
                              <a:solidFill>
                                <a:schemeClr val="tx1"/>
                              </a:solidFill>
                              <a:latin typeface="Arial" charset="0"/>
                              <a:ea typeface="+mn-ea"/>
                              <a:cs typeface="+mn-cs"/>
                            </a:defRPr>
                          </a:lvl1pPr>
                          <a:lvl2pPr marL="457200" algn="l" rtl="0" eaLnBrk="0" fontAlgn="base" hangingPunct="0">
                            <a:spcBef>
                              <a:spcPct val="0"/>
                            </a:spcBef>
                            <a:spcAft>
                              <a:spcPct val="0"/>
                            </a:spcAft>
                            <a:defRPr kern="1200">
                              <a:solidFill>
                                <a:schemeClr val="tx1"/>
                              </a:solidFill>
                              <a:latin typeface="Arial" charset="0"/>
                              <a:ea typeface="+mn-ea"/>
                              <a:cs typeface="+mn-cs"/>
                            </a:defRPr>
                          </a:lvl2pPr>
                          <a:lvl3pPr marL="914400" algn="l" rtl="0" eaLnBrk="0" fontAlgn="base" hangingPunct="0">
                            <a:spcBef>
                              <a:spcPct val="0"/>
                            </a:spcBef>
                            <a:spcAft>
                              <a:spcPct val="0"/>
                            </a:spcAft>
                            <a:defRPr kern="1200">
                              <a:solidFill>
                                <a:schemeClr val="tx1"/>
                              </a:solidFill>
                              <a:latin typeface="Arial" charset="0"/>
                              <a:ea typeface="+mn-ea"/>
                              <a:cs typeface="+mn-cs"/>
                            </a:defRPr>
                          </a:lvl3pPr>
                          <a:lvl4pPr marL="1371600" algn="l" rtl="0" eaLnBrk="0" fontAlgn="base" hangingPunct="0">
                            <a:spcBef>
                              <a:spcPct val="0"/>
                            </a:spcBef>
                            <a:spcAft>
                              <a:spcPct val="0"/>
                            </a:spcAft>
                            <a:defRPr kern="1200">
                              <a:solidFill>
                                <a:schemeClr val="tx1"/>
                              </a:solidFill>
                              <a:latin typeface="Arial" charset="0"/>
                              <a:ea typeface="+mn-ea"/>
                              <a:cs typeface="+mn-cs"/>
                            </a:defRPr>
                          </a:lvl4pPr>
                          <a:lvl5pPr marL="1828800" algn="l" rtl="0" eaLnBrk="0" fontAlgn="base" hangingPunct="0">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zh-CN" altLang="en-US"/>
                        </a:p>
                      </a:txBody>
                      <a:useSpRect/>
                    </a:txSp>
                  </a:sp>
                  <a:sp>
                    <a:nvSpPr>
                      <a:cNvPr id="146504" name="Freeform 72"/>
                      <a:cNvSpPr>
                        <a:spLocks/>
                      </a:cNvSpPr>
                    </a:nvSpPr>
                    <a:spPr bwMode="auto">
                      <a:xfrm>
                        <a:off x="3683000" y="2336800"/>
                        <a:ext cx="407988" cy="141288"/>
                      </a:xfrm>
                      <a:custGeom>
                        <a:avLst/>
                        <a:gdLst/>
                        <a:ahLst/>
                        <a:cxnLst>
                          <a:cxn ang="0">
                            <a:pos x="0" y="0"/>
                          </a:cxn>
                          <a:cxn ang="0">
                            <a:pos x="0" y="88"/>
                          </a:cxn>
                          <a:cxn ang="0">
                            <a:pos x="256" y="88"/>
                          </a:cxn>
                          <a:cxn ang="0">
                            <a:pos x="256" y="0"/>
                          </a:cxn>
                        </a:cxnLst>
                        <a:rect l="0" t="0" r="r" b="b"/>
                        <a:pathLst>
                          <a:path w="257" h="89">
                            <a:moveTo>
                              <a:pt x="0" y="0"/>
                            </a:moveTo>
                            <a:lnTo>
                              <a:pt x="0" y="88"/>
                            </a:lnTo>
                            <a:lnTo>
                              <a:pt x="256" y="88"/>
                            </a:lnTo>
                            <a:lnTo>
                              <a:pt x="256" y="0"/>
                            </a:lnTo>
                          </a:path>
                        </a:pathLst>
                      </a:custGeom>
                      <a:noFill/>
                      <a:ln w="12700" cap="rnd" cmpd="sng">
                        <a:solidFill>
                          <a:srgbClr val="000000"/>
                        </a:solidFill>
                        <a:prstDash val="solid"/>
                        <a:round/>
                        <a:headEnd type="none" w="med" len="med"/>
                        <a:tailEnd type="none" w="med" len="med"/>
                      </a:ln>
                      <a:effectLst/>
                    </a:spPr>
                    <a:txSp>
                      <a:txBody>
                        <a:bodyPr/>
                        <a:lstStyle>
                          <a:defPPr>
                            <a:defRPr lang="en-US"/>
                          </a:defPPr>
                          <a:lvl1pPr algn="l" rtl="0" eaLnBrk="0" fontAlgn="base" hangingPunct="0">
                            <a:spcBef>
                              <a:spcPct val="0"/>
                            </a:spcBef>
                            <a:spcAft>
                              <a:spcPct val="0"/>
                            </a:spcAft>
                            <a:defRPr kern="1200">
                              <a:solidFill>
                                <a:schemeClr val="tx1"/>
                              </a:solidFill>
                              <a:latin typeface="Arial" charset="0"/>
                              <a:ea typeface="+mn-ea"/>
                              <a:cs typeface="+mn-cs"/>
                            </a:defRPr>
                          </a:lvl1pPr>
                          <a:lvl2pPr marL="457200" algn="l" rtl="0" eaLnBrk="0" fontAlgn="base" hangingPunct="0">
                            <a:spcBef>
                              <a:spcPct val="0"/>
                            </a:spcBef>
                            <a:spcAft>
                              <a:spcPct val="0"/>
                            </a:spcAft>
                            <a:defRPr kern="1200">
                              <a:solidFill>
                                <a:schemeClr val="tx1"/>
                              </a:solidFill>
                              <a:latin typeface="Arial" charset="0"/>
                              <a:ea typeface="+mn-ea"/>
                              <a:cs typeface="+mn-cs"/>
                            </a:defRPr>
                          </a:lvl2pPr>
                          <a:lvl3pPr marL="914400" algn="l" rtl="0" eaLnBrk="0" fontAlgn="base" hangingPunct="0">
                            <a:spcBef>
                              <a:spcPct val="0"/>
                            </a:spcBef>
                            <a:spcAft>
                              <a:spcPct val="0"/>
                            </a:spcAft>
                            <a:defRPr kern="1200">
                              <a:solidFill>
                                <a:schemeClr val="tx1"/>
                              </a:solidFill>
                              <a:latin typeface="Arial" charset="0"/>
                              <a:ea typeface="+mn-ea"/>
                              <a:cs typeface="+mn-cs"/>
                            </a:defRPr>
                          </a:lvl3pPr>
                          <a:lvl4pPr marL="1371600" algn="l" rtl="0" eaLnBrk="0" fontAlgn="base" hangingPunct="0">
                            <a:spcBef>
                              <a:spcPct val="0"/>
                            </a:spcBef>
                            <a:spcAft>
                              <a:spcPct val="0"/>
                            </a:spcAft>
                            <a:defRPr kern="1200">
                              <a:solidFill>
                                <a:schemeClr val="tx1"/>
                              </a:solidFill>
                              <a:latin typeface="Arial" charset="0"/>
                              <a:ea typeface="+mn-ea"/>
                              <a:cs typeface="+mn-cs"/>
                            </a:defRPr>
                          </a:lvl4pPr>
                          <a:lvl5pPr marL="1828800" algn="l" rtl="0" eaLnBrk="0" fontAlgn="base" hangingPunct="0">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zh-CN" altLang="en-US"/>
                        </a:p>
                      </a:txBody>
                      <a:useSpRect/>
                    </a:txSp>
                  </a:sp>
                  <a:sp>
                    <a:nvSpPr>
                      <a:cNvPr id="146505" name="Freeform 73"/>
                      <a:cNvSpPr>
                        <a:spLocks/>
                      </a:cNvSpPr>
                    </a:nvSpPr>
                    <a:spPr bwMode="auto">
                      <a:xfrm>
                        <a:off x="3683000" y="2336800"/>
                        <a:ext cx="407988" cy="141288"/>
                      </a:xfrm>
                      <a:custGeom>
                        <a:avLst/>
                        <a:gdLst/>
                        <a:ahLst/>
                        <a:cxnLst>
                          <a:cxn ang="0">
                            <a:pos x="0" y="0"/>
                          </a:cxn>
                          <a:cxn ang="0">
                            <a:pos x="0" y="88"/>
                          </a:cxn>
                          <a:cxn ang="0">
                            <a:pos x="256" y="88"/>
                          </a:cxn>
                          <a:cxn ang="0">
                            <a:pos x="256" y="0"/>
                          </a:cxn>
                        </a:cxnLst>
                        <a:rect l="0" t="0" r="r" b="b"/>
                        <a:pathLst>
                          <a:path w="257" h="89">
                            <a:moveTo>
                              <a:pt x="0" y="0"/>
                            </a:moveTo>
                            <a:lnTo>
                              <a:pt x="0" y="88"/>
                            </a:lnTo>
                            <a:lnTo>
                              <a:pt x="256" y="88"/>
                            </a:lnTo>
                            <a:lnTo>
                              <a:pt x="256" y="0"/>
                            </a:lnTo>
                          </a:path>
                        </a:pathLst>
                      </a:custGeom>
                      <a:noFill/>
                      <a:ln w="12700" cap="rnd" cmpd="sng">
                        <a:solidFill>
                          <a:srgbClr val="000000"/>
                        </a:solidFill>
                        <a:prstDash val="solid"/>
                        <a:round/>
                        <a:headEnd type="none" w="med" len="med"/>
                        <a:tailEnd type="none" w="med" len="med"/>
                      </a:ln>
                      <a:effectLst/>
                    </a:spPr>
                    <a:txSp>
                      <a:txBody>
                        <a:bodyPr/>
                        <a:lstStyle>
                          <a:defPPr>
                            <a:defRPr lang="en-US"/>
                          </a:defPPr>
                          <a:lvl1pPr algn="l" rtl="0" eaLnBrk="0" fontAlgn="base" hangingPunct="0">
                            <a:spcBef>
                              <a:spcPct val="0"/>
                            </a:spcBef>
                            <a:spcAft>
                              <a:spcPct val="0"/>
                            </a:spcAft>
                            <a:defRPr kern="1200">
                              <a:solidFill>
                                <a:schemeClr val="tx1"/>
                              </a:solidFill>
                              <a:latin typeface="Arial" charset="0"/>
                              <a:ea typeface="+mn-ea"/>
                              <a:cs typeface="+mn-cs"/>
                            </a:defRPr>
                          </a:lvl1pPr>
                          <a:lvl2pPr marL="457200" algn="l" rtl="0" eaLnBrk="0" fontAlgn="base" hangingPunct="0">
                            <a:spcBef>
                              <a:spcPct val="0"/>
                            </a:spcBef>
                            <a:spcAft>
                              <a:spcPct val="0"/>
                            </a:spcAft>
                            <a:defRPr kern="1200">
                              <a:solidFill>
                                <a:schemeClr val="tx1"/>
                              </a:solidFill>
                              <a:latin typeface="Arial" charset="0"/>
                              <a:ea typeface="+mn-ea"/>
                              <a:cs typeface="+mn-cs"/>
                            </a:defRPr>
                          </a:lvl2pPr>
                          <a:lvl3pPr marL="914400" algn="l" rtl="0" eaLnBrk="0" fontAlgn="base" hangingPunct="0">
                            <a:spcBef>
                              <a:spcPct val="0"/>
                            </a:spcBef>
                            <a:spcAft>
                              <a:spcPct val="0"/>
                            </a:spcAft>
                            <a:defRPr kern="1200">
                              <a:solidFill>
                                <a:schemeClr val="tx1"/>
                              </a:solidFill>
                              <a:latin typeface="Arial" charset="0"/>
                              <a:ea typeface="+mn-ea"/>
                              <a:cs typeface="+mn-cs"/>
                            </a:defRPr>
                          </a:lvl3pPr>
                          <a:lvl4pPr marL="1371600" algn="l" rtl="0" eaLnBrk="0" fontAlgn="base" hangingPunct="0">
                            <a:spcBef>
                              <a:spcPct val="0"/>
                            </a:spcBef>
                            <a:spcAft>
                              <a:spcPct val="0"/>
                            </a:spcAft>
                            <a:defRPr kern="1200">
                              <a:solidFill>
                                <a:schemeClr val="tx1"/>
                              </a:solidFill>
                              <a:latin typeface="Arial" charset="0"/>
                              <a:ea typeface="+mn-ea"/>
                              <a:cs typeface="+mn-cs"/>
                            </a:defRPr>
                          </a:lvl4pPr>
                          <a:lvl5pPr marL="1828800" algn="l" rtl="0" eaLnBrk="0" fontAlgn="base" hangingPunct="0">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zh-CN" altLang="en-US"/>
                        </a:p>
                      </a:txBody>
                      <a:useSpRect/>
                    </a:txSp>
                  </a:sp>
                  <a:sp>
                    <a:nvSpPr>
                      <a:cNvPr id="146506" name="Freeform 74"/>
                      <a:cNvSpPr>
                        <a:spLocks/>
                      </a:cNvSpPr>
                    </a:nvSpPr>
                    <a:spPr bwMode="auto">
                      <a:xfrm>
                        <a:off x="3898900" y="2120900"/>
                        <a:ext cx="293688" cy="217488"/>
                      </a:xfrm>
                      <a:custGeom>
                        <a:avLst/>
                        <a:gdLst/>
                        <a:ahLst/>
                        <a:cxnLst>
                          <a:cxn ang="0">
                            <a:pos x="88" y="0"/>
                          </a:cxn>
                          <a:cxn ang="0">
                            <a:pos x="184" y="136"/>
                          </a:cxn>
                          <a:cxn ang="0">
                            <a:pos x="0" y="136"/>
                          </a:cxn>
                          <a:cxn ang="0">
                            <a:pos x="88" y="0"/>
                          </a:cxn>
                        </a:cxnLst>
                        <a:rect l="0" t="0" r="r" b="b"/>
                        <a:pathLst>
                          <a:path w="185" h="137">
                            <a:moveTo>
                              <a:pt x="88" y="0"/>
                            </a:moveTo>
                            <a:lnTo>
                              <a:pt x="184" y="136"/>
                            </a:lnTo>
                            <a:lnTo>
                              <a:pt x="0" y="136"/>
                            </a:lnTo>
                            <a:lnTo>
                              <a:pt x="88" y="0"/>
                            </a:lnTo>
                          </a:path>
                        </a:pathLst>
                      </a:custGeom>
                      <a:solidFill>
                        <a:srgbClr val="FFFFFF"/>
                      </a:solidFill>
                      <a:ln w="12700" cap="rnd" cmpd="sng">
                        <a:solidFill>
                          <a:srgbClr val="000000"/>
                        </a:solidFill>
                        <a:prstDash val="solid"/>
                        <a:round/>
                        <a:headEnd type="none" w="med" len="med"/>
                        <a:tailEnd type="none" w="med" len="med"/>
                      </a:ln>
                      <a:effectLst/>
                    </a:spPr>
                    <a:txSp>
                      <a:txBody>
                        <a:bodyPr/>
                        <a:lstStyle>
                          <a:defPPr>
                            <a:defRPr lang="en-US"/>
                          </a:defPPr>
                          <a:lvl1pPr algn="l" rtl="0" eaLnBrk="0" fontAlgn="base" hangingPunct="0">
                            <a:spcBef>
                              <a:spcPct val="0"/>
                            </a:spcBef>
                            <a:spcAft>
                              <a:spcPct val="0"/>
                            </a:spcAft>
                            <a:defRPr kern="1200">
                              <a:solidFill>
                                <a:schemeClr val="tx1"/>
                              </a:solidFill>
                              <a:latin typeface="Arial" charset="0"/>
                              <a:ea typeface="+mn-ea"/>
                              <a:cs typeface="+mn-cs"/>
                            </a:defRPr>
                          </a:lvl1pPr>
                          <a:lvl2pPr marL="457200" algn="l" rtl="0" eaLnBrk="0" fontAlgn="base" hangingPunct="0">
                            <a:spcBef>
                              <a:spcPct val="0"/>
                            </a:spcBef>
                            <a:spcAft>
                              <a:spcPct val="0"/>
                            </a:spcAft>
                            <a:defRPr kern="1200">
                              <a:solidFill>
                                <a:schemeClr val="tx1"/>
                              </a:solidFill>
                              <a:latin typeface="Arial" charset="0"/>
                              <a:ea typeface="+mn-ea"/>
                              <a:cs typeface="+mn-cs"/>
                            </a:defRPr>
                          </a:lvl2pPr>
                          <a:lvl3pPr marL="914400" algn="l" rtl="0" eaLnBrk="0" fontAlgn="base" hangingPunct="0">
                            <a:spcBef>
                              <a:spcPct val="0"/>
                            </a:spcBef>
                            <a:spcAft>
                              <a:spcPct val="0"/>
                            </a:spcAft>
                            <a:defRPr kern="1200">
                              <a:solidFill>
                                <a:schemeClr val="tx1"/>
                              </a:solidFill>
                              <a:latin typeface="Arial" charset="0"/>
                              <a:ea typeface="+mn-ea"/>
                              <a:cs typeface="+mn-cs"/>
                            </a:defRPr>
                          </a:lvl3pPr>
                          <a:lvl4pPr marL="1371600" algn="l" rtl="0" eaLnBrk="0" fontAlgn="base" hangingPunct="0">
                            <a:spcBef>
                              <a:spcPct val="0"/>
                            </a:spcBef>
                            <a:spcAft>
                              <a:spcPct val="0"/>
                            </a:spcAft>
                            <a:defRPr kern="1200">
                              <a:solidFill>
                                <a:schemeClr val="tx1"/>
                              </a:solidFill>
                              <a:latin typeface="Arial" charset="0"/>
                              <a:ea typeface="+mn-ea"/>
                              <a:cs typeface="+mn-cs"/>
                            </a:defRPr>
                          </a:lvl4pPr>
                          <a:lvl5pPr marL="1828800" algn="l" rtl="0" eaLnBrk="0" fontAlgn="base" hangingPunct="0">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zh-CN" altLang="en-US"/>
                        </a:p>
                      </a:txBody>
                      <a:useSpRect/>
                    </a:txSp>
                  </a:sp>
                  <a:sp>
                    <a:nvSpPr>
                      <a:cNvPr id="146507" name="Freeform 75"/>
                      <a:cNvSpPr>
                        <a:spLocks/>
                      </a:cNvSpPr>
                    </a:nvSpPr>
                    <a:spPr bwMode="auto">
                      <a:xfrm>
                        <a:off x="3898900" y="2120900"/>
                        <a:ext cx="293688" cy="217488"/>
                      </a:xfrm>
                      <a:custGeom>
                        <a:avLst/>
                        <a:gdLst/>
                        <a:ahLst/>
                        <a:cxnLst>
                          <a:cxn ang="0">
                            <a:pos x="88" y="0"/>
                          </a:cxn>
                          <a:cxn ang="0">
                            <a:pos x="184" y="136"/>
                          </a:cxn>
                          <a:cxn ang="0">
                            <a:pos x="0" y="136"/>
                          </a:cxn>
                          <a:cxn ang="0">
                            <a:pos x="88" y="0"/>
                          </a:cxn>
                        </a:cxnLst>
                        <a:rect l="0" t="0" r="r" b="b"/>
                        <a:pathLst>
                          <a:path w="185" h="137">
                            <a:moveTo>
                              <a:pt x="88" y="0"/>
                            </a:moveTo>
                            <a:lnTo>
                              <a:pt x="184" y="136"/>
                            </a:lnTo>
                            <a:lnTo>
                              <a:pt x="0" y="136"/>
                            </a:lnTo>
                            <a:lnTo>
                              <a:pt x="88" y="0"/>
                            </a:lnTo>
                          </a:path>
                        </a:pathLst>
                      </a:custGeom>
                      <a:noFill/>
                      <a:ln w="12700" cap="rnd" cmpd="sng">
                        <a:solidFill>
                          <a:srgbClr val="000000"/>
                        </a:solidFill>
                        <a:prstDash val="solid"/>
                        <a:round/>
                        <a:headEnd type="none" w="med" len="med"/>
                        <a:tailEnd type="none" w="med" len="med"/>
                      </a:ln>
                      <a:effectLst/>
                    </a:spPr>
                    <a:txSp>
                      <a:txBody>
                        <a:bodyPr/>
                        <a:lstStyle>
                          <a:defPPr>
                            <a:defRPr lang="en-US"/>
                          </a:defPPr>
                          <a:lvl1pPr algn="l" rtl="0" eaLnBrk="0" fontAlgn="base" hangingPunct="0">
                            <a:spcBef>
                              <a:spcPct val="0"/>
                            </a:spcBef>
                            <a:spcAft>
                              <a:spcPct val="0"/>
                            </a:spcAft>
                            <a:defRPr kern="1200">
                              <a:solidFill>
                                <a:schemeClr val="tx1"/>
                              </a:solidFill>
                              <a:latin typeface="Arial" charset="0"/>
                              <a:ea typeface="+mn-ea"/>
                              <a:cs typeface="+mn-cs"/>
                            </a:defRPr>
                          </a:lvl1pPr>
                          <a:lvl2pPr marL="457200" algn="l" rtl="0" eaLnBrk="0" fontAlgn="base" hangingPunct="0">
                            <a:spcBef>
                              <a:spcPct val="0"/>
                            </a:spcBef>
                            <a:spcAft>
                              <a:spcPct val="0"/>
                            </a:spcAft>
                            <a:defRPr kern="1200">
                              <a:solidFill>
                                <a:schemeClr val="tx1"/>
                              </a:solidFill>
                              <a:latin typeface="Arial" charset="0"/>
                              <a:ea typeface="+mn-ea"/>
                              <a:cs typeface="+mn-cs"/>
                            </a:defRPr>
                          </a:lvl2pPr>
                          <a:lvl3pPr marL="914400" algn="l" rtl="0" eaLnBrk="0" fontAlgn="base" hangingPunct="0">
                            <a:spcBef>
                              <a:spcPct val="0"/>
                            </a:spcBef>
                            <a:spcAft>
                              <a:spcPct val="0"/>
                            </a:spcAft>
                            <a:defRPr kern="1200">
                              <a:solidFill>
                                <a:schemeClr val="tx1"/>
                              </a:solidFill>
                              <a:latin typeface="Arial" charset="0"/>
                              <a:ea typeface="+mn-ea"/>
                              <a:cs typeface="+mn-cs"/>
                            </a:defRPr>
                          </a:lvl3pPr>
                          <a:lvl4pPr marL="1371600" algn="l" rtl="0" eaLnBrk="0" fontAlgn="base" hangingPunct="0">
                            <a:spcBef>
                              <a:spcPct val="0"/>
                            </a:spcBef>
                            <a:spcAft>
                              <a:spcPct val="0"/>
                            </a:spcAft>
                            <a:defRPr kern="1200">
                              <a:solidFill>
                                <a:schemeClr val="tx1"/>
                              </a:solidFill>
                              <a:latin typeface="Arial" charset="0"/>
                              <a:ea typeface="+mn-ea"/>
                              <a:cs typeface="+mn-cs"/>
                            </a:defRPr>
                          </a:lvl4pPr>
                          <a:lvl5pPr marL="1828800" algn="l" rtl="0" eaLnBrk="0" fontAlgn="base" hangingPunct="0">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zh-CN" altLang="en-US"/>
                        </a:p>
                      </a:txBody>
                      <a:useSpRect/>
                    </a:txSp>
                  </a:sp>
                  <a:sp>
                    <a:nvSpPr>
                      <a:cNvPr id="146508" name="Line 76"/>
                      <a:cNvSpPr>
                        <a:spLocks noChangeShapeType="1"/>
                      </a:cNvSpPr>
                    </a:nvSpPr>
                    <a:spPr bwMode="auto">
                      <a:xfrm>
                        <a:off x="3994150" y="2425700"/>
                        <a:ext cx="0" cy="228600"/>
                      </a:xfrm>
                      <a:prstGeom prst="line">
                        <a:avLst/>
                      </a:prstGeom>
                      <a:noFill/>
                      <a:ln w="12700">
                        <a:solidFill>
                          <a:srgbClr val="000000"/>
                        </a:solidFill>
                        <a:round/>
                        <a:headEnd/>
                        <a:tailEnd/>
                      </a:ln>
                      <a:effectLst/>
                    </a:spPr>
                    <a:txSp>
                      <a:txBody>
                        <a:bodyPr/>
                        <a:lstStyle>
                          <a:defPPr>
                            <a:defRPr lang="en-US"/>
                          </a:defPPr>
                          <a:lvl1pPr algn="l" rtl="0" eaLnBrk="0" fontAlgn="base" hangingPunct="0">
                            <a:spcBef>
                              <a:spcPct val="0"/>
                            </a:spcBef>
                            <a:spcAft>
                              <a:spcPct val="0"/>
                            </a:spcAft>
                            <a:defRPr kern="1200">
                              <a:solidFill>
                                <a:schemeClr val="tx1"/>
                              </a:solidFill>
                              <a:latin typeface="Arial" charset="0"/>
                              <a:ea typeface="+mn-ea"/>
                              <a:cs typeface="+mn-cs"/>
                            </a:defRPr>
                          </a:lvl1pPr>
                          <a:lvl2pPr marL="457200" algn="l" rtl="0" eaLnBrk="0" fontAlgn="base" hangingPunct="0">
                            <a:spcBef>
                              <a:spcPct val="0"/>
                            </a:spcBef>
                            <a:spcAft>
                              <a:spcPct val="0"/>
                            </a:spcAft>
                            <a:defRPr kern="1200">
                              <a:solidFill>
                                <a:schemeClr val="tx1"/>
                              </a:solidFill>
                              <a:latin typeface="Arial" charset="0"/>
                              <a:ea typeface="+mn-ea"/>
                              <a:cs typeface="+mn-cs"/>
                            </a:defRPr>
                          </a:lvl2pPr>
                          <a:lvl3pPr marL="914400" algn="l" rtl="0" eaLnBrk="0" fontAlgn="base" hangingPunct="0">
                            <a:spcBef>
                              <a:spcPct val="0"/>
                            </a:spcBef>
                            <a:spcAft>
                              <a:spcPct val="0"/>
                            </a:spcAft>
                            <a:defRPr kern="1200">
                              <a:solidFill>
                                <a:schemeClr val="tx1"/>
                              </a:solidFill>
                              <a:latin typeface="Arial" charset="0"/>
                              <a:ea typeface="+mn-ea"/>
                              <a:cs typeface="+mn-cs"/>
                            </a:defRPr>
                          </a:lvl3pPr>
                          <a:lvl4pPr marL="1371600" algn="l" rtl="0" eaLnBrk="0" fontAlgn="base" hangingPunct="0">
                            <a:spcBef>
                              <a:spcPct val="0"/>
                            </a:spcBef>
                            <a:spcAft>
                              <a:spcPct val="0"/>
                            </a:spcAft>
                            <a:defRPr kern="1200">
                              <a:solidFill>
                                <a:schemeClr val="tx1"/>
                              </a:solidFill>
                              <a:latin typeface="Arial" charset="0"/>
                              <a:ea typeface="+mn-ea"/>
                              <a:cs typeface="+mn-cs"/>
                            </a:defRPr>
                          </a:lvl4pPr>
                          <a:lvl5pPr marL="1828800" algn="l" rtl="0" eaLnBrk="0" fontAlgn="base" hangingPunct="0">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zh-CN" altLang="en-US"/>
                        </a:p>
                      </a:txBody>
                      <a:useSpRect/>
                    </a:txSp>
                  </a:sp>
                  <a:sp>
                    <a:nvSpPr>
                      <a:cNvPr id="146509" name="Line 77"/>
                      <a:cNvSpPr>
                        <a:spLocks noChangeShapeType="1"/>
                      </a:cNvSpPr>
                    </a:nvSpPr>
                    <a:spPr bwMode="auto">
                      <a:xfrm flipV="1">
                        <a:off x="3733800" y="2076450"/>
                        <a:ext cx="0" cy="50800"/>
                      </a:xfrm>
                      <a:prstGeom prst="line">
                        <a:avLst/>
                      </a:prstGeom>
                      <a:noFill/>
                      <a:ln w="12700">
                        <a:solidFill>
                          <a:srgbClr val="000000"/>
                        </a:solidFill>
                        <a:round/>
                        <a:headEnd/>
                        <a:tailEnd/>
                      </a:ln>
                      <a:effectLst/>
                    </a:spPr>
                    <a:txSp>
                      <a:txBody>
                        <a:bodyPr/>
                        <a:lstStyle>
                          <a:defPPr>
                            <a:defRPr lang="en-US"/>
                          </a:defPPr>
                          <a:lvl1pPr algn="l" rtl="0" eaLnBrk="0" fontAlgn="base" hangingPunct="0">
                            <a:spcBef>
                              <a:spcPct val="0"/>
                            </a:spcBef>
                            <a:spcAft>
                              <a:spcPct val="0"/>
                            </a:spcAft>
                            <a:defRPr kern="1200">
                              <a:solidFill>
                                <a:schemeClr val="tx1"/>
                              </a:solidFill>
                              <a:latin typeface="Arial" charset="0"/>
                              <a:ea typeface="+mn-ea"/>
                              <a:cs typeface="+mn-cs"/>
                            </a:defRPr>
                          </a:lvl1pPr>
                          <a:lvl2pPr marL="457200" algn="l" rtl="0" eaLnBrk="0" fontAlgn="base" hangingPunct="0">
                            <a:spcBef>
                              <a:spcPct val="0"/>
                            </a:spcBef>
                            <a:spcAft>
                              <a:spcPct val="0"/>
                            </a:spcAft>
                            <a:defRPr kern="1200">
                              <a:solidFill>
                                <a:schemeClr val="tx1"/>
                              </a:solidFill>
                              <a:latin typeface="Arial" charset="0"/>
                              <a:ea typeface="+mn-ea"/>
                              <a:cs typeface="+mn-cs"/>
                            </a:defRPr>
                          </a:lvl2pPr>
                          <a:lvl3pPr marL="914400" algn="l" rtl="0" eaLnBrk="0" fontAlgn="base" hangingPunct="0">
                            <a:spcBef>
                              <a:spcPct val="0"/>
                            </a:spcBef>
                            <a:spcAft>
                              <a:spcPct val="0"/>
                            </a:spcAft>
                            <a:defRPr kern="1200">
                              <a:solidFill>
                                <a:schemeClr val="tx1"/>
                              </a:solidFill>
                              <a:latin typeface="Arial" charset="0"/>
                              <a:ea typeface="+mn-ea"/>
                              <a:cs typeface="+mn-cs"/>
                            </a:defRPr>
                          </a:lvl3pPr>
                          <a:lvl4pPr marL="1371600" algn="l" rtl="0" eaLnBrk="0" fontAlgn="base" hangingPunct="0">
                            <a:spcBef>
                              <a:spcPct val="0"/>
                            </a:spcBef>
                            <a:spcAft>
                              <a:spcPct val="0"/>
                            </a:spcAft>
                            <a:defRPr kern="1200">
                              <a:solidFill>
                                <a:schemeClr val="tx1"/>
                              </a:solidFill>
                              <a:latin typeface="Arial" charset="0"/>
                              <a:ea typeface="+mn-ea"/>
                              <a:cs typeface="+mn-cs"/>
                            </a:defRPr>
                          </a:lvl4pPr>
                          <a:lvl5pPr marL="1828800" algn="l" rtl="0" eaLnBrk="0" fontAlgn="base" hangingPunct="0">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zh-CN" altLang="en-US"/>
                        </a:p>
                      </a:txBody>
                      <a:useSpRect/>
                    </a:txSp>
                  </a:sp>
                  <a:sp>
                    <a:nvSpPr>
                      <a:cNvPr id="146510" name="Line 78"/>
                      <a:cNvSpPr>
                        <a:spLocks noChangeShapeType="1"/>
                      </a:cNvSpPr>
                    </a:nvSpPr>
                    <a:spPr bwMode="auto">
                      <a:xfrm flipV="1">
                        <a:off x="4038600" y="2076450"/>
                        <a:ext cx="0" cy="50800"/>
                      </a:xfrm>
                      <a:prstGeom prst="line">
                        <a:avLst/>
                      </a:prstGeom>
                      <a:noFill/>
                      <a:ln w="12700">
                        <a:solidFill>
                          <a:srgbClr val="000000"/>
                        </a:solidFill>
                        <a:round/>
                        <a:headEnd/>
                        <a:tailEnd/>
                      </a:ln>
                      <a:effectLst/>
                    </a:spPr>
                    <a:txSp>
                      <a:txBody>
                        <a:bodyPr/>
                        <a:lstStyle>
                          <a:defPPr>
                            <a:defRPr lang="en-US"/>
                          </a:defPPr>
                          <a:lvl1pPr algn="l" rtl="0" eaLnBrk="0" fontAlgn="base" hangingPunct="0">
                            <a:spcBef>
                              <a:spcPct val="0"/>
                            </a:spcBef>
                            <a:spcAft>
                              <a:spcPct val="0"/>
                            </a:spcAft>
                            <a:defRPr kern="1200">
                              <a:solidFill>
                                <a:schemeClr val="tx1"/>
                              </a:solidFill>
                              <a:latin typeface="Arial" charset="0"/>
                              <a:ea typeface="+mn-ea"/>
                              <a:cs typeface="+mn-cs"/>
                            </a:defRPr>
                          </a:lvl1pPr>
                          <a:lvl2pPr marL="457200" algn="l" rtl="0" eaLnBrk="0" fontAlgn="base" hangingPunct="0">
                            <a:spcBef>
                              <a:spcPct val="0"/>
                            </a:spcBef>
                            <a:spcAft>
                              <a:spcPct val="0"/>
                            </a:spcAft>
                            <a:defRPr kern="1200">
                              <a:solidFill>
                                <a:schemeClr val="tx1"/>
                              </a:solidFill>
                              <a:latin typeface="Arial" charset="0"/>
                              <a:ea typeface="+mn-ea"/>
                              <a:cs typeface="+mn-cs"/>
                            </a:defRPr>
                          </a:lvl2pPr>
                          <a:lvl3pPr marL="914400" algn="l" rtl="0" eaLnBrk="0" fontAlgn="base" hangingPunct="0">
                            <a:spcBef>
                              <a:spcPct val="0"/>
                            </a:spcBef>
                            <a:spcAft>
                              <a:spcPct val="0"/>
                            </a:spcAft>
                            <a:defRPr kern="1200">
                              <a:solidFill>
                                <a:schemeClr val="tx1"/>
                              </a:solidFill>
                              <a:latin typeface="Arial" charset="0"/>
                              <a:ea typeface="+mn-ea"/>
                              <a:cs typeface="+mn-cs"/>
                            </a:defRPr>
                          </a:lvl3pPr>
                          <a:lvl4pPr marL="1371600" algn="l" rtl="0" eaLnBrk="0" fontAlgn="base" hangingPunct="0">
                            <a:spcBef>
                              <a:spcPct val="0"/>
                            </a:spcBef>
                            <a:spcAft>
                              <a:spcPct val="0"/>
                            </a:spcAft>
                            <a:defRPr kern="1200">
                              <a:solidFill>
                                <a:schemeClr val="tx1"/>
                              </a:solidFill>
                              <a:latin typeface="Arial" charset="0"/>
                              <a:ea typeface="+mn-ea"/>
                              <a:cs typeface="+mn-cs"/>
                            </a:defRPr>
                          </a:lvl4pPr>
                          <a:lvl5pPr marL="1828800" algn="l" rtl="0" eaLnBrk="0" fontAlgn="base" hangingPunct="0">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zh-CN" altLang="en-US"/>
                        </a:p>
                      </a:txBody>
                      <a:useSpRect/>
                    </a:txSp>
                  </a:sp>
                  <a:sp>
                    <a:nvSpPr>
                      <a:cNvPr id="146511" name="Line 79"/>
                      <a:cNvSpPr>
                        <a:spLocks noChangeShapeType="1"/>
                      </a:cNvSpPr>
                    </a:nvSpPr>
                    <a:spPr bwMode="auto">
                      <a:xfrm flipV="1">
                        <a:off x="3987800" y="2266950"/>
                        <a:ext cx="0" cy="50800"/>
                      </a:xfrm>
                      <a:prstGeom prst="line">
                        <a:avLst/>
                      </a:prstGeom>
                      <a:noFill/>
                      <a:ln w="12700">
                        <a:solidFill>
                          <a:srgbClr val="000000"/>
                        </a:solidFill>
                        <a:round/>
                        <a:headEnd/>
                        <a:tailEnd/>
                      </a:ln>
                      <a:effectLst/>
                    </a:spPr>
                    <a:txSp>
                      <a:txBody>
                        <a:bodyPr/>
                        <a:lstStyle>
                          <a:defPPr>
                            <a:defRPr lang="en-US"/>
                          </a:defPPr>
                          <a:lvl1pPr algn="l" rtl="0" eaLnBrk="0" fontAlgn="base" hangingPunct="0">
                            <a:spcBef>
                              <a:spcPct val="0"/>
                            </a:spcBef>
                            <a:spcAft>
                              <a:spcPct val="0"/>
                            </a:spcAft>
                            <a:defRPr kern="1200">
                              <a:solidFill>
                                <a:schemeClr val="tx1"/>
                              </a:solidFill>
                              <a:latin typeface="Arial" charset="0"/>
                              <a:ea typeface="+mn-ea"/>
                              <a:cs typeface="+mn-cs"/>
                            </a:defRPr>
                          </a:lvl1pPr>
                          <a:lvl2pPr marL="457200" algn="l" rtl="0" eaLnBrk="0" fontAlgn="base" hangingPunct="0">
                            <a:spcBef>
                              <a:spcPct val="0"/>
                            </a:spcBef>
                            <a:spcAft>
                              <a:spcPct val="0"/>
                            </a:spcAft>
                            <a:defRPr kern="1200">
                              <a:solidFill>
                                <a:schemeClr val="tx1"/>
                              </a:solidFill>
                              <a:latin typeface="Arial" charset="0"/>
                              <a:ea typeface="+mn-ea"/>
                              <a:cs typeface="+mn-cs"/>
                            </a:defRPr>
                          </a:lvl2pPr>
                          <a:lvl3pPr marL="914400" algn="l" rtl="0" eaLnBrk="0" fontAlgn="base" hangingPunct="0">
                            <a:spcBef>
                              <a:spcPct val="0"/>
                            </a:spcBef>
                            <a:spcAft>
                              <a:spcPct val="0"/>
                            </a:spcAft>
                            <a:defRPr kern="1200">
                              <a:solidFill>
                                <a:schemeClr val="tx1"/>
                              </a:solidFill>
                              <a:latin typeface="Arial" charset="0"/>
                              <a:ea typeface="+mn-ea"/>
                              <a:cs typeface="+mn-cs"/>
                            </a:defRPr>
                          </a:lvl3pPr>
                          <a:lvl4pPr marL="1371600" algn="l" rtl="0" eaLnBrk="0" fontAlgn="base" hangingPunct="0">
                            <a:spcBef>
                              <a:spcPct val="0"/>
                            </a:spcBef>
                            <a:spcAft>
                              <a:spcPct val="0"/>
                            </a:spcAft>
                            <a:defRPr kern="1200">
                              <a:solidFill>
                                <a:schemeClr val="tx1"/>
                              </a:solidFill>
                              <a:latin typeface="Arial" charset="0"/>
                              <a:ea typeface="+mn-ea"/>
                              <a:cs typeface="+mn-cs"/>
                            </a:defRPr>
                          </a:lvl4pPr>
                          <a:lvl5pPr marL="1828800" algn="l" rtl="0" eaLnBrk="0" fontAlgn="base" hangingPunct="0">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zh-CN" altLang="en-US"/>
                        </a:p>
                      </a:txBody>
                      <a:useSpRect/>
                    </a:txSp>
                  </a:sp>
                  <a:sp>
                    <a:nvSpPr>
                      <a:cNvPr id="146512" name="Line 80"/>
                      <a:cNvSpPr>
                        <a:spLocks noChangeShapeType="1"/>
                      </a:cNvSpPr>
                    </a:nvSpPr>
                    <a:spPr bwMode="auto">
                      <a:xfrm flipV="1">
                        <a:off x="4089400" y="2266950"/>
                        <a:ext cx="0" cy="50800"/>
                      </a:xfrm>
                      <a:prstGeom prst="line">
                        <a:avLst/>
                      </a:prstGeom>
                      <a:noFill/>
                      <a:ln w="12700">
                        <a:solidFill>
                          <a:srgbClr val="000000"/>
                        </a:solidFill>
                        <a:round/>
                        <a:headEnd/>
                        <a:tailEnd/>
                      </a:ln>
                      <a:effectLst/>
                    </a:spPr>
                    <a:txSp>
                      <a:txBody>
                        <a:bodyPr/>
                        <a:lstStyle>
                          <a:defPPr>
                            <a:defRPr lang="en-US"/>
                          </a:defPPr>
                          <a:lvl1pPr algn="l" rtl="0" eaLnBrk="0" fontAlgn="base" hangingPunct="0">
                            <a:spcBef>
                              <a:spcPct val="0"/>
                            </a:spcBef>
                            <a:spcAft>
                              <a:spcPct val="0"/>
                            </a:spcAft>
                            <a:defRPr kern="1200">
                              <a:solidFill>
                                <a:schemeClr val="tx1"/>
                              </a:solidFill>
                              <a:latin typeface="Arial" charset="0"/>
                              <a:ea typeface="+mn-ea"/>
                              <a:cs typeface="+mn-cs"/>
                            </a:defRPr>
                          </a:lvl1pPr>
                          <a:lvl2pPr marL="457200" algn="l" rtl="0" eaLnBrk="0" fontAlgn="base" hangingPunct="0">
                            <a:spcBef>
                              <a:spcPct val="0"/>
                            </a:spcBef>
                            <a:spcAft>
                              <a:spcPct val="0"/>
                            </a:spcAft>
                            <a:defRPr kern="1200">
                              <a:solidFill>
                                <a:schemeClr val="tx1"/>
                              </a:solidFill>
                              <a:latin typeface="Arial" charset="0"/>
                              <a:ea typeface="+mn-ea"/>
                              <a:cs typeface="+mn-cs"/>
                            </a:defRPr>
                          </a:lvl2pPr>
                          <a:lvl3pPr marL="914400" algn="l" rtl="0" eaLnBrk="0" fontAlgn="base" hangingPunct="0">
                            <a:spcBef>
                              <a:spcPct val="0"/>
                            </a:spcBef>
                            <a:spcAft>
                              <a:spcPct val="0"/>
                            </a:spcAft>
                            <a:defRPr kern="1200">
                              <a:solidFill>
                                <a:schemeClr val="tx1"/>
                              </a:solidFill>
                              <a:latin typeface="Arial" charset="0"/>
                              <a:ea typeface="+mn-ea"/>
                              <a:cs typeface="+mn-cs"/>
                            </a:defRPr>
                          </a:lvl3pPr>
                          <a:lvl4pPr marL="1371600" algn="l" rtl="0" eaLnBrk="0" fontAlgn="base" hangingPunct="0">
                            <a:spcBef>
                              <a:spcPct val="0"/>
                            </a:spcBef>
                            <a:spcAft>
                              <a:spcPct val="0"/>
                            </a:spcAft>
                            <a:defRPr kern="1200">
                              <a:solidFill>
                                <a:schemeClr val="tx1"/>
                              </a:solidFill>
                              <a:latin typeface="Arial" charset="0"/>
                              <a:ea typeface="+mn-ea"/>
                              <a:cs typeface="+mn-cs"/>
                            </a:defRPr>
                          </a:lvl4pPr>
                          <a:lvl5pPr marL="1828800" algn="l" rtl="0" eaLnBrk="0" fontAlgn="base" hangingPunct="0">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zh-CN" altLang="en-US"/>
                        </a:p>
                      </a:txBody>
                      <a:useSpRect/>
                    </a:txSp>
                  </a:sp>
                  <a:sp>
                    <a:nvSpPr>
                      <a:cNvPr id="146513" name="Line 81"/>
                      <a:cNvSpPr>
                        <a:spLocks noChangeShapeType="1"/>
                      </a:cNvSpPr>
                    </a:nvSpPr>
                    <a:spPr bwMode="auto">
                      <a:xfrm flipH="1">
                        <a:off x="4064000" y="2292350"/>
                        <a:ext cx="50800" cy="0"/>
                      </a:xfrm>
                      <a:prstGeom prst="line">
                        <a:avLst/>
                      </a:prstGeom>
                      <a:noFill/>
                      <a:ln w="12700">
                        <a:solidFill>
                          <a:srgbClr val="000000"/>
                        </a:solidFill>
                        <a:round/>
                        <a:headEnd/>
                        <a:tailEnd/>
                      </a:ln>
                      <a:effectLst/>
                    </a:spPr>
                    <a:txSp>
                      <a:txBody>
                        <a:bodyPr/>
                        <a:lstStyle>
                          <a:defPPr>
                            <a:defRPr lang="en-US"/>
                          </a:defPPr>
                          <a:lvl1pPr algn="l" rtl="0" eaLnBrk="0" fontAlgn="base" hangingPunct="0">
                            <a:spcBef>
                              <a:spcPct val="0"/>
                            </a:spcBef>
                            <a:spcAft>
                              <a:spcPct val="0"/>
                            </a:spcAft>
                            <a:defRPr kern="1200">
                              <a:solidFill>
                                <a:schemeClr val="tx1"/>
                              </a:solidFill>
                              <a:latin typeface="Arial" charset="0"/>
                              <a:ea typeface="+mn-ea"/>
                              <a:cs typeface="+mn-cs"/>
                            </a:defRPr>
                          </a:lvl1pPr>
                          <a:lvl2pPr marL="457200" algn="l" rtl="0" eaLnBrk="0" fontAlgn="base" hangingPunct="0">
                            <a:spcBef>
                              <a:spcPct val="0"/>
                            </a:spcBef>
                            <a:spcAft>
                              <a:spcPct val="0"/>
                            </a:spcAft>
                            <a:defRPr kern="1200">
                              <a:solidFill>
                                <a:schemeClr val="tx1"/>
                              </a:solidFill>
                              <a:latin typeface="Arial" charset="0"/>
                              <a:ea typeface="+mn-ea"/>
                              <a:cs typeface="+mn-cs"/>
                            </a:defRPr>
                          </a:lvl2pPr>
                          <a:lvl3pPr marL="914400" algn="l" rtl="0" eaLnBrk="0" fontAlgn="base" hangingPunct="0">
                            <a:spcBef>
                              <a:spcPct val="0"/>
                            </a:spcBef>
                            <a:spcAft>
                              <a:spcPct val="0"/>
                            </a:spcAft>
                            <a:defRPr kern="1200">
                              <a:solidFill>
                                <a:schemeClr val="tx1"/>
                              </a:solidFill>
                              <a:latin typeface="Arial" charset="0"/>
                              <a:ea typeface="+mn-ea"/>
                              <a:cs typeface="+mn-cs"/>
                            </a:defRPr>
                          </a:lvl3pPr>
                          <a:lvl4pPr marL="1371600" algn="l" rtl="0" eaLnBrk="0" fontAlgn="base" hangingPunct="0">
                            <a:spcBef>
                              <a:spcPct val="0"/>
                            </a:spcBef>
                            <a:spcAft>
                              <a:spcPct val="0"/>
                            </a:spcAft>
                            <a:defRPr kern="1200">
                              <a:solidFill>
                                <a:schemeClr val="tx1"/>
                              </a:solidFill>
                              <a:latin typeface="Arial" charset="0"/>
                              <a:ea typeface="+mn-ea"/>
                              <a:cs typeface="+mn-cs"/>
                            </a:defRPr>
                          </a:lvl4pPr>
                          <a:lvl5pPr marL="1828800" algn="l" rtl="0" eaLnBrk="0" fontAlgn="base" hangingPunct="0">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zh-CN" altLang="en-US"/>
                        </a:p>
                      </a:txBody>
                      <a:useSpRect/>
                    </a:txSp>
                  </a:sp>
                  <a:sp>
                    <a:nvSpPr>
                      <a:cNvPr id="146514" name="Line 82"/>
                      <a:cNvSpPr>
                        <a:spLocks noChangeShapeType="1"/>
                      </a:cNvSpPr>
                    </a:nvSpPr>
                    <a:spPr bwMode="auto">
                      <a:xfrm>
                        <a:off x="3632200" y="2343150"/>
                        <a:ext cx="203200" cy="0"/>
                      </a:xfrm>
                      <a:prstGeom prst="line">
                        <a:avLst/>
                      </a:prstGeom>
                      <a:noFill/>
                      <a:ln w="12700">
                        <a:solidFill>
                          <a:srgbClr val="000000"/>
                        </a:solidFill>
                        <a:round/>
                        <a:headEnd/>
                        <a:tailEnd/>
                      </a:ln>
                      <a:effectLst/>
                    </a:spPr>
                    <a:txSp>
                      <a:txBody>
                        <a:bodyPr/>
                        <a:lstStyle>
                          <a:defPPr>
                            <a:defRPr lang="en-US"/>
                          </a:defPPr>
                          <a:lvl1pPr algn="l" rtl="0" eaLnBrk="0" fontAlgn="base" hangingPunct="0">
                            <a:spcBef>
                              <a:spcPct val="0"/>
                            </a:spcBef>
                            <a:spcAft>
                              <a:spcPct val="0"/>
                            </a:spcAft>
                            <a:defRPr kern="1200">
                              <a:solidFill>
                                <a:schemeClr val="tx1"/>
                              </a:solidFill>
                              <a:latin typeface="Arial" charset="0"/>
                              <a:ea typeface="+mn-ea"/>
                              <a:cs typeface="+mn-cs"/>
                            </a:defRPr>
                          </a:lvl1pPr>
                          <a:lvl2pPr marL="457200" algn="l" rtl="0" eaLnBrk="0" fontAlgn="base" hangingPunct="0">
                            <a:spcBef>
                              <a:spcPct val="0"/>
                            </a:spcBef>
                            <a:spcAft>
                              <a:spcPct val="0"/>
                            </a:spcAft>
                            <a:defRPr kern="1200">
                              <a:solidFill>
                                <a:schemeClr val="tx1"/>
                              </a:solidFill>
                              <a:latin typeface="Arial" charset="0"/>
                              <a:ea typeface="+mn-ea"/>
                              <a:cs typeface="+mn-cs"/>
                            </a:defRPr>
                          </a:lvl2pPr>
                          <a:lvl3pPr marL="914400" algn="l" rtl="0" eaLnBrk="0" fontAlgn="base" hangingPunct="0">
                            <a:spcBef>
                              <a:spcPct val="0"/>
                            </a:spcBef>
                            <a:spcAft>
                              <a:spcPct val="0"/>
                            </a:spcAft>
                            <a:defRPr kern="1200">
                              <a:solidFill>
                                <a:schemeClr val="tx1"/>
                              </a:solidFill>
                              <a:latin typeface="Arial" charset="0"/>
                              <a:ea typeface="+mn-ea"/>
                              <a:cs typeface="+mn-cs"/>
                            </a:defRPr>
                          </a:lvl3pPr>
                          <a:lvl4pPr marL="1371600" algn="l" rtl="0" eaLnBrk="0" fontAlgn="base" hangingPunct="0">
                            <a:spcBef>
                              <a:spcPct val="0"/>
                            </a:spcBef>
                            <a:spcAft>
                              <a:spcPct val="0"/>
                            </a:spcAft>
                            <a:defRPr kern="1200">
                              <a:solidFill>
                                <a:schemeClr val="tx1"/>
                              </a:solidFill>
                              <a:latin typeface="Arial" charset="0"/>
                              <a:ea typeface="+mn-ea"/>
                              <a:cs typeface="+mn-cs"/>
                            </a:defRPr>
                          </a:lvl4pPr>
                          <a:lvl5pPr marL="1828800" algn="l" rtl="0" eaLnBrk="0" fontAlgn="base" hangingPunct="0">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zh-CN" altLang="en-US"/>
                        </a:p>
                      </a:txBody>
                      <a:useSpRect/>
                    </a:txSp>
                  </a:sp>
                  <a:sp>
                    <a:nvSpPr>
                      <a:cNvPr id="146515" name="Oval 83"/>
                      <a:cNvSpPr>
                        <a:spLocks noChangeArrowheads="1"/>
                      </a:cNvSpPr>
                    </a:nvSpPr>
                    <a:spPr bwMode="auto">
                      <a:xfrm>
                        <a:off x="3765550" y="2343150"/>
                        <a:ext cx="38100" cy="38100"/>
                      </a:xfrm>
                      <a:prstGeom prst="ellipse">
                        <a:avLst/>
                      </a:prstGeom>
                      <a:solidFill>
                        <a:srgbClr val="FFFFFF"/>
                      </a:solidFill>
                      <a:ln w="12700">
                        <a:solidFill>
                          <a:srgbClr val="000000"/>
                        </a:solidFill>
                        <a:round/>
                        <a:headEnd/>
                        <a:tailEnd/>
                      </a:ln>
                      <a:effectLst/>
                    </a:spPr>
                    <a:txSp>
                      <a:txBody>
                        <a:bodyPr wrap="none" anchor="ctr"/>
                        <a:lstStyle>
                          <a:defPPr>
                            <a:defRPr lang="en-US"/>
                          </a:defPPr>
                          <a:lvl1pPr algn="l" rtl="0" eaLnBrk="0" fontAlgn="base" hangingPunct="0">
                            <a:spcBef>
                              <a:spcPct val="0"/>
                            </a:spcBef>
                            <a:spcAft>
                              <a:spcPct val="0"/>
                            </a:spcAft>
                            <a:defRPr kern="1200">
                              <a:solidFill>
                                <a:schemeClr val="tx1"/>
                              </a:solidFill>
                              <a:latin typeface="Arial" charset="0"/>
                              <a:ea typeface="+mn-ea"/>
                              <a:cs typeface="+mn-cs"/>
                            </a:defRPr>
                          </a:lvl1pPr>
                          <a:lvl2pPr marL="457200" algn="l" rtl="0" eaLnBrk="0" fontAlgn="base" hangingPunct="0">
                            <a:spcBef>
                              <a:spcPct val="0"/>
                            </a:spcBef>
                            <a:spcAft>
                              <a:spcPct val="0"/>
                            </a:spcAft>
                            <a:defRPr kern="1200">
                              <a:solidFill>
                                <a:schemeClr val="tx1"/>
                              </a:solidFill>
                              <a:latin typeface="Arial" charset="0"/>
                              <a:ea typeface="+mn-ea"/>
                              <a:cs typeface="+mn-cs"/>
                            </a:defRPr>
                          </a:lvl2pPr>
                          <a:lvl3pPr marL="914400" algn="l" rtl="0" eaLnBrk="0" fontAlgn="base" hangingPunct="0">
                            <a:spcBef>
                              <a:spcPct val="0"/>
                            </a:spcBef>
                            <a:spcAft>
                              <a:spcPct val="0"/>
                            </a:spcAft>
                            <a:defRPr kern="1200">
                              <a:solidFill>
                                <a:schemeClr val="tx1"/>
                              </a:solidFill>
                              <a:latin typeface="Arial" charset="0"/>
                              <a:ea typeface="+mn-ea"/>
                              <a:cs typeface="+mn-cs"/>
                            </a:defRPr>
                          </a:lvl3pPr>
                          <a:lvl4pPr marL="1371600" algn="l" rtl="0" eaLnBrk="0" fontAlgn="base" hangingPunct="0">
                            <a:spcBef>
                              <a:spcPct val="0"/>
                            </a:spcBef>
                            <a:spcAft>
                              <a:spcPct val="0"/>
                            </a:spcAft>
                            <a:defRPr kern="1200">
                              <a:solidFill>
                                <a:schemeClr val="tx1"/>
                              </a:solidFill>
                              <a:latin typeface="Arial" charset="0"/>
                              <a:ea typeface="+mn-ea"/>
                              <a:cs typeface="+mn-cs"/>
                            </a:defRPr>
                          </a:lvl4pPr>
                          <a:lvl5pPr marL="1828800" algn="l" rtl="0" eaLnBrk="0" fontAlgn="base" hangingPunct="0">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zh-CN" altLang="en-US"/>
                        </a:p>
                      </a:txBody>
                      <a:useSpRect/>
                    </a:txSp>
                  </a:sp>
                  <a:sp>
                    <a:nvSpPr>
                      <a:cNvPr id="146516" name="Line 84"/>
                      <a:cNvSpPr>
                        <a:spLocks noChangeShapeType="1"/>
                      </a:cNvSpPr>
                    </a:nvSpPr>
                    <a:spPr bwMode="auto">
                      <a:xfrm>
                        <a:off x="3530600" y="2228850"/>
                        <a:ext cx="114300" cy="0"/>
                      </a:xfrm>
                      <a:prstGeom prst="line">
                        <a:avLst/>
                      </a:prstGeom>
                      <a:noFill/>
                      <a:ln w="12700">
                        <a:solidFill>
                          <a:srgbClr val="000000"/>
                        </a:solidFill>
                        <a:round/>
                        <a:headEnd/>
                        <a:tailEnd/>
                      </a:ln>
                      <a:effectLst/>
                    </a:spPr>
                    <a:txSp>
                      <a:txBody>
                        <a:bodyPr/>
                        <a:lstStyle>
                          <a:defPPr>
                            <a:defRPr lang="en-US"/>
                          </a:defPPr>
                          <a:lvl1pPr algn="l" rtl="0" eaLnBrk="0" fontAlgn="base" hangingPunct="0">
                            <a:spcBef>
                              <a:spcPct val="0"/>
                            </a:spcBef>
                            <a:spcAft>
                              <a:spcPct val="0"/>
                            </a:spcAft>
                            <a:defRPr kern="1200">
                              <a:solidFill>
                                <a:schemeClr val="tx1"/>
                              </a:solidFill>
                              <a:latin typeface="Arial" charset="0"/>
                              <a:ea typeface="+mn-ea"/>
                              <a:cs typeface="+mn-cs"/>
                            </a:defRPr>
                          </a:lvl1pPr>
                          <a:lvl2pPr marL="457200" algn="l" rtl="0" eaLnBrk="0" fontAlgn="base" hangingPunct="0">
                            <a:spcBef>
                              <a:spcPct val="0"/>
                            </a:spcBef>
                            <a:spcAft>
                              <a:spcPct val="0"/>
                            </a:spcAft>
                            <a:defRPr kern="1200">
                              <a:solidFill>
                                <a:schemeClr val="tx1"/>
                              </a:solidFill>
                              <a:latin typeface="Arial" charset="0"/>
                              <a:ea typeface="+mn-ea"/>
                              <a:cs typeface="+mn-cs"/>
                            </a:defRPr>
                          </a:lvl2pPr>
                          <a:lvl3pPr marL="914400" algn="l" rtl="0" eaLnBrk="0" fontAlgn="base" hangingPunct="0">
                            <a:spcBef>
                              <a:spcPct val="0"/>
                            </a:spcBef>
                            <a:spcAft>
                              <a:spcPct val="0"/>
                            </a:spcAft>
                            <a:defRPr kern="1200">
                              <a:solidFill>
                                <a:schemeClr val="tx1"/>
                              </a:solidFill>
                              <a:latin typeface="Arial" charset="0"/>
                              <a:ea typeface="+mn-ea"/>
                              <a:cs typeface="+mn-cs"/>
                            </a:defRPr>
                          </a:lvl3pPr>
                          <a:lvl4pPr marL="1371600" algn="l" rtl="0" eaLnBrk="0" fontAlgn="base" hangingPunct="0">
                            <a:spcBef>
                              <a:spcPct val="0"/>
                            </a:spcBef>
                            <a:spcAft>
                              <a:spcPct val="0"/>
                            </a:spcAft>
                            <a:defRPr kern="1200">
                              <a:solidFill>
                                <a:schemeClr val="tx1"/>
                              </a:solidFill>
                              <a:latin typeface="Arial" charset="0"/>
                              <a:ea typeface="+mn-ea"/>
                              <a:cs typeface="+mn-cs"/>
                            </a:defRPr>
                          </a:lvl4pPr>
                          <a:lvl5pPr marL="1828800" algn="l" rtl="0" eaLnBrk="0" fontAlgn="base" hangingPunct="0">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zh-CN" altLang="en-US"/>
                        </a:p>
                      </a:txBody>
                      <a:useSpRect/>
                    </a:txSp>
                  </a:sp>
                  <a:sp>
                    <a:nvSpPr>
                      <a:cNvPr id="146517" name="Freeform 85"/>
                      <a:cNvSpPr>
                        <a:spLocks/>
                      </a:cNvSpPr>
                    </a:nvSpPr>
                    <a:spPr bwMode="auto">
                      <a:xfrm>
                        <a:off x="3594100" y="2120900"/>
                        <a:ext cx="280988" cy="217488"/>
                      </a:xfrm>
                      <a:custGeom>
                        <a:avLst/>
                        <a:gdLst/>
                        <a:ahLst/>
                        <a:cxnLst>
                          <a:cxn ang="0">
                            <a:pos x="88" y="136"/>
                          </a:cxn>
                          <a:cxn ang="0">
                            <a:pos x="176" y="0"/>
                          </a:cxn>
                          <a:cxn ang="0">
                            <a:pos x="0" y="0"/>
                          </a:cxn>
                          <a:cxn ang="0">
                            <a:pos x="88" y="136"/>
                          </a:cxn>
                        </a:cxnLst>
                        <a:rect l="0" t="0" r="r" b="b"/>
                        <a:pathLst>
                          <a:path w="177" h="137">
                            <a:moveTo>
                              <a:pt x="88" y="136"/>
                            </a:moveTo>
                            <a:lnTo>
                              <a:pt x="176" y="0"/>
                            </a:lnTo>
                            <a:lnTo>
                              <a:pt x="0" y="0"/>
                            </a:lnTo>
                            <a:lnTo>
                              <a:pt x="88" y="136"/>
                            </a:lnTo>
                          </a:path>
                        </a:pathLst>
                      </a:custGeom>
                      <a:solidFill>
                        <a:srgbClr val="FFFFFF"/>
                      </a:solidFill>
                      <a:ln w="12700" cap="rnd" cmpd="sng">
                        <a:solidFill>
                          <a:srgbClr val="000000"/>
                        </a:solidFill>
                        <a:prstDash val="solid"/>
                        <a:round/>
                        <a:headEnd type="none" w="med" len="med"/>
                        <a:tailEnd type="none" w="med" len="med"/>
                      </a:ln>
                      <a:effectLst/>
                    </a:spPr>
                    <a:txSp>
                      <a:txBody>
                        <a:bodyPr/>
                        <a:lstStyle>
                          <a:defPPr>
                            <a:defRPr lang="en-US"/>
                          </a:defPPr>
                          <a:lvl1pPr algn="l" rtl="0" eaLnBrk="0" fontAlgn="base" hangingPunct="0">
                            <a:spcBef>
                              <a:spcPct val="0"/>
                            </a:spcBef>
                            <a:spcAft>
                              <a:spcPct val="0"/>
                            </a:spcAft>
                            <a:defRPr kern="1200">
                              <a:solidFill>
                                <a:schemeClr val="tx1"/>
                              </a:solidFill>
                              <a:latin typeface="Arial" charset="0"/>
                              <a:ea typeface="+mn-ea"/>
                              <a:cs typeface="+mn-cs"/>
                            </a:defRPr>
                          </a:lvl1pPr>
                          <a:lvl2pPr marL="457200" algn="l" rtl="0" eaLnBrk="0" fontAlgn="base" hangingPunct="0">
                            <a:spcBef>
                              <a:spcPct val="0"/>
                            </a:spcBef>
                            <a:spcAft>
                              <a:spcPct val="0"/>
                            </a:spcAft>
                            <a:defRPr kern="1200">
                              <a:solidFill>
                                <a:schemeClr val="tx1"/>
                              </a:solidFill>
                              <a:latin typeface="Arial" charset="0"/>
                              <a:ea typeface="+mn-ea"/>
                              <a:cs typeface="+mn-cs"/>
                            </a:defRPr>
                          </a:lvl2pPr>
                          <a:lvl3pPr marL="914400" algn="l" rtl="0" eaLnBrk="0" fontAlgn="base" hangingPunct="0">
                            <a:spcBef>
                              <a:spcPct val="0"/>
                            </a:spcBef>
                            <a:spcAft>
                              <a:spcPct val="0"/>
                            </a:spcAft>
                            <a:defRPr kern="1200">
                              <a:solidFill>
                                <a:schemeClr val="tx1"/>
                              </a:solidFill>
                              <a:latin typeface="Arial" charset="0"/>
                              <a:ea typeface="+mn-ea"/>
                              <a:cs typeface="+mn-cs"/>
                            </a:defRPr>
                          </a:lvl3pPr>
                          <a:lvl4pPr marL="1371600" algn="l" rtl="0" eaLnBrk="0" fontAlgn="base" hangingPunct="0">
                            <a:spcBef>
                              <a:spcPct val="0"/>
                            </a:spcBef>
                            <a:spcAft>
                              <a:spcPct val="0"/>
                            </a:spcAft>
                            <a:defRPr kern="1200">
                              <a:solidFill>
                                <a:schemeClr val="tx1"/>
                              </a:solidFill>
                              <a:latin typeface="Arial" charset="0"/>
                              <a:ea typeface="+mn-ea"/>
                              <a:cs typeface="+mn-cs"/>
                            </a:defRPr>
                          </a:lvl4pPr>
                          <a:lvl5pPr marL="1828800" algn="l" rtl="0" eaLnBrk="0" fontAlgn="base" hangingPunct="0">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zh-CN" altLang="en-US"/>
                        </a:p>
                      </a:txBody>
                      <a:useSpRect/>
                    </a:txSp>
                  </a:sp>
                  <a:sp>
                    <a:nvSpPr>
                      <a:cNvPr id="146518" name="Freeform 86"/>
                      <a:cNvSpPr>
                        <a:spLocks/>
                      </a:cNvSpPr>
                    </a:nvSpPr>
                    <a:spPr bwMode="auto">
                      <a:xfrm>
                        <a:off x="3594100" y="2120900"/>
                        <a:ext cx="280988" cy="217488"/>
                      </a:xfrm>
                      <a:custGeom>
                        <a:avLst/>
                        <a:gdLst/>
                        <a:ahLst/>
                        <a:cxnLst>
                          <a:cxn ang="0">
                            <a:pos x="88" y="136"/>
                          </a:cxn>
                          <a:cxn ang="0">
                            <a:pos x="176" y="0"/>
                          </a:cxn>
                          <a:cxn ang="0">
                            <a:pos x="0" y="0"/>
                          </a:cxn>
                          <a:cxn ang="0">
                            <a:pos x="88" y="136"/>
                          </a:cxn>
                        </a:cxnLst>
                        <a:rect l="0" t="0" r="r" b="b"/>
                        <a:pathLst>
                          <a:path w="177" h="137">
                            <a:moveTo>
                              <a:pt x="88" y="136"/>
                            </a:moveTo>
                            <a:lnTo>
                              <a:pt x="176" y="0"/>
                            </a:lnTo>
                            <a:lnTo>
                              <a:pt x="0" y="0"/>
                            </a:lnTo>
                            <a:lnTo>
                              <a:pt x="88" y="136"/>
                            </a:lnTo>
                          </a:path>
                        </a:pathLst>
                      </a:custGeom>
                      <a:noFill/>
                      <a:ln w="12700" cap="rnd" cmpd="sng">
                        <a:solidFill>
                          <a:srgbClr val="000000"/>
                        </a:solidFill>
                        <a:prstDash val="solid"/>
                        <a:round/>
                        <a:headEnd type="none" w="med" len="med"/>
                        <a:tailEnd type="none" w="med" len="med"/>
                      </a:ln>
                      <a:effectLst/>
                    </a:spPr>
                    <a:txSp>
                      <a:txBody>
                        <a:bodyPr/>
                        <a:lstStyle>
                          <a:defPPr>
                            <a:defRPr lang="en-US"/>
                          </a:defPPr>
                          <a:lvl1pPr algn="l" rtl="0" eaLnBrk="0" fontAlgn="base" hangingPunct="0">
                            <a:spcBef>
                              <a:spcPct val="0"/>
                            </a:spcBef>
                            <a:spcAft>
                              <a:spcPct val="0"/>
                            </a:spcAft>
                            <a:defRPr kern="1200">
                              <a:solidFill>
                                <a:schemeClr val="tx1"/>
                              </a:solidFill>
                              <a:latin typeface="Arial" charset="0"/>
                              <a:ea typeface="+mn-ea"/>
                              <a:cs typeface="+mn-cs"/>
                            </a:defRPr>
                          </a:lvl1pPr>
                          <a:lvl2pPr marL="457200" algn="l" rtl="0" eaLnBrk="0" fontAlgn="base" hangingPunct="0">
                            <a:spcBef>
                              <a:spcPct val="0"/>
                            </a:spcBef>
                            <a:spcAft>
                              <a:spcPct val="0"/>
                            </a:spcAft>
                            <a:defRPr kern="1200">
                              <a:solidFill>
                                <a:schemeClr val="tx1"/>
                              </a:solidFill>
                              <a:latin typeface="Arial" charset="0"/>
                              <a:ea typeface="+mn-ea"/>
                              <a:cs typeface="+mn-cs"/>
                            </a:defRPr>
                          </a:lvl2pPr>
                          <a:lvl3pPr marL="914400" algn="l" rtl="0" eaLnBrk="0" fontAlgn="base" hangingPunct="0">
                            <a:spcBef>
                              <a:spcPct val="0"/>
                            </a:spcBef>
                            <a:spcAft>
                              <a:spcPct val="0"/>
                            </a:spcAft>
                            <a:defRPr kern="1200">
                              <a:solidFill>
                                <a:schemeClr val="tx1"/>
                              </a:solidFill>
                              <a:latin typeface="Arial" charset="0"/>
                              <a:ea typeface="+mn-ea"/>
                              <a:cs typeface="+mn-cs"/>
                            </a:defRPr>
                          </a:lvl3pPr>
                          <a:lvl4pPr marL="1371600" algn="l" rtl="0" eaLnBrk="0" fontAlgn="base" hangingPunct="0">
                            <a:spcBef>
                              <a:spcPct val="0"/>
                            </a:spcBef>
                            <a:spcAft>
                              <a:spcPct val="0"/>
                            </a:spcAft>
                            <a:defRPr kern="1200">
                              <a:solidFill>
                                <a:schemeClr val="tx1"/>
                              </a:solidFill>
                              <a:latin typeface="Arial" charset="0"/>
                              <a:ea typeface="+mn-ea"/>
                              <a:cs typeface="+mn-cs"/>
                            </a:defRPr>
                          </a:lvl4pPr>
                          <a:lvl5pPr marL="1828800" algn="l" rtl="0" eaLnBrk="0" fontAlgn="base" hangingPunct="0">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zh-CN" altLang="en-US"/>
                        </a:p>
                      </a:txBody>
                      <a:useSpRect/>
                    </a:txSp>
                  </a:sp>
                  <a:sp>
                    <a:nvSpPr>
                      <a:cNvPr id="146519" name="Line 87"/>
                      <a:cNvSpPr>
                        <a:spLocks noChangeShapeType="1"/>
                      </a:cNvSpPr>
                    </a:nvSpPr>
                    <a:spPr bwMode="auto">
                      <a:xfrm flipH="1">
                        <a:off x="3454400" y="2228850"/>
                        <a:ext cx="76200" cy="0"/>
                      </a:xfrm>
                      <a:prstGeom prst="line">
                        <a:avLst/>
                      </a:prstGeom>
                      <a:noFill/>
                      <a:ln w="12700">
                        <a:solidFill>
                          <a:srgbClr val="000000"/>
                        </a:solidFill>
                        <a:round/>
                        <a:headEnd/>
                        <a:tailEnd/>
                      </a:ln>
                      <a:effectLst/>
                    </a:spPr>
                    <a:txSp>
                      <a:txBody>
                        <a:bodyPr/>
                        <a:lstStyle>
                          <a:defPPr>
                            <a:defRPr lang="en-US"/>
                          </a:defPPr>
                          <a:lvl1pPr algn="l" rtl="0" eaLnBrk="0" fontAlgn="base" hangingPunct="0">
                            <a:spcBef>
                              <a:spcPct val="0"/>
                            </a:spcBef>
                            <a:spcAft>
                              <a:spcPct val="0"/>
                            </a:spcAft>
                            <a:defRPr kern="1200">
                              <a:solidFill>
                                <a:schemeClr val="tx1"/>
                              </a:solidFill>
                              <a:latin typeface="Arial" charset="0"/>
                              <a:ea typeface="+mn-ea"/>
                              <a:cs typeface="+mn-cs"/>
                            </a:defRPr>
                          </a:lvl1pPr>
                          <a:lvl2pPr marL="457200" algn="l" rtl="0" eaLnBrk="0" fontAlgn="base" hangingPunct="0">
                            <a:spcBef>
                              <a:spcPct val="0"/>
                            </a:spcBef>
                            <a:spcAft>
                              <a:spcPct val="0"/>
                            </a:spcAft>
                            <a:defRPr kern="1200">
                              <a:solidFill>
                                <a:schemeClr val="tx1"/>
                              </a:solidFill>
                              <a:latin typeface="Arial" charset="0"/>
                              <a:ea typeface="+mn-ea"/>
                              <a:cs typeface="+mn-cs"/>
                            </a:defRPr>
                          </a:lvl2pPr>
                          <a:lvl3pPr marL="914400" algn="l" rtl="0" eaLnBrk="0" fontAlgn="base" hangingPunct="0">
                            <a:spcBef>
                              <a:spcPct val="0"/>
                            </a:spcBef>
                            <a:spcAft>
                              <a:spcPct val="0"/>
                            </a:spcAft>
                            <a:defRPr kern="1200">
                              <a:solidFill>
                                <a:schemeClr val="tx1"/>
                              </a:solidFill>
                              <a:latin typeface="Arial" charset="0"/>
                              <a:ea typeface="+mn-ea"/>
                              <a:cs typeface="+mn-cs"/>
                            </a:defRPr>
                          </a:lvl3pPr>
                          <a:lvl4pPr marL="1371600" algn="l" rtl="0" eaLnBrk="0" fontAlgn="base" hangingPunct="0">
                            <a:spcBef>
                              <a:spcPct val="0"/>
                            </a:spcBef>
                            <a:spcAft>
                              <a:spcPct val="0"/>
                            </a:spcAft>
                            <a:defRPr kern="1200">
                              <a:solidFill>
                                <a:schemeClr val="tx1"/>
                              </a:solidFill>
                              <a:latin typeface="Arial" charset="0"/>
                              <a:ea typeface="+mn-ea"/>
                              <a:cs typeface="+mn-cs"/>
                            </a:defRPr>
                          </a:lvl4pPr>
                          <a:lvl5pPr marL="1828800" algn="l" rtl="0" eaLnBrk="0" fontAlgn="base" hangingPunct="0">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zh-CN" altLang="en-US"/>
                        </a:p>
                      </a:txBody>
                      <a:useSpRect/>
                    </a:txSp>
                  </a:sp>
                  <a:sp>
                    <a:nvSpPr>
                      <a:cNvPr id="146520" name="Line 88"/>
                      <a:cNvSpPr>
                        <a:spLocks noChangeShapeType="1"/>
                      </a:cNvSpPr>
                    </a:nvSpPr>
                    <a:spPr bwMode="auto">
                      <a:xfrm>
                        <a:off x="3460750" y="1968500"/>
                        <a:ext cx="0" cy="254000"/>
                      </a:xfrm>
                      <a:prstGeom prst="line">
                        <a:avLst/>
                      </a:prstGeom>
                      <a:noFill/>
                      <a:ln w="12700">
                        <a:solidFill>
                          <a:srgbClr val="000000"/>
                        </a:solidFill>
                        <a:round/>
                        <a:headEnd/>
                        <a:tailEnd/>
                      </a:ln>
                      <a:effectLst/>
                    </a:spPr>
                    <a:txSp>
                      <a:txBody>
                        <a:bodyPr/>
                        <a:lstStyle>
                          <a:defPPr>
                            <a:defRPr lang="en-US"/>
                          </a:defPPr>
                          <a:lvl1pPr algn="l" rtl="0" eaLnBrk="0" fontAlgn="base" hangingPunct="0">
                            <a:spcBef>
                              <a:spcPct val="0"/>
                            </a:spcBef>
                            <a:spcAft>
                              <a:spcPct val="0"/>
                            </a:spcAft>
                            <a:defRPr kern="1200">
                              <a:solidFill>
                                <a:schemeClr val="tx1"/>
                              </a:solidFill>
                              <a:latin typeface="Arial" charset="0"/>
                              <a:ea typeface="+mn-ea"/>
                              <a:cs typeface="+mn-cs"/>
                            </a:defRPr>
                          </a:lvl1pPr>
                          <a:lvl2pPr marL="457200" algn="l" rtl="0" eaLnBrk="0" fontAlgn="base" hangingPunct="0">
                            <a:spcBef>
                              <a:spcPct val="0"/>
                            </a:spcBef>
                            <a:spcAft>
                              <a:spcPct val="0"/>
                            </a:spcAft>
                            <a:defRPr kern="1200">
                              <a:solidFill>
                                <a:schemeClr val="tx1"/>
                              </a:solidFill>
                              <a:latin typeface="Arial" charset="0"/>
                              <a:ea typeface="+mn-ea"/>
                              <a:cs typeface="+mn-cs"/>
                            </a:defRPr>
                          </a:lvl2pPr>
                          <a:lvl3pPr marL="914400" algn="l" rtl="0" eaLnBrk="0" fontAlgn="base" hangingPunct="0">
                            <a:spcBef>
                              <a:spcPct val="0"/>
                            </a:spcBef>
                            <a:spcAft>
                              <a:spcPct val="0"/>
                            </a:spcAft>
                            <a:defRPr kern="1200">
                              <a:solidFill>
                                <a:schemeClr val="tx1"/>
                              </a:solidFill>
                              <a:latin typeface="Arial" charset="0"/>
                              <a:ea typeface="+mn-ea"/>
                              <a:cs typeface="+mn-cs"/>
                            </a:defRPr>
                          </a:lvl3pPr>
                          <a:lvl4pPr marL="1371600" algn="l" rtl="0" eaLnBrk="0" fontAlgn="base" hangingPunct="0">
                            <a:spcBef>
                              <a:spcPct val="0"/>
                            </a:spcBef>
                            <a:spcAft>
                              <a:spcPct val="0"/>
                            </a:spcAft>
                            <a:defRPr kern="1200">
                              <a:solidFill>
                                <a:schemeClr val="tx1"/>
                              </a:solidFill>
                              <a:latin typeface="Arial" charset="0"/>
                              <a:ea typeface="+mn-ea"/>
                              <a:cs typeface="+mn-cs"/>
                            </a:defRPr>
                          </a:lvl4pPr>
                          <a:lvl5pPr marL="1828800" algn="l" rtl="0" eaLnBrk="0" fontAlgn="base" hangingPunct="0">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zh-CN" altLang="en-US"/>
                        </a:p>
                      </a:txBody>
                      <a:useSpRect/>
                    </a:txSp>
                  </a:sp>
                  <a:sp>
                    <a:nvSpPr>
                      <a:cNvPr id="146521" name="Line 89"/>
                      <a:cNvSpPr>
                        <a:spLocks noChangeShapeType="1"/>
                      </a:cNvSpPr>
                    </a:nvSpPr>
                    <a:spPr bwMode="auto">
                      <a:xfrm>
                        <a:off x="3790950" y="2476500"/>
                        <a:ext cx="0" cy="177800"/>
                      </a:xfrm>
                      <a:prstGeom prst="line">
                        <a:avLst/>
                      </a:prstGeom>
                      <a:noFill/>
                      <a:ln w="12700">
                        <a:solidFill>
                          <a:srgbClr val="000000"/>
                        </a:solidFill>
                        <a:round/>
                        <a:headEnd/>
                        <a:tailEnd/>
                      </a:ln>
                      <a:effectLst/>
                    </a:spPr>
                    <a:txSp>
                      <a:txBody>
                        <a:bodyPr/>
                        <a:lstStyle>
                          <a:defPPr>
                            <a:defRPr lang="en-US"/>
                          </a:defPPr>
                          <a:lvl1pPr algn="l" rtl="0" eaLnBrk="0" fontAlgn="base" hangingPunct="0">
                            <a:spcBef>
                              <a:spcPct val="0"/>
                            </a:spcBef>
                            <a:spcAft>
                              <a:spcPct val="0"/>
                            </a:spcAft>
                            <a:defRPr kern="1200">
                              <a:solidFill>
                                <a:schemeClr val="tx1"/>
                              </a:solidFill>
                              <a:latin typeface="Arial" charset="0"/>
                              <a:ea typeface="+mn-ea"/>
                              <a:cs typeface="+mn-cs"/>
                            </a:defRPr>
                          </a:lvl1pPr>
                          <a:lvl2pPr marL="457200" algn="l" rtl="0" eaLnBrk="0" fontAlgn="base" hangingPunct="0">
                            <a:spcBef>
                              <a:spcPct val="0"/>
                            </a:spcBef>
                            <a:spcAft>
                              <a:spcPct val="0"/>
                            </a:spcAft>
                            <a:defRPr kern="1200">
                              <a:solidFill>
                                <a:schemeClr val="tx1"/>
                              </a:solidFill>
                              <a:latin typeface="Arial" charset="0"/>
                              <a:ea typeface="+mn-ea"/>
                              <a:cs typeface="+mn-cs"/>
                            </a:defRPr>
                          </a:lvl2pPr>
                          <a:lvl3pPr marL="914400" algn="l" rtl="0" eaLnBrk="0" fontAlgn="base" hangingPunct="0">
                            <a:spcBef>
                              <a:spcPct val="0"/>
                            </a:spcBef>
                            <a:spcAft>
                              <a:spcPct val="0"/>
                            </a:spcAft>
                            <a:defRPr kern="1200">
                              <a:solidFill>
                                <a:schemeClr val="tx1"/>
                              </a:solidFill>
                              <a:latin typeface="Arial" charset="0"/>
                              <a:ea typeface="+mn-ea"/>
                              <a:cs typeface="+mn-cs"/>
                            </a:defRPr>
                          </a:lvl3pPr>
                          <a:lvl4pPr marL="1371600" algn="l" rtl="0" eaLnBrk="0" fontAlgn="base" hangingPunct="0">
                            <a:spcBef>
                              <a:spcPct val="0"/>
                            </a:spcBef>
                            <a:spcAft>
                              <a:spcPct val="0"/>
                            </a:spcAft>
                            <a:defRPr kern="1200">
                              <a:solidFill>
                                <a:schemeClr val="tx1"/>
                              </a:solidFill>
                              <a:latin typeface="Arial" charset="0"/>
                              <a:ea typeface="+mn-ea"/>
                              <a:cs typeface="+mn-cs"/>
                            </a:defRPr>
                          </a:lvl4pPr>
                          <a:lvl5pPr marL="1828800" algn="l" rtl="0" eaLnBrk="0" fontAlgn="base" hangingPunct="0">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zh-CN" altLang="en-US"/>
                        </a:p>
                      </a:txBody>
                      <a:useSpRect/>
                    </a:txSp>
                  </a:sp>
                  <a:sp>
                    <a:nvSpPr>
                      <a:cNvPr id="146522" name="Rectangle 90"/>
                      <a:cNvSpPr>
                        <a:spLocks noChangeArrowheads="1"/>
                      </a:cNvSpPr>
                    </a:nvSpPr>
                    <a:spPr bwMode="auto">
                      <a:xfrm>
                        <a:off x="3790950" y="2584450"/>
                        <a:ext cx="190500" cy="63500"/>
                      </a:xfrm>
                      <a:prstGeom prst="rect">
                        <a:avLst/>
                      </a:prstGeom>
                      <a:solidFill>
                        <a:srgbClr val="000000"/>
                      </a:solidFill>
                      <a:ln w="12700">
                        <a:solidFill>
                          <a:srgbClr val="000000"/>
                        </a:solidFill>
                        <a:miter lim="800000"/>
                        <a:headEnd/>
                        <a:tailEnd/>
                      </a:ln>
                      <a:effectLst/>
                    </a:spPr>
                    <a:txSp>
                      <a:txBody>
                        <a:bodyPr wrap="none" anchor="ctr"/>
                        <a:lstStyle>
                          <a:defPPr>
                            <a:defRPr lang="en-US"/>
                          </a:defPPr>
                          <a:lvl1pPr algn="l" rtl="0" eaLnBrk="0" fontAlgn="base" hangingPunct="0">
                            <a:spcBef>
                              <a:spcPct val="0"/>
                            </a:spcBef>
                            <a:spcAft>
                              <a:spcPct val="0"/>
                            </a:spcAft>
                            <a:defRPr kern="1200">
                              <a:solidFill>
                                <a:schemeClr val="tx1"/>
                              </a:solidFill>
                              <a:latin typeface="Arial" charset="0"/>
                              <a:ea typeface="+mn-ea"/>
                              <a:cs typeface="+mn-cs"/>
                            </a:defRPr>
                          </a:lvl1pPr>
                          <a:lvl2pPr marL="457200" algn="l" rtl="0" eaLnBrk="0" fontAlgn="base" hangingPunct="0">
                            <a:spcBef>
                              <a:spcPct val="0"/>
                            </a:spcBef>
                            <a:spcAft>
                              <a:spcPct val="0"/>
                            </a:spcAft>
                            <a:defRPr kern="1200">
                              <a:solidFill>
                                <a:schemeClr val="tx1"/>
                              </a:solidFill>
                              <a:latin typeface="Arial" charset="0"/>
                              <a:ea typeface="+mn-ea"/>
                              <a:cs typeface="+mn-cs"/>
                            </a:defRPr>
                          </a:lvl2pPr>
                          <a:lvl3pPr marL="914400" algn="l" rtl="0" eaLnBrk="0" fontAlgn="base" hangingPunct="0">
                            <a:spcBef>
                              <a:spcPct val="0"/>
                            </a:spcBef>
                            <a:spcAft>
                              <a:spcPct val="0"/>
                            </a:spcAft>
                            <a:defRPr kern="1200">
                              <a:solidFill>
                                <a:schemeClr val="tx1"/>
                              </a:solidFill>
                              <a:latin typeface="Arial" charset="0"/>
                              <a:ea typeface="+mn-ea"/>
                              <a:cs typeface="+mn-cs"/>
                            </a:defRPr>
                          </a:lvl3pPr>
                          <a:lvl4pPr marL="1371600" algn="l" rtl="0" eaLnBrk="0" fontAlgn="base" hangingPunct="0">
                            <a:spcBef>
                              <a:spcPct val="0"/>
                            </a:spcBef>
                            <a:spcAft>
                              <a:spcPct val="0"/>
                            </a:spcAft>
                            <a:defRPr kern="1200">
                              <a:solidFill>
                                <a:schemeClr val="tx1"/>
                              </a:solidFill>
                              <a:latin typeface="Arial" charset="0"/>
                              <a:ea typeface="+mn-ea"/>
                              <a:cs typeface="+mn-cs"/>
                            </a:defRPr>
                          </a:lvl4pPr>
                          <a:lvl5pPr marL="1828800" algn="l" rtl="0" eaLnBrk="0" fontAlgn="base" hangingPunct="0">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zh-CN" altLang="en-US"/>
                        </a:p>
                      </a:txBody>
                      <a:useSpRect/>
                    </a:txSp>
                  </a:sp>
                  <a:grpSp>
                    <a:nvGrpSpPr>
                      <a:cNvPr id="146523" name="Group 91"/>
                      <a:cNvGrpSpPr>
                        <a:grpSpLocks/>
                      </a:cNvGrpSpPr>
                    </a:nvGrpSpPr>
                    <a:grpSpPr bwMode="auto">
                      <a:xfrm>
                        <a:off x="3797300" y="2705100"/>
                        <a:ext cx="204788" cy="509588"/>
                        <a:chOff x="2392" y="1704"/>
                        <a:chExt cx="129" cy="321"/>
                      </a:xfrm>
                    </a:grpSpPr>
                    <a:sp>
                      <a:nvSpPr>
                        <a:cNvPr id="146524" name="Freeform 92"/>
                        <a:cNvSpPr>
                          <a:spLocks/>
                        </a:cNvSpPr>
                      </a:nvSpPr>
                      <a:spPr bwMode="auto">
                        <a:xfrm>
                          <a:off x="2488" y="1704"/>
                          <a:ext cx="33" cy="321"/>
                        </a:xfrm>
                        <a:custGeom>
                          <a:avLst/>
                          <a:gdLst/>
                          <a:ahLst/>
                          <a:cxnLst>
                            <a:cxn ang="0">
                              <a:pos x="0" y="320"/>
                            </a:cxn>
                            <a:cxn ang="0">
                              <a:pos x="0" y="96"/>
                            </a:cxn>
                            <a:cxn ang="0">
                              <a:pos x="32" y="96"/>
                            </a:cxn>
                            <a:cxn ang="0">
                              <a:pos x="32" y="64"/>
                            </a:cxn>
                            <a:cxn ang="0">
                              <a:pos x="32" y="0"/>
                            </a:cxn>
                          </a:cxnLst>
                          <a:rect l="0" t="0" r="r" b="b"/>
                          <a:pathLst>
                            <a:path w="33" h="321">
                              <a:moveTo>
                                <a:pt x="0" y="320"/>
                              </a:moveTo>
                              <a:lnTo>
                                <a:pt x="0" y="96"/>
                              </a:lnTo>
                              <a:lnTo>
                                <a:pt x="32" y="96"/>
                              </a:lnTo>
                              <a:lnTo>
                                <a:pt x="32" y="64"/>
                              </a:lnTo>
                              <a:lnTo>
                                <a:pt x="32" y="0"/>
                              </a:lnTo>
                            </a:path>
                          </a:pathLst>
                        </a:custGeom>
                        <a:noFill/>
                        <a:ln w="12700" cap="rnd" cmpd="sng">
                          <a:solidFill>
                            <a:srgbClr val="DD0806"/>
                          </a:solidFill>
                          <a:prstDash val="solid"/>
                          <a:round/>
                          <a:headEnd type="none" w="med" len="med"/>
                          <a:tailEnd type="none" w="med" len="med"/>
                        </a:ln>
                        <a:effectLst/>
                      </a:spPr>
                      <a:txSp>
                        <a:txBody>
                          <a:bodyPr/>
                          <a:lstStyle>
                            <a:defPPr>
                              <a:defRPr lang="en-US"/>
                            </a:defPPr>
                            <a:lvl1pPr algn="l" rtl="0" eaLnBrk="0" fontAlgn="base" hangingPunct="0">
                              <a:spcBef>
                                <a:spcPct val="0"/>
                              </a:spcBef>
                              <a:spcAft>
                                <a:spcPct val="0"/>
                              </a:spcAft>
                              <a:defRPr kern="1200">
                                <a:solidFill>
                                  <a:schemeClr val="tx1"/>
                                </a:solidFill>
                                <a:latin typeface="Arial" charset="0"/>
                                <a:ea typeface="+mn-ea"/>
                                <a:cs typeface="+mn-cs"/>
                              </a:defRPr>
                            </a:lvl1pPr>
                            <a:lvl2pPr marL="457200" algn="l" rtl="0" eaLnBrk="0" fontAlgn="base" hangingPunct="0">
                              <a:spcBef>
                                <a:spcPct val="0"/>
                              </a:spcBef>
                              <a:spcAft>
                                <a:spcPct val="0"/>
                              </a:spcAft>
                              <a:defRPr kern="1200">
                                <a:solidFill>
                                  <a:schemeClr val="tx1"/>
                                </a:solidFill>
                                <a:latin typeface="Arial" charset="0"/>
                                <a:ea typeface="+mn-ea"/>
                                <a:cs typeface="+mn-cs"/>
                              </a:defRPr>
                            </a:lvl2pPr>
                            <a:lvl3pPr marL="914400" algn="l" rtl="0" eaLnBrk="0" fontAlgn="base" hangingPunct="0">
                              <a:spcBef>
                                <a:spcPct val="0"/>
                              </a:spcBef>
                              <a:spcAft>
                                <a:spcPct val="0"/>
                              </a:spcAft>
                              <a:defRPr kern="1200">
                                <a:solidFill>
                                  <a:schemeClr val="tx1"/>
                                </a:solidFill>
                                <a:latin typeface="Arial" charset="0"/>
                                <a:ea typeface="+mn-ea"/>
                                <a:cs typeface="+mn-cs"/>
                              </a:defRPr>
                            </a:lvl3pPr>
                            <a:lvl4pPr marL="1371600" algn="l" rtl="0" eaLnBrk="0" fontAlgn="base" hangingPunct="0">
                              <a:spcBef>
                                <a:spcPct val="0"/>
                              </a:spcBef>
                              <a:spcAft>
                                <a:spcPct val="0"/>
                              </a:spcAft>
                              <a:defRPr kern="1200">
                                <a:solidFill>
                                  <a:schemeClr val="tx1"/>
                                </a:solidFill>
                                <a:latin typeface="Arial" charset="0"/>
                                <a:ea typeface="+mn-ea"/>
                                <a:cs typeface="+mn-cs"/>
                              </a:defRPr>
                            </a:lvl4pPr>
                            <a:lvl5pPr marL="1828800" algn="l" rtl="0" eaLnBrk="0" fontAlgn="base" hangingPunct="0">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zh-CN" altLang="en-US"/>
                          </a:p>
                        </a:txBody>
                        <a:useSpRect/>
                      </a:txSp>
                    </a:sp>
                    <a:sp>
                      <a:nvSpPr>
                        <a:cNvPr id="146525" name="Freeform 93"/>
                        <a:cNvSpPr>
                          <a:spLocks/>
                        </a:cNvSpPr>
                      </a:nvSpPr>
                      <a:spPr bwMode="auto">
                        <a:xfrm>
                          <a:off x="2488" y="1704"/>
                          <a:ext cx="33" cy="321"/>
                        </a:xfrm>
                        <a:custGeom>
                          <a:avLst/>
                          <a:gdLst/>
                          <a:ahLst/>
                          <a:cxnLst>
                            <a:cxn ang="0">
                              <a:pos x="0" y="320"/>
                            </a:cxn>
                            <a:cxn ang="0">
                              <a:pos x="0" y="96"/>
                            </a:cxn>
                            <a:cxn ang="0">
                              <a:pos x="32" y="96"/>
                            </a:cxn>
                            <a:cxn ang="0">
                              <a:pos x="32" y="64"/>
                            </a:cxn>
                            <a:cxn ang="0">
                              <a:pos x="32" y="0"/>
                            </a:cxn>
                          </a:cxnLst>
                          <a:rect l="0" t="0" r="r" b="b"/>
                          <a:pathLst>
                            <a:path w="33" h="321">
                              <a:moveTo>
                                <a:pt x="0" y="320"/>
                              </a:moveTo>
                              <a:lnTo>
                                <a:pt x="0" y="96"/>
                              </a:lnTo>
                              <a:lnTo>
                                <a:pt x="32" y="96"/>
                              </a:lnTo>
                              <a:lnTo>
                                <a:pt x="32" y="64"/>
                              </a:lnTo>
                              <a:lnTo>
                                <a:pt x="32" y="0"/>
                              </a:lnTo>
                            </a:path>
                          </a:pathLst>
                        </a:custGeom>
                        <a:noFill/>
                        <a:ln w="12700" cap="rnd" cmpd="sng">
                          <a:solidFill>
                            <a:srgbClr val="DD0806"/>
                          </a:solidFill>
                          <a:prstDash val="solid"/>
                          <a:round/>
                          <a:headEnd type="none" w="med" len="med"/>
                          <a:tailEnd type="none" w="med" len="med"/>
                        </a:ln>
                        <a:effectLst/>
                      </a:spPr>
                      <a:txSp>
                        <a:txBody>
                          <a:bodyPr/>
                          <a:lstStyle>
                            <a:defPPr>
                              <a:defRPr lang="en-US"/>
                            </a:defPPr>
                            <a:lvl1pPr algn="l" rtl="0" eaLnBrk="0" fontAlgn="base" hangingPunct="0">
                              <a:spcBef>
                                <a:spcPct val="0"/>
                              </a:spcBef>
                              <a:spcAft>
                                <a:spcPct val="0"/>
                              </a:spcAft>
                              <a:defRPr kern="1200">
                                <a:solidFill>
                                  <a:schemeClr val="tx1"/>
                                </a:solidFill>
                                <a:latin typeface="Arial" charset="0"/>
                                <a:ea typeface="+mn-ea"/>
                                <a:cs typeface="+mn-cs"/>
                              </a:defRPr>
                            </a:lvl1pPr>
                            <a:lvl2pPr marL="457200" algn="l" rtl="0" eaLnBrk="0" fontAlgn="base" hangingPunct="0">
                              <a:spcBef>
                                <a:spcPct val="0"/>
                              </a:spcBef>
                              <a:spcAft>
                                <a:spcPct val="0"/>
                              </a:spcAft>
                              <a:defRPr kern="1200">
                                <a:solidFill>
                                  <a:schemeClr val="tx1"/>
                                </a:solidFill>
                                <a:latin typeface="Arial" charset="0"/>
                                <a:ea typeface="+mn-ea"/>
                                <a:cs typeface="+mn-cs"/>
                              </a:defRPr>
                            </a:lvl2pPr>
                            <a:lvl3pPr marL="914400" algn="l" rtl="0" eaLnBrk="0" fontAlgn="base" hangingPunct="0">
                              <a:spcBef>
                                <a:spcPct val="0"/>
                              </a:spcBef>
                              <a:spcAft>
                                <a:spcPct val="0"/>
                              </a:spcAft>
                              <a:defRPr kern="1200">
                                <a:solidFill>
                                  <a:schemeClr val="tx1"/>
                                </a:solidFill>
                                <a:latin typeface="Arial" charset="0"/>
                                <a:ea typeface="+mn-ea"/>
                                <a:cs typeface="+mn-cs"/>
                              </a:defRPr>
                            </a:lvl3pPr>
                            <a:lvl4pPr marL="1371600" algn="l" rtl="0" eaLnBrk="0" fontAlgn="base" hangingPunct="0">
                              <a:spcBef>
                                <a:spcPct val="0"/>
                              </a:spcBef>
                              <a:spcAft>
                                <a:spcPct val="0"/>
                              </a:spcAft>
                              <a:defRPr kern="1200">
                                <a:solidFill>
                                  <a:schemeClr val="tx1"/>
                                </a:solidFill>
                                <a:latin typeface="Arial" charset="0"/>
                                <a:ea typeface="+mn-ea"/>
                                <a:cs typeface="+mn-cs"/>
                              </a:defRPr>
                            </a:lvl4pPr>
                            <a:lvl5pPr marL="1828800" algn="l" rtl="0" eaLnBrk="0" fontAlgn="base" hangingPunct="0">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zh-CN" altLang="en-US"/>
                          </a:p>
                        </a:txBody>
                        <a:useSpRect/>
                      </a:txSp>
                    </a:sp>
                    <a:sp>
                      <a:nvSpPr>
                        <a:cNvPr id="146526" name="Freeform 94"/>
                        <a:cNvSpPr>
                          <a:spLocks/>
                        </a:cNvSpPr>
                      </a:nvSpPr>
                      <a:spPr bwMode="auto">
                        <a:xfrm>
                          <a:off x="2392" y="1704"/>
                          <a:ext cx="33" cy="289"/>
                        </a:xfrm>
                        <a:custGeom>
                          <a:avLst/>
                          <a:gdLst/>
                          <a:ahLst/>
                          <a:cxnLst>
                            <a:cxn ang="0">
                              <a:pos x="32" y="288"/>
                            </a:cxn>
                            <a:cxn ang="0">
                              <a:pos x="32" y="96"/>
                            </a:cxn>
                            <a:cxn ang="0">
                              <a:pos x="0" y="96"/>
                            </a:cxn>
                            <a:cxn ang="0">
                              <a:pos x="0" y="64"/>
                            </a:cxn>
                            <a:cxn ang="0">
                              <a:pos x="0" y="0"/>
                            </a:cxn>
                          </a:cxnLst>
                          <a:rect l="0" t="0" r="r" b="b"/>
                          <a:pathLst>
                            <a:path w="33" h="289">
                              <a:moveTo>
                                <a:pt x="32" y="288"/>
                              </a:moveTo>
                              <a:lnTo>
                                <a:pt x="32" y="96"/>
                              </a:lnTo>
                              <a:lnTo>
                                <a:pt x="0" y="96"/>
                              </a:lnTo>
                              <a:lnTo>
                                <a:pt x="0" y="64"/>
                              </a:lnTo>
                              <a:lnTo>
                                <a:pt x="0" y="0"/>
                              </a:lnTo>
                            </a:path>
                          </a:pathLst>
                        </a:custGeom>
                        <a:noFill/>
                        <a:ln w="12700" cap="rnd" cmpd="sng">
                          <a:solidFill>
                            <a:srgbClr val="DD0806"/>
                          </a:solidFill>
                          <a:prstDash val="solid"/>
                          <a:round/>
                          <a:headEnd type="none" w="med" len="med"/>
                          <a:tailEnd type="none" w="med" len="med"/>
                        </a:ln>
                        <a:effectLst/>
                      </a:spPr>
                      <a:txSp>
                        <a:txBody>
                          <a:bodyPr/>
                          <a:lstStyle>
                            <a:defPPr>
                              <a:defRPr lang="en-US"/>
                            </a:defPPr>
                            <a:lvl1pPr algn="l" rtl="0" eaLnBrk="0" fontAlgn="base" hangingPunct="0">
                              <a:spcBef>
                                <a:spcPct val="0"/>
                              </a:spcBef>
                              <a:spcAft>
                                <a:spcPct val="0"/>
                              </a:spcAft>
                              <a:defRPr kern="1200">
                                <a:solidFill>
                                  <a:schemeClr val="tx1"/>
                                </a:solidFill>
                                <a:latin typeface="Arial" charset="0"/>
                                <a:ea typeface="+mn-ea"/>
                                <a:cs typeface="+mn-cs"/>
                              </a:defRPr>
                            </a:lvl1pPr>
                            <a:lvl2pPr marL="457200" algn="l" rtl="0" eaLnBrk="0" fontAlgn="base" hangingPunct="0">
                              <a:spcBef>
                                <a:spcPct val="0"/>
                              </a:spcBef>
                              <a:spcAft>
                                <a:spcPct val="0"/>
                              </a:spcAft>
                              <a:defRPr kern="1200">
                                <a:solidFill>
                                  <a:schemeClr val="tx1"/>
                                </a:solidFill>
                                <a:latin typeface="Arial" charset="0"/>
                                <a:ea typeface="+mn-ea"/>
                                <a:cs typeface="+mn-cs"/>
                              </a:defRPr>
                            </a:lvl2pPr>
                            <a:lvl3pPr marL="914400" algn="l" rtl="0" eaLnBrk="0" fontAlgn="base" hangingPunct="0">
                              <a:spcBef>
                                <a:spcPct val="0"/>
                              </a:spcBef>
                              <a:spcAft>
                                <a:spcPct val="0"/>
                              </a:spcAft>
                              <a:defRPr kern="1200">
                                <a:solidFill>
                                  <a:schemeClr val="tx1"/>
                                </a:solidFill>
                                <a:latin typeface="Arial" charset="0"/>
                                <a:ea typeface="+mn-ea"/>
                                <a:cs typeface="+mn-cs"/>
                              </a:defRPr>
                            </a:lvl3pPr>
                            <a:lvl4pPr marL="1371600" algn="l" rtl="0" eaLnBrk="0" fontAlgn="base" hangingPunct="0">
                              <a:spcBef>
                                <a:spcPct val="0"/>
                              </a:spcBef>
                              <a:spcAft>
                                <a:spcPct val="0"/>
                              </a:spcAft>
                              <a:defRPr kern="1200">
                                <a:solidFill>
                                  <a:schemeClr val="tx1"/>
                                </a:solidFill>
                                <a:latin typeface="Arial" charset="0"/>
                                <a:ea typeface="+mn-ea"/>
                                <a:cs typeface="+mn-cs"/>
                              </a:defRPr>
                            </a:lvl4pPr>
                            <a:lvl5pPr marL="1828800" algn="l" rtl="0" eaLnBrk="0" fontAlgn="base" hangingPunct="0">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zh-CN" altLang="en-US"/>
                          </a:p>
                        </a:txBody>
                        <a:useSpRect/>
                      </a:txSp>
                    </a:sp>
                    <a:sp>
                      <a:nvSpPr>
                        <a:cNvPr id="146527" name="Freeform 95"/>
                        <a:cNvSpPr>
                          <a:spLocks/>
                        </a:cNvSpPr>
                      </a:nvSpPr>
                      <a:spPr bwMode="auto">
                        <a:xfrm>
                          <a:off x="2392" y="1704"/>
                          <a:ext cx="33" cy="289"/>
                        </a:xfrm>
                        <a:custGeom>
                          <a:avLst/>
                          <a:gdLst/>
                          <a:ahLst/>
                          <a:cxnLst>
                            <a:cxn ang="0">
                              <a:pos x="32" y="288"/>
                            </a:cxn>
                            <a:cxn ang="0">
                              <a:pos x="32" y="96"/>
                            </a:cxn>
                            <a:cxn ang="0">
                              <a:pos x="0" y="96"/>
                            </a:cxn>
                            <a:cxn ang="0">
                              <a:pos x="0" y="64"/>
                            </a:cxn>
                            <a:cxn ang="0">
                              <a:pos x="0" y="0"/>
                            </a:cxn>
                          </a:cxnLst>
                          <a:rect l="0" t="0" r="r" b="b"/>
                          <a:pathLst>
                            <a:path w="33" h="289">
                              <a:moveTo>
                                <a:pt x="32" y="288"/>
                              </a:moveTo>
                              <a:lnTo>
                                <a:pt x="32" y="96"/>
                              </a:lnTo>
                              <a:lnTo>
                                <a:pt x="0" y="96"/>
                              </a:lnTo>
                              <a:lnTo>
                                <a:pt x="0" y="64"/>
                              </a:lnTo>
                              <a:lnTo>
                                <a:pt x="0" y="0"/>
                              </a:lnTo>
                            </a:path>
                          </a:pathLst>
                        </a:custGeom>
                        <a:noFill/>
                        <a:ln w="12700" cap="rnd" cmpd="sng">
                          <a:solidFill>
                            <a:srgbClr val="DD0806"/>
                          </a:solidFill>
                          <a:prstDash val="solid"/>
                          <a:round/>
                          <a:headEnd type="none" w="med" len="med"/>
                          <a:tailEnd type="none" w="med" len="med"/>
                        </a:ln>
                        <a:effectLst/>
                      </a:spPr>
                      <a:txSp>
                        <a:txBody>
                          <a:bodyPr/>
                          <a:lstStyle>
                            <a:defPPr>
                              <a:defRPr lang="en-US"/>
                            </a:defPPr>
                            <a:lvl1pPr algn="l" rtl="0" eaLnBrk="0" fontAlgn="base" hangingPunct="0">
                              <a:spcBef>
                                <a:spcPct val="0"/>
                              </a:spcBef>
                              <a:spcAft>
                                <a:spcPct val="0"/>
                              </a:spcAft>
                              <a:defRPr kern="1200">
                                <a:solidFill>
                                  <a:schemeClr val="tx1"/>
                                </a:solidFill>
                                <a:latin typeface="Arial" charset="0"/>
                                <a:ea typeface="+mn-ea"/>
                                <a:cs typeface="+mn-cs"/>
                              </a:defRPr>
                            </a:lvl1pPr>
                            <a:lvl2pPr marL="457200" algn="l" rtl="0" eaLnBrk="0" fontAlgn="base" hangingPunct="0">
                              <a:spcBef>
                                <a:spcPct val="0"/>
                              </a:spcBef>
                              <a:spcAft>
                                <a:spcPct val="0"/>
                              </a:spcAft>
                              <a:defRPr kern="1200">
                                <a:solidFill>
                                  <a:schemeClr val="tx1"/>
                                </a:solidFill>
                                <a:latin typeface="Arial" charset="0"/>
                                <a:ea typeface="+mn-ea"/>
                                <a:cs typeface="+mn-cs"/>
                              </a:defRPr>
                            </a:lvl2pPr>
                            <a:lvl3pPr marL="914400" algn="l" rtl="0" eaLnBrk="0" fontAlgn="base" hangingPunct="0">
                              <a:spcBef>
                                <a:spcPct val="0"/>
                              </a:spcBef>
                              <a:spcAft>
                                <a:spcPct val="0"/>
                              </a:spcAft>
                              <a:defRPr kern="1200">
                                <a:solidFill>
                                  <a:schemeClr val="tx1"/>
                                </a:solidFill>
                                <a:latin typeface="Arial" charset="0"/>
                                <a:ea typeface="+mn-ea"/>
                                <a:cs typeface="+mn-cs"/>
                              </a:defRPr>
                            </a:lvl3pPr>
                            <a:lvl4pPr marL="1371600" algn="l" rtl="0" eaLnBrk="0" fontAlgn="base" hangingPunct="0">
                              <a:spcBef>
                                <a:spcPct val="0"/>
                              </a:spcBef>
                              <a:spcAft>
                                <a:spcPct val="0"/>
                              </a:spcAft>
                              <a:defRPr kern="1200">
                                <a:solidFill>
                                  <a:schemeClr val="tx1"/>
                                </a:solidFill>
                                <a:latin typeface="Arial" charset="0"/>
                                <a:ea typeface="+mn-ea"/>
                                <a:cs typeface="+mn-cs"/>
                              </a:defRPr>
                            </a:lvl4pPr>
                            <a:lvl5pPr marL="1828800" algn="l" rtl="0" eaLnBrk="0" fontAlgn="base" hangingPunct="0">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zh-CN" altLang="en-US"/>
                          </a:p>
                        </a:txBody>
                        <a:useSpRect/>
                      </a:txSp>
                    </a:sp>
                    <a:sp>
                      <a:nvSpPr>
                        <a:cNvPr id="146528" name="Rectangle 96"/>
                        <a:cNvSpPr>
                          <a:spLocks noChangeArrowheads="1"/>
                        </a:cNvSpPr>
                      </a:nvSpPr>
                      <a:spPr bwMode="auto">
                        <a:xfrm>
                          <a:off x="2396" y="1708"/>
                          <a:ext cx="120" cy="40"/>
                        </a:xfrm>
                        <a:prstGeom prst="rect">
                          <a:avLst/>
                        </a:prstGeom>
                        <a:solidFill>
                          <a:srgbClr val="000000"/>
                        </a:solidFill>
                        <a:ln w="12700">
                          <a:solidFill>
                            <a:srgbClr val="DD0806"/>
                          </a:solidFill>
                          <a:miter lim="800000"/>
                          <a:headEnd/>
                          <a:tailEnd/>
                        </a:ln>
                        <a:effectLst/>
                      </a:spPr>
                      <a:txSp>
                        <a:txBody>
                          <a:bodyPr wrap="none" anchor="ctr"/>
                          <a:lstStyle>
                            <a:defPPr>
                              <a:defRPr lang="en-US"/>
                            </a:defPPr>
                            <a:lvl1pPr algn="l" rtl="0" eaLnBrk="0" fontAlgn="base" hangingPunct="0">
                              <a:spcBef>
                                <a:spcPct val="0"/>
                              </a:spcBef>
                              <a:spcAft>
                                <a:spcPct val="0"/>
                              </a:spcAft>
                              <a:defRPr kern="1200">
                                <a:solidFill>
                                  <a:schemeClr val="tx1"/>
                                </a:solidFill>
                                <a:latin typeface="Arial" charset="0"/>
                                <a:ea typeface="+mn-ea"/>
                                <a:cs typeface="+mn-cs"/>
                              </a:defRPr>
                            </a:lvl1pPr>
                            <a:lvl2pPr marL="457200" algn="l" rtl="0" eaLnBrk="0" fontAlgn="base" hangingPunct="0">
                              <a:spcBef>
                                <a:spcPct val="0"/>
                              </a:spcBef>
                              <a:spcAft>
                                <a:spcPct val="0"/>
                              </a:spcAft>
                              <a:defRPr kern="1200">
                                <a:solidFill>
                                  <a:schemeClr val="tx1"/>
                                </a:solidFill>
                                <a:latin typeface="Arial" charset="0"/>
                                <a:ea typeface="+mn-ea"/>
                                <a:cs typeface="+mn-cs"/>
                              </a:defRPr>
                            </a:lvl2pPr>
                            <a:lvl3pPr marL="914400" algn="l" rtl="0" eaLnBrk="0" fontAlgn="base" hangingPunct="0">
                              <a:spcBef>
                                <a:spcPct val="0"/>
                              </a:spcBef>
                              <a:spcAft>
                                <a:spcPct val="0"/>
                              </a:spcAft>
                              <a:defRPr kern="1200">
                                <a:solidFill>
                                  <a:schemeClr val="tx1"/>
                                </a:solidFill>
                                <a:latin typeface="Arial" charset="0"/>
                                <a:ea typeface="+mn-ea"/>
                                <a:cs typeface="+mn-cs"/>
                              </a:defRPr>
                            </a:lvl3pPr>
                            <a:lvl4pPr marL="1371600" algn="l" rtl="0" eaLnBrk="0" fontAlgn="base" hangingPunct="0">
                              <a:spcBef>
                                <a:spcPct val="0"/>
                              </a:spcBef>
                              <a:spcAft>
                                <a:spcPct val="0"/>
                              </a:spcAft>
                              <a:defRPr kern="1200">
                                <a:solidFill>
                                  <a:schemeClr val="tx1"/>
                                </a:solidFill>
                                <a:latin typeface="Arial" charset="0"/>
                                <a:ea typeface="+mn-ea"/>
                                <a:cs typeface="+mn-cs"/>
                              </a:defRPr>
                            </a:lvl4pPr>
                            <a:lvl5pPr marL="1828800" algn="l" rtl="0" eaLnBrk="0" fontAlgn="base" hangingPunct="0">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zh-CN" altLang="en-US"/>
                          </a:p>
                        </a:txBody>
                        <a:useSpRect/>
                      </a:txSp>
                    </a:sp>
                  </a:grpSp>
                  <a:sp>
                    <a:nvSpPr>
                      <a:cNvPr id="146529" name="Rectangle 97"/>
                      <a:cNvSpPr>
                        <a:spLocks noChangeArrowheads="1"/>
                      </a:cNvSpPr>
                    </a:nvSpPr>
                    <a:spPr bwMode="auto">
                      <a:xfrm>
                        <a:off x="3116263" y="784225"/>
                        <a:ext cx="841375" cy="363538"/>
                      </a:xfrm>
                      <a:prstGeom prst="rect">
                        <a:avLst/>
                      </a:prstGeom>
                      <a:noFill/>
                      <a:ln w="12700">
                        <a:noFill/>
                        <a:miter lim="800000"/>
                        <a:headEnd/>
                        <a:tailEnd/>
                      </a:ln>
                      <a:effectLst/>
                    </a:spPr>
                    <a:txSp>
                      <a:txBody>
                        <a:bodyPr wrap="none" lIns="90488" tIns="44450" rIns="90488" bIns="44450">
                          <a:spAutoFit/>
                        </a:bodyPr>
                        <a:lstStyle>
                          <a:defPPr>
                            <a:defRPr lang="en-US"/>
                          </a:defPPr>
                          <a:lvl1pPr algn="l" rtl="0" eaLnBrk="0" fontAlgn="base" hangingPunct="0">
                            <a:spcBef>
                              <a:spcPct val="0"/>
                            </a:spcBef>
                            <a:spcAft>
                              <a:spcPct val="0"/>
                            </a:spcAft>
                            <a:defRPr kern="1200">
                              <a:solidFill>
                                <a:schemeClr val="tx1"/>
                              </a:solidFill>
                              <a:latin typeface="Arial" charset="0"/>
                              <a:ea typeface="+mn-ea"/>
                              <a:cs typeface="+mn-cs"/>
                            </a:defRPr>
                          </a:lvl1pPr>
                          <a:lvl2pPr marL="457200" algn="l" rtl="0" eaLnBrk="0" fontAlgn="base" hangingPunct="0">
                            <a:spcBef>
                              <a:spcPct val="0"/>
                            </a:spcBef>
                            <a:spcAft>
                              <a:spcPct val="0"/>
                            </a:spcAft>
                            <a:defRPr kern="1200">
                              <a:solidFill>
                                <a:schemeClr val="tx1"/>
                              </a:solidFill>
                              <a:latin typeface="Arial" charset="0"/>
                              <a:ea typeface="+mn-ea"/>
                              <a:cs typeface="+mn-cs"/>
                            </a:defRPr>
                          </a:lvl2pPr>
                          <a:lvl3pPr marL="914400" algn="l" rtl="0" eaLnBrk="0" fontAlgn="base" hangingPunct="0">
                            <a:spcBef>
                              <a:spcPct val="0"/>
                            </a:spcBef>
                            <a:spcAft>
                              <a:spcPct val="0"/>
                            </a:spcAft>
                            <a:defRPr kern="1200">
                              <a:solidFill>
                                <a:schemeClr val="tx1"/>
                              </a:solidFill>
                              <a:latin typeface="Arial" charset="0"/>
                              <a:ea typeface="+mn-ea"/>
                              <a:cs typeface="+mn-cs"/>
                            </a:defRPr>
                          </a:lvl3pPr>
                          <a:lvl4pPr marL="1371600" algn="l" rtl="0" eaLnBrk="0" fontAlgn="base" hangingPunct="0">
                            <a:spcBef>
                              <a:spcPct val="0"/>
                            </a:spcBef>
                            <a:spcAft>
                              <a:spcPct val="0"/>
                            </a:spcAft>
                            <a:defRPr kern="1200">
                              <a:solidFill>
                                <a:schemeClr val="tx1"/>
                              </a:solidFill>
                              <a:latin typeface="Arial" charset="0"/>
                              <a:ea typeface="+mn-ea"/>
                              <a:cs typeface="+mn-cs"/>
                            </a:defRPr>
                          </a:lvl4pPr>
                          <a:lvl5pPr marL="1828800" algn="l" rtl="0" eaLnBrk="0" fontAlgn="base" hangingPunct="0">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r>
                            <a:rPr lang="en-GB">
                              <a:solidFill>
                                <a:srgbClr val="000000"/>
                              </a:solidFill>
                            </a:rPr>
                            <a:t>device</a:t>
                          </a:r>
                        </a:p>
                      </a:txBody>
                      <a:useSpRect/>
                    </a:txSp>
                  </a:sp>
                  <a:sp>
                    <a:nvSpPr>
                      <a:cNvPr id="146530" name="Line 98"/>
                      <a:cNvSpPr>
                        <a:spLocks noChangeShapeType="1"/>
                      </a:cNvSpPr>
                    </a:nvSpPr>
                    <a:spPr bwMode="auto">
                      <a:xfrm>
                        <a:off x="4845050" y="3771900"/>
                        <a:ext cx="0" cy="127000"/>
                      </a:xfrm>
                      <a:prstGeom prst="line">
                        <a:avLst/>
                      </a:prstGeom>
                      <a:noFill/>
                      <a:ln w="12700">
                        <a:solidFill>
                          <a:srgbClr val="000000"/>
                        </a:solidFill>
                        <a:round/>
                        <a:headEnd/>
                        <a:tailEnd/>
                      </a:ln>
                      <a:effectLst/>
                    </a:spPr>
                    <a:txSp>
                      <a:txBody>
                        <a:bodyPr/>
                        <a:lstStyle>
                          <a:defPPr>
                            <a:defRPr lang="en-US"/>
                          </a:defPPr>
                          <a:lvl1pPr algn="l" rtl="0" eaLnBrk="0" fontAlgn="base" hangingPunct="0">
                            <a:spcBef>
                              <a:spcPct val="0"/>
                            </a:spcBef>
                            <a:spcAft>
                              <a:spcPct val="0"/>
                            </a:spcAft>
                            <a:defRPr kern="1200">
                              <a:solidFill>
                                <a:schemeClr val="tx1"/>
                              </a:solidFill>
                              <a:latin typeface="Arial" charset="0"/>
                              <a:ea typeface="+mn-ea"/>
                              <a:cs typeface="+mn-cs"/>
                            </a:defRPr>
                          </a:lvl1pPr>
                          <a:lvl2pPr marL="457200" algn="l" rtl="0" eaLnBrk="0" fontAlgn="base" hangingPunct="0">
                            <a:spcBef>
                              <a:spcPct val="0"/>
                            </a:spcBef>
                            <a:spcAft>
                              <a:spcPct val="0"/>
                            </a:spcAft>
                            <a:defRPr kern="1200">
                              <a:solidFill>
                                <a:schemeClr val="tx1"/>
                              </a:solidFill>
                              <a:latin typeface="Arial" charset="0"/>
                              <a:ea typeface="+mn-ea"/>
                              <a:cs typeface="+mn-cs"/>
                            </a:defRPr>
                          </a:lvl2pPr>
                          <a:lvl3pPr marL="914400" algn="l" rtl="0" eaLnBrk="0" fontAlgn="base" hangingPunct="0">
                            <a:spcBef>
                              <a:spcPct val="0"/>
                            </a:spcBef>
                            <a:spcAft>
                              <a:spcPct val="0"/>
                            </a:spcAft>
                            <a:defRPr kern="1200">
                              <a:solidFill>
                                <a:schemeClr val="tx1"/>
                              </a:solidFill>
                              <a:latin typeface="Arial" charset="0"/>
                              <a:ea typeface="+mn-ea"/>
                              <a:cs typeface="+mn-cs"/>
                            </a:defRPr>
                          </a:lvl3pPr>
                          <a:lvl4pPr marL="1371600" algn="l" rtl="0" eaLnBrk="0" fontAlgn="base" hangingPunct="0">
                            <a:spcBef>
                              <a:spcPct val="0"/>
                            </a:spcBef>
                            <a:spcAft>
                              <a:spcPct val="0"/>
                            </a:spcAft>
                            <a:defRPr kern="1200">
                              <a:solidFill>
                                <a:schemeClr val="tx1"/>
                              </a:solidFill>
                              <a:latin typeface="Arial" charset="0"/>
                              <a:ea typeface="+mn-ea"/>
                              <a:cs typeface="+mn-cs"/>
                            </a:defRPr>
                          </a:lvl4pPr>
                          <a:lvl5pPr marL="1828800" algn="l" rtl="0" eaLnBrk="0" fontAlgn="base" hangingPunct="0">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zh-CN" altLang="en-US"/>
                        </a:p>
                      </a:txBody>
                      <a:useSpRect/>
                    </a:txSp>
                  </a:sp>
                  <a:sp>
                    <a:nvSpPr>
                      <a:cNvPr id="146531" name="Line 99"/>
                      <a:cNvSpPr>
                        <a:spLocks noChangeShapeType="1"/>
                      </a:cNvSpPr>
                    </a:nvSpPr>
                    <a:spPr bwMode="auto">
                      <a:xfrm>
                        <a:off x="4762500" y="4044950"/>
                        <a:ext cx="152400" cy="0"/>
                      </a:xfrm>
                      <a:prstGeom prst="line">
                        <a:avLst/>
                      </a:prstGeom>
                      <a:noFill/>
                      <a:ln w="12700">
                        <a:solidFill>
                          <a:srgbClr val="000000"/>
                        </a:solidFill>
                        <a:round/>
                        <a:headEnd/>
                        <a:tailEnd/>
                      </a:ln>
                      <a:effectLst/>
                    </a:spPr>
                    <a:txSp>
                      <a:txBody>
                        <a:bodyPr/>
                        <a:lstStyle>
                          <a:defPPr>
                            <a:defRPr lang="en-US"/>
                          </a:defPPr>
                          <a:lvl1pPr algn="l" rtl="0" eaLnBrk="0" fontAlgn="base" hangingPunct="0">
                            <a:spcBef>
                              <a:spcPct val="0"/>
                            </a:spcBef>
                            <a:spcAft>
                              <a:spcPct val="0"/>
                            </a:spcAft>
                            <a:defRPr kern="1200">
                              <a:solidFill>
                                <a:schemeClr val="tx1"/>
                              </a:solidFill>
                              <a:latin typeface="Arial" charset="0"/>
                              <a:ea typeface="+mn-ea"/>
                              <a:cs typeface="+mn-cs"/>
                            </a:defRPr>
                          </a:lvl1pPr>
                          <a:lvl2pPr marL="457200" algn="l" rtl="0" eaLnBrk="0" fontAlgn="base" hangingPunct="0">
                            <a:spcBef>
                              <a:spcPct val="0"/>
                            </a:spcBef>
                            <a:spcAft>
                              <a:spcPct val="0"/>
                            </a:spcAft>
                            <a:defRPr kern="1200">
                              <a:solidFill>
                                <a:schemeClr val="tx1"/>
                              </a:solidFill>
                              <a:latin typeface="Arial" charset="0"/>
                              <a:ea typeface="+mn-ea"/>
                              <a:cs typeface="+mn-cs"/>
                            </a:defRPr>
                          </a:lvl2pPr>
                          <a:lvl3pPr marL="914400" algn="l" rtl="0" eaLnBrk="0" fontAlgn="base" hangingPunct="0">
                            <a:spcBef>
                              <a:spcPct val="0"/>
                            </a:spcBef>
                            <a:spcAft>
                              <a:spcPct val="0"/>
                            </a:spcAft>
                            <a:defRPr kern="1200">
                              <a:solidFill>
                                <a:schemeClr val="tx1"/>
                              </a:solidFill>
                              <a:latin typeface="Arial" charset="0"/>
                              <a:ea typeface="+mn-ea"/>
                              <a:cs typeface="+mn-cs"/>
                            </a:defRPr>
                          </a:lvl3pPr>
                          <a:lvl4pPr marL="1371600" algn="l" rtl="0" eaLnBrk="0" fontAlgn="base" hangingPunct="0">
                            <a:spcBef>
                              <a:spcPct val="0"/>
                            </a:spcBef>
                            <a:spcAft>
                              <a:spcPct val="0"/>
                            </a:spcAft>
                            <a:defRPr kern="1200">
                              <a:solidFill>
                                <a:schemeClr val="tx1"/>
                              </a:solidFill>
                              <a:latin typeface="Arial" charset="0"/>
                              <a:ea typeface="+mn-ea"/>
                              <a:cs typeface="+mn-cs"/>
                            </a:defRPr>
                          </a:lvl4pPr>
                          <a:lvl5pPr marL="1828800" algn="l" rtl="0" eaLnBrk="0" fontAlgn="base" hangingPunct="0">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zh-CN" altLang="en-US"/>
                        </a:p>
                      </a:txBody>
                      <a:useSpRect/>
                    </a:txSp>
                  </a:sp>
                  <a:sp>
                    <a:nvSpPr>
                      <a:cNvPr id="146532" name="Line 100"/>
                      <a:cNvSpPr>
                        <a:spLocks noChangeShapeType="1"/>
                      </a:cNvSpPr>
                    </a:nvSpPr>
                    <a:spPr bwMode="auto">
                      <a:xfrm>
                        <a:off x="4787900" y="4070350"/>
                        <a:ext cx="101600" cy="0"/>
                      </a:xfrm>
                      <a:prstGeom prst="line">
                        <a:avLst/>
                      </a:prstGeom>
                      <a:noFill/>
                      <a:ln w="12700">
                        <a:solidFill>
                          <a:srgbClr val="000000"/>
                        </a:solidFill>
                        <a:round/>
                        <a:headEnd/>
                        <a:tailEnd/>
                      </a:ln>
                      <a:effectLst/>
                    </a:spPr>
                    <a:txSp>
                      <a:txBody>
                        <a:bodyPr/>
                        <a:lstStyle>
                          <a:defPPr>
                            <a:defRPr lang="en-US"/>
                          </a:defPPr>
                          <a:lvl1pPr algn="l" rtl="0" eaLnBrk="0" fontAlgn="base" hangingPunct="0">
                            <a:spcBef>
                              <a:spcPct val="0"/>
                            </a:spcBef>
                            <a:spcAft>
                              <a:spcPct val="0"/>
                            </a:spcAft>
                            <a:defRPr kern="1200">
                              <a:solidFill>
                                <a:schemeClr val="tx1"/>
                              </a:solidFill>
                              <a:latin typeface="Arial" charset="0"/>
                              <a:ea typeface="+mn-ea"/>
                              <a:cs typeface="+mn-cs"/>
                            </a:defRPr>
                          </a:lvl1pPr>
                          <a:lvl2pPr marL="457200" algn="l" rtl="0" eaLnBrk="0" fontAlgn="base" hangingPunct="0">
                            <a:spcBef>
                              <a:spcPct val="0"/>
                            </a:spcBef>
                            <a:spcAft>
                              <a:spcPct val="0"/>
                            </a:spcAft>
                            <a:defRPr kern="1200">
                              <a:solidFill>
                                <a:schemeClr val="tx1"/>
                              </a:solidFill>
                              <a:latin typeface="Arial" charset="0"/>
                              <a:ea typeface="+mn-ea"/>
                              <a:cs typeface="+mn-cs"/>
                            </a:defRPr>
                          </a:lvl2pPr>
                          <a:lvl3pPr marL="914400" algn="l" rtl="0" eaLnBrk="0" fontAlgn="base" hangingPunct="0">
                            <a:spcBef>
                              <a:spcPct val="0"/>
                            </a:spcBef>
                            <a:spcAft>
                              <a:spcPct val="0"/>
                            </a:spcAft>
                            <a:defRPr kern="1200">
                              <a:solidFill>
                                <a:schemeClr val="tx1"/>
                              </a:solidFill>
                              <a:latin typeface="Arial" charset="0"/>
                              <a:ea typeface="+mn-ea"/>
                              <a:cs typeface="+mn-cs"/>
                            </a:defRPr>
                          </a:lvl3pPr>
                          <a:lvl4pPr marL="1371600" algn="l" rtl="0" eaLnBrk="0" fontAlgn="base" hangingPunct="0">
                            <a:spcBef>
                              <a:spcPct val="0"/>
                            </a:spcBef>
                            <a:spcAft>
                              <a:spcPct val="0"/>
                            </a:spcAft>
                            <a:defRPr kern="1200">
                              <a:solidFill>
                                <a:schemeClr val="tx1"/>
                              </a:solidFill>
                              <a:latin typeface="Arial" charset="0"/>
                              <a:ea typeface="+mn-ea"/>
                              <a:cs typeface="+mn-cs"/>
                            </a:defRPr>
                          </a:lvl4pPr>
                          <a:lvl5pPr marL="1828800" algn="l" rtl="0" eaLnBrk="0" fontAlgn="base" hangingPunct="0">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zh-CN" altLang="en-US"/>
                        </a:p>
                      </a:txBody>
                      <a:useSpRect/>
                    </a:txSp>
                  </a:sp>
                  <a:sp>
                    <a:nvSpPr>
                      <a:cNvPr id="146533" name="Line 101"/>
                      <a:cNvSpPr>
                        <a:spLocks noChangeShapeType="1"/>
                      </a:cNvSpPr>
                    </a:nvSpPr>
                    <a:spPr bwMode="auto">
                      <a:xfrm>
                        <a:off x="4813300" y="4095750"/>
                        <a:ext cx="50800" cy="0"/>
                      </a:xfrm>
                      <a:prstGeom prst="line">
                        <a:avLst/>
                      </a:prstGeom>
                      <a:noFill/>
                      <a:ln w="12700">
                        <a:solidFill>
                          <a:srgbClr val="000000"/>
                        </a:solidFill>
                        <a:round/>
                        <a:headEnd/>
                        <a:tailEnd/>
                      </a:ln>
                      <a:effectLst/>
                    </a:spPr>
                    <a:txSp>
                      <a:txBody>
                        <a:bodyPr/>
                        <a:lstStyle>
                          <a:defPPr>
                            <a:defRPr lang="en-US"/>
                          </a:defPPr>
                          <a:lvl1pPr algn="l" rtl="0" eaLnBrk="0" fontAlgn="base" hangingPunct="0">
                            <a:spcBef>
                              <a:spcPct val="0"/>
                            </a:spcBef>
                            <a:spcAft>
                              <a:spcPct val="0"/>
                            </a:spcAft>
                            <a:defRPr kern="1200">
                              <a:solidFill>
                                <a:schemeClr val="tx1"/>
                              </a:solidFill>
                              <a:latin typeface="Arial" charset="0"/>
                              <a:ea typeface="+mn-ea"/>
                              <a:cs typeface="+mn-cs"/>
                            </a:defRPr>
                          </a:lvl1pPr>
                          <a:lvl2pPr marL="457200" algn="l" rtl="0" eaLnBrk="0" fontAlgn="base" hangingPunct="0">
                            <a:spcBef>
                              <a:spcPct val="0"/>
                            </a:spcBef>
                            <a:spcAft>
                              <a:spcPct val="0"/>
                            </a:spcAft>
                            <a:defRPr kern="1200">
                              <a:solidFill>
                                <a:schemeClr val="tx1"/>
                              </a:solidFill>
                              <a:latin typeface="Arial" charset="0"/>
                              <a:ea typeface="+mn-ea"/>
                              <a:cs typeface="+mn-cs"/>
                            </a:defRPr>
                          </a:lvl2pPr>
                          <a:lvl3pPr marL="914400" algn="l" rtl="0" eaLnBrk="0" fontAlgn="base" hangingPunct="0">
                            <a:spcBef>
                              <a:spcPct val="0"/>
                            </a:spcBef>
                            <a:spcAft>
                              <a:spcPct val="0"/>
                            </a:spcAft>
                            <a:defRPr kern="1200">
                              <a:solidFill>
                                <a:schemeClr val="tx1"/>
                              </a:solidFill>
                              <a:latin typeface="Arial" charset="0"/>
                              <a:ea typeface="+mn-ea"/>
                              <a:cs typeface="+mn-cs"/>
                            </a:defRPr>
                          </a:lvl3pPr>
                          <a:lvl4pPr marL="1371600" algn="l" rtl="0" eaLnBrk="0" fontAlgn="base" hangingPunct="0">
                            <a:spcBef>
                              <a:spcPct val="0"/>
                            </a:spcBef>
                            <a:spcAft>
                              <a:spcPct val="0"/>
                            </a:spcAft>
                            <a:defRPr kern="1200">
                              <a:solidFill>
                                <a:schemeClr val="tx1"/>
                              </a:solidFill>
                              <a:latin typeface="Arial" charset="0"/>
                              <a:ea typeface="+mn-ea"/>
                              <a:cs typeface="+mn-cs"/>
                            </a:defRPr>
                          </a:lvl4pPr>
                          <a:lvl5pPr marL="1828800" algn="l" rtl="0" eaLnBrk="0" fontAlgn="base" hangingPunct="0">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zh-CN" altLang="en-US"/>
                        </a:p>
                      </a:txBody>
                      <a:useSpRect/>
                    </a:txSp>
                  </a:sp>
                  <a:sp>
                    <a:nvSpPr>
                      <a:cNvPr id="146534" name="Oval 102"/>
                      <a:cNvSpPr>
                        <a:spLocks noChangeArrowheads="1"/>
                      </a:cNvSpPr>
                    </a:nvSpPr>
                    <a:spPr bwMode="auto">
                      <a:xfrm>
                        <a:off x="4819650" y="3867150"/>
                        <a:ext cx="25400" cy="25400"/>
                      </a:xfrm>
                      <a:prstGeom prst="ellipse">
                        <a:avLst/>
                      </a:prstGeom>
                      <a:solidFill>
                        <a:srgbClr val="000000"/>
                      </a:solidFill>
                      <a:ln w="12700">
                        <a:solidFill>
                          <a:srgbClr val="000000"/>
                        </a:solidFill>
                        <a:round/>
                        <a:headEnd/>
                        <a:tailEnd/>
                      </a:ln>
                      <a:effectLst/>
                    </a:spPr>
                    <a:txSp>
                      <a:txBody>
                        <a:bodyPr wrap="none" anchor="ctr"/>
                        <a:lstStyle>
                          <a:defPPr>
                            <a:defRPr lang="en-US"/>
                          </a:defPPr>
                          <a:lvl1pPr algn="l" rtl="0" eaLnBrk="0" fontAlgn="base" hangingPunct="0">
                            <a:spcBef>
                              <a:spcPct val="0"/>
                            </a:spcBef>
                            <a:spcAft>
                              <a:spcPct val="0"/>
                            </a:spcAft>
                            <a:defRPr kern="1200">
                              <a:solidFill>
                                <a:schemeClr val="tx1"/>
                              </a:solidFill>
                              <a:latin typeface="Arial" charset="0"/>
                              <a:ea typeface="+mn-ea"/>
                              <a:cs typeface="+mn-cs"/>
                            </a:defRPr>
                          </a:lvl1pPr>
                          <a:lvl2pPr marL="457200" algn="l" rtl="0" eaLnBrk="0" fontAlgn="base" hangingPunct="0">
                            <a:spcBef>
                              <a:spcPct val="0"/>
                            </a:spcBef>
                            <a:spcAft>
                              <a:spcPct val="0"/>
                            </a:spcAft>
                            <a:defRPr kern="1200">
                              <a:solidFill>
                                <a:schemeClr val="tx1"/>
                              </a:solidFill>
                              <a:latin typeface="Arial" charset="0"/>
                              <a:ea typeface="+mn-ea"/>
                              <a:cs typeface="+mn-cs"/>
                            </a:defRPr>
                          </a:lvl2pPr>
                          <a:lvl3pPr marL="914400" algn="l" rtl="0" eaLnBrk="0" fontAlgn="base" hangingPunct="0">
                            <a:spcBef>
                              <a:spcPct val="0"/>
                            </a:spcBef>
                            <a:spcAft>
                              <a:spcPct val="0"/>
                            </a:spcAft>
                            <a:defRPr kern="1200">
                              <a:solidFill>
                                <a:schemeClr val="tx1"/>
                              </a:solidFill>
                              <a:latin typeface="Arial" charset="0"/>
                              <a:ea typeface="+mn-ea"/>
                              <a:cs typeface="+mn-cs"/>
                            </a:defRPr>
                          </a:lvl3pPr>
                          <a:lvl4pPr marL="1371600" algn="l" rtl="0" eaLnBrk="0" fontAlgn="base" hangingPunct="0">
                            <a:spcBef>
                              <a:spcPct val="0"/>
                            </a:spcBef>
                            <a:spcAft>
                              <a:spcPct val="0"/>
                            </a:spcAft>
                            <a:defRPr kern="1200">
                              <a:solidFill>
                                <a:schemeClr val="tx1"/>
                              </a:solidFill>
                              <a:latin typeface="Arial" charset="0"/>
                              <a:ea typeface="+mn-ea"/>
                              <a:cs typeface="+mn-cs"/>
                            </a:defRPr>
                          </a:lvl4pPr>
                          <a:lvl5pPr marL="1828800" algn="l" rtl="0" eaLnBrk="0" fontAlgn="base" hangingPunct="0">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zh-CN" altLang="en-US"/>
                        </a:p>
                      </a:txBody>
                      <a:useSpRect/>
                    </a:txSp>
                  </a:sp>
                  <a:sp>
                    <a:nvSpPr>
                      <a:cNvPr id="146535" name="Line 103"/>
                      <a:cNvSpPr>
                        <a:spLocks noChangeShapeType="1"/>
                      </a:cNvSpPr>
                    </a:nvSpPr>
                    <a:spPr bwMode="auto">
                      <a:xfrm>
                        <a:off x="4845050" y="3873500"/>
                        <a:ext cx="0" cy="165100"/>
                      </a:xfrm>
                      <a:prstGeom prst="line">
                        <a:avLst/>
                      </a:prstGeom>
                      <a:noFill/>
                      <a:ln w="12700">
                        <a:solidFill>
                          <a:srgbClr val="000000"/>
                        </a:solidFill>
                        <a:round/>
                        <a:headEnd/>
                        <a:tailEnd/>
                      </a:ln>
                      <a:effectLst/>
                    </a:spPr>
                    <a:txSp>
                      <a:txBody>
                        <a:bodyPr/>
                        <a:lstStyle>
                          <a:defPPr>
                            <a:defRPr lang="en-US"/>
                          </a:defPPr>
                          <a:lvl1pPr algn="l" rtl="0" eaLnBrk="0" fontAlgn="base" hangingPunct="0">
                            <a:spcBef>
                              <a:spcPct val="0"/>
                            </a:spcBef>
                            <a:spcAft>
                              <a:spcPct val="0"/>
                            </a:spcAft>
                            <a:defRPr kern="1200">
                              <a:solidFill>
                                <a:schemeClr val="tx1"/>
                              </a:solidFill>
                              <a:latin typeface="Arial" charset="0"/>
                              <a:ea typeface="+mn-ea"/>
                              <a:cs typeface="+mn-cs"/>
                            </a:defRPr>
                          </a:lvl1pPr>
                          <a:lvl2pPr marL="457200" algn="l" rtl="0" eaLnBrk="0" fontAlgn="base" hangingPunct="0">
                            <a:spcBef>
                              <a:spcPct val="0"/>
                            </a:spcBef>
                            <a:spcAft>
                              <a:spcPct val="0"/>
                            </a:spcAft>
                            <a:defRPr kern="1200">
                              <a:solidFill>
                                <a:schemeClr val="tx1"/>
                              </a:solidFill>
                              <a:latin typeface="Arial" charset="0"/>
                              <a:ea typeface="+mn-ea"/>
                              <a:cs typeface="+mn-cs"/>
                            </a:defRPr>
                          </a:lvl2pPr>
                          <a:lvl3pPr marL="914400" algn="l" rtl="0" eaLnBrk="0" fontAlgn="base" hangingPunct="0">
                            <a:spcBef>
                              <a:spcPct val="0"/>
                            </a:spcBef>
                            <a:spcAft>
                              <a:spcPct val="0"/>
                            </a:spcAft>
                            <a:defRPr kern="1200">
                              <a:solidFill>
                                <a:schemeClr val="tx1"/>
                              </a:solidFill>
                              <a:latin typeface="Arial" charset="0"/>
                              <a:ea typeface="+mn-ea"/>
                              <a:cs typeface="+mn-cs"/>
                            </a:defRPr>
                          </a:lvl3pPr>
                          <a:lvl4pPr marL="1371600" algn="l" rtl="0" eaLnBrk="0" fontAlgn="base" hangingPunct="0">
                            <a:spcBef>
                              <a:spcPct val="0"/>
                            </a:spcBef>
                            <a:spcAft>
                              <a:spcPct val="0"/>
                            </a:spcAft>
                            <a:defRPr kern="1200">
                              <a:solidFill>
                                <a:schemeClr val="tx1"/>
                              </a:solidFill>
                              <a:latin typeface="Arial" charset="0"/>
                              <a:ea typeface="+mn-ea"/>
                              <a:cs typeface="+mn-cs"/>
                            </a:defRPr>
                          </a:lvl4pPr>
                          <a:lvl5pPr marL="1828800" algn="l" rtl="0" eaLnBrk="0" fontAlgn="base" hangingPunct="0">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zh-CN" altLang="en-US"/>
                        </a:p>
                      </a:txBody>
                      <a:useSpRect/>
                    </a:txSp>
                  </a:sp>
                  <a:sp>
                    <a:nvSpPr>
                      <a:cNvPr id="146536" name="Line 104"/>
                      <a:cNvSpPr>
                        <a:spLocks noChangeShapeType="1"/>
                      </a:cNvSpPr>
                    </a:nvSpPr>
                    <a:spPr bwMode="auto">
                      <a:xfrm>
                        <a:off x="3962400" y="3778250"/>
                        <a:ext cx="1676400" cy="0"/>
                      </a:xfrm>
                      <a:prstGeom prst="line">
                        <a:avLst/>
                      </a:prstGeom>
                      <a:noFill/>
                      <a:ln w="12700">
                        <a:solidFill>
                          <a:srgbClr val="000000"/>
                        </a:solidFill>
                        <a:round/>
                        <a:headEnd/>
                        <a:tailEnd/>
                      </a:ln>
                      <a:effectLst/>
                    </a:spPr>
                    <a:txSp>
                      <a:txBody>
                        <a:bodyPr/>
                        <a:lstStyle>
                          <a:defPPr>
                            <a:defRPr lang="en-US"/>
                          </a:defPPr>
                          <a:lvl1pPr algn="l" rtl="0" eaLnBrk="0" fontAlgn="base" hangingPunct="0">
                            <a:spcBef>
                              <a:spcPct val="0"/>
                            </a:spcBef>
                            <a:spcAft>
                              <a:spcPct val="0"/>
                            </a:spcAft>
                            <a:defRPr kern="1200">
                              <a:solidFill>
                                <a:schemeClr val="tx1"/>
                              </a:solidFill>
                              <a:latin typeface="Arial" charset="0"/>
                              <a:ea typeface="+mn-ea"/>
                              <a:cs typeface="+mn-cs"/>
                            </a:defRPr>
                          </a:lvl1pPr>
                          <a:lvl2pPr marL="457200" algn="l" rtl="0" eaLnBrk="0" fontAlgn="base" hangingPunct="0">
                            <a:spcBef>
                              <a:spcPct val="0"/>
                            </a:spcBef>
                            <a:spcAft>
                              <a:spcPct val="0"/>
                            </a:spcAft>
                            <a:defRPr kern="1200">
                              <a:solidFill>
                                <a:schemeClr val="tx1"/>
                              </a:solidFill>
                              <a:latin typeface="Arial" charset="0"/>
                              <a:ea typeface="+mn-ea"/>
                              <a:cs typeface="+mn-cs"/>
                            </a:defRPr>
                          </a:lvl2pPr>
                          <a:lvl3pPr marL="914400" algn="l" rtl="0" eaLnBrk="0" fontAlgn="base" hangingPunct="0">
                            <a:spcBef>
                              <a:spcPct val="0"/>
                            </a:spcBef>
                            <a:spcAft>
                              <a:spcPct val="0"/>
                            </a:spcAft>
                            <a:defRPr kern="1200">
                              <a:solidFill>
                                <a:schemeClr val="tx1"/>
                              </a:solidFill>
                              <a:latin typeface="Arial" charset="0"/>
                              <a:ea typeface="+mn-ea"/>
                              <a:cs typeface="+mn-cs"/>
                            </a:defRPr>
                          </a:lvl3pPr>
                          <a:lvl4pPr marL="1371600" algn="l" rtl="0" eaLnBrk="0" fontAlgn="base" hangingPunct="0">
                            <a:spcBef>
                              <a:spcPct val="0"/>
                            </a:spcBef>
                            <a:spcAft>
                              <a:spcPct val="0"/>
                            </a:spcAft>
                            <a:defRPr kern="1200">
                              <a:solidFill>
                                <a:schemeClr val="tx1"/>
                              </a:solidFill>
                              <a:latin typeface="Arial" charset="0"/>
                              <a:ea typeface="+mn-ea"/>
                              <a:cs typeface="+mn-cs"/>
                            </a:defRPr>
                          </a:lvl4pPr>
                          <a:lvl5pPr marL="1828800" algn="l" rtl="0" eaLnBrk="0" fontAlgn="base" hangingPunct="0">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zh-CN" altLang="en-US"/>
                        </a:p>
                      </a:txBody>
                      <a:useSpRect/>
                    </a:txSp>
                  </a:sp>
                  <a:sp>
                    <a:nvSpPr>
                      <a:cNvPr id="146537" name="Oval 105"/>
                      <a:cNvSpPr>
                        <a:spLocks noChangeArrowheads="1"/>
                      </a:cNvSpPr>
                    </a:nvSpPr>
                    <a:spPr bwMode="auto">
                      <a:xfrm>
                        <a:off x="5759450" y="3295650"/>
                        <a:ext cx="38100" cy="38100"/>
                      </a:xfrm>
                      <a:prstGeom prst="ellipse">
                        <a:avLst/>
                      </a:prstGeom>
                      <a:pattFill prst="pct25">
                        <a:fgClr>
                          <a:srgbClr val="FFFFFF"/>
                        </a:fgClr>
                        <a:bgClr>
                          <a:srgbClr val="000000"/>
                        </a:bgClr>
                      </a:pattFill>
                      <a:ln w="12700">
                        <a:solidFill>
                          <a:srgbClr val="000000"/>
                        </a:solidFill>
                        <a:round/>
                        <a:headEnd/>
                        <a:tailEnd/>
                      </a:ln>
                      <a:effectLst/>
                    </a:spPr>
                    <a:txSp>
                      <a:txBody>
                        <a:bodyPr wrap="none" anchor="ctr"/>
                        <a:lstStyle>
                          <a:defPPr>
                            <a:defRPr lang="en-US"/>
                          </a:defPPr>
                          <a:lvl1pPr algn="l" rtl="0" eaLnBrk="0" fontAlgn="base" hangingPunct="0">
                            <a:spcBef>
                              <a:spcPct val="0"/>
                            </a:spcBef>
                            <a:spcAft>
                              <a:spcPct val="0"/>
                            </a:spcAft>
                            <a:defRPr kern="1200">
                              <a:solidFill>
                                <a:schemeClr val="tx1"/>
                              </a:solidFill>
                              <a:latin typeface="Arial" charset="0"/>
                              <a:ea typeface="+mn-ea"/>
                              <a:cs typeface="+mn-cs"/>
                            </a:defRPr>
                          </a:lvl1pPr>
                          <a:lvl2pPr marL="457200" algn="l" rtl="0" eaLnBrk="0" fontAlgn="base" hangingPunct="0">
                            <a:spcBef>
                              <a:spcPct val="0"/>
                            </a:spcBef>
                            <a:spcAft>
                              <a:spcPct val="0"/>
                            </a:spcAft>
                            <a:defRPr kern="1200">
                              <a:solidFill>
                                <a:schemeClr val="tx1"/>
                              </a:solidFill>
                              <a:latin typeface="Arial" charset="0"/>
                              <a:ea typeface="+mn-ea"/>
                              <a:cs typeface="+mn-cs"/>
                            </a:defRPr>
                          </a:lvl2pPr>
                          <a:lvl3pPr marL="914400" algn="l" rtl="0" eaLnBrk="0" fontAlgn="base" hangingPunct="0">
                            <a:spcBef>
                              <a:spcPct val="0"/>
                            </a:spcBef>
                            <a:spcAft>
                              <a:spcPct val="0"/>
                            </a:spcAft>
                            <a:defRPr kern="1200">
                              <a:solidFill>
                                <a:schemeClr val="tx1"/>
                              </a:solidFill>
                              <a:latin typeface="Arial" charset="0"/>
                              <a:ea typeface="+mn-ea"/>
                              <a:cs typeface="+mn-cs"/>
                            </a:defRPr>
                          </a:lvl3pPr>
                          <a:lvl4pPr marL="1371600" algn="l" rtl="0" eaLnBrk="0" fontAlgn="base" hangingPunct="0">
                            <a:spcBef>
                              <a:spcPct val="0"/>
                            </a:spcBef>
                            <a:spcAft>
                              <a:spcPct val="0"/>
                            </a:spcAft>
                            <a:defRPr kern="1200">
                              <a:solidFill>
                                <a:schemeClr val="tx1"/>
                              </a:solidFill>
                              <a:latin typeface="Arial" charset="0"/>
                              <a:ea typeface="+mn-ea"/>
                              <a:cs typeface="+mn-cs"/>
                            </a:defRPr>
                          </a:lvl4pPr>
                          <a:lvl5pPr marL="1828800" algn="l" rtl="0" eaLnBrk="0" fontAlgn="base" hangingPunct="0">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zh-CN" altLang="en-US"/>
                        </a:p>
                      </a:txBody>
                      <a:useSpRect/>
                    </a:txSp>
                  </a:sp>
                  <a:sp>
                    <a:nvSpPr>
                      <a:cNvPr id="146538" name="Oval 106"/>
                      <a:cNvSpPr>
                        <a:spLocks noChangeArrowheads="1"/>
                      </a:cNvSpPr>
                    </a:nvSpPr>
                    <a:spPr bwMode="auto">
                      <a:xfrm>
                        <a:off x="3930650" y="3206750"/>
                        <a:ext cx="38100" cy="38100"/>
                      </a:xfrm>
                      <a:prstGeom prst="ellipse">
                        <a:avLst/>
                      </a:prstGeom>
                      <a:solidFill>
                        <a:srgbClr val="DD0806"/>
                      </a:solidFill>
                      <a:ln w="12700">
                        <a:solidFill>
                          <a:srgbClr val="000000"/>
                        </a:solidFill>
                        <a:round/>
                        <a:headEnd/>
                        <a:tailEnd/>
                      </a:ln>
                      <a:effectLst/>
                    </a:spPr>
                    <a:txSp>
                      <a:txBody>
                        <a:bodyPr wrap="none" anchor="ctr"/>
                        <a:lstStyle>
                          <a:defPPr>
                            <a:defRPr lang="en-US"/>
                          </a:defPPr>
                          <a:lvl1pPr algn="l" rtl="0" eaLnBrk="0" fontAlgn="base" hangingPunct="0">
                            <a:spcBef>
                              <a:spcPct val="0"/>
                            </a:spcBef>
                            <a:spcAft>
                              <a:spcPct val="0"/>
                            </a:spcAft>
                            <a:defRPr kern="1200">
                              <a:solidFill>
                                <a:schemeClr val="tx1"/>
                              </a:solidFill>
                              <a:latin typeface="Arial" charset="0"/>
                              <a:ea typeface="+mn-ea"/>
                              <a:cs typeface="+mn-cs"/>
                            </a:defRPr>
                          </a:lvl1pPr>
                          <a:lvl2pPr marL="457200" algn="l" rtl="0" eaLnBrk="0" fontAlgn="base" hangingPunct="0">
                            <a:spcBef>
                              <a:spcPct val="0"/>
                            </a:spcBef>
                            <a:spcAft>
                              <a:spcPct val="0"/>
                            </a:spcAft>
                            <a:defRPr kern="1200">
                              <a:solidFill>
                                <a:schemeClr val="tx1"/>
                              </a:solidFill>
                              <a:latin typeface="Arial" charset="0"/>
                              <a:ea typeface="+mn-ea"/>
                              <a:cs typeface="+mn-cs"/>
                            </a:defRPr>
                          </a:lvl2pPr>
                          <a:lvl3pPr marL="914400" algn="l" rtl="0" eaLnBrk="0" fontAlgn="base" hangingPunct="0">
                            <a:spcBef>
                              <a:spcPct val="0"/>
                            </a:spcBef>
                            <a:spcAft>
                              <a:spcPct val="0"/>
                            </a:spcAft>
                            <a:defRPr kern="1200">
                              <a:solidFill>
                                <a:schemeClr val="tx1"/>
                              </a:solidFill>
                              <a:latin typeface="Arial" charset="0"/>
                              <a:ea typeface="+mn-ea"/>
                              <a:cs typeface="+mn-cs"/>
                            </a:defRPr>
                          </a:lvl3pPr>
                          <a:lvl4pPr marL="1371600" algn="l" rtl="0" eaLnBrk="0" fontAlgn="base" hangingPunct="0">
                            <a:spcBef>
                              <a:spcPct val="0"/>
                            </a:spcBef>
                            <a:spcAft>
                              <a:spcPct val="0"/>
                            </a:spcAft>
                            <a:defRPr kern="1200">
                              <a:solidFill>
                                <a:schemeClr val="tx1"/>
                              </a:solidFill>
                              <a:latin typeface="Arial" charset="0"/>
                              <a:ea typeface="+mn-ea"/>
                              <a:cs typeface="+mn-cs"/>
                            </a:defRPr>
                          </a:lvl4pPr>
                          <a:lvl5pPr marL="1828800" algn="l" rtl="0" eaLnBrk="0" fontAlgn="base" hangingPunct="0">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zh-CN" altLang="en-US"/>
                        </a:p>
                      </a:txBody>
                      <a:useSpRect/>
                    </a:txSp>
                  </a:sp>
                  <a:sp>
                    <a:nvSpPr>
                      <a:cNvPr id="146539" name="Freeform 107"/>
                      <a:cNvSpPr>
                        <a:spLocks/>
                      </a:cNvSpPr>
                    </a:nvSpPr>
                    <a:spPr bwMode="auto">
                      <a:xfrm>
                        <a:off x="3429000" y="3937000"/>
                        <a:ext cx="585788" cy="230188"/>
                      </a:xfrm>
                      <a:custGeom>
                        <a:avLst/>
                        <a:gdLst/>
                        <a:ahLst/>
                        <a:cxnLst>
                          <a:cxn ang="0">
                            <a:pos x="48" y="144"/>
                          </a:cxn>
                          <a:cxn ang="0">
                            <a:pos x="320" y="144"/>
                          </a:cxn>
                          <a:cxn ang="0">
                            <a:pos x="368" y="40"/>
                          </a:cxn>
                          <a:cxn ang="0">
                            <a:pos x="352" y="0"/>
                          </a:cxn>
                          <a:cxn ang="0">
                            <a:pos x="320" y="0"/>
                          </a:cxn>
                          <a:cxn ang="0">
                            <a:pos x="48" y="0"/>
                          </a:cxn>
                          <a:cxn ang="0">
                            <a:pos x="16" y="0"/>
                          </a:cxn>
                          <a:cxn ang="0">
                            <a:pos x="0" y="40"/>
                          </a:cxn>
                          <a:cxn ang="0">
                            <a:pos x="48" y="144"/>
                          </a:cxn>
                        </a:cxnLst>
                        <a:rect l="0" t="0" r="r" b="b"/>
                        <a:pathLst>
                          <a:path w="369" h="145">
                            <a:moveTo>
                              <a:pt x="48" y="144"/>
                            </a:moveTo>
                            <a:lnTo>
                              <a:pt x="320" y="144"/>
                            </a:lnTo>
                            <a:lnTo>
                              <a:pt x="368" y="40"/>
                            </a:lnTo>
                            <a:lnTo>
                              <a:pt x="352" y="0"/>
                            </a:lnTo>
                            <a:lnTo>
                              <a:pt x="320" y="0"/>
                            </a:lnTo>
                            <a:lnTo>
                              <a:pt x="48" y="0"/>
                            </a:lnTo>
                            <a:lnTo>
                              <a:pt x="16" y="0"/>
                            </a:lnTo>
                            <a:lnTo>
                              <a:pt x="0" y="40"/>
                            </a:lnTo>
                            <a:lnTo>
                              <a:pt x="48" y="144"/>
                            </a:lnTo>
                          </a:path>
                        </a:pathLst>
                      </a:custGeom>
                      <a:solidFill>
                        <a:srgbClr val="FFFFFF"/>
                      </a:solidFill>
                      <a:ln w="12700" cap="rnd" cmpd="sng">
                        <a:solidFill>
                          <a:srgbClr val="000000"/>
                        </a:solidFill>
                        <a:prstDash val="solid"/>
                        <a:round/>
                        <a:headEnd type="none" w="med" len="med"/>
                        <a:tailEnd type="none" w="med" len="med"/>
                      </a:ln>
                      <a:effectLst/>
                    </a:spPr>
                    <a:txSp>
                      <a:txBody>
                        <a:bodyPr/>
                        <a:lstStyle>
                          <a:defPPr>
                            <a:defRPr lang="en-US"/>
                          </a:defPPr>
                          <a:lvl1pPr algn="l" rtl="0" eaLnBrk="0" fontAlgn="base" hangingPunct="0">
                            <a:spcBef>
                              <a:spcPct val="0"/>
                            </a:spcBef>
                            <a:spcAft>
                              <a:spcPct val="0"/>
                            </a:spcAft>
                            <a:defRPr kern="1200">
                              <a:solidFill>
                                <a:schemeClr val="tx1"/>
                              </a:solidFill>
                              <a:latin typeface="Arial" charset="0"/>
                              <a:ea typeface="+mn-ea"/>
                              <a:cs typeface="+mn-cs"/>
                            </a:defRPr>
                          </a:lvl1pPr>
                          <a:lvl2pPr marL="457200" algn="l" rtl="0" eaLnBrk="0" fontAlgn="base" hangingPunct="0">
                            <a:spcBef>
                              <a:spcPct val="0"/>
                            </a:spcBef>
                            <a:spcAft>
                              <a:spcPct val="0"/>
                            </a:spcAft>
                            <a:defRPr kern="1200">
                              <a:solidFill>
                                <a:schemeClr val="tx1"/>
                              </a:solidFill>
                              <a:latin typeface="Arial" charset="0"/>
                              <a:ea typeface="+mn-ea"/>
                              <a:cs typeface="+mn-cs"/>
                            </a:defRPr>
                          </a:lvl2pPr>
                          <a:lvl3pPr marL="914400" algn="l" rtl="0" eaLnBrk="0" fontAlgn="base" hangingPunct="0">
                            <a:spcBef>
                              <a:spcPct val="0"/>
                            </a:spcBef>
                            <a:spcAft>
                              <a:spcPct val="0"/>
                            </a:spcAft>
                            <a:defRPr kern="1200">
                              <a:solidFill>
                                <a:schemeClr val="tx1"/>
                              </a:solidFill>
                              <a:latin typeface="Arial" charset="0"/>
                              <a:ea typeface="+mn-ea"/>
                              <a:cs typeface="+mn-cs"/>
                            </a:defRPr>
                          </a:lvl3pPr>
                          <a:lvl4pPr marL="1371600" algn="l" rtl="0" eaLnBrk="0" fontAlgn="base" hangingPunct="0">
                            <a:spcBef>
                              <a:spcPct val="0"/>
                            </a:spcBef>
                            <a:spcAft>
                              <a:spcPct val="0"/>
                            </a:spcAft>
                            <a:defRPr kern="1200">
                              <a:solidFill>
                                <a:schemeClr val="tx1"/>
                              </a:solidFill>
                              <a:latin typeface="Arial" charset="0"/>
                              <a:ea typeface="+mn-ea"/>
                              <a:cs typeface="+mn-cs"/>
                            </a:defRPr>
                          </a:lvl4pPr>
                          <a:lvl5pPr marL="1828800" algn="l" rtl="0" eaLnBrk="0" fontAlgn="base" hangingPunct="0">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zh-CN" altLang="en-US"/>
                        </a:p>
                      </a:txBody>
                      <a:useSpRect/>
                    </a:txSp>
                  </a:sp>
                  <a:sp>
                    <a:nvSpPr>
                      <a:cNvPr id="146540" name="Freeform 108"/>
                      <a:cNvSpPr>
                        <a:spLocks/>
                      </a:cNvSpPr>
                    </a:nvSpPr>
                    <a:spPr bwMode="auto">
                      <a:xfrm>
                        <a:off x="3429000" y="3937000"/>
                        <a:ext cx="585788" cy="230188"/>
                      </a:xfrm>
                      <a:custGeom>
                        <a:avLst/>
                        <a:gdLst/>
                        <a:ahLst/>
                        <a:cxnLst>
                          <a:cxn ang="0">
                            <a:pos x="48" y="144"/>
                          </a:cxn>
                          <a:cxn ang="0">
                            <a:pos x="320" y="144"/>
                          </a:cxn>
                          <a:cxn ang="0">
                            <a:pos x="368" y="40"/>
                          </a:cxn>
                          <a:cxn ang="0">
                            <a:pos x="352" y="0"/>
                          </a:cxn>
                          <a:cxn ang="0">
                            <a:pos x="320" y="0"/>
                          </a:cxn>
                          <a:cxn ang="0">
                            <a:pos x="48" y="0"/>
                          </a:cxn>
                          <a:cxn ang="0">
                            <a:pos x="16" y="0"/>
                          </a:cxn>
                          <a:cxn ang="0">
                            <a:pos x="0" y="40"/>
                          </a:cxn>
                          <a:cxn ang="0">
                            <a:pos x="48" y="144"/>
                          </a:cxn>
                        </a:cxnLst>
                        <a:rect l="0" t="0" r="r" b="b"/>
                        <a:pathLst>
                          <a:path w="369" h="145">
                            <a:moveTo>
                              <a:pt x="48" y="144"/>
                            </a:moveTo>
                            <a:lnTo>
                              <a:pt x="320" y="144"/>
                            </a:lnTo>
                            <a:lnTo>
                              <a:pt x="368" y="40"/>
                            </a:lnTo>
                            <a:lnTo>
                              <a:pt x="352" y="0"/>
                            </a:lnTo>
                            <a:lnTo>
                              <a:pt x="320" y="0"/>
                            </a:lnTo>
                            <a:lnTo>
                              <a:pt x="48" y="0"/>
                            </a:lnTo>
                            <a:lnTo>
                              <a:pt x="16" y="0"/>
                            </a:lnTo>
                            <a:lnTo>
                              <a:pt x="0" y="40"/>
                            </a:lnTo>
                            <a:lnTo>
                              <a:pt x="48" y="144"/>
                            </a:lnTo>
                          </a:path>
                        </a:pathLst>
                      </a:custGeom>
                      <a:noFill/>
                      <a:ln w="12700" cap="rnd" cmpd="sng">
                        <a:solidFill>
                          <a:srgbClr val="000000"/>
                        </a:solidFill>
                        <a:prstDash val="solid"/>
                        <a:round/>
                        <a:headEnd type="none" w="med" len="med"/>
                        <a:tailEnd type="none" w="med" len="med"/>
                      </a:ln>
                      <a:effectLst/>
                    </a:spPr>
                    <a:txSp>
                      <a:txBody>
                        <a:bodyPr/>
                        <a:lstStyle>
                          <a:defPPr>
                            <a:defRPr lang="en-US"/>
                          </a:defPPr>
                          <a:lvl1pPr algn="l" rtl="0" eaLnBrk="0" fontAlgn="base" hangingPunct="0">
                            <a:spcBef>
                              <a:spcPct val="0"/>
                            </a:spcBef>
                            <a:spcAft>
                              <a:spcPct val="0"/>
                            </a:spcAft>
                            <a:defRPr kern="1200">
                              <a:solidFill>
                                <a:schemeClr val="tx1"/>
                              </a:solidFill>
                              <a:latin typeface="Arial" charset="0"/>
                              <a:ea typeface="+mn-ea"/>
                              <a:cs typeface="+mn-cs"/>
                            </a:defRPr>
                          </a:lvl1pPr>
                          <a:lvl2pPr marL="457200" algn="l" rtl="0" eaLnBrk="0" fontAlgn="base" hangingPunct="0">
                            <a:spcBef>
                              <a:spcPct val="0"/>
                            </a:spcBef>
                            <a:spcAft>
                              <a:spcPct val="0"/>
                            </a:spcAft>
                            <a:defRPr kern="1200">
                              <a:solidFill>
                                <a:schemeClr val="tx1"/>
                              </a:solidFill>
                              <a:latin typeface="Arial" charset="0"/>
                              <a:ea typeface="+mn-ea"/>
                              <a:cs typeface="+mn-cs"/>
                            </a:defRPr>
                          </a:lvl2pPr>
                          <a:lvl3pPr marL="914400" algn="l" rtl="0" eaLnBrk="0" fontAlgn="base" hangingPunct="0">
                            <a:spcBef>
                              <a:spcPct val="0"/>
                            </a:spcBef>
                            <a:spcAft>
                              <a:spcPct val="0"/>
                            </a:spcAft>
                            <a:defRPr kern="1200">
                              <a:solidFill>
                                <a:schemeClr val="tx1"/>
                              </a:solidFill>
                              <a:latin typeface="Arial" charset="0"/>
                              <a:ea typeface="+mn-ea"/>
                              <a:cs typeface="+mn-cs"/>
                            </a:defRPr>
                          </a:lvl3pPr>
                          <a:lvl4pPr marL="1371600" algn="l" rtl="0" eaLnBrk="0" fontAlgn="base" hangingPunct="0">
                            <a:spcBef>
                              <a:spcPct val="0"/>
                            </a:spcBef>
                            <a:spcAft>
                              <a:spcPct val="0"/>
                            </a:spcAft>
                            <a:defRPr kern="1200">
                              <a:solidFill>
                                <a:schemeClr val="tx1"/>
                              </a:solidFill>
                              <a:latin typeface="Arial" charset="0"/>
                              <a:ea typeface="+mn-ea"/>
                              <a:cs typeface="+mn-cs"/>
                            </a:defRPr>
                          </a:lvl4pPr>
                          <a:lvl5pPr marL="1828800" algn="l" rtl="0" eaLnBrk="0" fontAlgn="base" hangingPunct="0">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zh-CN" altLang="en-US"/>
                        </a:p>
                      </a:txBody>
                      <a:useSpRect/>
                    </a:txSp>
                  </a:sp>
                  <a:sp>
                    <a:nvSpPr>
                      <a:cNvPr id="146541" name="Oval 109"/>
                      <a:cNvSpPr>
                        <a:spLocks noChangeArrowheads="1"/>
                      </a:cNvSpPr>
                    </a:nvSpPr>
                    <a:spPr bwMode="auto">
                      <a:xfrm>
                        <a:off x="3536950" y="4095750"/>
                        <a:ext cx="38100" cy="38100"/>
                      </a:xfrm>
                      <a:prstGeom prst="ellipse">
                        <a:avLst/>
                      </a:prstGeom>
                      <a:pattFill prst="pct50">
                        <a:fgClr>
                          <a:srgbClr val="000000"/>
                        </a:fgClr>
                        <a:bgClr>
                          <a:srgbClr val="FFFFFF"/>
                        </a:bgClr>
                      </a:pattFill>
                      <a:ln w="12700">
                        <a:solidFill>
                          <a:srgbClr val="000000"/>
                        </a:solidFill>
                        <a:round/>
                        <a:headEnd/>
                        <a:tailEnd/>
                      </a:ln>
                      <a:effectLst/>
                    </a:spPr>
                    <a:txSp>
                      <a:txBody>
                        <a:bodyPr wrap="none" anchor="ctr"/>
                        <a:lstStyle>
                          <a:defPPr>
                            <a:defRPr lang="en-US"/>
                          </a:defPPr>
                          <a:lvl1pPr algn="l" rtl="0" eaLnBrk="0" fontAlgn="base" hangingPunct="0">
                            <a:spcBef>
                              <a:spcPct val="0"/>
                            </a:spcBef>
                            <a:spcAft>
                              <a:spcPct val="0"/>
                            </a:spcAft>
                            <a:defRPr kern="1200">
                              <a:solidFill>
                                <a:schemeClr val="tx1"/>
                              </a:solidFill>
                              <a:latin typeface="Arial" charset="0"/>
                              <a:ea typeface="+mn-ea"/>
                              <a:cs typeface="+mn-cs"/>
                            </a:defRPr>
                          </a:lvl1pPr>
                          <a:lvl2pPr marL="457200" algn="l" rtl="0" eaLnBrk="0" fontAlgn="base" hangingPunct="0">
                            <a:spcBef>
                              <a:spcPct val="0"/>
                            </a:spcBef>
                            <a:spcAft>
                              <a:spcPct val="0"/>
                            </a:spcAft>
                            <a:defRPr kern="1200">
                              <a:solidFill>
                                <a:schemeClr val="tx1"/>
                              </a:solidFill>
                              <a:latin typeface="Arial" charset="0"/>
                              <a:ea typeface="+mn-ea"/>
                              <a:cs typeface="+mn-cs"/>
                            </a:defRPr>
                          </a:lvl2pPr>
                          <a:lvl3pPr marL="914400" algn="l" rtl="0" eaLnBrk="0" fontAlgn="base" hangingPunct="0">
                            <a:spcBef>
                              <a:spcPct val="0"/>
                            </a:spcBef>
                            <a:spcAft>
                              <a:spcPct val="0"/>
                            </a:spcAft>
                            <a:defRPr kern="1200">
                              <a:solidFill>
                                <a:schemeClr val="tx1"/>
                              </a:solidFill>
                              <a:latin typeface="Arial" charset="0"/>
                              <a:ea typeface="+mn-ea"/>
                              <a:cs typeface="+mn-cs"/>
                            </a:defRPr>
                          </a:lvl3pPr>
                          <a:lvl4pPr marL="1371600" algn="l" rtl="0" eaLnBrk="0" fontAlgn="base" hangingPunct="0">
                            <a:spcBef>
                              <a:spcPct val="0"/>
                            </a:spcBef>
                            <a:spcAft>
                              <a:spcPct val="0"/>
                            </a:spcAft>
                            <a:defRPr kern="1200">
                              <a:solidFill>
                                <a:schemeClr val="tx1"/>
                              </a:solidFill>
                              <a:latin typeface="Arial" charset="0"/>
                              <a:ea typeface="+mn-ea"/>
                              <a:cs typeface="+mn-cs"/>
                            </a:defRPr>
                          </a:lvl4pPr>
                          <a:lvl5pPr marL="1828800" algn="l" rtl="0" eaLnBrk="0" fontAlgn="base" hangingPunct="0">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zh-CN" altLang="en-US"/>
                        </a:p>
                      </a:txBody>
                      <a:useSpRect/>
                    </a:txSp>
                  </a:sp>
                  <a:sp>
                    <a:nvSpPr>
                      <a:cNvPr id="146542" name="Oval 110"/>
                      <a:cNvSpPr>
                        <a:spLocks noChangeArrowheads="1"/>
                      </a:cNvSpPr>
                    </a:nvSpPr>
                    <a:spPr bwMode="auto">
                      <a:xfrm>
                        <a:off x="3651250" y="4095750"/>
                        <a:ext cx="38100" cy="38100"/>
                      </a:xfrm>
                      <a:prstGeom prst="ellipse">
                        <a:avLst/>
                      </a:prstGeom>
                      <a:pattFill prst="pct50">
                        <a:fgClr>
                          <a:srgbClr val="000000"/>
                        </a:fgClr>
                        <a:bgClr>
                          <a:srgbClr val="FFFFFF"/>
                        </a:bgClr>
                      </a:pattFill>
                      <a:ln w="12700">
                        <a:solidFill>
                          <a:srgbClr val="000000"/>
                        </a:solidFill>
                        <a:round/>
                        <a:headEnd/>
                        <a:tailEnd/>
                      </a:ln>
                      <a:effectLst/>
                    </a:spPr>
                    <a:txSp>
                      <a:txBody>
                        <a:bodyPr wrap="none" anchor="ctr"/>
                        <a:lstStyle>
                          <a:defPPr>
                            <a:defRPr lang="en-US"/>
                          </a:defPPr>
                          <a:lvl1pPr algn="l" rtl="0" eaLnBrk="0" fontAlgn="base" hangingPunct="0">
                            <a:spcBef>
                              <a:spcPct val="0"/>
                            </a:spcBef>
                            <a:spcAft>
                              <a:spcPct val="0"/>
                            </a:spcAft>
                            <a:defRPr kern="1200">
                              <a:solidFill>
                                <a:schemeClr val="tx1"/>
                              </a:solidFill>
                              <a:latin typeface="Arial" charset="0"/>
                              <a:ea typeface="+mn-ea"/>
                              <a:cs typeface="+mn-cs"/>
                            </a:defRPr>
                          </a:lvl1pPr>
                          <a:lvl2pPr marL="457200" algn="l" rtl="0" eaLnBrk="0" fontAlgn="base" hangingPunct="0">
                            <a:spcBef>
                              <a:spcPct val="0"/>
                            </a:spcBef>
                            <a:spcAft>
                              <a:spcPct val="0"/>
                            </a:spcAft>
                            <a:defRPr kern="1200">
                              <a:solidFill>
                                <a:schemeClr val="tx1"/>
                              </a:solidFill>
                              <a:latin typeface="Arial" charset="0"/>
                              <a:ea typeface="+mn-ea"/>
                              <a:cs typeface="+mn-cs"/>
                            </a:defRPr>
                          </a:lvl2pPr>
                          <a:lvl3pPr marL="914400" algn="l" rtl="0" eaLnBrk="0" fontAlgn="base" hangingPunct="0">
                            <a:spcBef>
                              <a:spcPct val="0"/>
                            </a:spcBef>
                            <a:spcAft>
                              <a:spcPct val="0"/>
                            </a:spcAft>
                            <a:defRPr kern="1200">
                              <a:solidFill>
                                <a:schemeClr val="tx1"/>
                              </a:solidFill>
                              <a:latin typeface="Arial" charset="0"/>
                              <a:ea typeface="+mn-ea"/>
                              <a:cs typeface="+mn-cs"/>
                            </a:defRPr>
                          </a:lvl3pPr>
                          <a:lvl4pPr marL="1371600" algn="l" rtl="0" eaLnBrk="0" fontAlgn="base" hangingPunct="0">
                            <a:spcBef>
                              <a:spcPct val="0"/>
                            </a:spcBef>
                            <a:spcAft>
                              <a:spcPct val="0"/>
                            </a:spcAft>
                            <a:defRPr kern="1200">
                              <a:solidFill>
                                <a:schemeClr val="tx1"/>
                              </a:solidFill>
                              <a:latin typeface="Arial" charset="0"/>
                              <a:ea typeface="+mn-ea"/>
                              <a:cs typeface="+mn-cs"/>
                            </a:defRPr>
                          </a:lvl4pPr>
                          <a:lvl5pPr marL="1828800" algn="l" rtl="0" eaLnBrk="0" fontAlgn="base" hangingPunct="0">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zh-CN" altLang="en-US"/>
                        </a:p>
                      </a:txBody>
                      <a:useSpRect/>
                    </a:txSp>
                  </a:sp>
                  <a:sp>
                    <a:nvSpPr>
                      <a:cNvPr id="146543" name="Oval 111"/>
                      <a:cNvSpPr>
                        <a:spLocks noChangeArrowheads="1"/>
                      </a:cNvSpPr>
                    </a:nvSpPr>
                    <a:spPr bwMode="auto">
                      <a:xfrm>
                        <a:off x="3879850" y="4095750"/>
                        <a:ext cx="38100" cy="38100"/>
                      </a:xfrm>
                      <a:prstGeom prst="ellipse">
                        <a:avLst/>
                      </a:prstGeom>
                      <a:pattFill prst="pct50">
                        <a:fgClr>
                          <a:srgbClr val="000000"/>
                        </a:fgClr>
                        <a:bgClr>
                          <a:srgbClr val="FFFFFF"/>
                        </a:bgClr>
                      </a:pattFill>
                      <a:ln w="12700">
                        <a:solidFill>
                          <a:srgbClr val="000000"/>
                        </a:solidFill>
                        <a:round/>
                        <a:headEnd/>
                        <a:tailEnd/>
                      </a:ln>
                      <a:effectLst/>
                    </a:spPr>
                    <a:txSp>
                      <a:txBody>
                        <a:bodyPr wrap="none" anchor="ctr"/>
                        <a:lstStyle>
                          <a:defPPr>
                            <a:defRPr lang="en-US"/>
                          </a:defPPr>
                          <a:lvl1pPr algn="l" rtl="0" eaLnBrk="0" fontAlgn="base" hangingPunct="0">
                            <a:spcBef>
                              <a:spcPct val="0"/>
                            </a:spcBef>
                            <a:spcAft>
                              <a:spcPct val="0"/>
                            </a:spcAft>
                            <a:defRPr kern="1200">
                              <a:solidFill>
                                <a:schemeClr val="tx1"/>
                              </a:solidFill>
                              <a:latin typeface="Arial" charset="0"/>
                              <a:ea typeface="+mn-ea"/>
                              <a:cs typeface="+mn-cs"/>
                            </a:defRPr>
                          </a:lvl1pPr>
                          <a:lvl2pPr marL="457200" algn="l" rtl="0" eaLnBrk="0" fontAlgn="base" hangingPunct="0">
                            <a:spcBef>
                              <a:spcPct val="0"/>
                            </a:spcBef>
                            <a:spcAft>
                              <a:spcPct val="0"/>
                            </a:spcAft>
                            <a:defRPr kern="1200">
                              <a:solidFill>
                                <a:schemeClr val="tx1"/>
                              </a:solidFill>
                              <a:latin typeface="Arial" charset="0"/>
                              <a:ea typeface="+mn-ea"/>
                              <a:cs typeface="+mn-cs"/>
                            </a:defRPr>
                          </a:lvl2pPr>
                          <a:lvl3pPr marL="914400" algn="l" rtl="0" eaLnBrk="0" fontAlgn="base" hangingPunct="0">
                            <a:spcBef>
                              <a:spcPct val="0"/>
                            </a:spcBef>
                            <a:spcAft>
                              <a:spcPct val="0"/>
                            </a:spcAft>
                            <a:defRPr kern="1200">
                              <a:solidFill>
                                <a:schemeClr val="tx1"/>
                              </a:solidFill>
                              <a:latin typeface="Arial" charset="0"/>
                              <a:ea typeface="+mn-ea"/>
                              <a:cs typeface="+mn-cs"/>
                            </a:defRPr>
                          </a:lvl3pPr>
                          <a:lvl4pPr marL="1371600" algn="l" rtl="0" eaLnBrk="0" fontAlgn="base" hangingPunct="0">
                            <a:spcBef>
                              <a:spcPct val="0"/>
                            </a:spcBef>
                            <a:spcAft>
                              <a:spcPct val="0"/>
                            </a:spcAft>
                            <a:defRPr kern="1200">
                              <a:solidFill>
                                <a:schemeClr val="tx1"/>
                              </a:solidFill>
                              <a:latin typeface="Arial" charset="0"/>
                              <a:ea typeface="+mn-ea"/>
                              <a:cs typeface="+mn-cs"/>
                            </a:defRPr>
                          </a:lvl4pPr>
                          <a:lvl5pPr marL="1828800" algn="l" rtl="0" eaLnBrk="0" fontAlgn="base" hangingPunct="0">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zh-CN" altLang="en-US"/>
                        </a:p>
                      </a:txBody>
                      <a:useSpRect/>
                    </a:txSp>
                  </a:sp>
                  <a:sp>
                    <a:nvSpPr>
                      <a:cNvPr id="146544" name="Oval 112"/>
                      <a:cNvSpPr>
                        <a:spLocks noChangeArrowheads="1"/>
                      </a:cNvSpPr>
                    </a:nvSpPr>
                    <a:spPr bwMode="auto">
                      <a:xfrm>
                        <a:off x="3765550" y="4095750"/>
                        <a:ext cx="38100" cy="38100"/>
                      </a:xfrm>
                      <a:prstGeom prst="ellipse">
                        <a:avLst/>
                      </a:prstGeom>
                      <a:pattFill prst="pct50">
                        <a:fgClr>
                          <a:srgbClr val="000000"/>
                        </a:fgClr>
                        <a:bgClr>
                          <a:srgbClr val="FFFFFF"/>
                        </a:bgClr>
                      </a:pattFill>
                      <a:ln w="12700">
                        <a:solidFill>
                          <a:srgbClr val="000000"/>
                        </a:solidFill>
                        <a:round/>
                        <a:headEnd/>
                        <a:tailEnd/>
                      </a:ln>
                      <a:effectLst/>
                    </a:spPr>
                    <a:txSp>
                      <a:txBody>
                        <a:bodyPr wrap="none" anchor="ctr"/>
                        <a:lstStyle>
                          <a:defPPr>
                            <a:defRPr lang="en-US"/>
                          </a:defPPr>
                          <a:lvl1pPr algn="l" rtl="0" eaLnBrk="0" fontAlgn="base" hangingPunct="0">
                            <a:spcBef>
                              <a:spcPct val="0"/>
                            </a:spcBef>
                            <a:spcAft>
                              <a:spcPct val="0"/>
                            </a:spcAft>
                            <a:defRPr kern="1200">
                              <a:solidFill>
                                <a:schemeClr val="tx1"/>
                              </a:solidFill>
                              <a:latin typeface="Arial" charset="0"/>
                              <a:ea typeface="+mn-ea"/>
                              <a:cs typeface="+mn-cs"/>
                            </a:defRPr>
                          </a:lvl1pPr>
                          <a:lvl2pPr marL="457200" algn="l" rtl="0" eaLnBrk="0" fontAlgn="base" hangingPunct="0">
                            <a:spcBef>
                              <a:spcPct val="0"/>
                            </a:spcBef>
                            <a:spcAft>
                              <a:spcPct val="0"/>
                            </a:spcAft>
                            <a:defRPr kern="1200">
                              <a:solidFill>
                                <a:schemeClr val="tx1"/>
                              </a:solidFill>
                              <a:latin typeface="Arial" charset="0"/>
                              <a:ea typeface="+mn-ea"/>
                              <a:cs typeface="+mn-cs"/>
                            </a:defRPr>
                          </a:lvl2pPr>
                          <a:lvl3pPr marL="914400" algn="l" rtl="0" eaLnBrk="0" fontAlgn="base" hangingPunct="0">
                            <a:spcBef>
                              <a:spcPct val="0"/>
                            </a:spcBef>
                            <a:spcAft>
                              <a:spcPct val="0"/>
                            </a:spcAft>
                            <a:defRPr kern="1200">
                              <a:solidFill>
                                <a:schemeClr val="tx1"/>
                              </a:solidFill>
                              <a:latin typeface="Arial" charset="0"/>
                              <a:ea typeface="+mn-ea"/>
                              <a:cs typeface="+mn-cs"/>
                            </a:defRPr>
                          </a:lvl3pPr>
                          <a:lvl4pPr marL="1371600" algn="l" rtl="0" eaLnBrk="0" fontAlgn="base" hangingPunct="0">
                            <a:spcBef>
                              <a:spcPct val="0"/>
                            </a:spcBef>
                            <a:spcAft>
                              <a:spcPct val="0"/>
                            </a:spcAft>
                            <a:defRPr kern="1200">
                              <a:solidFill>
                                <a:schemeClr val="tx1"/>
                              </a:solidFill>
                              <a:latin typeface="Arial" charset="0"/>
                              <a:ea typeface="+mn-ea"/>
                              <a:cs typeface="+mn-cs"/>
                            </a:defRPr>
                          </a:lvl4pPr>
                          <a:lvl5pPr marL="1828800" algn="l" rtl="0" eaLnBrk="0" fontAlgn="base" hangingPunct="0">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zh-CN" altLang="en-US"/>
                        </a:p>
                      </a:txBody>
                      <a:useSpRect/>
                    </a:txSp>
                  </a:sp>
                  <a:sp>
                    <a:nvSpPr>
                      <a:cNvPr id="146545" name="Oval 113"/>
                      <a:cNvSpPr>
                        <a:spLocks noChangeArrowheads="1"/>
                      </a:cNvSpPr>
                    </a:nvSpPr>
                    <a:spPr bwMode="auto">
                      <a:xfrm>
                        <a:off x="3473450" y="3981450"/>
                        <a:ext cx="38100" cy="38100"/>
                      </a:xfrm>
                      <a:prstGeom prst="ellipse">
                        <a:avLst/>
                      </a:prstGeom>
                      <a:solidFill>
                        <a:srgbClr val="DD0806"/>
                      </a:solidFill>
                      <a:ln w="12700">
                        <a:solidFill>
                          <a:srgbClr val="000000"/>
                        </a:solidFill>
                        <a:round/>
                        <a:headEnd/>
                        <a:tailEnd/>
                      </a:ln>
                      <a:effectLst/>
                    </a:spPr>
                    <a:txSp>
                      <a:txBody>
                        <a:bodyPr wrap="none" anchor="ctr"/>
                        <a:lstStyle>
                          <a:defPPr>
                            <a:defRPr lang="en-US"/>
                          </a:defPPr>
                          <a:lvl1pPr algn="l" rtl="0" eaLnBrk="0" fontAlgn="base" hangingPunct="0">
                            <a:spcBef>
                              <a:spcPct val="0"/>
                            </a:spcBef>
                            <a:spcAft>
                              <a:spcPct val="0"/>
                            </a:spcAft>
                            <a:defRPr kern="1200">
                              <a:solidFill>
                                <a:schemeClr val="tx1"/>
                              </a:solidFill>
                              <a:latin typeface="Arial" charset="0"/>
                              <a:ea typeface="+mn-ea"/>
                              <a:cs typeface="+mn-cs"/>
                            </a:defRPr>
                          </a:lvl1pPr>
                          <a:lvl2pPr marL="457200" algn="l" rtl="0" eaLnBrk="0" fontAlgn="base" hangingPunct="0">
                            <a:spcBef>
                              <a:spcPct val="0"/>
                            </a:spcBef>
                            <a:spcAft>
                              <a:spcPct val="0"/>
                            </a:spcAft>
                            <a:defRPr kern="1200">
                              <a:solidFill>
                                <a:schemeClr val="tx1"/>
                              </a:solidFill>
                              <a:latin typeface="Arial" charset="0"/>
                              <a:ea typeface="+mn-ea"/>
                              <a:cs typeface="+mn-cs"/>
                            </a:defRPr>
                          </a:lvl2pPr>
                          <a:lvl3pPr marL="914400" algn="l" rtl="0" eaLnBrk="0" fontAlgn="base" hangingPunct="0">
                            <a:spcBef>
                              <a:spcPct val="0"/>
                            </a:spcBef>
                            <a:spcAft>
                              <a:spcPct val="0"/>
                            </a:spcAft>
                            <a:defRPr kern="1200">
                              <a:solidFill>
                                <a:schemeClr val="tx1"/>
                              </a:solidFill>
                              <a:latin typeface="Arial" charset="0"/>
                              <a:ea typeface="+mn-ea"/>
                              <a:cs typeface="+mn-cs"/>
                            </a:defRPr>
                          </a:lvl3pPr>
                          <a:lvl4pPr marL="1371600" algn="l" rtl="0" eaLnBrk="0" fontAlgn="base" hangingPunct="0">
                            <a:spcBef>
                              <a:spcPct val="0"/>
                            </a:spcBef>
                            <a:spcAft>
                              <a:spcPct val="0"/>
                            </a:spcAft>
                            <a:defRPr kern="1200">
                              <a:solidFill>
                                <a:schemeClr val="tx1"/>
                              </a:solidFill>
                              <a:latin typeface="Arial" charset="0"/>
                              <a:ea typeface="+mn-ea"/>
                              <a:cs typeface="+mn-cs"/>
                            </a:defRPr>
                          </a:lvl4pPr>
                          <a:lvl5pPr marL="1828800" algn="l" rtl="0" eaLnBrk="0" fontAlgn="base" hangingPunct="0">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zh-CN" altLang="en-US"/>
                        </a:p>
                      </a:txBody>
                      <a:useSpRect/>
                    </a:txSp>
                  </a:sp>
                  <a:sp>
                    <a:nvSpPr>
                      <a:cNvPr id="146546" name="Oval 114"/>
                      <a:cNvSpPr>
                        <a:spLocks noChangeArrowheads="1"/>
                      </a:cNvSpPr>
                    </a:nvSpPr>
                    <a:spPr bwMode="auto">
                      <a:xfrm>
                        <a:off x="3587750" y="3981450"/>
                        <a:ext cx="38100" cy="38100"/>
                      </a:xfrm>
                      <a:prstGeom prst="ellipse">
                        <a:avLst/>
                      </a:prstGeom>
                      <a:solidFill>
                        <a:srgbClr val="DD0806"/>
                      </a:solidFill>
                      <a:ln w="12700">
                        <a:solidFill>
                          <a:srgbClr val="000000"/>
                        </a:solidFill>
                        <a:round/>
                        <a:headEnd/>
                        <a:tailEnd/>
                      </a:ln>
                      <a:effectLst/>
                    </a:spPr>
                    <a:txSp>
                      <a:txBody>
                        <a:bodyPr wrap="none" anchor="ctr"/>
                        <a:lstStyle>
                          <a:defPPr>
                            <a:defRPr lang="en-US"/>
                          </a:defPPr>
                          <a:lvl1pPr algn="l" rtl="0" eaLnBrk="0" fontAlgn="base" hangingPunct="0">
                            <a:spcBef>
                              <a:spcPct val="0"/>
                            </a:spcBef>
                            <a:spcAft>
                              <a:spcPct val="0"/>
                            </a:spcAft>
                            <a:defRPr kern="1200">
                              <a:solidFill>
                                <a:schemeClr val="tx1"/>
                              </a:solidFill>
                              <a:latin typeface="Arial" charset="0"/>
                              <a:ea typeface="+mn-ea"/>
                              <a:cs typeface="+mn-cs"/>
                            </a:defRPr>
                          </a:lvl1pPr>
                          <a:lvl2pPr marL="457200" algn="l" rtl="0" eaLnBrk="0" fontAlgn="base" hangingPunct="0">
                            <a:spcBef>
                              <a:spcPct val="0"/>
                            </a:spcBef>
                            <a:spcAft>
                              <a:spcPct val="0"/>
                            </a:spcAft>
                            <a:defRPr kern="1200">
                              <a:solidFill>
                                <a:schemeClr val="tx1"/>
                              </a:solidFill>
                              <a:latin typeface="Arial" charset="0"/>
                              <a:ea typeface="+mn-ea"/>
                              <a:cs typeface="+mn-cs"/>
                            </a:defRPr>
                          </a:lvl2pPr>
                          <a:lvl3pPr marL="914400" algn="l" rtl="0" eaLnBrk="0" fontAlgn="base" hangingPunct="0">
                            <a:spcBef>
                              <a:spcPct val="0"/>
                            </a:spcBef>
                            <a:spcAft>
                              <a:spcPct val="0"/>
                            </a:spcAft>
                            <a:defRPr kern="1200">
                              <a:solidFill>
                                <a:schemeClr val="tx1"/>
                              </a:solidFill>
                              <a:latin typeface="Arial" charset="0"/>
                              <a:ea typeface="+mn-ea"/>
                              <a:cs typeface="+mn-cs"/>
                            </a:defRPr>
                          </a:lvl3pPr>
                          <a:lvl4pPr marL="1371600" algn="l" rtl="0" eaLnBrk="0" fontAlgn="base" hangingPunct="0">
                            <a:spcBef>
                              <a:spcPct val="0"/>
                            </a:spcBef>
                            <a:spcAft>
                              <a:spcPct val="0"/>
                            </a:spcAft>
                            <a:defRPr kern="1200">
                              <a:solidFill>
                                <a:schemeClr val="tx1"/>
                              </a:solidFill>
                              <a:latin typeface="Arial" charset="0"/>
                              <a:ea typeface="+mn-ea"/>
                              <a:cs typeface="+mn-cs"/>
                            </a:defRPr>
                          </a:lvl4pPr>
                          <a:lvl5pPr marL="1828800" algn="l" rtl="0" eaLnBrk="0" fontAlgn="base" hangingPunct="0">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zh-CN" altLang="en-US"/>
                        </a:p>
                      </a:txBody>
                      <a:useSpRect/>
                    </a:txSp>
                  </a:sp>
                  <a:sp>
                    <a:nvSpPr>
                      <a:cNvPr id="146547" name="Oval 115"/>
                      <a:cNvSpPr>
                        <a:spLocks noChangeArrowheads="1"/>
                      </a:cNvSpPr>
                    </a:nvSpPr>
                    <a:spPr bwMode="auto">
                      <a:xfrm>
                        <a:off x="3816350" y="3981450"/>
                        <a:ext cx="38100" cy="38100"/>
                      </a:xfrm>
                      <a:prstGeom prst="ellipse">
                        <a:avLst/>
                      </a:prstGeom>
                      <a:pattFill prst="pct50">
                        <a:fgClr>
                          <a:srgbClr val="000000"/>
                        </a:fgClr>
                        <a:bgClr>
                          <a:srgbClr val="FFFFFF"/>
                        </a:bgClr>
                      </a:pattFill>
                      <a:ln w="12700">
                        <a:solidFill>
                          <a:srgbClr val="008011"/>
                        </a:solidFill>
                        <a:round/>
                        <a:headEnd/>
                        <a:tailEnd/>
                      </a:ln>
                      <a:effectLst/>
                    </a:spPr>
                    <a:txSp>
                      <a:txBody>
                        <a:bodyPr wrap="none" anchor="ctr"/>
                        <a:lstStyle>
                          <a:defPPr>
                            <a:defRPr lang="en-US"/>
                          </a:defPPr>
                          <a:lvl1pPr algn="l" rtl="0" eaLnBrk="0" fontAlgn="base" hangingPunct="0">
                            <a:spcBef>
                              <a:spcPct val="0"/>
                            </a:spcBef>
                            <a:spcAft>
                              <a:spcPct val="0"/>
                            </a:spcAft>
                            <a:defRPr kern="1200">
                              <a:solidFill>
                                <a:schemeClr val="tx1"/>
                              </a:solidFill>
                              <a:latin typeface="Arial" charset="0"/>
                              <a:ea typeface="+mn-ea"/>
                              <a:cs typeface="+mn-cs"/>
                            </a:defRPr>
                          </a:lvl1pPr>
                          <a:lvl2pPr marL="457200" algn="l" rtl="0" eaLnBrk="0" fontAlgn="base" hangingPunct="0">
                            <a:spcBef>
                              <a:spcPct val="0"/>
                            </a:spcBef>
                            <a:spcAft>
                              <a:spcPct val="0"/>
                            </a:spcAft>
                            <a:defRPr kern="1200">
                              <a:solidFill>
                                <a:schemeClr val="tx1"/>
                              </a:solidFill>
                              <a:latin typeface="Arial" charset="0"/>
                              <a:ea typeface="+mn-ea"/>
                              <a:cs typeface="+mn-cs"/>
                            </a:defRPr>
                          </a:lvl2pPr>
                          <a:lvl3pPr marL="914400" algn="l" rtl="0" eaLnBrk="0" fontAlgn="base" hangingPunct="0">
                            <a:spcBef>
                              <a:spcPct val="0"/>
                            </a:spcBef>
                            <a:spcAft>
                              <a:spcPct val="0"/>
                            </a:spcAft>
                            <a:defRPr kern="1200">
                              <a:solidFill>
                                <a:schemeClr val="tx1"/>
                              </a:solidFill>
                              <a:latin typeface="Arial" charset="0"/>
                              <a:ea typeface="+mn-ea"/>
                              <a:cs typeface="+mn-cs"/>
                            </a:defRPr>
                          </a:lvl3pPr>
                          <a:lvl4pPr marL="1371600" algn="l" rtl="0" eaLnBrk="0" fontAlgn="base" hangingPunct="0">
                            <a:spcBef>
                              <a:spcPct val="0"/>
                            </a:spcBef>
                            <a:spcAft>
                              <a:spcPct val="0"/>
                            </a:spcAft>
                            <a:defRPr kern="1200">
                              <a:solidFill>
                                <a:schemeClr val="tx1"/>
                              </a:solidFill>
                              <a:latin typeface="Arial" charset="0"/>
                              <a:ea typeface="+mn-ea"/>
                              <a:cs typeface="+mn-cs"/>
                            </a:defRPr>
                          </a:lvl4pPr>
                          <a:lvl5pPr marL="1828800" algn="l" rtl="0" eaLnBrk="0" fontAlgn="base" hangingPunct="0">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zh-CN" altLang="en-US"/>
                        </a:p>
                      </a:txBody>
                      <a:useSpRect/>
                    </a:txSp>
                  </a:sp>
                  <a:sp>
                    <a:nvSpPr>
                      <a:cNvPr id="146548" name="Oval 116"/>
                      <a:cNvSpPr>
                        <a:spLocks noChangeArrowheads="1"/>
                      </a:cNvSpPr>
                    </a:nvSpPr>
                    <a:spPr bwMode="auto">
                      <a:xfrm>
                        <a:off x="3930650" y="3981450"/>
                        <a:ext cx="38100" cy="38100"/>
                      </a:xfrm>
                      <a:prstGeom prst="ellipse">
                        <a:avLst/>
                      </a:prstGeom>
                      <a:pattFill prst="pct50">
                        <a:fgClr>
                          <a:srgbClr val="000000"/>
                        </a:fgClr>
                        <a:bgClr>
                          <a:srgbClr val="FFFFFF"/>
                        </a:bgClr>
                      </a:pattFill>
                      <a:ln w="12700">
                        <a:solidFill>
                          <a:srgbClr val="008011"/>
                        </a:solidFill>
                        <a:round/>
                        <a:headEnd/>
                        <a:tailEnd/>
                      </a:ln>
                      <a:effectLst/>
                    </a:spPr>
                    <a:txSp>
                      <a:txBody>
                        <a:bodyPr wrap="none" anchor="ctr"/>
                        <a:lstStyle>
                          <a:defPPr>
                            <a:defRPr lang="en-US"/>
                          </a:defPPr>
                          <a:lvl1pPr algn="l" rtl="0" eaLnBrk="0" fontAlgn="base" hangingPunct="0">
                            <a:spcBef>
                              <a:spcPct val="0"/>
                            </a:spcBef>
                            <a:spcAft>
                              <a:spcPct val="0"/>
                            </a:spcAft>
                            <a:defRPr kern="1200">
                              <a:solidFill>
                                <a:schemeClr val="tx1"/>
                              </a:solidFill>
                              <a:latin typeface="Arial" charset="0"/>
                              <a:ea typeface="+mn-ea"/>
                              <a:cs typeface="+mn-cs"/>
                            </a:defRPr>
                          </a:lvl1pPr>
                          <a:lvl2pPr marL="457200" algn="l" rtl="0" eaLnBrk="0" fontAlgn="base" hangingPunct="0">
                            <a:spcBef>
                              <a:spcPct val="0"/>
                            </a:spcBef>
                            <a:spcAft>
                              <a:spcPct val="0"/>
                            </a:spcAft>
                            <a:defRPr kern="1200">
                              <a:solidFill>
                                <a:schemeClr val="tx1"/>
                              </a:solidFill>
                              <a:latin typeface="Arial" charset="0"/>
                              <a:ea typeface="+mn-ea"/>
                              <a:cs typeface="+mn-cs"/>
                            </a:defRPr>
                          </a:lvl2pPr>
                          <a:lvl3pPr marL="914400" algn="l" rtl="0" eaLnBrk="0" fontAlgn="base" hangingPunct="0">
                            <a:spcBef>
                              <a:spcPct val="0"/>
                            </a:spcBef>
                            <a:spcAft>
                              <a:spcPct val="0"/>
                            </a:spcAft>
                            <a:defRPr kern="1200">
                              <a:solidFill>
                                <a:schemeClr val="tx1"/>
                              </a:solidFill>
                              <a:latin typeface="Arial" charset="0"/>
                              <a:ea typeface="+mn-ea"/>
                              <a:cs typeface="+mn-cs"/>
                            </a:defRPr>
                          </a:lvl3pPr>
                          <a:lvl4pPr marL="1371600" algn="l" rtl="0" eaLnBrk="0" fontAlgn="base" hangingPunct="0">
                            <a:spcBef>
                              <a:spcPct val="0"/>
                            </a:spcBef>
                            <a:spcAft>
                              <a:spcPct val="0"/>
                            </a:spcAft>
                            <a:defRPr kern="1200">
                              <a:solidFill>
                                <a:schemeClr val="tx1"/>
                              </a:solidFill>
                              <a:latin typeface="Arial" charset="0"/>
                              <a:ea typeface="+mn-ea"/>
                              <a:cs typeface="+mn-cs"/>
                            </a:defRPr>
                          </a:lvl4pPr>
                          <a:lvl5pPr marL="1828800" algn="l" rtl="0" eaLnBrk="0" fontAlgn="base" hangingPunct="0">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zh-CN" altLang="en-US"/>
                        </a:p>
                      </a:txBody>
                      <a:useSpRect/>
                    </a:txSp>
                  </a:sp>
                  <a:sp>
                    <a:nvSpPr>
                      <a:cNvPr id="146549" name="Oval 117"/>
                      <a:cNvSpPr>
                        <a:spLocks noChangeArrowheads="1"/>
                      </a:cNvSpPr>
                    </a:nvSpPr>
                    <a:spPr bwMode="auto">
                      <a:xfrm>
                        <a:off x="3702050" y="3981450"/>
                        <a:ext cx="38100" cy="38100"/>
                      </a:xfrm>
                      <a:prstGeom prst="ellipse">
                        <a:avLst/>
                      </a:prstGeom>
                      <a:pattFill prst="pct50">
                        <a:fgClr>
                          <a:srgbClr val="000000"/>
                        </a:fgClr>
                        <a:bgClr>
                          <a:srgbClr val="FFFFFF"/>
                        </a:bgClr>
                      </a:pattFill>
                      <a:ln w="12700">
                        <a:solidFill>
                          <a:srgbClr val="000000"/>
                        </a:solidFill>
                        <a:round/>
                        <a:headEnd/>
                        <a:tailEnd/>
                      </a:ln>
                      <a:effectLst/>
                    </a:spPr>
                    <a:txSp>
                      <a:txBody>
                        <a:bodyPr wrap="none" anchor="ctr"/>
                        <a:lstStyle>
                          <a:defPPr>
                            <a:defRPr lang="en-US"/>
                          </a:defPPr>
                          <a:lvl1pPr algn="l" rtl="0" eaLnBrk="0" fontAlgn="base" hangingPunct="0">
                            <a:spcBef>
                              <a:spcPct val="0"/>
                            </a:spcBef>
                            <a:spcAft>
                              <a:spcPct val="0"/>
                            </a:spcAft>
                            <a:defRPr kern="1200">
                              <a:solidFill>
                                <a:schemeClr val="tx1"/>
                              </a:solidFill>
                              <a:latin typeface="Arial" charset="0"/>
                              <a:ea typeface="+mn-ea"/>
                              <a:cs typeface="+mn-cs"/>
                            </a:defRPr>
                          </a:lvl1pPr>
                          <a:lvl2pPr marL="457200" algn="l" rtl="0" eaLnBrk="0" fontAlgn="base" hangingPunct="0">
                            <a:spcBef>
                              <a:spcPct val="0"/>
                            </a:spcBef>
                            <a:spcAft>
                              <a:spcPct val="0"/>
                            </a:spcAft>
                            <a:defRPr kern="1200">
                              <a:solidFill>
                                <a:schemeClr val="tx1"/>
                              </a:solidFill>
                              <a:latin typeface="Arial" charset="0"/>
                              <a:ea typeface="+mn-ea"/>
                              <a:cs typeface="+mn-cs"/>
                            </a:defRPr>
                          </a:lvl2pPr>
                          <a:lvl3pPr marL="914400" algn="l" rtl="0" eaLnBrk="0" fontAlgn="base" hangingPunct="0">
                            <a:spcBef>
                              <a:spcPct val="0"/>
                            </a:spcBef>
                            <a:spcAft>
                              <a:spcPct val="0"/>
                            </a:spcAft>
                            <a:defRPr kern="1200">
                              <a:solidFill>
                                <a:schemeClr val="tx1"/>
                              </a:solidFill>
                              <a:latin typeface="Arial" charset="0"/>
                              <a:ea typeface="+mn-ea"/>
                              <a:cs typeface="+mn-cs"/>
                            </a:defRPr>
                          </a:lvl3pPr>
                          <a:lvl4pPr marL="1371600" algn="l" rtl="0" eaLnBrk="0" fontAlgn="base" hangingPunct="0">
                            <a:spcBef>
                              <a:spcPct val="0"/>
                            </a:spcBef>
                            <a:spcAft>
                              <a:spcPct val="0"/>
                            </a:spcAft>
                            <a:defRPr kern="1200">
                              <a:solidFill>
                                <a:schemeClr val="tx1"/>
                              </a:solidFill>
                              <a:latin typeface="Arial" charset="0"/>
                              <a:ea typeface="+mn-ea"/>
                              <a:cs typeface="+mn-cs"/>
                            </a:defRPr>
                          </a:lvl4pPr>
                          <a:lvl5pPr marL="1828800" algn="l" rtl="0" eaLnBrk="0" fontAlgn="base" hangingPunct="0">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zh-CN" altLang="en-US"/>
                        </a:p>
                      </a:txBody>
                      <a:useSpRect/>
                    </a:txSp>
                  </a:sp>
                  <a:sp>
                    <a:nvSpPr>
                      <a:cNvPr id="146550" name="Oval 118"/>
                      <a:cNvSpPr>
                        <a:spLocks noChangeArrowheads="1"/>
                      </a:cNvSpPr>
                    </a:nvSpPr>
                    <a:spPr bwMode="auto">
                      <a:xfrm>
                        <a:off x="3473450" y="4286250"/>
                        <a:ext cx="495300" cy="63500"/>
                      </a:xfrm>
                      <a:prstGeom prst="ellipse">
                        <a:avLst/>
                      </a:prstGeom>
                      <a:pattFill prst="pct90">
                        <a:fgClr>
                          <a:srgbClr val="FFFFFF"/>
                        </a:fgClr>
                        <a:bgClr>
                          <a:srgbClr val="000000"/>
                        </a:bgClr>
                      </a:pattFill>
                      <a:ln w="12700">
                        <a:solidFill>
                          <a:srgbClr val="000000"/>
                        </a:solidFill>
                        <a:round/>
                        <a:headEnd/>
                        <a:tailEnd/>
                      </a:ln>
                      <a:effectLst/>
                    </a:spPr>
                    <a:txSp>
                      <a:txBody>
                        <a:bodyPr wrap="none" anchor="ctr"/>
                        <a:lstStyle>
                          <a:defPPr>
                            <a:defRPr lang="en-US"/>
                          </a:defPPr>
                          <a:lvl1pPr algn="l" rtl="0" eaLnBrk="0" fontAlgn="base" hangingPunct="0">
                            <a:spcBef>
                              <a:spcPct val="0"/>
                            </a:spcBef>
                            <a:spcAft>
                              <a:spcPct val="0"/>
                            </a:spcAft>
                            <a:defRPr kern="1200">
                              <a:solidFill>
                                <a:schemeClr val="tx1"/>
                              </a:solidFill>
                              <a:latin typeface="Arial" charset="0"/>
                              <a:ea typeface="+mn-ea"/>
                              <a:cs typeface="+mn-cs"/>
                            </a:defRPr>
                          </a:lvl1pPr>
                          <a:lvl2pPr marL="457200" algn="l" rtl="0" eaLnBrk="0" fontAlgn="base" hangingPunct="0">
                            <a:spcBef>
                              <a:spcPct val="0"/>
                            </a:spcBef>
                            <a:spcAft>
                              <a:spcPct val="0"/>
                            </a:spcAft>
                            <a:defRPr kern="1200">
                              <a:solidFill>
                                <a:schemeClr val="tx1"/>
                              </a:solidFill>
                              <a:latin typeface="Arial" charset="0"/>
                              <a:ea typeface="+mn-ea"/>
                              <a:cs typeface="+mn-cs"/>
                            </a:defRPr>
                          </a:lvl2pPr>
                          <a:lvl3pPr marL="914400" algn="l" rtl="0" eaLnBrk="0" fontAlgn="base" hangingPunct="0">
                            <a:spcBef>
                              <a:spcPct val="0"/>
                            </a:spcBef>
                            <a:spcAft>
                              <a:spcPct val="0"/>
                            </a:spcAft>
                            <a:defRPr kern="1200">
                              <a:solidFill>
                                <a:schemeClr val="tx1"/>
                              </a:solidFill>
                              <a:latin typeface="Arial" charset="0"/>
                              <a:ea typeface="+mn-ea"/>
                              <a:cs typeface="+mn-cs"/>
                            </a:defRPr>
                          </a:lvl3pPr>
                          <a:lvl4pPr marL="1371600" algn="l" rtl="0" eaLnBrk="0" fontAlgn="base" hangingPunct="0">
                            <a:spcBef>
                              <a:spcPct val="0"/>
                            </a:spcBef>
                            <a:spcAft>
                              <a:spcPct val="0"/>
                            </a:spcAft>
                            <a:defRPr kern="1200">
                              <a:solidFill>
                                <a:schemeClr val="tx1"/>
                              </a:solidFill>
                              <a:latin typeface="Arial" charset="0"/>
                              <a:ea typeface="+mn-ea"/>
                              <a:cs typeface="+mn-cs"/>
                            </a:defRPr>
                          </a:lvl4pPr>
                          <a:lvl5pPr marL="1828800" algn="l" rtl="0" eaLnBrk="0" fontAlgn="base" hangingPunct="0">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zh-CN" altLang="en-US"/>
                        </a:p>
                      </a:txBody>
                      <a:useSpRect/>
                    </a:txSp>
                  </a:sp>
                  <a:sp>
                    <a:nvSpPr>
                      <a:cNvPr id="146551" name="Freeform 119"/>
                      <a:cNvSpPr>
                        <a:spLocks/>
                      </a:cNvSpPr>
                    </a:nvSpPr>
                    <a:spPr bwMode="auto">
                      <a:xfrm>
                        <a:off x="2463800" y="4305300"/>
                        <a:ext cx="1512888" cy="801688"/>
                      </a:xfrm>
                      <a:custGeom>
                        <a:avLst/>
                        <a:gdLst/>
                        <a:ahLst/>
                        <a:cxnLst>
                          <a:cxn ang="0">
                            <a:pos x="632" y="0"/>
                          </a:cxn>
                          <a:cxn ang="0">
                            <a:pos x="632" y="256"/>
                          </a:cxn>
                          <a:cxn ang="0">
                            <a:pos x="592" y="288"/>
                          </a:cxn>
                          <a:cxn ang="0">
                            <a:pos x="0" y="288"/>
                          </a:cxn>
                          <a:cxn ang="0">
                            <a:pos x="0" y="504"/>
                          </a:cxn>
                          <a:cxn ang="0">
                            <a:pos x="848" y="504"/>
                          </a:cxn>
                          <a:cxn ang="0">
                            <a:pos x="952" y="400"/>
                          </a:cxn>
                          <a:cxn ang="0">
                            <a:pos x="952" y="0"/>
                          </a:cxn>
                          <a:cxn ang="0">
                            <a:pos x="632" y="0"/>
                          </a:cxn>
                        </a:cxnLst>
                        <a:rect l="0" t="0" r="r" b="b"/>
                        <a:pathLst>
                          <a:path w="953" h="505">
                            <a:moveTo>
                              <a:pt x="632" y="0"/>
                            </a:moveTo>
                            <a:lnTo>
                              <a:pt x="632" y="256"/>
                            </a:lnTo>
                            <a:lnTo>
                              <a:pt x="592" y="288"/>
                            </a:lnTo>
                            <a:lnTo>
                              <a:pt x="0" y="288"/>
                            </a:lnTo>
                            <a:lnTo>
                              <a:pt x="0" y="504"/>
                            </a:lnTo>
                            <a:lnTo>
                              <a:pt x="848" y="504"/>
                            </a:lnTo>
                            <a:lnTo>
                              <a:pt x="952" y="400"/>
                            </a:lnTo>
                            <a:lnTo>
                              <a:pt x="952" y="0"/>
                            </a:lnTo>
                            <a:lnTo>
                              <a:pt x="632" y="0"/>
                            </a:lnTo>
                          </a:path>
                        </a:pathLst>
                      </a:custGeom>
                      <a:solidFill>
                        <a:srgbClr val="FFFFFF"/>
                      </a:solidFill>
                      <a:ln w="12700" cap="rnd" cmpd="sng">
                        <a:solidFill>
                          <a:srgbClr val="000000"/>
                        </a:solidFill>
                        <a:prstDash val="solid"/>
                        <a:round/>
                        <a:headEnd type="none" w="med" len="med"/>
                        <a:tailEnd type="none" w="med" len="med"/>
                      </a:ln>
                      <a:effectLst/>
                    </a:spPr>
                    <a:txSp>
                      <a:txBody>
                        <a:bodyPr/>
                        <a:lstStyle>
                          <a:defPPr>
                            <a:defRPr lang="en-US"/>
                          </a:defPPr>
                          <a:lvl1pPr algn="l" rtl="0" eaLnBrk="0" fontAlgn="base" hangingPunct="0">
                            <a:spcBef>
                              <a:spcPct val="0"/>
                            </a:spcBef>
                            <a:spcAft>
                              <a:spcPct val="0"/>
                            </a:spcAft>
                            <a:defRPr kern="1200">
                              <a:solidFill>
                                <a:schemeClr val="tx1"/>
                              </a:solidFill>
                              <a:latin typeface="Arial" charset="0"/>
                              <a:ea typeface="+mn-ea"/>
                              <a:cs typeface="+mn-cs"/>
                            </a:defRPr>
                          </a:lvl1pPr>
                          <a:lvl2pPr marL="457200" algn="l" rtl="0" eaLnBrk="0" fontAlgn="base" hangingPunct="0">
                            <a:spcBef>
                              <a:spcPct val="0"/>
                            </a:spcBef>
                            <a:spcAft>
                              <a:spcPct val="0"/>
                            </a:spcAft>
                            <a:defRPr kern="1200">
                              <a:solidFill>
                                <a:schemeClr val="tx1"/>
                              </a:solidFill>
                              <a:latin typeface="Arial" charset="0"/>
                              <a:ea typeface="+mn-ea"/>
                              <a:cs typeface="+mn-cs"/>
                            </a:defRPr>
                          </a:lvl2pPr>
                          <a:lvl3pPr marL="914400" algn="l" rtl="0" eaLnBrk="0" fontAlgn="base" hangingPunct="0">
                            <a:spcBef>
                              <a:spcPct val="0"/>
                            </a:spcBef>
                            <a:spcAft>
                              <a:spcPct val="0"/>
                            </a:spcAft>
                            <a:defRPr kern="1200">
                              <a:solidFill>
                                <a:schemeClr val="tx1"/>
                              </a:solidFill>
                              <a:latin typeface="Arial" charset="0"/>
                              <a:ea typeface="+mn-ea"/>
                              <a:cs typeface="+mn-cs"/>
                            </a:defRPr>
                          </a:lvl3pPr>
                          <a:lvl4pPr marL="1371600" algn="l" rtl="0" eaLnBrk="0" fontAlgn="base" hangingPunct="0">
                            <a:spcBef>
                              <a:spcPct val="0"/>
                            </a:spcBef>
                            <a:spcAft>
                              <a:spcPct val="0"/>
                            </a:spcAft>
                            <a:defRPr kern="1200">
                              <a:solidFill>
                                <a:schemeClr val="tx1"/>
                              </a:solidFill>
                              <a:latin typeface="Arial" charset="0"/>
                              <a:ea typeface="+mn-ea"/>
                              <a:cs typeface="+mn-cs"/>
                            </a:defRPr>
                          </a:lvl4pPr>
                          <a:lvl5pPr marL="1828800" algn="l" rtl="0" eaLnBrk="0" fontAlgn="base" hangingPunct="0">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zh-CN" altLang="en-US"/>
                        </a:p>
                      </a:txBody>
                      <a:useSpRect/>
                    </a:txSp>
                  </a:sp>
                  <a:sp>
                    <a:nvSpPr>
                      <a:cNvPr id="146552" name="Freeform 120"/>
                      <a:cNvSpPr>
                        <a:spLocks/>
                      </a:cNvSpPr>
                    </a:nvSpPr>
                    <a:spPr bwMode="auto">
                      <a:xfrm>
                        <a:off x="2463800" y="4305300"/>
                        <a:ext cx="1512888" cy="801688"/>
                      </a:xfrm>
                      <a:custGeom>
                        <a:avLst/>
                        <a:gdLst/>
                        <a:ahLst/>
                        <a:cxnLst>
                          <a:cxn ang="0">
                            <a:pos x="632" y="0"/>
                          </a:cxn>
                          <a:cxn ang="0">
                            <a:pos x="632" y="256"/>
                          </a:cxn>
                          <a:cxn ang="0">
                            <a:pos x="592" y="288"/>
                          </a:cxn>
                          <a:cxn ang="0">
                            <a:pos x="0" y="288"/>
                          </a:cxn>
                          <a:cxn ang="0">
                            <a:pos x="0" y="504"/>
                          </a:cxn>
                          <a:cxn ang="0">
                            <a:pos x="848" y="504"/>
                          </a:cxn>
                          <a:cxn ang="0">
                            <a:pos x="952" y="400"/>
                          </a:cxn>
                          <a:cxn ang="0">
                            <a:pos x="952" y="0"/>
                          </a:cxn>
                        </a:cxnLst>
                        <a:rect l="0" t="0" r="r" b="b"/>
                        <a:pathLst>
                          <a:path w="953" h="505">
                            <a:moveTo>
                              <a:pt x="632" y="0"/>
                            </a:moveTo>
                            <a:lnTo>
                              <a:pt x="632" y="256"/>
                            </a:lnTo>
                            <a:lnTo>
                              <a:pt x="592" y="288"/>
                            </a:lnTo>
                            <a:lnTo>
                              <a:pt x="0" y="288"/>
                            </a:lnTo>
                            <a:lnTo>
                              <a:pt x="0" y="504"/>
                            </a:lnTo>
                            <a:lnTo>
                              <a:pt x="848" y="504"/>
                            </a:lnTo>
                            <a:lnTo>
                              <a:pt x="952" y="400"/>
                            </a:lnTo>
                            <a:lnTo>
                              <a:pt x="952" y="0"/>
                            </a:lnTo>
                          </a:path>
                        </a:pathLst>
                      </a:custGeom>
                      <a:noFill/>
                      <a:ln w="12700" cap="rnd" cmpd="sng">
                        <a:solidFill>
                          <a:srgbClr val="000000"/>
                        </a:solidFill>
                        <a:prstDash val="solid"/>
                        <a:round/>
                        <a:headEnd type="none" w="med" len="med"/>
                        <a:tailEnd type="none" w="med" len="med"/>
                      </a:ln>
                      <a:effectLst/>
                    </a:spPr>
                    <a:txSp>
                      <a:txBody>
                        <a:bodyPr/>
                        <a:lstStyle>
                          <a:defPPr>
                            <a:defRPr lang="en-US"/>
                          </a:defPPr>
                          <a:lvl1pPr algn="l" rtl="0" eaLnBrk="0" fontAlgn="base" hangingPunct="0">
                            <a:spcBef>
                              <a:spcPct val="0"/>
                            </a:spcBef>
                            <a:spcAft>
                              <a:spcPct val="0"/>
                            </a:spcAft>
                            <a:defRPr kern="1200">
                              <a:solidFill>
                                <a:schemeClr val="tx1"/>
                              </a:solidFill>
                              <a:latin typeface="Arial" charset="0"/>
                              <a:ea typeface="+mn-ea"/>
                              <a:cs typeface="+mn-cs"/>
                            </a:defRPr>
                          </a:lvl1pPr>
                          <a:lvl2pPr marL="457200" algn="l" rtl="0" eaLnBrk="0" fontAlgn="base" hangingPunct="0">
                            <a:spcBef>
                              <a:spcPct val="0"/>
                            </a:spcBef>
                            <a:spcAft>
                              <a:spcPct val="0"/>
                            </a:spcAft>
                            <a:defRPr kern="1200">
                              <a:solidFill>
                                <a:schemeClr val="tx1"/>
                              </a:solidFill>
                              <a:latin typeface="Arial" charset="0"/>
                              <a:ea typeface="+mn-ea"/>
                              <a:cs typeface="+mn-cs"/>
                            </a:defRPr>
                          </a:lvl2pPr>
                          <a:lvl3pPr marL="914400" algn="l" rtl="0" eaLnBrk="0" fontAlgn="base" hangingPunct="0">
                            <a:spcBef>
                              <a:spcPct val="0"/>
                            </a:spcBef>
                            <a:spcAft>
                              <a:spcPct val="0"/>
                            </a:spcAft>
                            <a:defRPr kern="1200">
                              <a:solidFill>
                                <a:schemeClr val="tx1"/>
                              </a:solidFill>
                              <a:latin typeface="Arial" charset="0"/>
                              <a:ea typeface="+mn-ea"/>
                              <a:cs typeface="+mn-cs"/>
                            </a:defRPr>
                          </a:lvl3pPr>
                          <a:lvl4pPr marL="1371600" algn="l" rtl="0" eaLnBrk="0" fontAlgn="base" hangingPunct="0">
                            <a:spcBef>
                              <a:spcPct val="0"/>
                            </a:spcBef>
                            <a:spcAft>
                              <a:spcPct val="0"/>
                            </a:spcAft>
                            <a:defRPr kern="1200">
                              <a:solidFill>
                                <a:schemeClr val="tx1"/>
                              </a:solidFill>
                              <a:latin typeface="Arial" charset="0"/>
                              <a:ea typeface="+mn-ea"/>
                              <a:cs typeface="+mn-cs"/>
                            </a:defRPr>
                          </a:lvl4pPr>
                          <a:lvl5pPr marL="1828800" algn="l" rtl="0" eaLnBrk="0" fontAlgn="base" hangingPunct="0">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zh-CN" altLang="en-US"/>
                        </a:p>
                      </a:txBody>
                      <a:useSpRect/>
                    </a:txSp>
                  </a:sp>
                  <a:sp>
                    <a:nvSpPr>
                      <a:cNvPr id="146553" name="Rectangle 121"/>
                      <a:cNvSpPr>
                        <a:spLocks noChangeArrowheads="1"/>
                      </a:cNvSpPr>
                    </a:nvSpPr>
                    <a:spPr bwMode="auto">
                      <a:xfrm>
                        <a:off x="1752600" y="5041900"/>
                        <a:ext cx="558800" cy="177800"/>
                      </a:xfrm>
                      <a:prstGeom prst="rect">
                        <a:avLst/>
                      </a:prstGeom>
                      <a:solidFill>
                        <a:srgbClr val="FFFFFF"/>
                      </a:solidFill>
                      <a:ln w="127000">
                        <a:noFill/>
                        <a:miter lim="800000"/>
                        <a:headEnd/>
                        <a:tailEnd/>
                      </a:ln>
                      <a:effectLst/>
                    </a:spPr>
                    <a:txSp>
                      <a:txBody>
                        <a:bodyPr wrap="none" anchor="ctr"/>
                        <a:lstStyle>
                          <a:defPPr>
                            <a:defRPr lang="en-US"/>
                          </a:defPPr>
                          <a:lvl1pPr algn="l" rtl="0" eaLnBrk="0" fontAlgn="base" hangingPunct="0">
                            <a:spcBef>
                              <a:spcPct val="0"/>
                            </a:spcBef>
                            <a:spcAft>
                              <a:spcPct val="0"/>
                            </a:spcAft>
                            <a:defRPr kern="1200">
                              <a:solidFill>
                                <a:schemeClr val="tx1"/>
                              </a:solidFill>
                              <a:latin typeface="Arial" charset="0"/>
                              <a:ea typeface="+mn-ea"/>
                              <a:cs typeface="+mn-cs"/>
                            </a:defRPr>
                          </a:lvl1pPr>
                          <a:lvl2pPr marL="457200" algn="l" rtl="0" eaLnBrk="0" fontAlgn="base" hangingPunct="0">
                            <a:spcBef>
                              <a:spcPct val="0"/>
                            </a:spcBef>
                            <a:spcAft>
                              <a:spcPct val="0"/>
                            </a:spcAft>
                            <a:defRPr kern="1200">
                              <a:solidFill>
                                <a:schemeClr val="tx1"/>
                              </a:solidFill>
                              <a:latin typeface="Arial" charset="0"/>
                              <a:ea typeface="+mn-ea"/>
                              <a:cs typeface="+mn-cs"/>
                            </a:defRPr>
                          </a:lvl2pPr>
                          <a:lvl3pPr marL="914400" algn="l" rtl="0" eaLnBrk="0" fontAlgn="base" hangingPunct="0">
                            <a:spcBef>
                              <a:spcPct val="0"/>
                            </a:spcBef>
                            <a:spcAft>
                              <a:spcPct val="0"/>
                            </a:spcAft>
                            <a:defRPr kern="1200">
                              <a:solidFill>
                                <a:schemeClr val="tx1"/>
                              </a:solidFill>
                              <a:latin typeface="Arial" charset="0"/>
                              <a:ea typeface="+mn-ea"/>
                              <a:cs typeface="+mn-cs"/>
                            </a:defRPr>
                          </a:lvl3pPr>
                          <a:lvl4pPr marL="1371600" algn="l" rtl="0" eaLnBrk="0" fontAlgn="base" hangingPunct="0">
                            <a:spcBef>
                              <a:spcPct val="0"/>
                            </a:spcBef>
                            <a:spcAft>
                              <a:spcPct val="0"/>
                            </a:spcAft>
                            <a:defRPr kern="1200">
                              <a:solidFill>
                                <a:schemeClr val="tx1"/>
                              </a:solidFill>
                              <a:latin typeface="Arial" charset="0"/>
                              <a:ea typeface="+mn-ea"/>
                              <a:cs typeface="+mn-cs"/>
                            </a:defRPr>
                          </a:lvl4pPr>
                          <a:lvl5pPr marL="1828800" algn="l" rtl="0" eaLnBrk="0" fontAlgn="base" hangingPunct="0">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zh-CN" altLang="en-US"/>
                        </a:p>
                      </a:txBody>
                      <a:useSpRect/>
                    </a:txSp>
                  </a:sp>
                  <a:sp>
                    <a:nvSpPr>
                      <a:cNvPr id="146554" name="Rectangle 122"/>
                      <a:cNvSpPr>
                        <a:spLocks noChangeArrowheads="1"/>
                      </a:cNvSpPr>
                    </a:nvSpPr>
                    <a:spPr bwMode="auto">
                      <a:xfrm>
                        <a:off x="1681163" y="4983163"/>
                        <a:ext cx="733425" cy="301625"/>
                      </a:xfrm>
                      <a:prstGeom prst="rect">
                        <a:avLst/>
                      </a:prstGeom>
                      <a:noFill/>
                      <a:ln w="12700">
                        <a:noFill/>
                        <a:miter lim="800000"/>
                        <a:headEnd/>
                        <a:tailEnd/>
                      </a:ln>
                      <a:effectLst/>
                    </a:spPr>
                    <a:txSp>
                      <a:txBody>
                        <a:bodyPr wrap="none" lIns="90488" tIns="44450" rIns="90488" bIns="44450">
                          <a:spAutoFit/>
                        </a:bodyPr>
                        <a:lstStyle>
                          <a:defPPr>
                            <a:defRPr lang="en-US"/>
                          </a:defPPr>
                          <a:lvl1pPr algn="l" rtl="0" eaLnBrk="0" fontAlgn="base" hangingPunct="0">
                            <a:spcBef>
                              <a:spcPct val="0"/>
                            </a:spcBef>
                            <a:spcAft>
                              <a:spcPct val="0"/>
                            </a:spcAft>
                            <a:defRPr kern="1200">
                              <a:solidFill>
                                <a:schemeClr val="tx1"/>
                              </a:solidFill>
                              <a:latin typeface="Arial" charset="0"/>
                              <a:ea typeface="+mn-ea"/>
                              <a:cs typeface="+mn-cs"/>
                            </a:defRPr>
                          </a:lvl1pPr>
                          <a:lvl2pPr marL="457200" algn="l" rtl="0" eaLnBrk="0" fontAlgn="base" hangingPunct="0">
                            <a:spcBef>
                              <a:spcPct val="0"/>
                            </a:spcBef>
                            <a:spcAft>
                              <a:spcPct val="0"/>
                            </a:spcAft>
                            <a:defRPr kern="1200">
                              <a:solidFill>
                                <a:schemeClr val="tx1"/>
                              </a:solidFill>
                              <a:latin typeface="Arial" charset="0"/>
                              <a:ea typeface="+mn-ea"/>
                              <a:cs typeface="+mn-cs"/>
                            </a:defRPr>
                          </a:lvl2pPr>
                          <a:lvl3pPr marL="914400" algn="l" rtl="0" eaLnBrk="0" fontAlgn="base" hangingPunct="0">
                            <a:spcBef>
                              <a:spcPct val="0"/>
                            </a:spcBef>
                            <a:spcAft>
                              <a:spcPct val="0"/>
                            </a:spcAft>
                            <a:defRPr kern="1200">
                              <a:solidFill>
                                <a:schemeClr val="tx1"/>
                              </a:solidFill>
                              <a:latin typeface="Arial" charset="0"/>
                              <a:ea typeface="+mn-ea"/>
                              <a:cs typeface="+mn-cs"/>
                            </a:defRPr>
                          </a:lvl3pPr>
                          <a:lvl4pPr marL="1371600" algn="l" rtl="0" eaLnBrk="0" fontAlgn="base" hangingPunct="0">
                            <a:spcBef>
                              <a:spcPct val="0"/>
                            </a:spcBef>
                            <a:spcAft>
                              <a:spcPct val="0"/>
                            </a:spcAft>
                            <a:defRPr kern="1200">
                              <a:solidFill>
                                <a:schemeClr val="tx1"/>
                              </a:solidFill>
                              <a:latin typeface="Arial" charset="0"/>
                              <a:ea typeface="+mn-ea"/>
                              <a:cs typeface="+mn-cs"/>
                            </a:defRPr>
                          </a:lvl4pPr>
                          <a:lvl5pPr marL="1828800" algn="l" rtl="0" eaLnBrk="0" fontAlgn="base" hangingPunct="0">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r>
                            <a:rPr lang="en-GB" sz="1400">
                              <a:solidFill>
                                <a:srgbClr val="008011"/>
                              </a:solidFill>
                            </a:rPr>
                            <a:t>Line_B</a:t>
                          </a:r>
                        </a:p>
                      </a:txBody>
                      <a:useSpRect/>
                    </a:txSp>
                  </a:sp>
                  <a:sp>
                    <a:nvSpPr>
                      <a:cNvPr id="146555" name="Rectangle 123"/>
                      <a:cNvSpPr>
                        <a:spLocks noChangeArrowheads="1"/>
                      </a:cNvSpPr>
                    </a:nvSpPr>
                    <a:spPr bwMode="auto">
                      <a:xfrm>
                        <a:off x="1778000" y="4762500"/>
                        <a:ext cx="558800" cy="177800"/>
                      </a:xfrm>
                      <a:prstGeom prst="rect">
                        <a:avLst/>
                      </a:prstGeom>
                      <a:solidFill>
                        <a:srgbClr val="FFFFFF"/>
                      </a:solidFill>
                      <a:ln w="127000">
                        <a:noFill/>
                        <a:miter lim="800000"/>
                        <a:headEnd/>
                        <a:tailEnd/>
                      </a:ln>
                      <a:effectLst/>
                    </a:spPr>
                    <a:txSp>
                      <a:txBody>
                        <a:bodyPr wrap="none" anchor="ctr"/>
                        <a:lstStyle>
                          <a:defPPr>
                            <a:defRPr lang="en-US"/>
                          </a:defPPr>
                          <a:lvl1pPr algn="l" rtl="0" eaLnBrk="0" fontAlgn="base" hangingPunct="0">
                            <a:spcBef>
                              <a:spcPct val="0"/>
                            </a:spcBef>
                            <a:spcAft>
                              <a:spcPct val="0"/>
                            </a:spcAft>
                            <a:defRPr kern="1200">
                              <a:solidFill>
                                <a:schemeClr val="tx1"/>
                              </a:solidFill>
                              <a:latin typeface="Arial" charset="0"/>
                              <a:ea typeface="+mn-ea"/>
                              <a:cs typeface="+mn-cs"/>
                            </a:defRPr>
                          </a:lvl1pPr>
                          <a:lvl2pPr marL="457200" algn="l" rtl="0" eaLnBrk="0" fontAlgn="base" hangingPunct="0">
                            <a:spcBef>
                              <a:spcPct val="0"/>
                            </a:spcBef>
                            <a:spcAft>
                              <a:spcPct val="0"/>
                            </a:spcAft>
                            <a:defRPr kern="1200">
                              <a:solidFill>
                                <a:schemeClr val="tx1"/>
                              </a:solidFill>
                              <a:latin typeface="Arial" charset="0"/>
                              <a:ea typeface="+mn-ea"/>
                              <a:cs typeface="+mn-cs"/>
                            </a:defRPr>
                          </a:lvl2pPr>
                          <a:lvl3pPr marL="914400" algn="l" rtl="0" eaLnBrk="0" fontAlgn="base" hangingPunct="0">
                            <a:spcBef>
                              <a:spcPct val="0"/>
                            </a:spcBef>
                            <a:spcAft>
                              <a:spcPct val="0"/>
                            </a:spcAft>
                            <a:defRPr kern="1200">
                              <a:solidFill>
                                <a:schemeClr val="tx1"/>
                              </a:solidFill>
                              <a:latin typeface="Arial" charset="0"/>
                              <a:ea typeface="+mn-ea"/>
                              <a:cs typeface="+mn-cs"/>
                            </a:defRPr>
                          </a:lvl3pPr>
                          <a:lvl4pPr marL="1371600" algn="l" rtl="0" eaLnBrk="0" fontAlgn="base" hangingPunct="0">
                            <a:spcBef>
                              <a:spcPct val="0"/>
                            </a:spcBef>
                            <a:spcAft>
                              <a:spcPct val="0"/>
                            </a:spcAft>
                            <a:defRPr kern="1200">
                              <a:solidFill>
                                <a:schemeClr val="tx1"/>
                              </a:solidFill>
                              <a:latin typeface="Arial" charset="0"/>
                              <a:ea typeface="+mn-ea"/>
                              <a:cs typeface="+mn-cs"/>
                            </a:defRPr>
                          </a:lvl4pPr>
                          <a:lvl5pPr marL="1828800" algn="l" rtl="0" eaLnBrk="0" fontAlgn="base" hangingPunct="0">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zh-CN" altLang="en-US"/>
                        </a:p>
                      </a:txBody>
                      <a:useSpRect/>
                    </a:txSp>
                  </a:sp>
                  <a:sp>
                    <a:nvSpPr>
                      <a:cNvPr id="146556" name="Rectangle 124"/>
                      <a:cNvSpPr>
                        <a:spLocks noChangeArrowheads="1"/>
                      </a:cNvSpPr>
                    </a:nvSpPr>
                    <a:spPr bwMode="auto">
                      <a:xfrm>
                        <a:off x="1706563" y="4703763"/>
                        <a:ext cx="733425" cy="301625"/>
                      </a:xfrm>
                      <a:prstGeom prst="rect">
                        <a:avLst/>
                      </a:prstGeom>
                      <a:noFill/>
                      <a:ln w="12700">
                        <a:noFill/>
                        <a:miter lim="800000"/>
                        <a:headEnd/>
                        <a:tailEnd/>
                      </a:ln>
                      <a:effectLst/>
                    </a:spPr>
                    <a:txSp>
                      <a:txBody>
                        <a:bodyPr wrap="none" lIns="90488" tIns="44450" rIns="90488" bIns="44450">
                          <a:spAutoFit/>
                        </a:bodyPr>
                        <a:lstStyle>
                          <a:defPPr>
                            <a:defRPr lang="en-US"/>
                          </a:defPPr>
                          <a:lvl1pPr algn="l" rtl="0" eaLnBrk="0" fontAlgn="base" hangingPunct="0">
                            <a:spcBef>
                              <a:spcPct val="0"/>
                            </a:spcBef>
                            <a:spcAft>
                              <a:spcPct val="0"/>
                            </a:spcAft>
                            <a:defRPr kern="1200">
                              <a:solidFill>
                                <a:schemeClr val="tx1"/>
                              </a:solidFill>
                              <a:latin typeface="Arial" charset="0"/>
                              <a:ea typeface="+mn-ea"/>
                              <a:cs typeface="+mn-cs"/>
                            </a:defRPr>
                          </a:lvl1pPr>
                          <a:lvl2pPr marL="457200" algn="l" rtl="0" eaLnBrk="0" fontAlgn="base" hangingPunct="0">
                            <a:spcBef>
                              <a:spcPct val="0"/>
                            </a:spcBef>
                            <a:spcAft>
                              <a:spcPct val="0"/>
                            </a:spcAft>
                            <a:defRPr kern="1200">
                              <a:solidFill>
                                <a:schemeClr val="tx1"/>
                              </a:solidFill>
                              <a:latin typeface="Arial" charset="0"/>
                              <a:ea typeface="+mn-ea"/>
                              <a:cs typeface="+mn-cs"/>
                            </a:defRPr>
                          </a:lvl2pPr>
                          <a:lvl3pPr marL="914400" algn="l" rtl="0" eaLnBrk="0" fontAlgn="base" hangingPunct="0">
                            <a:spcBef>
                              <a:spcPct val="0"/>
                            </a:spcBef>
                            <a:spcAft>
                              <a:spcPct val="0"/>
                            </a:spcAft>
                            <a:defRPr kern="1200">
                              <a:solidFill>
                                <a:schemeClr val="tx1"/>
                              </a:solidFill>
                              <a:latin typeface="Arial" charset="0"/>
                              <a:ea typeface="+mn-ea"/>
                              <a:cs typeface="+mn-cs"/>
                            </a:defRPr>
                          </a:lvl3pPr>
                          <a:lvl4pPr marL="1371600" algn="l" rtl="0" eaLnBrk="0" fontAlgn="base" hangingPunct="0">
                            <a:spcBef>
                              <a:spcPct val="0"/>
                            </a:spcBef>
                            <a:spcAft>
                              <a:spcPct val="0"/>
                            </a:spcAft>
                            <a:defRPr kern="1200">
                              <a:solidFill>
                                <a:schemeClr val="tx1"/>
                              </a:solidFill>
                              <a:latin typeface="Arial" charset="0"/>
                              <a:ea typeface="+mn-ea"/>
                              <a:cs typeface="+mn-cs"/>
                            </a:defRPr>
                          </a:lvl4pPr>
                          <a:lvl5pPr marL="1828800" algn="l" rtl="0" eaLnBrk="0" fontAlgn="base" hangingPunct="0">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r>
                            <a:rPr lang="en-GB" sz="1400">
                              <a:solidFill>
                                <a:srgbClr val="DD0806"/>
                              </a:solidFill>
                            </a:rPr>
                            <a:t>Line_A</a:t>
                          </a:r>
                        </a:p>
                      </a:txBody>
                      <a:useSpRect/>
                    </a:txSp>
                  </a:sp>
                  <a:sp>
                    <a:nvSpPr>
                      <a:cNvPr id="146557" name="Line 125"/>
                      <a:cNvSpPr>
                        <a:spLocks noChangeShapeType="1"/>
                      </a:cNvSpPr>
                    </a:nvSpPr>
                    <a:spPr bwMode="auto">
                      <a:xfrm flipV="1">
                        <a:off x="3721100" y="4197350"/>
                        <a:ext cx="0" cy="76200"/>
                      </a:xfrm>
                      <a:prstGeom prst="line">
                        <a:avLst/>
                      </a:prstGeom>
                      <a:noFill/>
                      <a:ln w="12700">
                        <a:solidFill>
                          <a:srgbClr val="000000"/>
                        </a:solidFill>
                        <a:round/>
                        <a:headEnd/>
                        <a:tailEnd/>
                      </a:ln>
                      <a:effectLst/>
                    </a:spPr>
                    <a:txSp>
                      <a:txBody>
                        <a:bodyPr/>
                        <a:lstStyle>
                          <a:defPPr>
                            <a:defRPr lang="en-US"/>
                          </a:defPPr>
                          <a:lvl1pPr algn="l" rtl="0" eaLnBrk="0" fontAlgn="base" hangingPunct="0">
                            <a:spcBef>
                              <a:spcPct val="0"/>
                            </a:spcBef>
                            <a:spcAft>
                              <a:spcPct val="0"/>
                            </a:spcAft>
                            <a:defRPr kern="1200">
                              <a:solidFill>
                                <a:schemeClr val="tx1"/>
                              </a:solidFill>
                              <a:latin typeface="Arial" charset="0"/>
                              <a:ea typeface="+mn-ea"/>
                              <a:cs typeface="+mn-cs"/>
                            </a:defRPr>
                          </a:lvl1pPr>
                          <a:lvl2pPr marL="457200" algn="l" rtl="0" eaLnBrk="0" fontAlgn="base" hangingPunct="0">
                            <a:spcBef>
                              <a:spcPct val="0"/>
                            </a:spcBef>
                            <a:spcAft>
                              <a:spcPct val="0"/>
                            </a:spcAft>
                            <a:defRPr kern="1200">
                              <a:solidFill>
                                <a:schemeClr val="tx1"/>
                              </a:solidFill>
                              <a:latin typeface="Arial" charset="0"/>
                              <a:ea typeface="+mn-ea"/>
                              <a:cs typeface="+mn-cs"/>
                            </a:defRPr>
                          </a:lvl2pPr>
                          <a:lvl3pPr marL="914400" algn="l" rtl="0" eaLnBrk="0" fontAlgn="base" hangingPunct="0">
                            <a:spcBef>
                              <a:spcPct val="0"/>
                            </a:spcBef>
                            <a:spcAft>
                              <a:spcPct val="0"/>
                            </a:spcAft>
                            <a:defRPr kern="1200">
                              <a:solidFill>
                                <a:schemeClr val="tx1"/>
                              </a:solidFill>
                              <a:latin typeface="Arial" charset="0"/>
                              <a:ea typeface="+mn-ea"/>
                              <a:cs typeface="+mn-cs"/>
                            </a:defRPr>
                          </a:lvl3pPr>
                          <a:lvl4pPr marL="1371600" algn="l" rtl="0" eaLnBrk="0" fontAlgn="base" hangingPunct="0">
                            <a:spcBef>
                              <a:spcPct val="0"/>
                            </a:spcBef>
                            <a:spcAft>
                              <a:spcPct val="0"/>
                            </a:spcAft>
                            <a:defRPr kern="1200">
                              <a:solidFill>
                                <a:schemeClr val="tx1"/>
                              </a:solidFill>
                              <a:latin typeface="Arial" charset="0"/>
                              <a:ea typeface="+mn-ea"/>
                              <a:cs typeface="+mn-cs"/>
                            </a:defRPr>
                          </a:lvl4pPr>
                          <a:lvl5pPr marL="1828800" algn="l" rtl="0" eaLnBrk="0" fontAlgn="base" hangingPunct="0">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zh-CN" altLang="en-US"/>
                        </a:p>
                      </a:txBody>
                      <a:useSpRect/>
                    </a:txSp>
                  </a:sp>
                  <a:sp>
                    <a:nvSpPr>
                      <a:cNvPr id="146558" name="Rectangle 126"/>
                      <a:cNvSpPr>
                        <a:spLocks noChangeArrowheads="1"/>
                      </a:cNvSpPr>
                    </a:nvSpPr>
                    <a:spPr bwMode="auto">
                      <a:xfrm>
                        <a:off x="2747963" y="4316413"/>
                        <a:ext cx="765175" cy="225425"/>
                      </a:xfrm>
                      <a:prstGeom prst="rect">
                        <a:avLst/>
                      </a:prstGeom>
                      <a:noFill/>
                      <a:ln w="12700">
                        <a:noFill/>
                        <a:miter lim="800000"/>
                        <a:headEnd/>
                        <a:tailEnd/>
                      </a:ln>
                      <a:effectLst/>
                    </a:spPr>
                    <a:txSp>
                      <a:txBody>
                        <a:bodyPr wrap="none" lIns="90488" tIns="44450" rIns="90488" bIns="44450">
                          <a:spAutoFit/>
                        </a:bodyPr>
                        <a:lstStyle>
                          <a:defPPr>
                            <a:defRPr lang="en-US"/>
                          </a:defPPr>
                          <a:lvl1pPr algn="l" rtl="0" eaLnBrk="0" fontAlgn="base" hangingPunct="0">
                            <a:spcBef>
                              <a:spcPct val="0"/>
                            </a:spcBef>
                            <a:spcAft>
                              <a:spcPct val="0"/>
                            </a:spcAft>
                            <a:defRPr kern="1200">
                              <a:solidFill>
                                <a:schemeClr val="tx1"/>
                              </a:solidFill>
                              <a:latin typeface="Arial" charset="0"/>
                              <a:ea typeface="+mn-ea"/>
                              <a:cs typeface="+mn-cs"/>
                            </a:defRPr>
                          </a:lvl1pPr>
                          <a:lvl2pPr marL="457200" algn="l" rtl="0" eaLnBrk="0" fontAlgn="base" hangingPunct="0">
                            <a:spcBef>
                              <a:spcPct val="0"/>
                            </a:spcBef>
                            <a:spcAft>
                              <a:spcPct val="0"/>
                            </a:spcAft>
                            <a:defRPr kern="1200">
                              <a:solidFill>
                                <a:schemeClr val="tx1"/>
                              </a:solidFill>
                              <a:latin typeface="Arial" charset="0"/>
                              <a:ea typeface="+mn-ea"/>
                              <a:cs typeface="+mn-cs"/>
                            </a:defRPr>
                          </a:lvl2pPr>
                          <a:lvl3pPr marL="914400" algn="l" rtl="0" eaLnBrk="0" fontAlgn="base" hangingPunct="0">
                            <a:spcBef>
                              <a:spcPct val="0"/>
                            </a:spcBef>
                            <a:spcAft>
                              <a:spcPct val="0"/>
                            </a:spcAft>
                            <a:defRPr kern="1200">
                              <a:solidFill>
                                <a:schemeClr val="tx1"/>
                              </a:solidFill>
                              <a:latin typeface="Arial" charset="0"/>
                              <a:ea typeface="+mn-ea"/>
                              <a:cs typeface="+mn-cs"/>
                            </a:defRPr>
                          </a:lvl3pPr>
                          <a:lvl4pPr marL="1371600" algn="l" rtl="0" eaLnBrk="0" fontAlgn="base" hangingPunct="0">
                            <a:spcBef>
                              <a:spcPct val="0"/>
                            </a:spcBef>
                            <a:spcAft>
                              <a:spcPct val="0"/>
                            </a:spcAft>
                            <a:defRPr kern="1200">
                              <a:solidFill>
                                <a:schemeClr val="tx1"/>
                              </a:solidFill>
                              <a:latin typeface="Arial" charset="0"/>
                              <a:ea typeface="+mn-ea"/>
                              <a:cs typeface="+mn-cs"/>
                            </a:defRPr>
                          </a:lvl4pPr>
                          <a:lvl5pPr marL="1828800" algn="l" rtl="0" eaLnBrk="0" fontAlgn="base" hangingPunct="0">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r>
                            <a:rPr lang="en-GB" sz="900">
                              <a:solidFill>
                                <a:srgbClr val="000000"/>
                              </a:solidFill>
                            </a:rPr>
                            <a:t>A1. Data_P</a:t>
                          </a:r>
                        </a:p>
                      </a:txBody>
                      <a:useSpRect/>
                    </a:txSp>
                  </a:sp>
                  <a:sp>
                    <a:nvSpPr>
                      <a:cNvPr id="146559" name="Rectangle 127"/>
                      <a:cNvSpPr>
                        <a:spLocks noChangeArrowheads="1"/>
                      </a:cNvSpPr>
                    </a:nvSpPr>
                    <a:spPr bwMode="auto">
                      <a:xfrm>
                        <a:off x="2747963" y="4468813"/>
                        <a:ext cx="771525" cy="225425"/>
                      </a:xfrm>
                      <a:prstGeom prst="rect">
                        <a:avLst/>
                      </a:prstGeom>
                      <a:noFill/>
                      <a:ln w="12700">
                        <a:noFill/>
                        <a:miter lim="800000"/>
                        <a:headEnd/>
                        <a:tailEnd/>
                      </a:ln>
                      <a:effectLst/>
                    </a:spPr>
                    <a:txSp>
                      <a:txBody>
                        <a:bodyPr wrap="none" lIns="90488" tIns="44450" rIns="90488" bIns="44450">
                          <a:spAutoFit/>
                        </a:bodyPr>
                        <a:lstStyle>
                          <a:defPPr>
                            <a:defRPr lang="en-US"/>
                          </a:defPPr>
                          <a:lvl1pPr algn="l" rtl="0" eaLnBrk="0" fontAlgn="base" hangingPunct="0">
                            <a:spcBef>
                              <a:spcPct val="0"/>
                            </a:spcBef>
                            <a:spcAft>
                              <a:spcPct val="0"/>
                            </a:spcAft>
                            <a:defRPr kern="1200">
                              <a:solidFill>
                                <a:schemeClr val="tx1"/>
                              </a:solidFill>
                              <a:latin typeface="Arial" charset="0"/>
                              <a:ea typeface="+mn-ea"/>
                              <a:cs typeface="+mn-cs"/>
                            </a:defRPr>
                          </a:lvl1pPr>
                          <a:lvl2pPr marL="457200" algn="l" rtl="0" eaLnBrk="0" fontAlgn="base" hangingPunct="0">
                            <a:spcBef>
                              <a:spcPct val="0"/>
                            </a:spcBef>
                            <a:spcAft>
                              <a:spcPct val="0"/>
                            </a:spcAft>
                            <a:defRPr kern="1200">
                              <a:solidFill>
                                <a:schemeClr val="tx1"/>
                              </a:solidFill>
                              <a:latin typeface="Arial" charset="0"/>
                              <a:ea typeface="+mn-ea"/>
                              <a:cs typeface="+mn-cs"/>
                            </a:defRPr>
                          </a:lvl2pPr>
                          <a:lvl3pPr marL="914400" algn="l" rtl="0" eaLnBrk="0" fontAlgn="base" hangingPunct="0">
                            <a:spcBef>
                              <a:spcPct val="0"/>
                            </a:spcBef>
                            <a:spcAft>
                              <a:spcPct val="0"/>
                            </a:spcAft>
                            <a:defRPr kern="1200">
                              <a:solidFill>
                                <a:schemeClr val="tx1"/>
                              </a:solidFill>
                              <a:latin typeface="Arial" charset="0"/>
                              <a:ea typeface="+mn-ea"/>
                              <a:cs typeface="+mn-cs"/>
                            </a:defRPr>
                          </a:lvl3pPr>
                          <a:lvl4pPr marL="1371600" algn="l" rtl="0" eaLnBrk="0" fontAlgn="base" hangingPunct="0">
                            <a:spcBef>
                              <a:spcPct val="0"/>
                            </a:spcBef>
                            <a:spcAft>
                              <a:spcPct val="0"/>
                            </a:spcAft>
                            <a:defRPr kern="1200">
                              <a:solidFill>
                                <a:schemeClr val="tx1"/>
                              </a:solidFill>
                              <a:latin typeface="Arial" charset="0"/>
                              <a:ea typeface="+mn-ea"/>
                              <a:cs typeface="+mn-cs"/>
                            </a:defRPr>
                          </a:lvl4pPr>
                          <a:lvl5pPr marL="1828800" algn="l" rtl="0" eaLnBrk="0" fontAlgn="base" hangingPunct="0">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r>
                            <a:rPr lang="en-GB" sz="900">
                              <a:solidFill>
                                <a:srgbClr val="000000"/>
                              </a:solidFill>
                            </a:rPr>
                            <a:t>A1. Data_N</a:t>
                          </a:r>
                        </a:p>
                      </a:txBody>
                      <a:useSpRect/>
                    </a:txSp>
                  </a:sp>
                  <a:sp>
                    <a:nvSpPr>
                      <a:cNvPr id="146560" name="Rectangle 128"/>
                      <a:cNvSpPr>
                        <a:spLocks noChangeArrowheads="1"/>
                      </a:cNvSpPr>
                    </a:nvSpPr>
                    <a:spPr bwMode="auto">
                      <a:xfrm>
                        <a:off x="3268663" y="3886200"/>
                        <a:ext cx="250825" cy="241300"/>
                      </a:xfrm>
                      <a:prstGeom prst="rect">
                        <a:avLst/>
                      </a:prstGeom>
                      <a:noFill/>
                      <a:ln w="12700">
                        <a:noFill/>
                        <a:miter lim="800000"/>
                        <a:headEnd/>
                        <a:tailEnd/>
                      </a:ln>
                      <a:effectLst/>
                    </a:spPr>
                    <a:txSp>
                      <a:txBody>
                        <a:bodyPr wrap="none" lIns="90488" tIns="44450" rIns="90488" bIns="44450">
                          <a:spAutoFit/>
                        </a:bodyPr>
                        <a:lstStyle>
                          <a:defPPr>
                            <a:defRPr lang="en-US"/>
                          </a:defPPr>
                          <a:lvl1pPr algn="l" rtl="0" eaLnBrk="0" fontAlgn="base" hangingPunct="0">
                            <a:spcBef>
                              <a:spcPct val="0"/>
                            </a:spcBef>
                            <a:spcAft>
                              <a:spcPct val="0"/>
                            </a:spcAft>
                            <a:defRPr kern="1200">
                              <a:solidFill>
                                <a:schemeClr val="tx1"/>
                              </a:solidFill>
                              <a:latin typeface="Arial" charset="0"/>
                              <a:ea typeface="+mn-ea"/>
                              <a:cs typeface="+mn-cs"/>
                            </a:defRPr>
                          </a:lvl1pPr>
                          <a:lvl2pPr marL="457200" algn="l" rtl="0" eaLnBrk="0" fontAlgn="base" hangingPunct="0">
                            <a:spcBef>
                              <a:spcPct val="0"/>
                            </a:spcBef>
                            <a:spcAft>
                              <a:spcPct val="0"/>
                            </a:spcAft>
                            <a:defRPr kern="1200">
                              <a:solidFill>
                                <a:schemeClr val="tx1"/>
                              </a:solidFill>
                              <a:latin typeface="Arial" charset="0"/>
                              <a:ea typeface="+mn-ea"/>
                              <a:cs typeface="+mn-cs"/>
                            </a:defRPr>
                          </a:lvl2pPr>
                          <a:lvl3pPr marL="914400" algn="l" rtl="0" eaLnBrk="0" fontAlgn="base" hangingPunct="0">
                            <a:spcBef>
                              <a:spcPct val="0"/>
                            </a:spcBef>
                            <a:spcAft>
                              <a:spcPct val="0"/>
                            </a:spcAft>
                            <a:defRPr kern="1200">
                              <a:solidFill>
                                <a:schemeClr val="tx1"/>
                              </a:solidFill>
                              <a:latin typeface="Arial" charset="0"/>
                              <a:ea typeface="+mn-ea"/>
                              <a:cs typeface="+mn-cs"/>
                            </a:defRPr>
                          </a:lvl3pPr>
                          <a:lvl4pPr marL="1371600" algn="l" rtl="0" eaLnBrk="0" fontAlgn="base" hangingPunct="0">
                            <a:spcBef>
                              <a:spcPct val="0"/>
                            </a:spcBef>
                            <a:spcAft>
                              <a:spcPct val="0"/>
                            </a:spcAft>
                            <a:defRPr kern="1200">
                              <a:solidFill>
                                <a:schemeClr val="tx1"/>
                              </a:solidFill>
                              <a:latin typeface="Arial" charset="0"/>
                              <a:ea typeface="+mn-ea"/>
                              <a:cs typeface="+mn-cs"/>
                            </a:defRPr>
                          </a:lvl4pPr>
                          <a:lvl5pPr marL="1828800" algn="l" rtl="0" eaLnBrk="0" fontAlgn="base" hangingPunct="0">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r>
                            <a:rPr lang="en-GB" sz="1000">
                              <a:solidFill>
                                <a:srgbClr val="000000"/>
                              </a:solidFill>
                            </a:rPr>
                            <a:t>1</a:t>
                          </a:r>
                        </a:p>
                      </a:txBody>
                      <a:useSpRect/>
                    </a:txSp>
                  </a:sp>
                  <a:sp>
                    <a:nvSpPr>
                      <a:cNvPr id="146561" name="Rectangle 129"/>
                      <a:cNvSpPr>
                        <a:spLocks noChangeArrowheads="1"/>
                      </a:cNvSpPr>
                    </a:nvSpPr>
                    <a:spPr bwMode="auto">
                      <a:xfrm>
                        <a:off x="4005263" y="3521075"/>
                        <a:ext cx="366712" cy="271463"/>
                      </a:xfrm>
                      <a:prstGeom prst="rect">
                        <a:avLst/>
                      </a:prstGeom>
                      <a:noFill/>
                      <a:ln w="12700">
                        <a:noFill/>
                        <a:miter lim="800000"/>
                        <a:headEnd/>
                        <a:tailEnd/>
                      </a:ln>
                      <a:effectLst/>
                    </a:spPr>
                    <a:txSp>
                      <a:txBody>
                        <a:bodyPr wrap="none" lIns="90488" tIns="44450" rIns="90488" bIns="44450">
                          <a:spAutoFit/>
                        </a:bodyPr>
                        <a:lstStyle>
                          <a:defPPr>
                            <a:defRPr lang="en-US"/>
                          </a:defPPr>
                          <a:lvl1pPr algn="l" rtl="0" eaLnBrk="0" fontAlgn="base" hangingPunct="0">
                            <a:spcBef>
                              <a:spcPct val="0"/>
                            </a:spcBef>
                            <a:spcAft>
                              <a:spcPct val="0"/>
                            </a:spcAft>
                            <a:defRPr kern="1200">
                              <a:solidFill>
                                <a:schemeClr val="tx1"/>
                              </a:solidFill>
                              <a:latin typeface="Arial" charset="0"/>
                              <a:ea typeface="+mn-ea"/>
                              <a:cs typeface="+mn-cs"/>
                            </a:defRPr>
                          </a:lvl1pPr>
                          <a:lvl2pPr marL="457200" algn="l" rtl="0" eaLnBrk="0" fontAlgn="base" hangingPunct="0">
                            <a:spcBef>
                              <a:spcPct val="0"/>
                            </a:spcBef>
                            <a:spcAft>
                              <a:spcPct val="0"/>
                            </a:spcAft>
                            <a:defRPr kern="1200">
                              <a:solidFill>
                                <a:schemeClr val="tx1"/>
                              </a:solidFill>
                              <a:latin typeface="Arial" charset="0"/>
                              <a:ea typeface="+mn-ea"/>
                              <a:cs typeface="+mn-cs"/>
                            </a:defRPr>
                          </a:lvl2pPr>
                          <a:lvl3pPr marL="914400" algn="l" rtl="0" eaLnBrk="0" fontAlgn="base" hangingPunct="0">
                            <a:spcBef>
                              <a:spcPct val="0"/>
                            </a:spcBef>
                            <a:spcAft>
                              <a:spcPct val="0"/>
                            </a:spcAft>
                            <a:defRPr kern="1200">
                              <a:solidFill>
                                <a:schemeClr val="tx1"/>
                              </a:solidFill>
                              <a:latin typeface="Arial" charset="0"/>
                              <a:ea typeface="+mn-ea"/>
                              <a:cs typeface="+mn-cs"/>
                            </a:defRPr>
                          </a:lvl3pPr>
                          <a:lvl4pPr marL="1371600" algn="l" rtl="0" eaLnBrk="0" fontAlgn="base" hangingPunct="0">
                            <a:spcBef>
                              <a:spcPct val="0"/>
                            </a:spcBef>
                            <a:spcAft>
                              <a:spcPct val="0"/>
                            </a:spcAft>
                            <a:defRPr kern="1200">
                              <a:solidFill>
                                <a:schemeClr val="tx1"/>
                              </a:solidFill>
                              <a:latin typeface="Arial" charset="0"/>
                              <a:ea typeface="+mn-ea"/>
                              <a:cs typeface="+mn-cs"/>
                            </a:defRPr>
                          </a:lvl4pPr>
                          <a:lvl5pPr marL="1828800" algn="l" rtl="0" eaLnBrk="0" fontAlgn="base" hangingPunct="0">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r>
                            <a:rPr lang="en-GB" sz="1200">
                              <a:solidFill>
                                <a:srgbClr val="000000"/>
                              </a:solidFill>
                            </a:rPr>
                            <a:t>B1</a:t>
                          </a:r>
                        </a:p>
                      </a:txBody>
                      <a:useSpRect/>
                    </a:txSp>
                  </a:sp>
                  <a:sp>
                    <a:nvSpPr>
                      <a:cNvPr id="146562" name="Rectangle 130"/>
                      <a:cNvSpPr>
                        <a:spLocks noChangeArrowheads="1"/>
                      </a:cNvSpPr>
                    </a:nvSpPr>
                    <a:spPr bwMode="auto">
                      <a:xfrm>
                        <a:off x="3154363" y="3521075"/>
                        <a:ext cx="366712" cy="271463"/>
                      </a:xfrm>
                      <a:prstGeom prst="rect">
                        <a:avLst/>
                      </a:prstGeom>
                      <a:noFill/>
                      <a:ln w="12700">
                        <a:noFill/>
                        <a:miter lim="800000"/>
                        <a:headEnd/>
                        <a:tailEnd/>
                      </a:ln>
                      <a:effectLst/>
                    </a:spPr>
                    <a:txSp>
                      <a:txBody>
                        <a:bodyPr wrap="none" lIns="90488" tIns="44450" rIns="90488" bIns="44450">
                          <a:spAutoFit/>
                        </a:bodyPr>
                        <a:lstStyle>
                          <a:defPPr>
                            <a:defRPr lang="en-US"/>
                          </a:defPPr>
                          <a:lvl1pPr algn="l" rtl="0" eaLnBrk="0" fontAlgn="base" hangingPunct="0">
                            <a:spcBef>
                              <a:spcPct val="0"/>
                            </a:spcBef>
                            <a:spcAft>
                              <a:spcPct val="0"/>
                            </a:spcAft>
                            <a:defRPr kern="1200">
                              <a:solidFill>
                                <a:schemeClr val="tx1"/>
                              </a:solidFill>
                              <a:latin typeface="Arial" charset="0"/>
                              <a:ea typeface="+mn-ea"/>
                              <a:cs typeface="+mn-cs"/>
                            </a:defRPr>
                          </a:lvl1pPr>
                          <a:lvl2pPr marL="457200" algn="l" rtl="0" eaLnBrk="0" fontAlgn="base" hangingPunct="0">
                            <a:spcBef>
                              <a:spcPct val="0"/>
                            </a:spcBef>
                            <a:spcAft>
                              <a:spcPct val="0"/>
                            </a:spcAft>
                            <a:defRPr kern="1200">
                              <a:solidFill>
                                <a:schemeClr val="tx1"/>
                              </a:solidFill>
                              <a:latin typeface="Arial" charset="0"/>
                              <a:ea typeface="+mn-ea"/>
                              <a:cs typeface="+mn-cs"/>
                            </a:defRPr>
                          </a:lvl2pPr>
                          <a:lvl3pPr marL="914400" algn="l" rtl="0" eaLnBrk="0" fontAlgn="base" hangingPunct="0">
                            <a:spcBef>
                              <a:spcPct val="0"/>
                            </a:spcBef>
                            <a:spcAft>
                              <a:spcPct val="0"/>
                            </a:spcAft>
                            <a:defRPr kern="1200">
                              <a:solidFill>
                                <a:schemeClr val="tx1"/>
                              </a:solidFill>
                              <a:latin typeface="Arial" charset="0"/>
                              <a:ea typeface="+mn-ea"/>
                              <a:cs typeface="+mn-cs"/>
                            </a:defRPr>
                          </a:lvl3pPr>
                          <a:lvl4pPr marL="1371600" algn="l" rtl="0" eaLnBrk="0" fontAlgn="base" hangingPunct="0">
                            <a:spcBef>
                              <a:spcPct val="0"/>
                            </a:spcBef>
                            <a:spcAft>
                              <a:spcPct val="0"/>
                            </a:spcAft>
                            <a:defRPr kern="1200">
                              <a:solidFill>
                                <a:schemeClr val="tx1"/>
                              </a:solidFill>
                              <a:latin typeface="Arial" charset="0"/>
                              <a:ea typeface="+mn-ea"/>
                              <a:cs typeface="+mn-cs"/>
                            </a:defRPr>
                          </a:lvl4pPr>
                          <a:lvl5pPr marL="1828800" algn="l" rtl="0" eaLnBrk="0" fontAlgn="base" hangingPunct="0">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r>
                            <a:rPr lang="en-GB" sz="1200">
                              <a:solidFill>
                                <a:srgbClr val="000000"/>
                              </a:solidFill>
                            </a:rPr>
                            <a:t>A1</a:t>
                          </a:r>
                        </a:p>
                      </a:txBody>
                      <a:useSpRect/>
                    </a:txSp>
                  </a:sp>
                  <a:sp>
                    <a:nvSpPr>
                      <a:cNvPr id="146563" name="Rectangle 131"/>
                      <a:cNvSpPr>
                        <a:spLocks noChangeArrowheads="1"/>
                      </a:cNvSpPr>
                    </a:nvSpPr>
                    <a:spPr bwMode="auto">
                      <a:xfrm>
                        <a:off x="1536700" y="3708400"/>
                        <a:ext cx="1308100" cy="215900"/>
                      </a:xfrm>
                      <a:prstGeom prst="rect">
                        <a:avLst/>
                      </a:prstGeom>
                      <a:solidFill>
                        <a:srgbClr val="FFFFFF"/>
                      </a:solidFill>
                      <a:ln w="127000">
                        <a:noFill/>
                        <a:miter lim="800000"/>
                        <a:headEnd/>
                        <a:tailEnd/>
                      </a:ln>
                      <a:effectLst/>
                    </a:spPr>
                    <a:txSp>
                      <a:txBody>
                        <a:bodyPr wrap="none" anchor="ctr"/>
                        <a:lstStyle>
                          <a:defPPr>
                            <a:defRPr lang="en-US"/>
                          </a:defPPr>
                          <a:lvl1pPr algn="l" rtl="0" eaLnBrk="0" fontAlgn="base" hangingPunct="0">
                            <a:spcBef>
                              <a:spcPct val="0"/>
                            </a:spcBef>
                            <a:spcAft>
                              <a:spcPct val="0"/>
                            </a:spcAft>
                            <a:defRPr kern="1200">
                              <a:solidFill>
                                <a:schemeClr val="tx1"/>
                              </a:solidFill>
                              <a:latin typeface="Arial" charset="0"/>
                              <a:ea typeface="+mn-ea"/>
                              <a:cs typeface="+mn-cs"/>
                            </a:defRPr>
                          </a:lvl1pPr>
                          <a:lvl2pPr marL="457200" algn="l" rtl="0" eaLnBrk="0" fontAlgn="base" hangingPunct="0">
                            <a:spcBef>
                              <a:spcPct val="0"/>
                            </a:spcBef>
                            <a:spcAft>
                              <a:spcPct val="0"/>
                            </a:spcAft>
                            <a:defRPr kern="1200">
                              <a:solidFill>
                                <a:schemeClr val="tx1"/>
                              </a:solidFill>
                              <a:latin typeface="Arial" charset="0"/>
                              <a:ea typeface="+mn-ea"/>
                              <a:cs typeface="+mn-cs"/>
                            </a:defRPr>
                          </a:lvl2pPr>
                          <a:lvl3pPr marL="914400" algn="l" rtl="0" eaLnBrk="0" fontAlgn="base" hangingPunct="0">
                            <a:spcBef>
                              <a:spcPct val="0"/>
                            </a:spcBef>
                            <a:spcAft>
                              <a:spcPct val="0"/>
                            </a:spcAft>
                            <a:defRPr kern="1200">
                              <a:solidFill>
                                <a:schemeClr val="tx1"/>
                              </a:solidFill>
                              <a:latin typeface="Arial" charset="0"/>
                              <a:ea typeface="+mn-ea"/>
                              <a:cs typeface="+mn-cs"/>
                            </a:defRPr>
                          </a:lvl3pPr>
                          <a:lvl4pPr marL="1371600" algn="l" rtl="0" eaLnBrk="0" fontAlgn="base" hangingPunct="0">
                            <a:spcBef>
                              <a:spcPct val="0"/>
                            </a:spcBef>
                            <a:spcAft>
                              <a:spcPct val="0"/>
                            </a:spcAft>
                            <a:defRPr kern="1200">
                              <a:solidFill>
                                <a:schemeClr val="tx1"/>
                              </a:solidFill>
                              <a:latin typeface="Arial" charset="0"/>
                              <a:ea typeface="+mn-ea"/>
                              <a:cs typeface="+mn-cs"/>
                            </a:defRPr>
                          </a:lvl4pPr>
                          <a:lvl5pPr marL="1828800" algn="l" rtl="0" eaLnBrk="0" fontAlgn="base" hangingPunct="0">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zh-CN" altLang="en-US"/>
                        </a:p>
                      </a:txBody>
                      <a:useSpRect/>
                    </a:txSp>
                  </a:sp>
                  <a:sp>
                    <a:nvSpPr>
                      <a:cNvPr id="146564" name="Rectangle 132"/>
                      <a:cNvSpPr>
                        <a:spLocks noChangeArrowheads="1"/>
                      </a:cNvSpPr>
                    </a:nvSpPr>
                    <a:spPr bwMode="auto">
                      <a:xfrm>
                        <a:off x="1465263" y="3641725"/>
                        <a:ext cx="1489075" cy="363538"/>
                      </a:xfrm>
                      <a:prstGeom prst="rect">
                        <a:avLst/>
                      </a:prstGeom>
                      <a:noFill/>
                      <a:ln w="12700">
                        <a:noFill/>
                        <a:miter lim="800000"/>
                        <a:headEnd/>
                        <a:tailEnd/>
                      </a:ln>
                      <a:effectLst/>
                    </a:spPr>
                    <a:txSp>
                      <a:txBody>
                        <a:bodyPr wrap="none" lIns="90488" tIns="44450" rIns="90488" bIns="44450">
                          <a:spAutoFit/>
                        </a:bodyPr>
                        <a:lstStyle>
                          <a:defPPr>
                            <a:defRPr lang="en-US"/>
                          </a:defPPr>
                          <a:lvl1pPr algn="l" rtl="0" eaLnBrk="0" fontAlgn="base" hangingPunct="0">
                            <a:spcBef>
                              <a:spcPct val="0"/>
                            </a:spcBef>
                            <a:spcAft>
                              <a:spcPct val="0"/>
                            </a:spcAft>
                            <a:defRPr kern="1200">
                              <a:solidFill>
                                <a:schemeClr val="tx1"/>
                              </a:solidFill>
                              <a:latin typeface="Arial" charset="0"/>
                              <a:ea typeface="+mn-ea"/>
                              <a:cs typeface="+mn-cs"/>
                            </a:defRPr>
                          </a:lvl1pPr>
                          <a:lvl2pPr marL="457200" algn="l" rtl="0" eaLnBrk="0" fontAlgn="base" hangingPunct="0">
                            <a:spcBef>
                              <a:spcPct val="0"/>
                            </a:spcBef>
                            <a:spcAft>
                              <a:spcPct val="0"/>
                            </a:spcAft>
                            <a:defRPr kern="1200">
                              <a:solidFill>
                                <a:schemeClr val="tx1"/>
                              </a:solidFill>
                              <a:latin typeface="Arial" charset="0"/>
                              <a:ea typeface="+mn-ea"/>
                              <a:cs typeface="+mn-cs"/>
                            </a:defRPr>
                          </a:lvl2pPr>
                          <a:lvl3pPr marL="914400" algn="l" rtl="0" eaLnBrk="0" fontAlgn="base" hangingPunct="0">
                            <a:spcBef>
                              <a:spcPct val="0"/>
                            </a:spcBef>
                            <a:spcAft>
                              <a:spcPct val="0"/>
                            </a:spcAft>
                            <a:defRPr kern="1200">
                              <a:solidFill>
                                <a:schemeClr val="tx1"/>
                              </a:solidFill>
                              <a:latin typeface="Arial" charset="0"/>
                              <a:ea typeface="+mn-ea"/>
                              <a:cs typeface="+mn-cs"/>
                            </a:defRPr>
                          </a:lvl3pPr>
                          <a:lvl4pPr marL="1371600" algn="l" rtl="0" eaLnBrk="0" fontAlgn="base" hangingPunct="0">
                            <a:spcBef>
                              <a:spcPct val="0"/>
                            </a:spcBef>
                            <a:spcAft>
                              <a:spcPct val="0"/>
                            </a:spcAft>
                            <a:defRPr kern="1200">
                              <a:solidFill>
                                <a:schemeClr val="tx1"/>
                              </a:solidFill>
                              <a:latin typeface="Arial" charset="0"/>
                              <a:ea typeface="+mn-ea"/>
                              <a:cs typeface="+mn-cs"/>
                            </a:defRPr>
                          </a:lvl4pPr>
                          <a:lvl5pPr marL="1828800" algn="l" rtl="0" eaLnBrk="0" fontAlgn="base" hangingPunct="0">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r>
                            <a:rPr lang="en-GB">
                              <a:solidFill>
                                <a:srgbClr val="000000"/>
                              </a:solidFill>
                            </a:rPr>
                            <a:t>Connector_1</a:t>
                          </a:r>
                        </a:p>
                      </a:txBody>
                      <a:useSpRect/>
                    </a:txSp>
                  </a:sp>
                  <a:sp>
                    <a:nvSpPr>
                      <a:cNvPr id="146565" name="Arc 133"/>
                      <a:cNvSpPr>
                        <a:spLocks/>
                      </a:cNvSpPr>
                    </a:nvSpPr>
                    <a:spPr bwMode="auto">
                      <a:xfrm>
                        <a:off x="3697288" y="4165600"/>
                        <a:ext cx="50800" cy="25400"/>
                      </a:xfrm>
                      <a:custGeom>
                        <a:avLst/>
                        <a:gdLst>
                          <a:gd name="G0" fmla="+- 21600 0 0"/>
                          <a:gd name="G1" fmla="+- 0 0 0"/>
                          <a:gd name="G2" fmla="+- 21600 0 0"/>
                          <a:gd name="T0" fmla="*/ 43200 w 43200"/>
                          <a:gd name="T1" fmla="*/ 0 h 21600"/>
                          <a:gd name="T2" fmla="*/ 0 w 43200"/>
                          <a:gd name="T3" fmla="*/ 0 h 21600"/>
                          <a:gd name="T4" fmla="*/ 21600 w 43200"/>
                          <a:gd name="T5" fmla="*/ 0 h 21600"/>
                        </a:gdLst>
                        <a:ahLst/>
                        <a:cxnLst>
                          <a:cxn ang="0">
                            <a:pos x="T0" y="T1"/>
                          </a:cxn>
                          <a:cxn ang="0">
                            <a:pos x="T2" y="T3"/>
                          </a:cxn>
                          <a:cxn ang="0">
                            <a:pos x="T4" y="T5"/>
                          </a:cxn>
                        </a:cxnLst>
                        <a:rect l="0" t="0" r="r" b="b"/>
                        <a:pathLst>
                          <a:path w="43200" h="21600" fill="none" extrusionOk="0">
                            <a:moveTo>
                              <a:pt x="43200" y="0"/>
                            </a:moveTo>
                            <a:cubicBezTo>
                              <a:pt x="43200" y="11929"/>
                              <a:pt x="33529" y="21600"/>
                              <a:pt x="21600" y="21600"/>
                            </a:cubicBezTo>
                            <a:cubicBezTo>
                              <a:pt x="9670" y="21600"/>
                              <a:pt x="0" y="11929"/>
                              <a:pt x="0" y="0"/>
                            </a:cubicBezTo>
                          </a:path>
                          <a:path w="43200" h="21600" stroke="0" extrusionOk="0">
                            <a:moveTo>
                              <a:pt x="43200" y="0"/>
                            </a:moveTo>
                            <a:cubicBezTo>
                              <a:pt x="43200" y="11929"/>
                              <a:pt x="33529" y="21600"/>
                              <a:pt x="21600" y="21600"/>
                            </a:cubicBezTo>
                            <a:cubicBezTo>
                              <a:pt x="9670" y="21600"/>
                              <a:pt x="0" y="11929"/>
                              <a:pt x="0" y="0"/>
                            </a:cubicBezTo>
                            <a:lnTo>
                              <a:pt x="21600" y="0"/>
                            </a:lnTo>
                            <a:close/>
                          </a:path>
                        </a:pathLst>
                      </a:custGeom>
                      <a:solidFill>
                        <a:srgbClr val="000000"/>
                      </a:solidFill>
                      <a:ln w="12700" cap="rnd">
                        <a:solidFill>
                          <a:srgbClr val="000000"/>
                        </a:solidFill>
                        <a:round/>
                        <a:headEnd/>
                        <a:tailEnd/>
                      </a:ln>
                      <a:effectLst/>
                    </a:spPr>
                    <a:txSp>
                      <a:txBody>
                        <a:bodyPr/>
                        <a:lstStyle>
                          <a:defPPr>
                            <a:defRPr lang="en-US"/>
                          </a:defPPr>
                          <a:lvl1pPr algn="l" rtl="0" eaLnBrk="0" fontAlgn="base" hangingPunct="0">
                            <a:spcBef>
                              <a:spcPct val="0"/>
                            </a:spcBef>
                            <a:spcAft>
                              <a:spcPct val="0"/>
                            </a:spcAft>
                            <a:defRPr kern="1200">
                              <a:solidFill>
                                <a:schemeClr val="tx1"/>
                              </a:solidFill>
                              <a:latin typeface="Arial" charset="0"/>
                              <a:ea typeface="+mn-ea"/>
                              <a:cs typeface="+mn-cs"/>
                            </a:defRPr>
                          </a:lvl1pPr>
                          <a:lvl2pPr marL="457200" algn="l" rtl="0" eaLnBrk="0" fontAlgn="base" hangingPunct="0">
                            <a:spcBef>
                              <a:spcPct val="0"/>
                            </a:spcBef>
                            <a:spcAft>
                              <a:spcPct val="0"/>
                            </a:spcAft>
                            <a:defRPr kern="1200">
                              <a:solidFill>
                                <a:schemeClr val="tx1"/>
                              </a:solidFill>
                              <a:latin typeface="Arial" charset="0"/>
                              <a:ea typeface="+mn-ea"/>
                              <a:cs typeface="+mn-cs"/>
                            </a:defRPr>
                          </a:lvl2pPr>
                          <a:lvl3pPr marL="914400" algn="l" rtl="0" eaLnBrk="0" fontAlgn="base" hangingPunct="0">
                            <a:spcBef>
                              <a:spcPct val="0"/>
                            </a:spcBef>
                            <a:spcAft>
                              <a:spcPct val="0"/>
                            </a:spcAft>
                            <a:defRPr kern="1200">
                              <a:solidFill>
                                <a:schemeClr val="tx1"/>
                              </a:solidFill>
                              <a:latin typeface="Arial" charset="0"/>
                              <a:ea typeface="+mn-ea"/>
                              <a:cs typeface="+mn-cs"/>
                            </a:defRPr>
                          </a:lvl3pPr>
                          <a:lvl4pPr marL="1371600" algn="l" rtl="0" eaLnBrk="0" fontAlgn="base" hangingPunct="0">
                            <a:spcBef>
                              <a:spcPct val="0"/>
                            </a:spcBef>
                            <a:spcAft>
                              <a:spcPct val="0"/>
                            </a:spcAft>
                            <a:defRPr kern="1200">
                              <a:solidFill>
                                <a:schemeClr val="tx1"/>
                              </a:solidFill>
                              <a:latin typeface="Arial" charset="0"/>
                              <a:ea typeface="+mn-ea"/>
                              <a:cs typeface="+mn-cs"/>
                            </a:defRPr>
                          </a:lvl4pPr>
                          <a:lvl5pPr marL="1828800" algn="l" rtl="0" eaLnBrk="0" fontAlgn="base" hangingPunct="0">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zh-CN" altLang="en-US"/>
                        </a:p>
                      </a:txBody>
                      <a:useSpRect/>
                    </a:txSp>
                  </a:sp>
                  <a:sp>
                    <a:nvSpPr>
                      <a:cNvPr id="146566" name="Freeform 134"/>
                      <a:cNvSpPr>
                        <a:spLocks/>
                      </a:cNvSpPr>
                    </a:nvSpPr>
                    <a:spPr bwMode="auto">
                      <a:xfrm>
                        <a:off x="2463800" y="4000500"/>
                        <a:ext cx="1030288" cy="915988"/>
                      </a:xfrm>
                      <a:custGeom>
                        <a:avLst/>
                        <a:gdLst/>
                        <a:ahLst/>
                        <a:cxnLst>
                          <a:cxn ang="0">
                            <a:pos x="648" y="0"/>
                          </a:cxn>
                          <a:cxn ang="0">
                            <a:pos x="648" y="464"/>
                          </a:cxn>
                          <a:cxn ang="0">
                            <a:pos x="616" y="504"/>
                          </a:cxn>
                          <a:cxn ang="0">
                            <a:pos x="576" y="504"/>
                          </a:cxn>
                          <a:cxn ang="0">
                            <a:pos x="504" y="576"/>
                          </a:cxn>
                          <a:cxn ang="0">
                            <a:pos x="432" y="576"/>
                          </a:cxn>
                          <a:cxn ang="0">
                            <a:pos x="360" y="504"/>
                          </a:cxn>
                          <a:cxn ang="0">
                            <a:pos x="288" y="504"/>
                          </a:cxn>
                          <a:cxn ang="0">
                            <a:pos x="216" y="576"/>
                          </a:cxn>
                          <a:cxn ang="0">
                            <a:pos x="144" y="576"/>
                          </a:cxn>
                          <a:cxn ang="0">
                            <a:pos x="72" y="504"/>
                          </a:cxn>
                          <a:cxn ang="0">
                            <a:pos x="0" y="504"/>
                          </a:cxn>
                        </a:cxnLst>
                        <a:rect l="0" t="0" r="r" b="b"/>
                        <a:pathLst>
                          <a:path w="649" h="577">
                            <a:moveTo>
                              <a:pt x="648" y="0"/>
                            </a:moveTo>
                            <a:lnTo>
                              <a:pt x="648" y="464"/>
                            </a:lnTo>
                            <a:lnTo>
                              <a:pt x="616" y="504"/>
                            </a:lnTo>
                            <a:lnTo>
                              <a:pt x="576" y="504"/>
                            </a:lnTo>
                            <a:lnTo>
                              <a:pt x="504" y="576"/>
                            </a:lnTo>
                            <a:lnTo>
                              <a:pt x="432" y="576"/>
                            </a:lnTo>
                            <a:lnTo>
                              <a:pt x="360" y="504"/>
                            </a:lnTo>
                            <a:lnTo>
                              <a:pt x="288" y="504"/>
                            </a:lnTo>
                            <a:lnTo>
                              <a:pt x="216" y="576"/>
                            </a:lnTo>
                            <a:lnTo>
                              <a:pt x="144" y="576"/>
                            </a:lnTo>
                            <a:lnTo>
                              <a:pt x="72" y="504"/>
                            </a:lnTo>
                            <a:lnTo>
                              <a:pt x="0" y="504"/>
                            </a:lnTo>
                          </a:path>
                        </a:pathLst>
                      </a:custGeom>
                      <a:noFill/>
                      <a:ln w="12700" cap="rnd" cmpd="sng">
                        <a:solidFill>
                          <a:srgbClr val="DD0806"/>
                        </a:solidFill>
                        <a:prstDash val="solid"/>
                        <a:round/>
                        <a:headEnd type="none" w="med" len="med"/>
                        <a:tailEnd type="none" w="med" len="med"/>
                      </a:ln>
                      <a:effectLst/>
                    </a:spPr>
                    <a:txSp>
                      <a:txBody>
                        <a:bodyPr/>
                        <a:lstStyle>
                          <a:defPPr>
                            <a:defRPr lang="en-US"/>
                          </a:defPPr>
                          <a:lvl1pPr algn="l" rtl="0" eaLnBrk="0" fontAlgn="base" hangingPunct="0">
                            <a:spcBef>
                              <a:spcPct val="0"/>
                            </a:spcBef>
                            <a:spcAft>
                              <a:spcPct val="0"/>
                            </a:spcAft>
                            <a:defRPr kern="1200">
                              <a:solidFill>
                                <a:schemeClr val="tx1"/>
                              </a:solidFill>
                              <a:latin typeface="Arial" charset="0"/>
                              <a:ea typeface="+mn-ea"/>
                              <a:cs typeface="+mn-cs"/>
                            </a:defRPr>
                          </a:lvl1pPr>
                          <a:lvl2pPr marL="457200" algn="l" rtl="0" eaLnBrk="0" fontAlgn="base" hangingPunct="0">
                            <a:spcBef>
                              <a:spcPct val="0"/>
                            </a:spcBef>
                            <a:spcAft>
                              <a:spcPct val="0"/>
                            </a:spcAft>
                            <a:defRPr kern="1200">
                              <a:solidFill>
                                <a:schemeClr val="tx1"/>
                              </a:solidFill>
                              <a:latin typeface="Arial" charset="0"/>
                              <a:ea typeface="+mn-ea"/>
                              <a:cs typeface="+mn-cs"/>
                            </a:defRPr>
                          </a:lvl2pPr>
                          <a:lvl3pPr marL="914400" algn="l" rtl="0" eaLnBrk="0" fontAlgn="base" hangingPunct="0">
                            <a:spcBef>
                              <a:spcPct val="0"/>
                            </a:spcBef>
                            <a:spcAft>
                              <a:spcPct val="0"/>
                            </a:spcAft>
                            <a:defRPr kern="1200">
                              <a:solidFill>
                                <a:schemeClr val="tx1"/>
                              </a:solidFill>
                              <a:latin typeface="Arial" charset="0"/>
                              <a:ea typeface="+mn-ea"/>
                              <a:cs typeface="+mn-cs"/>
                            </a:defRPr>
                          </a:lvl3pPr>
                          <a:lvl4pPr marL="1371600" algn="l" rtl="0" eaLnBrk="0" fontAlgn="base" hangingPunct="0">
                            <a:spcBef>
                              <a:spcPct val="0"/>
                            </a:spcBef>
                            <a:spcAft>
                              <a:spcPct val="0"/>
                            </a:spcAft>
                            <a:defRPr kern="1200">
                              <a:solidFill>
                                <a:schemeClr val="tx1"/>
                              </a:solidFill>
                              <a:latin typeface="Arial" charset="0"/>
                              <a:ea typeface="+mn-ea"/>
                              <a:cs typeface="+mn-cs"/>
                            </a:defRPr>
                          </a:lvl4pPr>
                          <a:lvl5pPr marL="1828800" algn="l" rtl="0" eaLnBrk="0" fontAlgn="base" hangingPunct="0">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zh-CN" altLang="en-US"/>
                        </a:p>
                      </a:txBody>
                      <a:useSpRect/>
                    </a:txSp>
                  </a:sp>
                  <a:sp>
                    <a:nvSpPr>
                      <a:cNvPr id="146567" name="Freeform 135"/>
                      <a:cNvSpPr>
                        <a:spLocks/>
                      </a:cNvSpPr>
                    </a:nvSpPr>
                    <a:spPr bwMode="auto">
                      <a:xfrm>
                        <a:off x="2463800" y="4000500"/>
                        <a:ext cx="1030288" cy="915988"/>
                      </a:xfrm>
                      <a:custGeom>
                        <a:avLst/>
                        <a:gdLst/>
                        <a:ahLst/>
                        <a:cxnLst>
                          <a:cxn ang="0">
                            <a:pos x="648" y="0"/>
                          </a:cxn>
                          <a:cxn ang="0">
                            <a:pos x="648" y="464"/>
                          </a:cxn>
                          <a:cxn ang="0">
                            <a:pos x="616" y="504"/>
                          </a:cxn>
                          <a:cxn ang="0">
                            <a:pos x="576" y="504"/>
                          </a:cxn>
                          <a:cxn ang="0">
                            <a:pos x="504" y="576"/>
                          </a:cxn>
                          <a:cxn ang="0">
                            <a:pos x="432" y="576"/>
                          </a:cxn>
                          <a:cxn ang="0">
                            <a:pos x="360" y="504"/>
                          </a:cxn>
                          <a:cxn ang="0">
                            <a:pos x="288" y="504"/>
                          </a:cxn>
                          <a:cxn ang="0">
                            <a:pos x="216" y="576"/>
                          </a:cxn>
                          <a:cxn ang="0">
                            <a:pos x="144" y="576"/>
                          </a:cxn>
                          <a:cxn ang="0">
                            <a:pos x="72" y="504"/>
                          </a:cxn>
                          <a:cxn ang="0">
                            <a:pos x="0" y="504"/>
                          </a:cxn>
                        </a:cxnLst>
                        <a:rect l="0" t="0" r="r" b="b"/>
                        <a:pathLst>
                          <a:path w="649" h="577">
                            <a:moveTo>
                              <a:pt x="648" y="0"/>
                            </a:moveTo>
                            <a:lnTo>
                              <a:pt x="648" y="464"/>
                            </a:lnTo>
                            <a:lnTo>
                              <a:pt x="616" y="504"/>
                            </a:lnTo>
                            <a:lnTo>
                              <a:pt x="576" y="504"/>
                            </a:lnTo>
                            <a:lnTo>
                              <a:pt x="504" y="576"/>
                            </a:lnTo>
                            <a:lnTo>
                              <a:pt x="432" y="576"/>
                            </a:lnTo>
                            <a:lnTo>
                              <a:pt x="360" y="504"/>
                            </a:lnTo>
                            <a:lnTo>
                              <a:pt x="288" y="504"/>
                            </a:lnTo>
                            <a:lnTo>
                              <a:pt x="216" y="576"/>
                            </a:lnTo>
                            <a:lnTo>
                              <a:pt x="144" y="576"/>
                            </a:lnTo>
                            <a:lnTo>
                              <a:pt x="72" y="504"/>
                            </a:lnTo>
                            <a:lnTo>
                              <a:pt x="0" y="504"/>
                            </a:lnTo>
                          </a:path>
                        </a:pathLst>
                      </a:custGeom>
                      <a:noFill/>
                      <a:ln w="12700" cap="rnd" cmpd="sng">
                        <a:solidFill>
                          <a:srgbClr val="DD0806"/>
                        </a:solidFill>
                        <a:prstDash val="solid"/>
                        <a:round/>
                        <a:headEnd type="none" w="med" len="med"/>
                        <a:tailEnd type="none" w="med" len="med"/>
                      </a:ln>
                      <a:effectLst/>
                    </a:spPr>
                    <a:txSp>
                      <a:txBody>
                        <a:bodyPr/>
                        <a:lstStyle>
                          <a:defPPr>
                            <a:defRPr lang="en-US"/>
                          </a:defPPr>
                          <a:lvl1pPr algn="l" rtl="0" eaLnBrk="0" fontAlgn="base" hangingPunct="0">
                            <a:spcBef>
                              <a:spcPct val="0"/>
                            </a:spcBef>
                            <a:spcAft>
                              <a:spcPct val="0"/>
                            </a:spcAft>
                            <a:defRPr kern="1200">
                              <a:solidFill>
                                <a:schemeClr val="tx1"/>
                              </a:solidFill>
                              <a:latin typeface="Arial" charset="0"/>
                              <a:ea typeface="+mn-ea"/>
                              <a:cs typeface="+mn-cs"/>
                            </a:defRPr>
                          </a:lvl1pPr>
                          <a:lvl2pPr marL="457200" algn="l" rtl="0" eaLnBrk="0" fontAlgn="base" hangingPunct="0">
                            <a:spcBef>
                              <a:spcPct val="0"/>
                            </a:spcBef>
                            <a:spcAft>
                              <a:spcPct val="0"/>
                            </a:spcAft>
                            <a:defRPr kern="1200">
                              <a:solidFill>
                                <a:schemeClr val="tx1"/>
                              </a:solidFill>
                              <a:latin typeface="Arial" charset="0"/>
                              <a:ea typeface="+mn-ea"/>
                              <a:cs typeface="+mn-cs"/>
                            </a:defRPr>
                          </a:lvl2pPr>
                          <a:lvl3pPr marL="914400" algn="l" rtl="0" eaLnBrk="0" fontAlgn="base" hangingPunct="0">
                            <a:spcBef>
                              <a:spcPct val="0"/>
                            </a:spcBef>
                            <a:spcAft>
                              <a:spcPct val="0"/>
                            </a:spcAft>
                            <a:defRPr kern="1200">
                              <a:solidFill>
                                <a:schemeClr val="tx1"/>
                              </a:solidFill>
                              <a:latin typeface="Arial" charset="0"/>
                              <a:ea typeface="+mn-ea"/>
                              <a:cs typeface="+mn-cs"/>
                            </a:defRPr>
                          </a:lvl3pPr>
                          <a:lvl4pPr marL="1371600" algn="l" rtl="0" eaLnBrk="0" fontAlgn="base" hangingPunct="0">
                            <a:spcBef>
                              <a:spcPct val="0"/>
                            </a:spcBef>
                            <a:spcAft>
                              <a:spcPct val="0"/>
                            </a:spcAft>
                            <a:defRPr kern="1200">
                              <a:solidFill>
                                <a:schemeClr val="tx1"/>
                              </a:solidFill>
                              <a:latin typeface="Arial" charset="0"/>
                              <a:ea typeface="+mn-ea"/>
                              <a:cs typeface="+mn-cs"/>
                            </a:defRPr>
                          </a:lvl4pPr>
                          <a:lvl5pPr marL="1828800" algn="l" rtl="0" eaLnBrk="0" fontAlgn="base" hangingPunct="0">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zh-CN" altLang="en-US"/>
                        </a:p>
                      </a:txBody>
                      <a:useSpRect/>
                    </a:txSp>
                  </a:sp>
                  <a:sp>
                    <a:nvSpPr>
                      <a:cNvPr id="146568" name="Freeform 136"/>
                      <a:cNvSpPr>
                        <a:spLocks/>
                      </a:cNvSpPr>
                    </a:nvSpPr>
                    <a:spPr bwMode="auto">
                      <a:xfrm>
                        <a:off x="2463800" y="4000500"/>
                        <a:ext cx="1144588" cy="915988"/>
                      </a:xfrm>
                      <a:custGeom>
                        <a:avLst/>
                        <a:gdLst/>
                        <a:ahLst/>
                        <a:cxnLst>
                          <a:cxn ang="0">
                            <a:pos x="720" y="0"/>
                          </a:cxn>
                          <a:cxn ang="0">
                            <a:pos x="720" y="504"/>
                          </a:cxn>
                          <a:cxn ang="0">
                            <a:pos x="648" y="576"/>
                          </a:cxn>
                          <a:cxn ang="0">
                            <a:pos x="576" y="576"/>
                          </a:cxn>
                          <a:cxn ang="0">
                            <a:pos x="504" y="504"/>
                          </a:cxn>
                          <a:cxn ang="0">
                            <a:pos x="432" y="504"/>
                          </a:cxn>
                          <a:cxn ang="0">
                            <a:pos x="360" y="576"/>
                          </a:cxn>
                          <a:cxn ang="0">
                            <a:pos x="288" y="576"/>
                          </a:cxn>
                          <a:cxn ang="0">
                            <a:pos x="216" y="504"/>
                          </a:cxn>
                          <a:cxn ang="0">
                            <a:pos x="144" y="504"/>
                          </a:cxn>
                          <a:cxn ang="0">
                            <a:pos x="72" y="576"/>
                          </a:cxn>
                          <a:cxn ang="0">
                            <a:pos x="0" y="576"/>
                          </a:cxn>
                        </a:cxnLst>
                        <a:rect l="0" t="0" r="r" b="b"/>
                        <a:pathLst>
                          <a:path w="721" h="577">
                            <a:moveTo>
                              <a:pt x="720" y="0"/>
                            </a:moveTo>
                            <a:lnTo>
                              <a:pt x="720" y="504"/>
                            </a:lnTo>
                            <a:lnTo>
                              <a:pt x="648" y="576"/>
                            </a:lnTo>
                            <a:lnTo>
                              <a:pt x="576" y="576"/>
                            </a:lnTo>
                            <a:lnTo>
                              <a:pt x="504" y="504"/>
                            </a:lnTo>
                            <a:lnTo>
                              <a:pt x="432" y="504"/>
                            </a:lnTo>
                            <a:lnTo>
                              <a:pt x="360" y="576"/>
                            </a:lnTo>
                            <a:lnTo>
                              <a:pt x="288" y="576"/>
                            </a:lnTo>
                            <a:lnTo>
                              <a:pt x="216" y="504"/>
                            </a:lnTo>
                            <a:lnTo>
                              <a:pt x="144" y="504"/>
                            </a:lnTo>
                            <a:lnTo>
                              <a:pt x="72" y="576"/>
                            </a:lnTo>
                            <a:lnTo>
                              <a:pt x="0" y="576"/>
                            </a:lnTo>
                          </a:path>
                        </a:pathLst>
                      </a:custGeom>
                      <a:noFill/>
                      <a:ln w="12700" cap="rnd" cmpd="sng">
                        <a:solidFill>
                          <a:srgbClr val="DD0806"/>
                        </a:solidFill>
                        <a:prstDash val="solid"/>
                        <a:round/>
                        <a:headEnd type="none" w="med" len="med"/>
                        <a:tailEnd type="none" w="med" len="med"/>
                      </a:ln>
                      <a:effectLst/>
                    </a:spPr>
                    <a:txSp>
                      <a:txBody>
                        <a:bodyPr/>
                        <a:lstStyle>
                          <a:defPPr>
                            <a:defRPr lang="en-US"/>
                          </a:defPPr>
                          <a:lvl1pPr algn="l" rtl="0" eaLnBrk="0" fontAlgn="base" hangingPunct="0">
                            <a:spcBef>
                              <a:spcPct val="0"/>
                            </a:spcBef>
                            <a:spcAft>
                              <a:spcPct val="0"/>
                            </a:spcAft>
                            <a:defRPr kern="1200">
                              <a:solidFill>
                                <a:schemeClr val="tx1"/>
                              </a:solidFill>
                              <a:latin typeface="Arial" charset="0"/>
                              <a:ea typeface="+mn-ea"/>
                              <a:cs typeface="+mn-cs"/>
                            </a:defRPr>
                          </a:lvl1pPr>
                          <a:lvl2pPr marL="457200" algn="l" rtl="0" eaLnBrk="0" fontAlgn="base" hangingPunct="0">
                            <a:spcBef>
                              <a:spcPct val="0"/>
                            </a:spcBef>
                            <a:spcAft>
                              <a:spcPct val="0"/>
                            </a:spcAft>
                            <a:defRPr kern="1200">
                              <a:solidFill>
                                <a:schemeClr val="tx1"/>
                              </a:solidFill>
                              <a:latin typeface="Arial" charset="0"/>
                              <a:ea typeface="+mn-ea"/>
                              <a:cs typeface="+mn-cs"/>
                            </a:defRPr>
                          </a:lvl2pPr>
                          <a:lvl3pPr marL="914400" algn="l" rtl="0" eaLnBrk="0" fontAlgn="base" hangingPunct="0">
                            <a:spcBef>
                              <a:spcPct val="0"/>
                            </a:spcBef>
                            <a:spcAft>
                              <a:spcPct val="0"/>
                            </a:spcAft>
                            <a:defRPr kern="1200">
                              <a:solidFill>
                                <a:schemeClr val="tx1"/>
                              </a:solidFill>
                              <a:latin typeface="Arial" charset="0"/>
                              <a:ea typeface="+mn-ea"/>
                              <a:cs typeface="+mn-cs"/>
                            </a:defRPr>
                          </a:lvl3pPr>
                          <a:lvl4pPr marL="1371600" algn="l" rtl="0" eaLnBrk="0" fontAlgn="base" hangingPunct="0">
                            <a:spcBef>
                              <a:spcPct val="0"/>
                            </a:spcBef>
                            <a:spcAft>
                              <a:spcPct val="0"/>
                            </a:spcAft>
                            <a:defRPr kern="1200">
                              <a:solidFill>
                                <a:schemeClr val="tx1"/>
                              </a:solidFill>
                              <a:latin typeface="Arial" charset="0"/>
                              <a:ea typeface="+mn-ea"/>
                              <a:cs typeface="+mn-cs"/>
                            </a:defRPr>
                          </a:lvl4pPr>
                          <a:lvl5pPr marL="1828800" algn="l" rtl="0" eaLnBrk="0" fontAlgn="base" hangingPunct="0">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zh-CN" altLang="en-US"/>
                        </a:p>
                      </a:txBody>
                      <a:useSpRect/>
                    </a:txSp>
                  </a:sp>
                  <a:sp>
                    <a:nvSpPr>
                      <a:cNvPr id="146569" name="Freeform 137"/>
                      <a:cNvSpPr>
                        <a:spLocks/>
                      </a:cNvSpPr>
                    </a:nvSpPr>
                    <a:spPr bwMode="auto">
                      <a:xfrm>
                        <a:off x="2463800" y="4000500"/>
                        <a:ext cx="1144588" cy="915988"/>
                      </a:xfrm>
                      <a:custGeom>
                        <a:avLst/>
                        <a:gdLst/>
                        <a:ahLst/>
                        <a:cxnLst>
                          <a:cxn ang="0">
                            <a:pos x="720" y="0"/>
                          </a:cxn>
                          <a:cxn ang="0">
                            <a:pos x="720" y="504"/>
                          </a:cxn>
                          <a:cxn ang="0">
                            <a:pos x="648" y="576"/>
                          </a:cxn>
                          <a:cxn ang="0">
                            <a:pos x="576" y="576"/>
                          </a:cxn>
                          <a:cxn ang="0">
                            <a:pos x="504" y="504"/>
                          </a:cxn>
                          <a:cxn ang="0">
                            <a:pos x="432" y="504"/>
                          </a:cxn>
                          <a:cxn ang="0">
                            <a:pos x="360" y="576"/>
                          </a:cxn>
                          <a:cxn ang="0">
                            <a:pos x="288" y="576"/>
                          </a:cxn>
                          <a:cxn ang="0">
                            <a:pos x="216" y="504"/>
                          </a:cxn>
                          <a:cxn ang="0">
                            <a:pos x="144" y="504"/>
                          </a:cxn>
                          <a:cxn ang="0">
                            <a:pos x="72" y="576"/>
                          </a:cxn>
                          <a:cxn ang="0">
                            <a:pos x="0" y="576"/>
                          </a:cxn>
                        </a:cxnLst>
                        <a:rect l="0" t="0" r="r" b="b"/>
                        <a:pathLst>
                          <a:path w="721" h="577">
                            <a:moveTo>
                              <a:pt x="720" y="0"/>
                            </a:moveTo>
                            <a:lnTo>
                              <a:pt x="720" y="504"/>
                            </a:lnTo>
                            <a:lnTo>
                              <a:pt x="648" y="576"/>
                            </a:lnTo>
                            <a:lnTo>
                              <a:pt x="576" y="576"/>
                            </a:lnTo>
                            <a:lnTo>
                              <a:pt x="504" y="504"/>
                            </a:lnTo>
                            <a:lnTo>
                              <a:pt x="432" y="504"/>
                            </a:lnTo>
                            <a:lnTo>
                              <a:pt x="360" y="576"/>
                            </a:lnTo>
                            <a:lnTo>
                              <a:pt x="288" y="576"/>
                            </a:lnTo>
                            <a:lnTo>
                              <a:pt x="216" y="504"/>
                            </a:lnTo>
                            <a:lnTo>
                              <a:pt x="144" y="504"/>
                            </a:lnTo>
                            <a:lnTo>
                              <a:pt x="72" y="576"/>
                            </a:lnTo>
                            <a:lnTo>
                              <a:pt x="0" y="576"/>
                            </a:lnTo>
                          </a:path>
                        </a:pathLst>
                      </a:custGeom>
                      <a:noFill/>
                      <a:ln w="12700" cap="rnd" cmpd="sng">
                        <a:solidFill>
                          <a:srgbClr val="DD0806"/>
                        </a:solidFill>
                        <a:prstDash val="solid"/>
                        <a:round/>
                        <a:headEnd type="none" w="med" len="med"/>
                        <a:tailEnd type="none" w="med" len="med"/>
                      </a:ln>
                      <a:effectLst/>
                    </a:spPr>
                    <a:txSp>
                      <a:txBody>
                        <a:bodyPr/>
                        <a:lstStyle>
                          <a:defPPr>
                            <a:defRPr lang="en-US"/>
                          </a:defPPr>
                          <a:lvl1pPr algn="l" rtl="0" eaLnBrk="0" fontAlgn="base" hangingPunct="0">
                            <a:spcBef>
                              <a:spcPct val="0"/>
                            </a:spcBef>
                            <a:spcAft>
                              <a:spcPct val="0"/>
                            </a:spcAft>
                            <a:defRPr kern="1200">
                              <a:solidFill>
                                <a:schemeClr val="tx1"/>
                              </a:solidFill>
                              <a:latin typeface="Arial" charset="0"/>
                              <a:ea typeface="+mn-ea"/>
                              <a:cs typeface="+mn-cs"/>
                            </a:defRPr>
                          </a:lvl1pPr>
                          <a:lvl2pPr marL="457200" algn="l" rtl="0" eaLnBrk="0" fontAlgn="base" hangingPunct="0">
                            <a:spcBef>
                              <a:spcPct val="0"/>
                            </a:spcBef>
                            <a:spcAft>
                              <a:spcPct val="0"/>
                            </a:spcAft>
                            <a:defRPr kern="1200">
                              <a:solidFill>
                                <a:schemeClr val="tx1"/>
                              </a:solidFill>
                              <a:latin typeface="Arial" charset="0"/>
                              <a:ea typeface="+mn-ea"/>
                              <a:cs typeface="+mn-cs"/>
                            </a:defRPr>
                          </a:lvl2pPr>
                          <a:lvl3pPr marL="914400" algn="l" rtl="0" eaLnBrk="0" fontAlgn="base" hangingPunct="0">
                            <a:spcBef>
                              <a:spcPct val="0"/>
                            </a:spcBef>
                            <a:spcAft>
                              <a:spcPct val="0"/>
                            </a:spcAft>
                            <a:defRPr kern="1200">
                              <a:solidFill>
                                <a:schemeClr val="tx1"/>
                              </a:solidFill>
                              <a:latin typeface="Arial" charset="0"/>
                              <a:ea typeface="+mn-ea"/>
                              <a:cs typeface="+mn-cs"/>
                            </a:defRPr>
                          </a:lvl3pPr>
                          <a:lvl4pPr marL="1371600" algn="l" rtl="0" eaLnBrk="0" fontAlgn="base" hangingPunct="0">
                            <a:spcBef>
                              <a:spcPct val="0"/>
                            </a:spcBef>
                            <a:spcAft>
                              <a:spcPct val="0"/>
                            </a:spcAft>
                            <a:defRPr kern="1200">
                              <a:solidFill>
                                <a:schemeClr val="tx1"/>
                              </a:solidFill>
                              <a:latin typeface="Arial" charset="0"/>
                              <a:ea typeface="+mn-ea"/>
                              <a:cs typeface="+mn-cs"/>
                            </a:defRPr>
                          </a:lvl4pPr>
                          <a:lvl5pPr marL="1828800" algn="l" rtl="0" eaLnBrk="0" fontAlgn="base" hangingPunct="0">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zh-CN" altLang="en-US"/>
                        </a:p>
                      </a:txBody>
                      <a:useSpRect/>
                    </a:txSp>
                  </a:sp>
                  <a:sp>
                    <a:nvSpPr>
                      <a:cNvPr id="146570" name="Freeform 138"/>
                      <a:cNvSpPr>
                        <a:spLocks/>
                      </a:cNvSpPr>
                    </a:nvSpPr>
                    <a:spPr bwMode="auto">
                      <a:xfrm>
                        <a:off x="2463800" y="4000500"/>
                        <a:ext cx="1373188" cy="1081088"/>
                      </a:xfrm>
                      <a:custGeom>
                        <a:avLst/>
                        <a:gdLst/>
                        <a:ahLst/>
                        <a:cxnLst>
                          <a:cxn ang="0">
                            <a:pos x="864" y="0"/>
                          </a:cxn>
                          <a:cxn ang="0">
                            <a:pos x="864" y="576"/>
                          </a:cxn>
                          <a:cxn ang="0">
                            <a:pos x="832" y="608"/>
                          </a:cxn>
                          <a:cxn ang="0">
                            <a:pos x="792" y="608"/>
                          </a:cxn>
                          <a:cxn ang="0">
                            <a:pos x="720" y="680"/>
                          </a:cxn>
                          <a:cxn ang="0">
                            <a:pos x="648" y="680"/>
                          </a:cxn>
                          <a:cxn ang="0">
                            <a:pos x="576" y="608"/>
                          </a:cxn>
                          <a:cxn ang="0">
                            <a:pos x="504" y="608"/>
                          </a:cxn>
                          <a:cxn ang="0">
                            <a:pos x="432" y="680"/>
                          </a:cxn>
                          <a:cxn ang="0">
                            <a:pos x="360" y="680"/>
                          </a:cxn>
                          <a:cxn ang="0">
                            <a:pos x="288" y="608"/>
                          </a:cxn>
                          <a:cxn ang="0">
                            <a:pos x="216" y="608"/>
                          </a:cxn>
                          <a:cxn ang="0">
                            <a:pos x="144" y="680"/>
                          </a:cxn>
                          <a:cxn ang="0">
                            <a:pos x="72" y="680"/>
                          </a:cxn>
                          <a:cxn ang="0">
                            <a:pos x="0" y="608"/>
                          </a:cxn>
                        </a:cxnLst>
                        <a:rect l="0" t="0" r="r" b="b"/>
                        <a:pathLst>
                          <a:path w="865" h="681">
                            <a:moveTo>
                              <a:pt x="864" y="0"/>
                            </a:moveTo>
                            <a:lnTo>
                              <a:pt x="864" y="576"/>
                            </a:lnTo>
                            <a:lnTo>
                              <a:pt x="832" y="608"/>
                            </a:lnTo>
                            <a:lnTo>
                              <a:pt x="792" y="608"/>
                            </a:lnTo>
                            <a:lnTo>
                              <a:pt x="720" y="680"/>
                            </a:lnTo>
                            <a:lnTo>
                              <a:pt x="648" y="680"/>
                            </a:lnTo>
                            <a:lnTo>
                              <a:pt x="576" y="608"/>
                            </a:lnTo>
                            <a:lnTo>
                              <a:pt x="504" y="608"/>
                            </a:lnTo>
                            <a:lnTo>
                              <a:pt x="432" y="680"/>
                            </a:lnTo>
                            <a:lnTo>
                              <a:pt x="360" y="680"/>
                            </a:lnTo>
                            <a:lnTo>
                              <a:pt x="288" y="608"/>
                            </a:lnTo>
                            <a:lnTo>
                              <a:pt x="216" y="608"/>
                            </a:lnTo>
                            <a:lnTo>
                              <a:pt x="144" y="680"/>
                            </a:lnTo>
                            <a:lnTo>
                              <a:pt x="72" y="680"/>
                            </a:lnTo>
                            <a:lnTo>
                              <a:pt x="0" y="608"/>
                            </a:lnTo>
                          </a:path>
                        </a:pathLst>
                      </a:custGeom>
                      <a:noFill/>
                      <a:ln w="12700" cap="rnd" cmpd="sng">
                        <a:solidFill>
                          <a:srgbClr val="008011"/>
                        </a:solidFill>
                        <a:prstDash val="solid"/>
                        <a:round/>
                        <a:headEnd type="none" w="med" len="med"/>
                        <a:tailEnd type="none" w="med" len="med"/>
                      </a:ln>
                      <a:effectLst/>
                    </a:spPr>
                    <a:txSp>
                      <a:txBody>
                        <a:bodyPr/>
                        <a:lstStyle>
                          <a:defPPr>
                            <a:defRPr lang="en-US"/>
                          </a:defPPr>
                          <a:lvl1pPr algn="l" rtl="0" eaLnBrk="0" fontAlgn="base" hangingPunct="0">
                            <a:spcBef>
                              <a:spcPct val="0"/>
                            </a:spcBef>
                            <a:spcAft>
                              <a:spcPct val="0"/>
                            </a:spcAft>
                            <a:defRPr kern="1200">
                              <a:solidFill>
                                <a:schemeClr val="tx1"/>
                              </a:solidFill>
                              <a:latin typeface="Arial" charset="0"/>
                              <a:ea typeface="+mn-ea"/>
                              <a:cs typeface="+mn-cs"/>
                            </a:defRPr>
                          </a:lvl1pPr>
                          <a:lvl2pPr marL="457200" algn="l" rtl="0" eaLnBrk="0" fontAlgn="base" hangingPunct="0">
                            <a:spcBef>
                              <a:spcPct val="0"/>
                            </a:spcBef>
                            <a:spcAft>
                              <a:spcPct val="0"/>
                            </a:spcAft>
                            <a:defRPr kern="1200">
                              <a:solidFill>
                                <a:schemeClr val="tx1"/>
                              </a:solidFill>
                              <a:latin typeface="Arial" charset="0"/>
                              <a:ea typeface="+mn-ea"/>
                              <a:cs typeface="+mn-cs"/>
                            </a:defRPr>
                          </a:lvl2pPr>
                          <a:lvl3pPr marL="914400" algn="l" rtl="0" eaLnBrk="0" fontAlgn="base" hangingPunct="0">
                            <a:spcBef>
                              <a:spcPct val="0"/>
                            </a:spcBef>
                            <a:spcAft>
                              <a:spcPct val="0"/>
                            </a:spcAft>
                            <a:defRPr kern="1200">
                              <a:solidFill>
                                <a:schemeClr val="tx1"/>
                              </a:solidFill>
                              <a:latin typeface="Arial" charset="0"/>
                              <a:ea typeface="+mn-ea"/>
                              <a:cs typeface="+mn-cs"/>
                            </a:defRPr>
                          </a:lvl3pPr>
                          <a:lvl4pPr marL="1371600" algn="l" rtl="0" eaLnBrk="0" fontAlgn="base" hangingPunct="0">
                            <a:spcBef>
                              <a:spcPct val="0"/>
                            </a:spcBef>
                            <a:spcAft>
                              <a:spcPct val="0"/>
                            </a:spcAft>
                            <a:defRPr kern="1200">
                              <a:solidFill>
                                <a:schemeClr val="tx1"/>
                              </a:solidFill>
                              <a:latin typeface="Arial" charset="0"/>
                              <a:ea typeface="+mn-ea"/>
                              <a:cs typeface="+mn-cs"/>
                            </a:defRPr>
                          </a:lvl4pPr>
                          <a:lvl5pPr marL="1828800" algn="l" rtl="0" eaLnBrk="0" fontAlgn="base" hangingPunct="0">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zh-CN" altLang="en-US"/>
                        </a:p>
                      </a:txBody>
                      <a:useSpRect/>
                    </a:txSp>
                  </a:sp>
                  <a:sp>
                    <a:nvSpPr>
                      <a:cNvPr id="146571" name="Freeform 139"/>
                      <a:cNvSpPr>
                        <a:spLocks/>
                      </a:cNvSpPr>
                    </a:nvSpPr>
                    <a:spPr bwMode="auto">
                      <a:xfrm>
                        <a:off x="2463800" y="4000500"/>
                        <a:ext cx="1373188" cy="1081088"/>
                      </a:xfrm>
                      <a:custGeom>
                        <a:avLst/>
                        <a:gdLst/>
                        <a:ahLst/>
                        <a:cxnLst>
                          <a:cxn ang="0">
                            <a:pos x="864" y="0"/>
                          </a:cxn>
                          <a:cxn ang="0">
                            <a:pos x="864" y="576"/>
                          </a:cxn>
                          <a:cxn ang="0">
                            <a:pos x="832" y="608"/>
                          </a:cxn>
                          <a:cxn ang="0">
                            <a:pos x="792" y="608"/>
                          </a:cxn>
                          <a:cxn ang="0">
                            <a:pos x="720" y="680"/>
                          </a:cxn>
                          <a:cxn ang="0">
                            <a:pos x="648" y="680"/>
                          </a:cxn>
                          <a:cxn ang="0">
                            <a:pos x="576" y="608"/>
                          </a:cxn>
                          <a:cxn ang="0">
                            <a:pos x="504" y="608"/>
                          </a:cxn>
                          <a:cxn ang="0">
                            <a:pos x="432" y="680"/>
                          </a:cxn>
                          <a:cxn ang="0">
                            <a:pos x="360" y="680"/>
                          </a:cxn>
                          <a:cxn ang="0">
                            <a:pos x="288" y="608"/>
                          </a:cxn>
                          <a:cxn ang="0">
                            <a:pos x="216" y="608"/>
                          </a:cxn>
                          <a:cxn ang="0">
                            <a:pos x="144" y="680"/>
                          </a:cxn>
                          <a:cxn ang="0">
                            <a:pos x="72" y="680"/>
                          </a:cxn>
                          <a:cxn ang="0">
                            <a:pos x="0" y="608"/>
                          </a:cxn>
                        </a:cxnLst>
                        <a:rect l="0" t="0" r="r" b="b"/>
                        <a:pathLst>
                          <a:path w="865" h="681">
                            <a:moveTo>
                              <a:pt x="864" y="0"/>
                            </a:moveTo>
                            <a:lnTo>
                              <a:pt x="864" y="576"/>
                            </a:lnTo>
                            <a:lnTo>
                              <a:pt x="832" y="608"/>
                            </a:lnTo>
                            <a:lnTo>
                              <a:pt x="792" y="608"/>
                            </a:lnTo>
                            <a:lnTo>
                              <a:pt x="720" y="680"/>
                            </a:lnTo>
                            <a:lnTo>
                              <a:pt x="648" y="680"/>
                            </a:lnTo>
                            <a:lnTo>
                              <a:pt x="576" y="608"/>
                            </a:lnTo>
                            <a:lnTo>
                              <a:pt x="504" y="608"/>
                            </a:lnTo>
                            <a:lnTo>
                              <a:pt x="432" y="680"/>
                            </a:lnTo>
                            <a:lnTo>
                              <a:pt x="360" y="680"/>
                            </a:lnTo>
                            <a:lnTo>
                              <a:pt x="288" y="608"/>
                            </a:lnTo>
                            <a:lnTo>
                              <a:pt x="216" y="608"/>
                            </a:lnTo>
                            <a:lnTo>
                              <a:pt x="144" y="680"/>
                            </a:lnTo>
                            <a:lnTo>
                              <a:pt x="72" y="680"/>
                            </a:lnTo>
                            <a:lnTo>
                              <a:pt x="0" y="608"/>
                            </a:lnTo>
                          </a:path>
                        </a:pathLst>
                      </a:custGeom>
                      <a:noFill/>
                      <a:ln w="12700" cap="rnd" cmpd="sng">
                        <a:solidFill>
                          <a:srgbClr val="008011"/>
                        </a:solidFill>
                        <a:prstDash val="solid"/>
                        <a:round/>
                        <a:headEnd type="none" w="med" len="med"/>
                        <a:tailEnd type="none" w="med" len="med"/>
                      </a:ln>
                      <a:effectLst/>
                    </a:spPr>
                    <a:txSp>
                      <a:txBody>
                        <a:bodyPr/>
                        <a:lstStyle>
                          <a:defPPr>
                            <a:defRPr lang="en-US"/>
                          </a:defPPr>
                          <a:lvl1pPr algn="l" rtl="0" eaLnBrk="0" fontAlgn="base" hangingPunct="0">
                            <a:spcBef>
                              <a:spcPct val="0"/>
                            </a:spcBef>
                            <a:spcAft>
                              <a:spcPct val="0"/>
                            </a:spcAft>
                            <a:defRPr kern="1200">
                              <a:solidFill>
                                <a:schemeClr val="tx1"/>
                              </a:solidFill>
                              <a:latin typeface="Arial" charset="0"/>
                              <a:ea typeface="+mn-ea"/>
                              <a:cs typeface="+mn-cs"/>
                            </a:defRPr>
                          </a:lvl1pPr>
                          <a:lvl2pPr marL="457200" algn="l" rtl="0" eaLnBrk="0" fontAlgn="base" hangingPunct="0">
                            <a:spcBef>
                              <a:spcPct val="0"/>
                            </a:spcBef>
                            <a:spcAft>
                              <a:spcPct val="0"/>
                            </a:spcAft>
                            <a:defRPr kern="1200">
                              <a:solidFill>
                                <a:schemeClr val="tx1"/>
                              </a:solidFill>
                              <a:latin typeface="Arial" charset="0"/>
                              <a:ea typeface="+mn-ea"/>
                              <a:cs typeface="+mn-cs"/>
                            </a:defRPr>
                          </a:lvl2pPr>
                          <a:lvl3pPr marL="914400" algn="l" rtl="0" eaLnBrk="0" fontAlgn="base" hangingPunct="0">
                            <a:spcBef>
                              <a:spcPct val="0"/>
                            </a:spcBef>
                            <a:spcAft>
                              <a:spcPct val="0"/>
                            </a:spcAft>
                            <a:defRPr kern="1200">
                              <a:solidFill>
                                <a:schemeClr val="tx1"/>
                              </a:solidFill>
                              <a:latin typeface="Arial" charset="0"/>
                              <a:ea typeface="+mn-ea"/>
                              <a:cs typeface="+mn-cs"/>
                            </a:defRPr>
                          </a:lvl3pPr>
                          <a:lvl4pPr marL="1371600" algn="l" rtl="0" eaLnBrk="0" fontAlgn="base" hangingPunct="0">
                            <a:spcBef>
                              <a:spcPct val="0"/>
                            </a:spcBef>
                            <a:spcAft>
                              <a:spcPct val="0"/>
                            </a:spcAft>
                            <a:defRPr kern="1200">
                              <a:solidFill>
                                <a:schemeClr val="tx1"/>
                              </a:solidFill>
                              <a:latin typeface="Arial" charset="0"/>
                              <a:ea typeface="+mn-ea"/>
                              <a:cs typeface="+mn-cs"/>
                            </a:defRPr>
                          </a:lvl4pPr>
                          <a:lvl5pPr marL="1828800" algn="l" rtl="0" eaLnBrk="0" fontAlgn="base" hangingPunct="0">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zh-CN" altLang="en-US"/>
                        </a:p>
                      </a:txBody>
                      <a:useSpRect/>
                    </a:txSp>
                  </a:sp>
                  <a:sp>
                    <a:nvSpPr>
                      <a:cNvPr id="146572" name="Freeform 140"/>
                      <a:cNvSpPr>
                        <a:spLocks/>
                      </a:cNvSpPr>
                    </a:nvSpPr>
                    <a:spPr bwMode="auto">
                      <a:xfrm>
                        <a:off x="2463800" y="4000500"/>
                        <a:ext cx="1487488" cy="1081088"/>
                      </a:xfrm>
                      <a:custGeom>
                        <a:avLst/>
                        <a:gdLst/>
                        <a:ahLst/>
                        <a:cxnLst>
                          <a:cxn ang="0">
                            <a:pos x="936" y="0"/>
                          </a:cxn>
                          <a:cxn ang="0">
                            <a:pos x="936" y="576"/>
                          </a:cxn>
                          <a:cxn ang="0">
                            <a:pos x="832" y="680"/>
                          </a:cxn>
                          <a:cxn ang="0">
                            <a:pos x="792" y="680"/>
                          </a:cxn>
                          <a:cxn ang="0">
                            <a:pos x="720" y="608"/>
                          </a:cxn>
                          <a:cxn ang="0">
                            <a:pos x="648" y="608"/>
                          </a:cxn>
                          <a:cxn ang="0">
                            <a:pos x="576" y="680"/>
                          </a:cxn>
                          <a:cxn ang="0">
                            <a:pos x="504" y="680"/>
                          </a:cxn>
                          <a:cxn ang="0">
                            <a:pos x="432" y="608"/>
                          </a:cxn>
                          <a:cxn ang="0">
                            <a:pos x="360" y="608"/>
                          </a:cxn>
                          <a:cxn ang="0">
                            <a:pos x="288" y="680"/>
                          </a:cxn>
                          <a:cxn ang="0">
                            <a:pos x="216" y="680"/>
                          </a:cxn>
                          <a:cxn ang="0">
                            <a:pos x="144" y="608"/>
                          </a:cxn>
                          <a:cxn ang="0">
                            <a:pos x="72" y="608"/>
                          </a:cxn>
                          <a:cxn ang="0">
                            <a:pos x="0" y="680"/>
                          </a:cxn>
                        </a:cxnLst>
                        <a:rect l="0" t="0" r="r" b="b"/>
                        <a:pathLst>
                          <a:path w="937" h="681">
                            <a:moveTo>
                              <a:pt x="936" y="0"/>
                            </a:moveTo>
                            <a:lnTo>
                              <a:pt x="936" y="576"/>
                            </a:lnTo>
                            <a:lnTo>
                              <a:pt x="832" y="680"/>
                            </a:lnTo>
                            <a:lnTo>
                              <a:pt x="792" y="680"/>
                            </a:lnTo>
                            <a:lnTo>
                              <a:pt x="720" y="608"/>
                            </a:lnTo>
                            <a:lnTo>
                              <a:pt x="648" y="608"/>
                            </a:lnTo>
                            <a:lnTo>
                              <a:pt x="576" y="680"/>
                            </a:lnTo>
                            <a:lnTo>
                              <a:pt x="504" y="680"/>
                            </a:lnTo>
                            <a:lnTo>
                              <a:pt x="432" y="608"/>
                            </a:lnTo>
                            <a:lnTo>
                              <a:pt x="360" y="608"/>
                            </a:lnTo>
                            <a:lnTo>
                              <a:pt x="288" y="680"/>
                            </a:lnTo>
                            <a:lnTo>
                              <a:pt x="216" y="680"/>
                            </a:lnTo>
                            <a:lnTo>
                              <a:pt x="144" y="608"/>
                            </a:lnTo>
                            <a:lnTo>
                              <a:pt x="72" y="608"/>
                            </a:lnTo>
                            <a:lnTo>
                              <a:pt x="0" y="680"/>
                            </a:lnTo>
                          </a:path>
                        </a:pathLst>
                      </a:custGeom>
                      <a:noFill/>
                      <a:ln w="12700" cap="rnd" cmpd="sng">
                        <a:solidFill>
                          <a:srgbClr val="008011"/>
                        </a:solidFill>
                        <a:prstDash val="solid"/>
                        <a:round/>
                        <a:headEnd type="none" w="med" len="med"/>
                        <a:tailEnd type="none" w="med" len="med"/>
                      </a:ln>
                      <a:effectLst/>
                    </a:spPr>
                    <a:txSp>
                      <a:txBody>
                        <a:bodyPr/>
                        <a:lstStyle>
                          <a:defPPr>
                            <a:defRPr lang="en-US"/>
                          </a:defPPr>
                          <a:lvl1pPr algn="l" rtl="0" eaLnBrk="0" fontAlgn="base" hangingPunct="0">
                            <a:spcBef>
                              <a:spcPct val="0"/>
                            </a:spcBef>
                            <a:spcAft>
                              <a:spcPct val="0"/>
                            </a:spcAft>
                            <a:defRPr kern="1200">
                              <a:solidFill>
                                <a:schemeClr val="tx1"/>
                              </a:solidFill>
                              <a:latin typeface="Arial" charset="0"/>
                              <a:ea typeface="+mn-ea"/>
                              <a:cs typeface="+mn-cs"/>
                            </a:defRPr>
                          </a:lvl1pPr>
                          <a:lvl2pPr marL="457200" algn="l" rtl="0" eaLnBrk="0" fontAlgn="base" hangingPunct="0">
                            <a:spcBef>
                              <a:spcPct val="0"/>
                            </a:spcBef>
                            <a:spcAft>
                              <a:spcPct val="0"/>
                            </a:spcAft>
                            <a:defRPr kern="1200">
                              <a:solidFill>
                                <a:schemeClr val="tx1"/>
                              </a:solidFill>
                              <a:latin typeface="Arial" charset="0"/>
                              <a:ea typeface="+mn-ea"/>
                              <a:cs typeface="+mn-cs"/>
                            </a:defRPr>
                          </a:lvl2pPr>
                          <a:lvl3pPr marL="914400" algn="l" rtl="0" eaLnBrk="0" fontAlgn="base" hangingPunct="0">
                            <a:spcBef>
                              <a:spcPct val="0"/>
                            </a:spcBef>
                            <a:spcAft>
                              <a:spcPct val="0"/>
                            </a:spcAft>
                            <a:defRPr kern="1200">
                              <a:solidFill>
                                <a:schemeClr val="tx1"/>
                              </a:solidFill>
                              <a:latin typeface="Arial" charset="0"/>
                              <a:ea typeface="+mn-ea"/>
                              <a:cs typeface="+mn-cs"/>
                            </a:defRPr>
                          </a:lvl3pPr>
                          <a:lvl4pPr marL="1371600" algn="l" rtl="0" eaLnBrk="0" fontAlgn="base" hangingPunct="0">
                            <a:spcBef>
                              <a:spcPct val="0"/>
                            </a:spcBef>
                            <a:spcAft>
                              <a:spcPct val="0"/>
                            </a:spcAft>
                            <a:defRPr kern="1200">
                              <a:solidFill>
                                <a:schemeClr val="tx1"/>
                              </a:solidFill>
                              <a:latin typeface="Arial" charset="0"/>
                              <a:ea typeface="+mn-ea"/>
                              <a:cs typeface="+mn-cs"/>
                            </a:defRPr>
                          </a:lvl4pPr>
                          <a:lvl5pPr marL="1828800" algn="l" rtl="0" eaLnBrk="0" fontAlgn="base" hangingPunct="0">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zh-CN" altLang="en-US"/>
                        </a:p>
                      </a:txBody>
                      <a:useSpRect/>
                    </a:txSp>
                  </a:sp>
                  <a:sp>
                    <a:nvSpPr>
                      <a:cNvPr id="146573" name="Freeform 141"/>
                      <a:cNvSpPr>
                        <a:spLocks/>
                      </a:cNvSpPr>
                    </a:nvSpPr>
                    <a:spPr bwMode="auto">
                      <a:xfrm>
                        <a:off x="2463800" y="4000500"/>
                        <a:ext cx="1487488" cy="1081088"/>
                      </a:xfrm>
                      <a:custGeom>
                        <a:avLst/>
                        <a:gdLst/>
                        <a:ahLst/>
                        <a:cxnLst>
                          <a:cxn ang="0">
                            <a:pos x="936" y="0"/>
                          </a:cxn>
                          <a:cxn ang="0">
                            <a:pos x="936" y="576"/>
                          </a:cxn>
                          <a:cxn ang="0">
                            <a:pos x="832" y="680"/>
                          </a:cxn>
                          <a:cxn ang="0">
                            <a:pos x="792" y="680"/>
                          </a:cxn>
                          <a:cxn ang="0">
                            <a:pos x="720" y="608"/>
                          </a:cxn>
                          <a:cxn ang="0">
                            <a:pos x="648" y="608"/>
                          </a:cxn>
                          <a:cxn ang="0">
                            <a:pos x="576" y="680"/>
                          </a:cxn>
                          <a:cxn ang="0">
                            <a:pos x="504" y="680"/>
                          </a:cxn>
                          <a:cxn ang="0">
                            <a:pos x="432" y="608"/>
                          </a:cxn>
                          <a:cxn ang="0">
                            <a:pos x="360" y="608"/>
                          </a:cxn>
                          <a:cxn ang="0">
                            <a:pos x="288" y="680"/>
                          </a:cxn>
                          <a:cxn ang="0">
                            <a:pos x="216" y="680"/>
                          </a:cxn>
                          <a:cxn ang="0">
                            <a:pos x="144" y="608"/>
                          </a:cxn>
                          <a:cxn ang="0">
                            <a:pos x="72" y="608"/>
                          </a:cxn>
                          <a:cxn ang="0">
                            <a:pos x="0" y="680"/>
                          </a:cxn>
                        </a:cxnLst>
                        <a:rect l="0" t="0" r="r" b="b"/>
                        <a:pathLst>
                          <a:path w="937" h="681">
                            <a:moveTo>
                              <a:pt x="936" y="0"/>
                            </a:moveTo>
                            <a:lnTo>
                              <a:pt x="936" y="576"/>
                            </a:lnTo>
                            <a:lnTo>
                              <a:pt x="832" y="680"/>
                            </a:lnTo>
                            <a:lnTo>
                              <a:pt x="792" y="680"/>
                            </a:lnTo>
                            <a:lnTo>
                              <a:pt x="720" y="608"/>
                            </a:lnTo>
                            <a:lnTo>
                              <a:pt x="648" y="608"/>
                            </a:lnTo>
                            <a:lnTo>
                              <a:pt x="576" y="680"/>
                            </a:lnTo>
                            <a:lnTo>
                              <a:pt x="504" y="680"/>
                            </a:lnTo>
                            <a:lnTo>
                              <a:pt x="432" y="608"/>
                            </a:lnTo>
                            <a:lnTo>
                              <a:pt x="360" y="608"/>
                            </a:lnTo>
                            <a:lnTo>
                              <a:pt x="288" y="680"/>
                            </a:lnTo>
                            <a:lnTo>
                              <a:pt x="216" y="680"/>
                            </a:lnTo>
                            <a:lnTo>
                              <a:pt x="144" y="608"/>
                            </a:lnTo>
                            <a:lnTo>
                              <a:pt x="72" y="608"/>
                            </a:lnTo>
                            <a:lnTo>
                              <a:pt x="0" y="680"/>
                            </a:lnTo>
                          </a:path>
                        </a:pathLst>
                      </a:custGeom>
                      <a:noFill/>
                      <a:ln w="12700" cap="rnd" cmpd="sng">
                        <a:solidFill>
                          <a:srgbClr val="008011"/>
                        </a:solidFill>
                        <a:prstDash val="solid"/>
                        <a:round/>
                        <a:headEnd type="none" w="med" len="med"/>
                        <a:tailEnd type="none" w="med" len="med"/>
                      </a:ln>
                      <a:effectLst/>
                    </a:spPr>
                    <a:txSp>
                      <a:txBody>
                        <a:bodyPr/>
                        <a:lstStyle>
                          <a:defPPr>
                            <a:defRPr lang="en-US"/>
                          </a:defPPr>
                          <a:lvl1pPr algn="l" rtl="0" eaLnBrk="0" fontAlgn="base" hangingPunct="0">
                            <a:spcBef>
                              <a:spcPct val="0"/>
                            </a:spcBef>
                            <a:spcAft>
                              <a:spcPct val="0"/>
                            </a:spcAft>
                            <a:defRPr kern="1200">
                              <a:solidFill>
                                <a:schemeClr val="tx1"/>
                              </a:solidFill>
                              <a:latin typeface="Arial" charset="0"/>
                              <a:ea typeface="+mn-ea"/>
                              <a:cs typeface="+mn-cs"/>
                            </a:defRPr>
                          </a:lvl1pPr>
                          <a:lvl2pPr marL="457200" algn="l" rtl="0" eaLnBrk="0" fontAlgn="base" hangingPunct="0">
                            <a:spcBef>
                              <a:spcPct val="0"/>
                            </a:spcBef>
                            <a:spcAft>
                              <a:spcPct val="0"/>
                            </a:spcAft>
                            <a:defRPr kern="1200">
                              <a:solidFill>
                                <a:schemeClr val="tx1"/>
                              </a:solidFill>
                              <a:latin typeface="Arial" charset="0"/>
                              <a:ea typeface="+mn-ea"/>
                              <a:cs typeface="+mn-cs"/>
                            </a:defRPr>
                          </a:lvl2pPr>
                          <a:lvl3pPr marL="914400" algn="l" rtl="0" eaLnBrk="0" fontAlgn="base" hangingPunct="0">
                            <a:spcBef>
                              <a:spcPct val="0"/>
                            </a:spcBef>
                            <a:spcAft>
                              <a:spcPct val="0"/>
                            </a:spcAft>
                            <a:defRPr kern="1200">
                              <a:solidFill>
                                <a:schemeClr val="tx1"/>
                              </a:solidFill>
                              <a:latin typeface="Arial" charset="0"/>
                              <a:ea typeface="+mn-ea"/>
                              <a:cs typeface="+mn-cs"/>
                            </a:defRPr>
                          </a:lvl3pPr>
                          <a:lvl4pPr marL="1371600" algn="l" rtl="0" eaLnBrk="0" fontAlgn="base" hangingPunct="0">
                            <a:spcBef>
                              <a:spcPct val="0"/>
                            </a:spcBef>
                            <a:spcAft>
                              <a:spcPct val="0"/>
                            </a:spcAft>
                            <a:defRPr kern="1200">
                              <a:solidFill>
                                <a:schemeClr val="tx1"/>
                              </a:solidFill>
                              <a:latin typeface="Arial" charset="0"/>
                              <a:ea typeface="+mn-ea"/>
                              <a:cs typeface="+mn-cs"/>
                            </a:defRPr>
                          </a:lvl4pPr>
                          <a:lvl5pPr marL="1828800" algn="l" rtl="0" eaLnBrk="0" fontAlgn="base" hangingPunct="0">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zh-CN" altLang="en-US"/>
                        </a:p>
                      </a:txBody>
                      <a:useSpRect/>
                    </a:txSp>
                  </a:sp>
                  <a:sp>
                    <a:nvSpPr>
                      <a:cNvPr id="146574" name="Freeform 142"/>
                      <a:cNvSpPr>
                        <a:spLocks/>
                      </a:cNvSpPr>
                    </a:nvSpPr>
                    <a:spPr bwMode="auto">
                      <a:xfrm>
                        <a:off x="3429000" y="3594100"/>
                        <a:ext cx="585788" cy="230188"/>
                      </a:xfrm>
                      <a:custGeom>
                        <a:avLst/>
                        <a:gdLst/>
                        <a:ahLst/>
                        <a:cxnLst>
                          <a:cxn ang="0">
                            <a:pos x="48" y="144"/>
                          </a:cxn>
                          <a:cxn ang="0">
                            <a:pos x="320" y="144"/>
                          </a:cxn>
                          <a:cxn ang="0">
                            <a:pos x="368" y="40"/>
                          </a:cxn>
                          <a:cxn ang="0">
                            <a:pos x="352" y="0"/>
                          </a:cxn>
                          <a:cxn ang="0">
                            <a:pos x="320" y="0"/>
                          </a:cxn>
                          <a:cxn ang="0">
                            <a:pos x="48" y="0"/>
                          </a:cxn>
                          <a:cxn ang="0">
                            <a:pos x="16" y="0"/>
                          </a:cxn>
                          <a:cxn ang="0">
                            <a:pos x="0" y="40"/>
                          </a:cxn>
                          <a:cxn ang="0">
                            <a:pos x="48" y="144"/>
                          </a:cxn>
                        </a:cxnLst>
                        <a:rect l="0" t="0" r="r" b="b"/>
                        <a:pathLst>
                          <a:path w="369" h="145">
                            <a:moveTo>
                              <a:pt x="48" y="144"/>
                            </a:moveTo>
                            <a:lnTo>
                              <a:pt x="320" y="144"/>
                            </a:lnTo>
                            <a:lnTo>
                              <a:pt x="368" y="40"/>
                            </a:lnTo>
                            <a:lnTo>
                              <a:pt x="352" y="0"/>
                            </a:lnTo>
                            <a:lnTo>
                              <a:pt x="320" y="0"/>
                            </a:lnTo>
                            <a:lnTo>
                              <a:pt x="48" y="0"/>
                            </a:lnTo>
                            <a:lnTo>
                              <a:pt x="16" y="0"/>
                            </a:lnTo>
                            <a:lnTo>
                              <a:pt x="0" y="40"/>
                            </a:lnTo>
                            <a:lnTo>
                              <a:pt x="48" y="144"/>
                            </a:lnTo>
                          </a:path>
                        </a:pathLst>
                      </a:custGeom>
                      <a:solidFill>
                        <a:srgbClr val="FFFFFF"/>
                      </a:solidFill>
                      <a:ln w="12700" cap="rnd" cmpd="sng">
                        <a:solidFill>
                          <a:srgbClr val="000000"/>
                        </a:solidFill>
                        <a:prstDash val="solid"/>
                        <a:round/>
                        <a:headEnd type="none" w="med" len="med"/>
                        <a:tailEnd type="none" w="med" len="med"/>
                      </a:ln>
                      <a:effectLst/>
                    </a:spPr>
                    <a:txSp>
                      <a:txBody>
                        <a:bodyPr/>
                        <a:lstStyle>
                          <a:defPPr>
                            <a:defRPr lang="en-US"/>
                          </a:defPPr>
                          <a:lvl1pPr algn="l" rtl="0" eaLnBrk="0" fontAlgn="base" hangingPunct="0">
                            <a:spcBef>
                              <a:spcPct val="0"/>
                            </a:spcBef>
                            <a:spcAft>
                              <a:spcPct val="0"/>
                            </a:spcAft>
                            <a:defRPr kern="1200">
                              <a:solidFill>
                                <a:schemeClr val="tx1"/>
                              </a:solidFill>
                              <a:latin typeface="Arial" charset="0"/>
                              <a:ea typeface="+mn-ea"/>
                              <a:cs typeface="+mn-cs"/>
                            </a:defRPr>
                          </a:lvl1pPr>
                          <a:lvl2pPr marL="457200" algn="l" rtl="0" eaLnBrk="0" fontAlgn="base" hangingPunct="0">
                            <a:spcBef>
                              <a:spcPct val="0"/>
                            </a:spcBef>
                            <a:spcAft>
                              <a:spcPct val="0"/>
                            </a:spcAft>
                            <a:defRPr kern="1200">
                              <a:solidFill>
                                <a:schemeClr val="tx1"/>
                              </a:solidFill>
                              <a:latin typeface="Arial" charset="0"/>
                              <a:ea typeface="+mn-ea"/>
                              <a:cs typeface="+mn-cs"/>
                            </a:defRPr>
                          </a:lvl2pPr>
                          <a:lvl3pPr marL="914400" algn="l" rtl="0" eaLnBrk="0" fontAlgn="base" hangingPunct="0">
                            <a:spcBef>
                              <a:spcPct val="0"/>
                            </a:spcBef>
                            <a:spcAft>
                              <a:spcPct val="0"/>
                            </a:spcAft>
                            <a:defRPr kern="1200">
                              <a:solidFill>
                                <a:schemeClr val="tx1"/>
                              </a:solidFill>
                              <a:latin typeface="Arial" charset="0"/>
                              <a:ea typeface="+mn-ea"/>
                              <a:cs typeface="+mn-cs"/>
                            </a:defRPr>
                          </a:lvl3pPr>
                          <a:lvl4pPr marL="1371600" algn="l" rtl="0" eaLnBrk="0" fontAlgn="base" hangingPunct="0">
                            <a:spcBef>
                              <a:spcPct val="0"/>
                            </a:spcBef>
                            <a:spcAft>
                              <a:spcPct val="0"/>
                            </a:spcAft>
                            <a:defRPr kern="1200">
                              <a:solidFill>
                                <a:schemeClr val="tx1"/>
                              </a:solidFill>
                              <a:latin typeface="Arial" charset="0"/>
                              <a:ea typeface="+mn-ea"/>
                              <a:cs typeface="+mn-cs"/>
                            </a:defRPr>
                          </a:lvl4pPr>
                          <a:lvl5pPr marL="1828800" algn="l" rtl="0" eaLnBrk="0" fontAlgn="base" hangingPunct="0">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zh-CN" altLang="en-US"/>
                        </a:p>
                      </a:txBody>
                      <a:useSpRect/>
                    </a:txSp>
                  </a:sp>
                  <a:sp>
                    <a:nvSpPr>
                      <a:cNvPr id="146575" name="Freeform 143"/>
                      <a:cNvSpPr>
                        <a:spLocks/>
                      </a:cNvSpPr>
                    </a:nvSpPr>
                    <a:spPr bwMode="auto">
                      <a:xfrm>
                        <a:off x="3429000" y="3594100"/>
                        <a:ext cx="585788" cy="230188"/>
                      </a:xfrm>
                      <a:custGeom>
                        <a:avLst/>
                        <a:gdLst/>
                        <a:ahLst/>
                        <a:cxnLst>
                          <a:cxn ang="0">
                            <a:pos x="48" y="144"/>
                          </a:cxn>
                          <a:cxn ang="0">
                            <a:pos x="320" y="144"/>
                          </a:cxn>
                          <a:cxn ang="0">
                            <a:pos x="368" y="40"/>
                          </a:cxn>
                          <a:cxn ang="0">
                            <a:pos x="352" y="0"/>
                          </a:cxn>
                          <a:cxn ang="0">
                            <a:pos x="320" y="0"/>
                          </a:cxn>
                          <a:cxn ang="0">
                            <a:pos x="48" y="0"/>
                          </a:cxn>
                          <a:cxn ang="0">
                            <a:pos x="16" y="0"/>
                          </a:cxn>
                          <a:cxn ang="0">
                            <a:pos x="0" y="40"/>
                          </a:cxn>
                          <a:cxn ang="0">
                            <a:pos x="48" y="144"/>
                          </a:cxn>
                        </a:cxnLst>
                        <a:rect l="0" t="0" r="r" b="b"/>
                        <a:pathLst>
                          <a:path w="369" h="145">
                            <a:moveTo>
                              <a:pt x="48" y="144"/>
                            </a:moveTo>
                            <a:lnTo>
                              <a:pt x="320" y="144"/>
                            </a:lnTo>
                            <a:lnTo>
                              <a:pt x="368" y="40"/>
                            </a:lnTo>
                            <a:lnTo>
                              <a:pt x="352" y="0"/>
                            </a:lnTo>
                            <a:lnTo>
                              <a:pt x="320" y="0"/>
                            </a:lnTo>
                            <a:lnTo>
                              <a:pt x="48" y="0"/>
                            </a:lnTo>
                            <a:lnTo>
                              <a:pt x="16" y="0"/>
                            </a:lnTo>
                            <a:lnTo>
                              <a:pt x="0" y="40"/>
                            </a:lnTo>
                            <a:lnTo>
                              <a:pt x="48" y="144"/>
                            </a:lnTo>
                          </a:path>
                        </a:pathLst>
                      </a:custGeom>
                      <a:noFill/>
                      <a:ln w="12700" cap="rnd" cmpd="sng">
                        <a:solidFill>
                          <a:srgbClr val="000000"/>
                        </a:solidFill>
                        <a:prstDash val="solid"/>
                        <a:round/>
                        <a:headEnd type="none" w="med" len="med"/>
                        <a:tailEnd type="none" w="med" len="med"/>
                      </a:ln>
                      <a:effectLst/>
                    </a:spPr>
                    <a:txSp>
                      <a:txBody>
                        <a:bodyPr/>
                        <a:lstStyle>
                          <a:defPPr>
                            <a:defRPr lang="en-US"/>
                          </a:defPPr>
                          <a:lvl1pPr algn="l" rtl="0" eaLnBrk="0" fontAlgn="base" hangingPunct="0">
                            <a:spcBef>
                              <a:spcPct val="0"/>
                            </a:spcBef>
                            <a:spcAft>
                              <a:spcPct val="0"/>
                            </a:spcAft>
                            <a:defRPr kern="1200">
                              <a:solidFill>
                                <a:schemeClr val="tx1"/>
                              </a:solidFill>
                              <a:latin typeface="Arial" charset="0"/>
                              <a:ea typeface="+mn-ea"/>
                              <a:cs typeface="+mn-cs"/>
                            </a:defRPr>
                          </a:lvl1pPr>
                          <a:lvl2pPr marL="457200" algn="l" rtl="0" eaLnBrk="0" fontAlgn="base" hangingPunct="0">
                            <a:spcBef>
                              <a:spcPct val="0"/>
                            </a:spcBef>
                            <a:spcAft>
                              <a:spcPct val="0"/>
                            </a:spcAft>
                            <a:defRPr kern="1200">
                              <a:solidFill>
                                <a:schemeClr val="tx1"/>
                              </a:solidFill>
                              <a:latin typeface="Arial" charset="0"/>
                              <a:ea typeface="+mn-ea"/>
                              <a:cs typeface="+mn-cs"/>
                            </a:defRPr>
                          </a:lvl2pPr>
                          <a:lvl3pPr marL="914400" algn="l" rtl="0" eaLnBrk="0" fontAlgn="base" hangingPunct="0">
                            <a:spcBef>
                              <a:spcPct val="0"/>
                            </a:spcBef>
                            <a:spcAft>
                              <a:spcPct val="0"/>
                            </a:spcAft>
                            <a:defRPr kern="1200">
                              <a:solidFill>
                                <a:schemeClr val="tx1"/>
                              </a:solidFill>
                              <a:latin typeface="Arial" charset="0"/>
                              <a:ea typeface="+mn-ea"/>
                              <a:cs typeface="+mn-cs"/>
                            </a:defRPr>
                          </a:lvl3pPr>
                          <a:lvl4pPr marL="1371600" algn="l" rtl="0" eaLnBrk="0" fontAlgn="base" hangingPunct="0">
                            <a:spcBef>
                              <a:spcPct val="0"/>
                            </a:spcBef>
                            <a:spcAft>
                              <a:spcPct val="0"/>
                            </a:spcAft>
                            <a:defRPr kern="1200">
                              <a:solidFill>
                                <a:schemeClr val="tx1"/>
                              </a:solidFill>
                              <a:latin typeface="Arial" charset="0"/>
                              <a:ea typeface="+mn-ea"/>
                              <a:cs typeface="+mn-cs"/>
                            </a:defRPr>
                          </a:lvl4pPr>
                          <a:lvl5pPr marL="1828800" algn="l" rtl="0" eaLnBrk="0" fontAlgn="base" hangingPunct="0">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zh-CN" altLang="en-US"/>
                        </a:p>
                      </a:txBody>
                      <a:useSpRect/>
                    </a:txSp>
                  </a:sp>
                  <a:sp>
                    <a:nvSpPr>
                      <a:cNvPr id="146576" name="Oval 144"/>
                      <a:cNvSpPr>
                        <a:spLocks noChangeArrowheads="1"/>
                      </a:cNvSpPr>
                    </a:nvSpPr>
                    <a:spPr bwMode="auto">
                      <a:xfrm>
                        <a:off x="3536950" y="3752850"/>
                        <a:ext cx="38100" cy="38100"/>
                      </a:xfrm>
                      <a:prstGeom prst="ellipse">
                        <a:avLst/>
                      </a:prstGeom>
                      <a:pattFill prst="pct50">
                        <a:fgClr>
                          <a:srgbClr val="000000"/>
                        </a:fgClr>
                        <a:bgClr>
                          <a:srgbClr val="FFFFFF"/>
                        </a:bgClr>
                      </a:pattFill>
                      <a:ln w="12700">
                        <a:solidFill>
                          <a:srgbClr val="000000"/>
                        </a:solidFill>
                        <a:round/>
                        <a:headEnd/>
                        <a:tailEnd/>
                      </a:ln>
                      <a:effectLst/>
                    </a:spPr>
                    <a:txSp>
                      <a:txBody>
                        <a:bodyPr wrap="none" anchor="ctr"/>
                        <a:lstStyle>
                          <a:defPPr>
                            <a:defRPr lang="en-US"/>
                          </a:defPPr>
                          <a:lvl1pPr algn="l" rtl="0" eaLnBrk="0" fontAlgn="base" hangingPunct="0">
                            <a:spcBef>
                              <a:spcPct val="0"/>
                            </a:spcBef>
                            <a:spcAft>
                              <a:spcPct val="0"/>
                            </a:spcAft>
                            <a:defRPr kern="1200">
                              <a:solidFill>
                                <a:schemeClr val="tx1"/>
                              </a:solidFill>
                              <a:latin typeface="Arial" charset="0"/>
                              <a:ea typeface="+mn-ea"/>
                              <a:cs typeface="+mn-cs"/>
                            </a:defRPr>
                          </a:lvl1pPr>
                          <a:lvl2pPr marL="457200" algn="l" rtl="0" eaLnBrk="0" fontAlgn="base" hangingPunct="0">
                            <a:spcBef>
                              <a:spcPct val="0"/>
                            </a:spcBef>
                            <a:spcAft>
                              <a:spcPct val="0"/>
                            </a:spcAft>
                            <a:defRPr kern="1200">
                              <a:solidFill>
                                <a:schemeClr val="tx1"/>
                              </a:solidFill>
                              <a:latin typeface="Arial" charset="0"/>
                              <a:ea typeface="+mn-ea"/>
                              <a:cs typeface="+mn-cs"/>
                            </a:defRPr>
                          </a:lvl2pPr>
                          <a:lvl3pPr marL="914400" algn="l" rtl="0" eaLnBrk="0" fontAlgn="base" hangingPunct="0">
                            <a:spcBef>
                              <a:spcPct val="0"/>
                            </a:spcBef>
                            <a:spcAft>
                              <a:spcPct val="0"/>
                            </a:spcAft>
                            <a:defRPr kern="1200">
                              <a:solidFill>
                                <a:schemeClr val="tx1"/>
                              </a:solidFill>
                              <a:latin typeface="Arial" charset="0"/>
                              <a:ea typeface="+mn-ea"/>
                              <a:cs typeface="+mn-cs"/>
                            </a:defRPr>
                          </a:lvl3pPr>
                          <a:lvl4pPr marL="1371600" algn="l" rtl="0" eaLnBrk="0" fontAlgn="base" hangingPunct="0">
                            <a:spcBef>
                              <a:spcPct val="0"/>
                            </a:spcBef>
                            <a:spcAft>
                              <a:spcPct val="0"/>
                            </a:spcAft>
                            <a:defRPr kern="1200">
                              <a:solidFill>
                                <a:schemeClr val="tx1"/>
                              </a:solidFill>
                              <a:latin typeface="Arial" charset="0"/>
                              <a:ea typeface="+mn-ea"/>
                              <a:cs typeface="+mn-cs"/>
                            </a:defRPr>
                          </a:lvl4pPr>
                          <a:lvl5pPr marL="1828800" algn="l" rtl="0" eaLnBrk="0" fontAlgn="base" hangingPunct="0">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zh-CN" altLang="en-US"/>
                        </a:p>
                      </a:txBody>
                      <a:useSpRect/>
                    </a:txSp>
                  </a:sp>
                  <a:sp>
                    <a:nvSpPr>
                      <a:cNvPr id="146577" name="Oval 145"/>
                      <a:cNvSpPr>
                        <a:spLocks noChangeArrowheads="1"/>
                      </a:cNvSpPr>
                    </a:nvSpPr>
                    <a:spPr bwMode="auto">
                      <a:xfrm>
                        <a:off x="3651250" y="3752850"/>
                        <a:ext cx="38100" cy="38100"/>
                      </a:xfrm>
                      <a:prstGeom prst="ellipse">
                        <a:avLst/>
                      </a:prstGeom>
                      <a:pattFill prst="pct50">
                        <a:fgClr>
                          <a:srgbClr val="000000"/>
                        </a:fgClr>
                        <a:bgClr>
                          <a:srgbClr val="FFFFFF"/>
                        </a:bgClr>
                      </a:pattFill>
                      <a:ln w="12700">
                        <a:solidFill>
                          <a:srgbClr val="000000"/>
                        </a:solidFill>
                        <a:round/>
                        <a:headEnd/>
                        <a:tailEnd/>
                      </a:ln>
                      <a:effectLst/>
                    </a:spPr>
                    <a:txSp>
                      <a:txBody>
                        <a:bodyPr wrap="none" anchor="ctr"/>
                        <a:lstStyle>
                          <a:defPPr>
                            <a:defRPr lang="en-US"/>
                          </a:defPPr>
                          <a:lvl1pPr algn="l" rtl="0" eaLnBrk="0" fontAlgn="base" hangingPunct="0">
                            <a:spcBef>
                              <a:spcPct val="0"/>
                            </a:spcBef>
                            <a:spcAft>
                              <a:spcPct val="0"/>
                            </a:spcAft>
                            <a:defRPr kern="1200">
                              <a:solidFill>
                                <a:schemeClr val="tx1"/>
                              </a:solidFill>
                              <a:latin typeface="Arial" charset="0"/>
                              <a:ea typeface="+mn-ea"/>
                              <a:cs typeface="+mn-cs"/>
                            </a:defRPr>
                          </a:lvl1pPr>
                          <a:lvl2pPr marL="457200" algn="l" rtl="0" eaLnBrk="0" fontAlgn="base" hangingPunct="0">
                            <a:spcBef>
                              <a:spcPct val="0"/>
                            </a:spcBef>
                            <a:spcAft>
                              <a:spcPct val="0"/>
                            </a:spcAft>
                            <a:defRPr kern="1200">
                              <a:solidFill>
                                <a:schemeClr val="tx1"/>
                              </a:solidFill>
                              <a:latin typeface="Arial" charset="0"/>
                              <a:ea typeface="+mn-ea"/>
                              <a:cs typeface="+mn-cs"/>
                            </a:defRPr>
                          </a:lvl2pPr>
                          <a:lvl3pPr marL="914400" algn="l" rtl="0" eaLnBrk="0" fontAlgn="base" hangingPunct="0">
                            <a:spcBef>
                              <a:spcPct val="0"/>
                            </a:spcBef>
                            <a:spcAft>
                              <a:spcPct val="0"/>
                            </a:spcAft>
                            <a:defRPr kern="1200">
                              <a:solidFill>
                                <a:schemeClr val="tx1"/>
                              </a:solidFill>
                              <a:latin typeface="Arial" charset="0"/>
                              <a:ea typeface="+mn-ea"/>
                              <a:cs typeface="+mn-cs"/>
                            </a:defRPr>
                          </a:lvl3pPr>
                          <a:lvl4pPr marL="1371600" algn="l" rtl="0" eaLnBrk="0" fontAlgn="base" hangingPunct="0">
                            <a:spcBef>
                              <a:spcPct val="0"/>
                            </a:spcBef>
                            <a:spcAft>
                              <a:spcPct val="0"/>
                            </a:spcAft>
                            <a:defRPr kern="1200">
                              <a:solidFill>
                                <a:schemeClr val="tx1"/>
                              </a:solidFill>
                              <a:latin typeface="Arial" charset="0"/>
                              <a:ea typeface="+mn-ea"/>
                              <a:cs typeface="+mn-cs"/>
                            </a:defRPr>
                          </a:lvl4pPr>
                          <a:lvl5pPr marL="1828800" algn="l" rtl="0" eaLnBrk="0" fontAlgn="base" hangingPunct="0">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zh-CN" altLang="en-US"/>
                        </a:p>
                      </a:txBody>
                      <a:useSpRect/>
                    </a:txSp>
                  </a:sp>
                  <a:sp>
                    <a:nvSpPr>
                      <a:cNvPr id="146578" name="Oval 146"/>
                      <a:cNvSpPr>
                        <a:spLocks noChangeArrowheads="1"/>
                      </a:cNvSpPr>
                    </a:nvSpPr>
                    <a:spPr bwMode="auto">
                      <a:xfrm>
                        <a:off x="3879850" y="3752850"/>
                        <a:ext cx="38100" cy="38100"/>
                      </a:xfrm>
                      <a:prstGeom prst="ellipse">
                        <a:avLst/>
                      </a:prstGeom>
                      <a:pattFill prst="pct50">
                        <a:fgClr>
                          <a:srgbClr val="000000"/>
                        </a:fgClr>
                        <a:bgClr>
                          <a:srgbClr val="FFFFFF"/>
                        </a:bgClr>
                      </a:pattFill>
                      <a:ln w="12700">
                        <a:solidFill>
                          <a:srgbClr val="000000"/>
                        </a:solidFill>
                        <a:round/>
                        <a:headEnd/>
                        <a:tailEnd/>
                      </a:ln>
                      <a:effectLst/>
                    </a:spPr>
                    <a:txSp>
                      <a:txBody>
                        <a:bodyPr wrap="none" anchor="ctr"/>
                        <a:lstStyle>
                          <a:defPPr>
                            <a:defRPr lang="en-US"/>
                          </a:defPPr>
                          <a:lvl1pPr algn="l" rtl="0" eaLnBrk="0" fontAlgn="base" hangingPunct="0">
                            <a:spcBef>
                              <a:spcPct val="0"/>
                            </a:spcBef>
                            <a:spcAft>
                              <a:spcPct val="0"/>
                            </a:spcAft>
                            <a:defRPr kern="1200">
                              <a:solidFill>
                                <a:schemeClr val="tx1"/>
                              </a:solidFill>
                              <a:latin typeface="Arial" charset="0"/>
                              <a:ea typeface="+mn-ea"/>
                              <a:cs typeface="+mn-cs"/>
                            </a:defRPr>
                          </a:lvl1pPr>
                          <a:lvl2pPr marL="457200" algn="l" rtl="0" eaLnBrk="0" fontAlgn="base" hangingPunct="0">
                            <a:spcBef>
                              <a:spcPct val="0"/>
                            </a:spcBef>
                            <a:spcAft>
                              <a:spcPct val="0"/>
                            </a:spcAft>
                            <a:defRPr kern="1200">
                              <a:solidFill>
                                <a:schemeClr val="tx1"/>
                              </a:solidFill>
                              <a:latin typeface="Arial" charset="0"/>
                              <a:ea typeface="+mn-ea"/>
                              <a:cs typeface="+mn-cs"/>
                            </a:defRPr>
                          </a:lvl2pPr>
                          <a:lvl3pPr marL="914400" algn="l" rtl="0" eaLnBrk="0" fontAlgn="base" hangingPunct="0">
                            <a:spcBef>
                              <a:spcPct val="0"/>
                            </a:spcBef>
                            <a:spcAft>
                              <a:spcPct val="0"/>
                            </a:spcAft>
                            <a:defRPr kern="1200">
                              <a:solidFill>
                                <a:schemeClr val="tx1"/>
                              </a:solidFill>
                              <a:latin typeface="Arial" charset="0"/>
                              <a:ea typeface="+mn-ea"/>
                              <a:cs typeface="+mn-cs"/>
                            </a:defRPr>
                          </a:lvl3pPr>
                          <a:lvl4pPr marL="1371600" algn="l" rtl="0" eaLnBrk="0" fontAlgn="base" hangingPunct="0">
                            <a:spcBef>
                              <a:spcPct val="0"/>
                            </a:spcBef>
                            <a:spcAft>
                              <a:spcPct val="0"/>
                            </a:spcAft>
                            <a:defRPr kern="1200">
                              <a:solidFill>
                                <a:schemeClr val="tx1"/>
                              </a:solidFill>
                              <a:latin typeface="Arial" charset="0"/>
                              <a:ea typeface="+mn-ea"/>
                              <a:cs typeface="+mn-cs"/>
                            </a:defRPr>
                          </a:lvl4pPr>
                          <a:lvl5pPr marL="1828800" algn="l" rtl="0" eaLnBrk="0" fontAlgn="base" hangingPunct="0">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zh-CN" altLang="en-US"/>
                        </a:p>
                      </a:txBody>
                      <a:useSpRect/>
                    </a:txSp>
                  </a:sp>
                  <a:sp>
                    <a:nvSpPr>
                      <a:cNvPr id="146579" name="Oval 147"/>
                      <a:cNvSpPr>
                        <a:spLocks noChangeArrowheads="1"/>
                      </a:cNvSpPr>
                    </a:nvSpPr>
                    <a:spPr bwMode="auto">
                      <a:xfrm>
                        <a:off x="3765550" y="3752850"/>
                        <a:ext cx="38100" cy="38100"/>
                      </a:xfrm>
                      <a:prstGeom prst="ellipse">
                        <a:avLst/>
                      </a:prstGeom>
                      <a:pattFill prst="pct50">
                        <a:fgClr>
                          <a:srgbClr val="000000"/>
                        </a:fgClr>
                        <a:bgClr>
                          <a:srgbClr val="FFFFFF"/>
                        </a:bgClr>
                      </a:pattFill>
                      <a:ln w="12700">
                        <a:solidFill>
                          <a:srgbClr val="000000"/>
                        </a:solidFill>
                        <a:round/>
                        <a:headEnd/>
                        <a:tailEnd/>
                      </a:ln>
                      <a:effectLst/>
                    </a:spPr>
                    <a:txSp>
                      <a:txBody>
                        <a:bodyPr wrap="none" anchor="ctr"/>
                        <a:lstStyle>
                          <a:defPPr>
                            <a:defRPr lang="en-US"/>
                          </a:defPPr>
                          <a:lvl1pPr algn="l" rtl="0" eaLnBrk="0" fontAlgn="base" hangingPunct="0">
                            <a:spcBef>
                              <a:spcPct val="0"/>
                            </a:spcBef>
                            <a:spcAft>
                              <a:spcPct val="0"/>
                            </a:spcAft>
                            <a:defRPr kern="1200">
                              <a:solidFill>
                                <a:schemeClr val="tx1"/>
                              </a:solidFill>
                              <a:latin typeface="Arial" charset="0"/>
                              <a:ea typeface="+mn-ea"/>
                              <a:cs typeface="+mn-cs"/>
                            </a:defRPr>
                          </a:lvl1pPr>
                          <a:lvl2pPr marL="457200" algn="l" rtl="0" eaLnBrk="0" fontAlgn="base" hangingPunct="0">
                            <a:spcBef>
                              <a:spcPct val="0"/>
                            </a:spcBef>
                            <a:spcAft>
                              <a:spcPct val="0"/>
                            </a:spcAft>
                            <a:defRPr kern="1200">
                              <a:solidFill>
                                <a:schemeClr val="tx1"/>
                              </a:solidFill>
                              <a:latin typeface="Arial" charset="0"/>
                              <a:ea typeface="+mn-ea"/>
                              <a:cs typeface="+mn-cs"/>
                            </a:defRPr>
                          </a:lvl2pPr>
                          <a:lvl3pPr marL="914400" algn="l" rtl="0" eaLnBrk="0" fontAlgn="base" hangingPunct="0">
                            <a:spcBef>
                              <a:spcPct val="0"/>
                            </a:spcBef>
                            <a:spcAft>
                              <a:spcPct val="0"/>
                            </a:spcAft>
                            <a:defRPr kern="1200">
                              <a:solidFill>
                                <a:schemeClr val="tx1"/>
                              </a:solidFill>
                              <a:latin typeface="Arial" charset="0"/>
                              <a:ea typeface="+mn-ea"/>
                              <a:cs typeface="+mn-cs"/>
                            </a:defRPr>
                          </a:lvl3pPr>
                          <a:lvl4pPr marL="1371600" algn="l" rtl="0" eaLnBrk="0" fontAlgn="base" hangingPunct="0">
                            <a:spcBef>
                              <a:spcPct val="0"/>
                            </a:spcBef>
                            <a:spcAft>
                              <a:spcPct val="0"/>
                            </a:spcAft>
                            <a:defRPr kern="1200">
                              <a:solidFill>
                                <a:schemeClr val="tx1"/>
                              </a:solidFill>
                              <a:latin typeface="Arial" charset="0"/>
                              <a:ea typeface="+mn-ea"/>
                              <a:cs typeface="+mn-cs"/>
                            </a:defRPr>
                          </a:lvl4pPr>
                          <a:lvl5pPr marL="1828800" algn="l" rtl="0" eaLnBrk="0" fontAlgn="base" hangingPunct="0">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zh-CN" altLang="en-US"/>
                        </a:p>
                      </a:txBody>
                      <a:useSpRect/>
                    </a:txSp>
                  </a:sp>
                  <a:sp>
                    <a:nvSpPr>
                      <a:cNvPr id="146580" name="Oval 148"/>
                      <a:cNvSpPr>
                        <a:spLocks noChangeArrowheads="1"/>
                      </a:cNvSpPr>
                    </a:nvSpPr>
                    <a:spPr bwMode="auto">
                      <a:xfrm>
                        <a:off x="3473450" y="3638550"/>
                        <a:ext cx="38100" cy="38100"/>
                      </a:xfrm>
                      <a:prstGeom prst="ellipse">
                        <a:avLst/>
                      </a:prstGeom>
                      <a:solidFill>
                        <a:srgbClr val="DD0806"/>
                      </a:solidFill>
                      <a:ln w="12700">
                        <a:solidFill>
                          <a:srgbClr val="000000"/>
                        </a:solidFill>
                        <a:round/>
                        <a:headEnd/>
                        <a:tailEnd/>
                      </a:ln>
                      <a:effectLst/>
                    </a:spPr>
                    <a:txSp>
                      <a:txBody>
                        <a:bodyPr wrap="none" anchor="ctr"/>
                        <a:lstStyle>
                          <a:defPPr>
                            <a:defRPr lang="en-US"/>
                          </a:defPPr>
                          <a:lvl1pPr algn="l" rtl="0" eaLnBrk="0" fontAlgn="base" hangingPunct="0">
                            <a:spcBef>
                              <a:spcPct val="0"/>
                            </a:spcBef>
                            <a:spcAft>
                              <a:spcPct val="0"/>
                            </a:spcAft>
                            <a:defRPr kern="1200">
                              <a:solidFill>
                                <a:schemeClr val="tx1"/>
                              </a:solidFill>
                              <a:latin typeface="Arial" charset="0"/>
                              <a:ea typeface="+mn-ea"/>
                              <a:cs typeface="+mn-cs"/>
                            </a:defRPr>
                          </a:lvl1pPr>
                          <a:lvl2pPr marL="457200" algn="l" rtl="0" eaLnBrk="0" fontAlgn="base" hangingPunct="0">
                            <a:spcBef>
                              <a:spcPct val="0"/>
                            </a:spcBef>
                            <a:spcAft>
                              <a:spcPct val="0"/>
                            </a:spcAft>
                            <a:defRPr kern="1200">
                              <a:solidFill>
                                <a:schemeClr val="tx1"/>
                              </a:solidFill>
                              <a:latin typeface="Arial" charset="0"/>
                              <a:ea typeface="+mn-ea"/>
                              <a:cs typeface="+mn-cs"/>
                            </a:defRPr>
                          </a:lvl2pPr>
                          <a:lvl3pPr marL="914400" algn="l" rtl="0" eaLnBrk="0" fontAlgn="base" hangingPunct="0">
                            <a:spcBef>
                              <a:spcPct val="0"/>
                            </a:spcBef>
                            <a:spcAft>
                              <a:spcPct val="0"/>
                            </a:spcAft>
                            <a:defRPr kern="1200">
                              <a:solidFill>
                                <a:schemeClr val="tx1"/>
                              </a:solidFill>
                              <a:latin typeface="Arial" charset="0"/>
                              <a:ea typeface="+mn-ea"/>
                              <a:cs typeface="+mn-cs"/>
                            </a:defRPr>
                          </a:lvl3pPr>
                          <a:lvl4pPr marL="1371600" algn="l" rtl="0" eaLnBrk="0" fontAlgn="base" hangingPunct="0">
                            <a:spcBef>
                              <a:spcPct val="0"/>
                            </a:spcBef>
                            <a:spcAft>
                              <a:spcPct val="0"/>
                            </a:spcAft>
                            <a:defRPr kern="1200">
                              <a:solidFill>
                                <a:schemeClr val="tx1"/>
                              </a:solidFill>
                              <a:latin typeface="Arial" charset="0"/>
                              <a:ea typeface="+mn-ea"/>
                              <a:cs typeface="+mn-cs"/>
                            </a:defRPr>
                          </a:lvl4pPr>
                          <a:lvl5pPr marL="1828800" algn="l" rtl="0" eaLnBrk="0" fontAlgn="base" hangingPunct="0">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zh-CN" altLang="en-US"/>
                        </a:p>
                      </a:txBody>
                      <a:useSpRect/>
                    </a:txSp>
                  </a:sp>
                  <a:sp>
                    <a:nvSpPr>
                      <a:cNvPr id="146581" name="Oval 149"/>
                      <a:cNvSpPr>
                        <a:spLocks noChangeArrowheads="1"/>
                      </a:cNvSpPr>
                    </a:nvSpPr>
                    <a:spPr bwMode="auto">
                      <a:xfrm>
                        <a:off x="3587750" y="3638550"/>
                        <a:ext cx="38100" cy="38100"/>
                      </a:xfrm>
                      <a:prstGeom prst="ellipse">
                        <a:avLst/>
                      </a:prstGeom>
                      <a:solidFill>
                        <a:srgbClr val="DD0806"/>
                      </a:solidFill>
                      <a:ln w="12700">
                        <a:solidFill>
                          <a:srgbClr val="000000"/>
                        </a:solidFill>
                        <a:round/>
                        <a:headEnd/>
                        <a:tailEnd/>
                      </a:ln>
                      <a:effectLst/>
                    </a:spPr>
                    <a:txSp>
                      <a:txBody>
                        <a:bodyPr wrap="none" anchor="ctr"/>
                        <a:lstStyle>
                          <a:defPPr>
                            <a:defRPr lang="en-US"/>
                          </a:defPPr>
                          <a:lvl1pPr algn="l" rtl="0" eaLnBrk="0" fontAlgn="base" hangingPunct="0">
                            <a:spcBef>
                              <a:spcPct val="0"/>
                            </a:spcBef>
                            <a:spcAft>
                              <a:spcPct val="0"/>
                            </a:spcAft>
                            <a:defRPr kern="1200">
                              <a:solidFill>
                                <a:schemeClr val="tx1"/>
                              </a:solidFill>
                              <a:latin typeface="Arial" charset="0"/>
                              <a:ea typeface="+mn-ea"/>
                              <a:cs typeface="+mn-cs"/>
                            </a:defRPr>
                          </a:lvl1pPr>
                          <a:lvl2pPr marL="457200" algn="l" rtl="0" eaLnBrk="0" fontAlgn="base" hangingPunct="0">
                            <a:spcBef>
                              <a:spcPct val="0"/>
                            </a:spcBef>
                            <a:spcAft>
                              <a:spcPct val="0"/>
                            </a:spcAft>
                            <a:defRPr kern="1200">
                              <a:solidFill>
                                <a:schemeClr val="tx1"/>
                              </a:solidFill>
                              <a:latin typeface="Arial" charset="0"/>
                              <a:ea typeface="+mn-ea"/>
                              <a:cs typeface="+mn-cs"/>
                            </a:defRPr>
                          </a:lvl2pPr>
                          <a:lvl3pPr marL="914400" algn="l" rtl="0" eaLnBrk="0" fontAlgn="base" hangingPunct="0">
                            <a:spcBef>
                              <a:spcPct val="0"/>
                            </a:spcBef>
                            <a:spcAft>
                              <a:spcPct val="0"/>
                            </a:spcAft>
                            <a:defRPr kern="1200">
                              <a:solidFill>
                                <a:schemeClr val="tx1"/>
                              </a:solidFill>
                              <a:latin typeface="Arial" charset="0"/>
                              <a:ea typeface="+mn-ea"/>
                              <a:cs typeface="+mn-cs"/>
                            </a:defRPr>
                          </a:lvl3pPr>
                          <a:lvl4pPr marL="1371600" algn="l" rtl="0" eaLnBrk="0" fontAlgn="base" hangingPunct="0">
                            <a:spcBef>
                              <a:spcPct val="0"/>
                            </a:spcBef>
                            <a:spcAft>
                              <a:spcPct val="0"/>
                            </a:spcAft>
                            <a:defRPr kern="1200">
                              <a:solidFill>
                                <a:schemeClr val="tx1"/>
                              </a:solidFill>
                              <a:latin typeface="Arial" charset="0"/>
                              <a:ea typeface="+mn-ea"/>
                              <a:cs typeface="+mn-cs"/>
                            </a:defRPr>
                          </a:lvl4pPr>
                          <a:lvl5pPr marL="1828800" algn="l" rtl="0" eaLnBrk="0" fontAlgn="base" hangingPunct="0">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zh-CN" altLang="en-US"/>
                        </a:p>
                      </a:txBody>
                      <a:useSpRect/>
                    </a:txSp>
                  </a:sp>
                  <a:sp>
                    <a:nvSpPr>
                      <a:cNvPr id="146582" name="Oval 150"/>
                      <a:cNvSpPr>
                        <a:spLocks noChangeArrowheads="1"/>
                      </a:cNvSpPr>
                    </a:nvSpPr>
                    <a:spPr bwMode="auto">
                      <a:xfrm>
                        <a:off x="3816350" y="3638550"/>
                        <a:ext cx="38100" cy="38100"/>
                      </a:xfrm>
                      <a:prstGeom prst="ellipse">
                        <a:avLst/>
                      </a:prstGeom>
                      <a:pattFill prst="pct50">
                        <a:fgClr>
                          <a:srgbClr val="000000"/>
                        </a:fgClr>
                        <a:bgClr>
                          <a:srgbClr val="FFFFFF"/>
                        </a:bgClr>
                      </a:pattFill>
                      <a:ln w="12700">
                        <a:solidFill>
                          <a:srgbClr val="008011"/>
                        </a:solidFill>
                        <a:round/>
                        <a:headEnd/>
                        <a:tailEnd/>
                      </a:ln>
                      <a:effectLst/>
                    </a:spPr>
                    <a:txSp>
                      <a:txBody>
                        <a:bodyPr wrap="none" anchor="ctr"/>
                        <a:lstStyle>
                          <a:defPPr>
                            <a:defRPr lang="en-US"/>
                          </a:defPPr>
                          <a:lvl1pPr algn="l" rtl="0" eaLnBrk="0" fontAlgn="base" hangingPunct="0">
                            <a:spcBef>
                              <a:spcPct val="0"/>
                            </a:spcBef>
                            <a:spcAft>
                              <a:spcPct val="0"/>
                            </a:spcAft>
                            <a:defRPr kern="1200">
                              <a:solidFill>
                                <a:schemeClr val="tx1"/>
                              </a:solidFill>
                              <a:latin typeface="Arial" charset="0"/>
                              <a:ea typeface="+mn-ea"/>
                              <a:cs typeface="+mn-cs"/>
                            </a:defRPr>
                          </a:lvl1pPr>
                          <a:lvl2pPr marL="457200" algn="l" rtl="0" eaLnBrk="0" fontAlgn="base" hangingPunct="0">
                            <a:spcBef>
                              <a:spcPct val="0"/>
                            </a:spcBef>
                            <a:spcAft>
                              <a:spcPct val="0"/>
                            </a:spcAft>
                            <a:defRPr kern="1200">
                              <a:solidFill>
                                <a:schemeClr val="tx1"/>
                              </a:solidFill>
                              <a:latin typeface="Arial" charset="0"/>
                              <a:ea typeface="+mn-ea"/>
                              <a:cs typeface="+mn-cs"/>
                            </a:defRPr>
                          </a:lvl2pPr>
                          <a:lvl3pPr marL="914400" algn="l" rtl="0" eaLnBrk="0" fontAlgn="base" hangingPunct="0">
                            <a:spcBef>
                              <a:spcPct val="0"/>
                            </a:spcBef>
                            <a:spcAft>
                              <a:spcPct val="0"/>
                            </a:spcAft>
                            <a:defRPr kern="1200">
                              <a:solidFill>
                                <a:schemeClr val="tx1"/>
                              </a:solidFill>
                              <a:latin typeface="Arial" charset="0"/>
                              <a:ea typeface="+mn-ea"/>
                              <a:cs typeface="+mn-cs"/>
                            </a:defRPr>
                          </a:lvl3pPr>
                          <a:lvl4pPr marL="1371600" algn="l" rtl="0" eaLnBrk="0" fontAlgn="base" hangingPunct="0">
                            <a:spcBef>
                              <a:spcPct val="0"/>
                            </a:spcBef>
                            <a:spcAft>
                              <a:spcPct val="0"/>
                            </a:spcAft>
                            <a:defRPr kern="1200">
                              <a:solidFill>
                                <a:schemeClr val="tx1"/>
                              </a:solidFill>
                              <a:latin typeface="Arial" charset="0"/>
                              <a:ea typeface="+mn-ea"/>
                              <a:cs typeface="+mn-cs"/>
                            </a:defRPr>
                          </a:lvl4pPr>
                          <a:lvl5pPr marL="1828800" algn="l" rtl="0" eaLnBrk="0" fontAlgn="base" hangingPunct="0">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zh-CN" altLang="en-US"/>
                        </a:p>
                      </a:txBody>
                      <a:useSpRect/>
                    </a:txSp>
                  </a:sp>
                  <a:sp>
                    <a:nvSpPr>
                      <a:cNvPr id="146583" name="Oval 151"/>
                      <a:cNvSpPr>
                        <a:spLocks noChangeArrowheads="1"/>
                      </a:cNvSpPr>
                    </a:nvSpPr>
                    <a:spPr bwMode="auto">
                      <a:xfrm>
                        <a:off x="3930650" y="3638550"/>
                        <a:ext cx="38100" cy="38100"/>
                      </a:xfrm>
                      <a:prstGeom prst="ellipse">
                        <a:avLst/>
                      </a:prstGeom>
                      <a:pattFill prst="pct50">
                        <a:fgClr>
                          <a:srgbClr val="000000"/>
                        </a:fgClr>
                        <a:bgClr>
                          <a:srgbClr val="FFFFFF"/>
                        </a:bgClr>
                      </a:pattFill>
                      <a:ln w="12700">
                        <a:solidFill>
                          <a:srgbClr val="008011"/>
                        </a:solidFill>
                        <a:round/>
                        <a:headEnd/>
                        <a:tailEnd/>
                      </a:ln>
                      <a:effectLst/>
                    </a:spPr>
                    <a:txSp>
                      <a:txBody>
                        <a:bodyPr wrap="none" anchor="ctr"/>
                        <a:lstStyle>
                          <a:defPPr>
                            <a:defRPr lang="en-US"/>
                          </a:defPPr>
                          <a:lvl1pPr algn="l" rtl="0" eaLnBrk="0" fontAlgn="base" hangingPunct="0">
                            <a:spcBef>
                              <a:spcPct val="0"/>
                            </a:spcBef>
                            <a:spcAft>
                              <a:spcPct val="0"/>
                            </a:spcAft>
                            <a:defRPr kern="1200">
                              <a:solidFill>
                                <a:schemeClr val="tx1"/>
                              </a:solidFill>
                              <a:latin typeface="Arial" charset="0"/>
                              <a:ea typeface="+mn-ea"/>
                              <a:cs typeface="+mn-cs"/>
                            </a:defRPr>
                          </a:lvl1pPr>
                          <a:lvl2pPr marL="457200" algn="l" rtl="0" eaLnBrk="0" fontAlgn="base" hangingPunct="0">
                            <a:spcBef>
                              <a:spcPct val="0"/>
                            </a:spcBef>
                            <a:spcAft>
                              <a:spcPct val="0"/>
                            </a:spcAft>
                            <a:defRPr kern="1200">
                              <a:solidFill>
                                <a:schemeClr val="tx1"/>
                              </a:solidFill>
                              <a:latin typeface="Arial" charset="0"/>
                              <a:ea typeface="+mn-ea"/>
                              <a:cs typeface="+mn-cs"/>
                            </a:defRPr>
                          </a:lvl2pPr>
                          <a:lvl3pPr marL="914400" algn="l" rtl="0" eaLnBrk="0" fontAlgn="base" hangingPunct="0">
                            <a:spcBef>
                              <a:spcPct val="0"/>
                            </a:spcBef>
                            <a:spcAft>
                              <a:spcPct val="0"/>
                            </a:spcAft>
                            <a:defRPr kern="1200">
                              <a:solidFill>
                                <a:schemeClr val="tx1"/>
                              </a:solidFill>
                              <a:latin typeface="Arial" charset="0"/>
                              <a:ea typeface="+mn-ea"/>
                              <a:cs typeface="+mn-cs"/>
                            </a:defRPr>
                          </a:lvl3pPr>
                          <a:lvl4pPr marL="1371600" algn="l" rtl="0" eaLnBrk="0" fontAlgn="base" hangingPunct="0">
                            <a:spcBef>
                              <a:spcPct val="0"/>
                            </a:spcBef>
                            <a:spcAft>
                              <a:spcPct val="0"/>
                            </a:spcAft>
                            <a:defRPr kern="1200">
                              <a:solidFill>
                                <a:schemeClr val="tx1"/>
                              </a:solidFill>
                              <a:latin typeface="Arial" charset="0"/>
                              <a:ea typeface="+mn-ea"/>
                              <a:cs typeface="+mn-cs"/>
                            </a:defRPr>
                          </a:lvl4pPr>
                          <a:lvl5pPr marL="1828800" algn="l" rtl="0" eaLnBrk="0" fontAlgn="base" hangingPunct="0">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zh-CN" altLang="en-US"/>
                        </a:p>
                      </a:txBody>
                      <a:useSpRect/>
                    </a:txSp>
                  </a:sp>
                  <a:sp>
                    <a:nvSpPr>
                      <a:cNvPr id="146584" name="Oval 152"/>
                      <a:cNvSpPr>
                        <a:spLocks noChangeArrowheads="1"/>
                      </a:cNvSpPr>
                    </a:nvSpPr>
                    <a:spPr bwMode="auto">
                      <a:xfrm>
                        <a:off x="3702050" y="3638550"/>
                        <a:ext cx="38100" cy="38100"/>
                      </a:xfrm>
                      <a:prstGeom prst="ellipse">
                        <a:avLst/>
                      </a:prstGeom>
                      <a:pattFill prst="pct50">
                        <a:fgClr>
                          <a:srgbClr val="000000"/>
                        </a:fgClr>
                        <a:bgClr>
                          <a:srgbClr val="FFFFFF"/>
                        </a:bgClr>
                      </a:pattFill>
                      <a:ln w="12700">
                        <a:solidFill>
                          <a:srgbClr val="000000"/>
                        </a:solidFill>
                        <a:round/>
                        <a:headEnd/>
                        <a:tailEnd/>
                      </a:ln>
                      <a:effectLst/>
                    </a:spPr>
                    <a:txSp>
                      <a:txBody>
                        <a:bodyPr wrap="none" anchor="ctr"/>
                        <a:lstStyle>
                          <a:defPPr>
                            <a:defRPr lang="en-US"/>
                          </a:defPPr>
                          <a:lvl1pPr algn="l" rtl="0" eaLnBrk="0" fontAlgn="base" hangingPunct="0">
                            <a:spcBef>
                              <a:spcPct val="0"/>
                            </a:spcBef>
                            <a:spcAft>
                              <a:spcPct val="0"/>
                            </a:spcAft>
                            <a:defRPr kern="1200">
                              <a:solidFill>
                                <a:schemeClr val="tx1"/>
                              </a:solidFill>
                              <a:latin typeface="Arial" charset="0"/>
                              <a:ea typeface="+mn-ea"/>
                              <a:cs typeface="+mn-cs"/>
                            </a:defRPr>
                          </a:lvl1pPr>
                          <a:lvl2pPr marL="457200" algn="l" rtl="0" eaLnBrk="0" fontAlgn="base" hangingPunct="0">
                            <a:spcBef>
                              <a:spcPct val="0"/>
                            </a:spcBef>
                            <a:spcAft>
                              <a:spcPct val="0"/>
                            </a:spcAft>
                            <a:defRPr kern="1200">
                              <a:solidFill>
                                <a:schemeClr val="tx1"/>
                              </a:solidFill>
                              <a:latin typeface="Arial" charset="0"/>
                              <a:ea typeface="+mn-ea"/>
                              <a:cs typeface="+mn-cs"/>
                            </a:defRPr>
                          </a:lvl2pPr>
                          <a:lvl3pPr marL="914400" algn="l" rtl="0" eaLnBrk="0" fontAlgn="base" hangingPunct="0">
                            <a:spcBef>
                              <a:spcPct val="0"/>
                            </a:spcBef>
                            <a:spcAft>
                              <a:spcPct val="0"/>
                            </a:spcAft>
                            <a:defRPr kern="1200">
                              <a:solidFill>
                                <a:schemeClr val="tx1"/>
                              </a:solidFill>
                              <a:latin typeface="Arial" charset="0"/>
                              <a:ea typeface="+mn-ea"/>
                              <a:cs typeface="+mn-cs"/>
                            </a:defRPr>
                          </a:lvl3pPr>
                          <a:lvl4pPr marL="1371600" algn="l" rtl="0" eaLnBrk="0" fontAlgn="base" hangingPunct="0">
                            <a:spcBef>
                              <a:spcPct val="0"/>
                            </a:spcBef>
                            <a:spcAft>
                              <a:spcPct val="0"/>
                            </a:spcAft>
                            <a:defRPr kern="1200">
                              <a:solidFill>
                                <a:schemeClr val="tx1"/>
                              </a:solidFill>
                              <a:latin typeface="Arial" charset="0"/>
                              <a:ea typeface="+mn-ea"/>
                              <a:cs typeface="+mn-cs"/>
                            </a:defRPr>
                          </a:lvl4pPr>
                          <a:lvl5pPr marL="1828800" algn="l" rtl="0" eaLnBrk="0" fontAlgn="base" hangingPunct="0">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zh-CN" altLang="en-US"/>
                        </a:p>
                      </a:txBody>
                      <a:useSpRect/>
                    </a:txSp>
                  </a:sp>
                  <a:sp>
                    <a:nvSpPr>
                      <a:cNvPr id="146585" name="Freeform 153"/>
                      <a:cNvSpPr>
                        <a:spLocks/>
                      </a:cNvSpPr>
                    </a:nvSpPr>
                    <a:spPr bwMode="auto">
                      <a:xfrm>
                        <a:off x="5588000" y="3937000"/>
                        <a:ext cx="585788" cy="230188"/>
                      </a:xfrm>
                      <a:custGeom>
                        <a:avLst/>
                        <a:gdLst/>
                        <a:ahLst/>
                        <a:cxnLst>
                          <a:cxn ang="0">
                            <a:pos x="320" y="144"/>
                          </a:cxn>
                          <a:cxn ang="0">
                            <a:pos x="48" y="144"/>
                          </a:cxn>
                          <a:cxn ang="0">
                            <a:pos x="0" y="40"/>
                          </a:cxn>
                          <a:cxn ang="0">
                            <a:pos x="16" y="0"/>
                          </a:cxn>
                          <a:cxn ang="0">
                            <a:pos x="48" y="0"/>
                          </a:cxn>
                          <a:cxn ang="0">
                            <a:pos x="320" y="0"/>
                          </a:cxn>
                          <a:cxn ang="0">
                            <a:pos x="352" y="0"/>
                          </a:cxn>
                          <a:cxn ang="0">
                            <a:pos x="368" y="40"/>
                          </a:cxn>
                          <a:cxn ang="0">
                            <a:pos x="320" y="144"/>
                          </a:cxn>
                        </a:cxnLst>
                        <a:rect l="0" t="0" r="r" b="b"/>
                        <a:pathLst>
                          <a:path w="369" h="145">
                            <a:moveTo>
                              <a:pt x="320" y="144"/>
                            </a:moveTo>
                            <a:lnTo>
                              <a:pt x="48" y="144"/>
                            </a:lnTo>
                            <a:lnTo>
                              <a:pt x="0" y="40"/>
                            </a:lnTo>
                            <a:lnTo>
                              <a:pt x="16" y="0"/>
                            </a:lnTo>
                            <a:lnTo>
                              <a:pt x="48" y="0"/>
                            </a:lnTo>
                            <a:lnTo>
                              <a:pt x="320" y="0"/>
                            </a:lnTo>
                            <a:lnTo>
                              <a:pt x="352" y="0"/>
                            </a:lnTo>
                            <a:lnTo>
                              <a:pt x="368" y="40"/>
                            </a:lnTo>
                            <a:lnTo>
                              <a:pt x="320" y="144"/>
                            </a:lnTo>
                          </a:path>
                        </a:pathLst>
                      </a:custGeom>
                      <a:pattFill prst="pct20">
                        <a:fgClr>
                          <a:srgbClr val="000000"/>
                        </a:fgClr>
                        <a:bgClr>
                          <a:srgbClr val="FFFFFF"/>
                        </a:bgClr>
                      </a:pattFill>
                      <a:ln w="12700" cap="rnd" cmpd="sng">
                        <a:solidFill>
                          <a:srgbClr val="000000"/>
                        </a:solidFill>
                        <a:prstDash val="solid"/>
                        <a:round/>
                        <a:headEnd type="none" w="med" len="med"/>
                        <a:tailEnd type="none" w="med" len="med"/>
                      </a:ln>
                      <a:effectLst/>
                    </a:spPr>
                    <a:txSp>
                      <a:txBody>
                        <a:bodyPr/>
                        <a:lstStyle>
                          <a:defPPr>
                            <a:defRPr lang="en-US"/>
                          </a:defPPr>
                          <a:lvl1pPr algn="l" rtl="0" eaLnBrk="0" fontAlgn="base" hangingPunct="0">
                            <a:spcBef>
                              <a:spcPct val="0"/>
                            </a:spcBef>
                            <a:spcAft>
                              <a:spcPct val="0"/>
                            </a:spcAft>
                            <a:defRPr kern="1200">
                              <a:solidFill>
                                <a:schemeClr val="tx1"/>
                              </a:solidFill>
                              <a:latin typeface="Arial" charset="0"/>
                              <a:ea typeface="+mn-ea"/>
                              <a:cs typeface="+mn-cs"/>
                            </a:defRPr>
                          </a:lvl1pPr>
                          <a:lvl2pPr marL="457200" algn="l" rtl="0" eaLnBrk="0" fontAlgn="base" hangingPunct="0">
                            <a:spcBef>
                              <a:spcPct val="0"/>
                            </a:spcBef>
                            <a:spcAft>
                              <a:spcPct val="0"/>
                            </a:spcAft>
                            <a:defRPr kern="1200">
                              <a:solidFill>
                                <a:schemeClr val="tx1"/>
                              </a:solidFill>
                              <a:latin typeface="Arial" charset="0"/>
                              <a:ea typeface="+mn-ea"/>
                              <a:cs typeface="+mn-cs"/>
                            </a:defRPr>
                          </a:lvl2pPr>
                          <a:lvl3pPr marL="914400" algn="l" rtl="0" eaLnBrk="0" fontAlgn="base" hangingPunct="0">
                            <a:spcBef>
                              <a:spcPct val="0"/>
                            </a:spcBef>
                            <a:spcAft>
                              <a:spcPct val="0"/>
                            </a:spcAft>
                            <a:defRPr kern="1200">
                              <a:solidFill>
                                <a:schemeClr val="tx1"/>
                              </a:solidFill>
                              <a:latin typeface="Arial" charset="0"/>
                              <a:ea typeface="+mn-ea"/>
                              <a:cs typeface="+mn-cs"/>
                            </a:defRPr>
                          </a:lvl3pPr>
                          <a:lvl4pPr marL="1371600" algn="l" rtl="0" eaLnBrk="0" fontAlgn="base" hangingPunct="0">
                            <a:spcBef>
                              <a:spcPct val="0"/>
                            </a:spcBef>
                            <a:spcAft>
                              <a:spcPct val="0"/>
                            </a:spcAft>
                            <a:defRPr kern="1200">
                              <a:solidFill>
                                <a:schemeClr val="tx1"/>
                              </a:solidFill>
                              <a:latin typeface="Arial" charset="0"/>
                              <a:ea typeface="+mn-ea"/>
                              <a:cs typeface="+mn-cs"/>
                            </a:defRPr>
                          </a:lvl4pPr>
                          <a:lvl5pPr marL="1828800" algn="l" rtl="0" eaLnBrk="0" fontAlgn="base" hangingPunct="0">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zh-CN" altLang="en-US"/>
                        </a:p>
                      </a:txBody>
                      <a:useSpRect/>
                    </a:txSp>
                  </a:sp>
                  <a:sp>
                    <a:nvSpPr>
                      <a:cNvPr id="146586" name="Freeform 154"/>
                      <a:cNvSpPr>
                        <a:spLocks/>
                      </a:cNvSpPr>
                    </a:nvSpPr>
                    <a:spPr bwMode="auto">
                      <a:xfrm>
                        <a:off x="5588000" y="3937000"/>
                        <a:ext cx="585788" cy="230188"/>
                      </a:xfrm>
                      <a:custGeom>
                        <a:avLst/>
                        <a:gdLst/>
                        <a:ahLst/>
                        <a:cxnLst>
                          <a:cxn ang="0">
                            <a:pos x="320" y="144"/>
                          </a:cxn>
                          <a:cxn ang="0">
                            <a:pos x="48" y="144"/>
                          </a:cxn>
                          <a:cxn ang="0">
                            <a:pos x="0" y="40"/>
                          </a:cxn>
                          <a:cxn ang="0">
                            <a:pos x="16" y="0"/>
                          </a:cxn>
                          <a:cxn ang="0">
                            <a:pos x="48" y="0"/>
                          </a:cxn>
                          <a:cxn ang="0">
                            <a:pos x="320" y="0"/>
                          </a:cxn>
                          <a:cxn ang="0">
                            <a:pos x="352" y="0"/>
                          </a:cxn>
                          <a:cxn ang="0">
                            <a:pos x="368" y="40"/>
                          </a:cxn>
                          <a:cxn ang="0">
                            <a:pos x="320" y="144"/>
                          </a:cxn>
                        </a:cxnLst>
                        <a:rect l="0" t="0" r="r" b="b"/>
                        <a:pathLst>
                          <a:path w="369" h="145">
                            <a:moveTo>
                              <a:pt x="320" y="144"/>
                            </a:moveTo>
                            <a:lnTo>
                              <a:pt x="48" y="144"/>
                            </a:lnTo>
                            <a:lnTo>
                              <a:pt x="0" y="40"/>
                            </a:lnTo>
                            <a:lnTo>
                              <a:pt x="16" y="0"/>
                            </a:lnTo>
                            <a:lnTo>
                              <a:pt x="48" y="0"/>
                            </a:lnTo>
                            <a:lnTo>
                              <a:pt x="320" y="0"/>
                            </a:lnTo>
                            <a:lnTo>
                              <a:pt x="352" y="0"/>
                            </a:lnTo>
                            <a:lnTo>
                              <a:pt x="368" y="40"/>
                            </a:lnTo>
                            <a:lnTo>
                              <a:pt x="320" y="144"/>
                            </a:lnTo>
                          </a:path>
                        </a:pathLst>
                      </a:custGeom>
                      <a:noFill/>
                      <a:ln w="12700" cap="rnd" cmpd="sng">
                        <a:solidFill>
                          <a:srgbClr val="000000"/>
                        </a:solidFill>
                        <a:prstDash val="solid"/>
                        <a:round/>
                        <a:headEnd type="none" w="med" len="med"/>
                        <a:tailEnd type="none" w="med" len="med"/>
                      </a:ln>
                      <a:effectLst/>
                    </a:spPr>
                    <a:txSp>
                      <a:txBody>
                        <a:bodyPr/>
                        <a:lstStyle>
                          <a:defPPr>
                            <a:defRPr lang="en-US"/>
                          </a:defPPr>
                          <a:lvl1pPr algn="l" rtl="0" eaLnBrk="0" fontAlgn="base" hangingPunct="0">
                            <a:spcBef>
                              <a:spcPct val="0"/>
                            </a:spcBef>
                            <a:spcAft>
                              <a:spcPct val="0"/>
                            </a:spcAft>
                            <a:defRPr kern="1200">
                              <a:solidFill>
                                <a:schemeClr val="tx1"/>
                              </a:solidFill>
                              <a:latin typeface="Arial" charset="0"/>
                              <a:ea typeface="+mn-ea"/>
                              <a:cs typeface="+mn-cs"/>
                            </a:defRPr>
                          </a:lvl1pPr>
                          <a:lvl2pPr marL="457200" algn="l" rtl="0" eaLnBrk="0" fontAlgn="base" hangingPunct="0">
                            <a:spcBef>
                              <a:spcPct val="0"/>
                            </a:spcBef>
                            <a:spcAft>
                              <a:spcPct val="0"/>
                            </a:spcAft>
                            <a:defRPr kern="1200">
                              <a:solidFill>
                                <a:schemeClr val="tx1"/>
                              </a:solidFill>
                              <a:latin typeface="Arial" charset="0"/>
                              <a:ea typeface="+mn-ea"/>
                              <a:cs typeface="+mn-cs"/>
                            </a:defRPr>
                          </a:lvl2pPr>
                          <a:lvl3pPr marL="914400" algn="l" rtl="0" eaLnBrk="0" fontAlgn="base" hangingPunct="0">
                            <a:spcBef>
                              <a:spcPct val="0"/>
                            </a:spcBef>
                            <a:spcAft>
                              <a:spcPct val="0"/>
                            </a:spcAft>
                            <a:defRPr kern="1200">
                              <a:solidFill>
                                <a:schemeClr val="tx1"/>
                              </a:solidFill>
                              <a:latin typeface="Arial" charset="0"/>
                              <a:ea typeface="+mn-ea"/>
                              <a:cs typeface="+mn-cs"/>
                            </a:defRPr>
                          </a:lvl3pPr>
                          <a:lvl4pPr marL="1371600" algn="l" rtl="0" eaLnBrk="0" fontAlgn="base" hangingPunct="0">
                            <a:spcBef>
                              <a:spcPct val="0"/>
                            </a:spcBef>
                            <a:spcAft>
                              <a:spcPct val="0"/>
                            </a:spcAft>
                            <a:defRPr kern="1200">
                              <a:solidFill>
                                <a:schemeClr val="tx1"/>
                              </a:solidFill>
                              <a:latin typeface="Arial" charset="0"/>
                              <a:ea typeface="+mn-ea"/>
                              <a:cs typeface="+mn-cs"/>
                            </a:defRPr>
                          </a:lvl4pPr>
                          <a:lvl5pPr marL="1828800" algn="l" rtl="0" eaLnBrk="0" fontAlgn="base" hangingPunct="0">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zh-CN" altLang="en-US"/>
                        </a:p>
                      </a:txBody>
                      <a:useSpRect/>
                    </a:txSp>
                  </a:sp>
                  <a:sp>
                    <a:nvSpPr>
                      <a:cNvPr id="146587" name="Oval 155"/>
                      <a:cNvSpPr>
                        <a:spLocks noChangeArrowheads="1"/>
                      </a:cNvSpPr>
                    </a:nvSpPr>
                    <a:spPr bwMode="auto">
                      <a:xfrm>
                        <a:off x="6038850" y="4095750"/>
                        <a:ext cx="38100" cy="38100"/>
                      </a:xfrm>
                      <a:prstGeom prst="ellipse">
                        <a:avLst/>
                      </a:prstGeom>
                      <a:pattFill prst="pct50">
                        <a:fgClr>
                          <a:srgbClr val="000000"/>
                        </a:fgClr>
                        <a:bgClr>
                          <a:srgbClr val="FFFFFF"/>
                        </a:bgClr>
                      </a:pattFill>
                      <a:ln w="12700">
                        <a:solidFill>
                          <a:srgbClr val="000000"/>
                        </a:solidFill>
                        <a:round/>
                        <a:headEnd/>
                        <a:tailEnd/>
                      </a:ln>
                      <a:effectLst/>
                    </a:spPr>
                    <a:txSp>
                      <a:txBody>
                        <a:bodyPr wrap="none" anchor="ctr"/>
                        <a:lstStyle>
                          <a:defPPr>
                            <a:defRPr lang="en-US"/>
                          </a:defPPr>
                          <a:lvl1pPr algn="l" rtl="0" eaLnBrk="0" fontAlgn="base" hangingPunct="0">
                            <a:spcBef>
                              <a:spcPct val="0"/>
                            </a:spcBef>
                            <a:spcAft>
                              <a:spcPct val="0"/>
                            </a:spcAft>
                            <a:defRPr kern="1200">
                              <a:solidFill>
                                <a:schemeClr val="tx1"/>
                              </a:solidFill>
                              <a:latin typeface="Arial" charset="0"/>
                              <a:ea typeface="+mn-ea"/>
                              <a:cs typeface="+mn-cs"/>
                            </a:defRPr>
                          </a:lvl1pPr>
                          <a:lvl2pPr marL="457200" algn="l" rtl="0" eaLnBrk="0" fontAlgn="base" hangingPunct="0">
                            <a:spcBef>
                              <a:spcPct val="0"/>
                            </a:spcBef>
                            <a:spcAft>
                              <a:spcPct val="0"/>
                            </a:spcAft>
                            <a:defRPr kern="1200">
                              <a:solidFill>
                                <a:schemeClr val="tx1"/>
                              </a:solidFill>
                              <a:latin typeface="Arial" charset="0"/>
                              <a:ea typeface="+mn-ea"/>
                              <a:cs typeface="+mn-cs"/>
                            </a:defRPr>
                          </a:lvl2pPr>
                          <a:lvl3pPr marL="914400" algn="l" rtl="0" eaLnBrk="0" fontAlgn="base" hangingPunct="0">
                            <a:spcBef>
                              <a:spcPct val="0"/>
                            </a:spcBef>
                            <a:spcAft>
                              <a:spcPct val="0"/>
                            </a:spcAft>
                            <a:defRPr kern="1200">
                              <a:solidFill>
                                <a:schemeClr val="tx1"/>
                              </a:solidFill>
                              <a:latin typeface="Arial" charset="0"/>
                              <a:ea typeface="+mn-ea"/>
                              <a:cs typeface="+mn-cs"/>
                            </a:defRPr>
                          </a:lvl3pPr>
                          <a:lvl4pPr marL="1371600" algn="l" rtl="0" eaLnBrk="0" fontAlgn="base" hangingPunct="0">
                            <a:spcBef>
                              <a:spcPct val="0"/>
                            </a:spcBef>
                            <a:spcAft>
                              <a:spcPct val="0"/>
                            </a:spcAft>
                            <a:defRPr kern="1200">
                              <a:solidFill>
                                <a:schemeClr val="tx1"/>
                              </a:solidFill>
                              <a:latin typeface="Arial" charset="0"/>
                              <a:ea typeface="+mn-ea"/>
                              <a:cs typeface="+mn-cs"/>
                            </a:defRPr>
                          </a:lvl4pPr>
                          <a:lvl5pPr marL="1828800" algn="l" rtl="0" eaLnBrk="0" fontAlgn="base" hangingPunct="0">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zh-CN" altLang="en-US"/>
                        </a:p>
                      </a:txBody>
                      <a:useSpRect/>
                    </a:txSp>
                  </a:sp>
                  <a:sp>
                    <a:nvSpPr>
                      <a:cNvPr id="146588" name="Oval 156"/>
                      <a:cNvSpPr>
                        <a:spLocks noChangeArrowheads="1"/>
                      </a:cNvSpPr>
                    </a:nvSpPr>
                    <a:spPr bwMode="auto">
                      <a:xfrm>
                        <a:off x="5924550" y="4095750"/>
                        <a:ext cx="38100" cy="38100"/>
                      </a:xfrm>
                      <a:prstGeom prst="ellipse">
                        <a:avLst/>
                      </a:prstGeom>
                      <a:pattFill prst="pct50">
                        <a:fgClr>
                          <a:srgbClr val="000000"/>
                        </a:fgClr>
                        <a:bgClr>
                          <a:srgbClr val="FFFFFF"/>
                        </a:bgClr>
                      </a:pattFill>
                      <a:ln w="12700">
                        <a:solidFill>
                          <a:srgbClr val="000000"/>
                        </a:solidFill>
                        <a:round/>
                        <a:headEnd/>
                        <a:tailEnd/>
                      </a:ln>
                      <a:effectLst/>
                    </a:spPr>
                    <a:txSp>
                      <a:txBody>
                        <a:bodyPr wrap="none" anchor="ctr"/>
                        <a:lstStyle>
                          <a:defPPr>
                            <a:defRPr lang="en-US"/>
                          </a:defPPr>
                          <a:lvl1pPr algn="l" rtl="0" eaLnBrk="0" fontAlgn="base" hangingPunct="0">
                            <a:spcBef>
                              <a:spcPct val="0"/>
                            </a:spcBef>
                            <a:spcAft>
                              <a:spcPct val="0"/>
                            </a:spcAft>
                            <a:defRPr kern="1200">
                              <a:solidFill>
                                <a:schemeClr val="tx1"/>
                              </a:solidFill>
                              <a:latin typeface="Arial" charset="0"/>
                              <a:ea typeface="+mn-ea"/>
                              <a:cs typeface="+mn-cs"/>
                            </a:defRPr>
                          </a:lvl1pPr>
                          <a:lvl2pPr marL="457200" algn="l" rtl="0" eaLnBrk="0" fontAlgn="base" hangingPunct="0">
                            <a:spcBef>
                              <a:spcPct val="0"/>
                            </a:spcBef>
                            <a:spcAft>
                              <a:spcPct val="0"/>
                            </a:spcAft>
                            <a:defRPr kern="1200">
                              <a:solidFill>
                                <a:schemeClr val="tx1"/>
                              </a:solidFill>
                              <a:latin typeface="Arial" charset="0"/>
                              <a:ea typeface="+mn-ea"/>
                              <a:cs typeface="+mn-cs"/>
                            </a:defRPr>
                          </a:lvl2pPr>
                          <a:lvl3pPr marL="914400" algn="l" rtl="0" eaLnBrk="0" fontAlgn="base" hangingPunct="0">
                            <a:spcBef>
                              <a:spcPct val="0"/>
                            </a:spcBef>
                            <a:spcAft>
                              <a:spcPct val="0"/>
                            </a:spcAft>
                            <a:defRPr kern="1200">
                              <a:solidFill>
                                <a:schemeClr val="tx1"/>
                              </a:solidFill>
                              <a:latin typeface="Arial" charset="0"/>
                              <a:ea typeface="+mn-ea"/>
                              <a:cs typeface="+mn-cs"/>
                            </a:defRPr>
                          </a:lvl3pPr>
                          <a:lvl4pPr marL="1371600" algn="l" rtl="0" eaLnBrk="0" fontAlgn="base" hangingPunct="0">
                            <a:spcBef>
                              <a:spcPct val="0"/>
                            </a:spcBef>
                            <a:spcAft>
                              <a:spcPct val="0"/>
                            </a:spcAft>
                            <a:defRPr kern="1200">
                              <a:solidFill>
                                <a:schemeClr val="tx1"/>
                              </a:solidFill>
                              <a:latin typeface="Arial" charset="0"/>
                              <a:ea typeface="+mn-ea"/>
                              <a:cs typeface="+mn-cs"/>
                            </a:defRPr>
                          </a:lvl4pPr>
                          <a:lvl5pPr marL="1828800" algn="l" rtl="0" eaLnBrk="0" fontAlgn="base" hangingPunct="0">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zh-CN" altLang="en-US"/>
                        </a:p>
                      </a:txBody>
                      <a:useSpRect/>
                    </a:txSp>
                  </a:sp>
                  <a:sp>
                    <a:nvSpPr>
                      <a:cNvPr id="146589" name="Oval 157"/>
                      <a:cNvSpPr>
                        <a:spLocks noChangeArrowheads="1"/>
                      </a:cNvSpPr>
                    </a:nvSpPr>
                    <a:spPr bwMode="auto">
                      <a:xfrm>
                        <a:off x="5695950" y="4095750"/>
                        <a:ext cx="38100" cy="38100"/>
                      </a:xfrm>
                      <a:prstGeom prst="ellipse">
                        <a:avLst/>
                      </a:prstGeom>
                      <a:pattFill prst="pct50">
                        <a:fgClr>
                          <a:srgbClr val="000000"/>
                        </a:fgClr>
                        <a:bgClr>
                          <a:srgbClr val="FFFFFF"/>
                        </a:bgClr>
                      </a:pattFill>
                      <a:ln w="12700">
                        <a:solidFill>
                          <a:srgbClr val="000000"/>
                        </a:solidFill>
                        <a:round/>
                        <a:headEnd/>
                        <a:tailEnd/>
                      </a:ln>
                      <a:effectLst/>
                    </a:spPr>
                    <a:txSp>
                      <a:txBody>
                        <a:bodyPr wrap="none" anchor="ctr"/>
                        <a:lstStyle>
                          <a:defPPr>
                            <a:defRPr lang="en-US"/>
                          </a:defPPr>
                          <a:lvl1pPr algn="l" rtl="0" eaLnBrk="0" fontAlgn="base" hangingPunct="0">
                            <a:spcBef>
                              <a:spcPct val="0"/>
                            </a:spcBef>
                            <a:spcAft>
                              <a:spcPct val="0"/>
                            </a:spcAft>
                            <a:defRPr kern="1200">
                              <a:solidFill>
                                <a:schemeClr val="tx1"/>
                              </a:solidFill>
                              <a:latin typeface="Arial" charset="0"/>
                              <a:ea typeface="+mn-ea"/>
                              <a:cs typeface="+mn-cs"/>
                            </a:defRPr>
                          </a:lvl1pPr>
                          <a:lvl2pPr marL="457200" algn="l" rtl="0" eaLnBrk="0" fontAlgn="base" hangingPunct="0">
                            <a:spcBef>
                              <a:spcPct val="0"/>
                            </a:spcBef>
                            <a:spcAft>
                              <a:spcPct val="0"/>
                            </a:spcAft>
                            <a:defRPr kern="1200">
                              <a:solidFill>
                                <a:schemeClr val="tx1"/>
                              </a:solidFill>
                              <a:latin typeface="Arial" charset="0"/>
                              <a:ea typeface="+mn-ea"/>
                              <a:cs typeface="+mn-cs"/>
                            </a:defRPr>
                          </a:lvl2pPr>
                          <a:lvl3pPr marL="914400" algn="l" rtl="0" eaLnBrk="0" fontAlgn="base" hangingPunct="0">
                            <a:spcBef>
                              <a:spcPct val="0"/>
                            </a:spcBef>
                            <a:spcAft>
                              <a:spcPct val="0"/>
                            </a:spcAft>
                            <a:defRPr kern="1200">
                              <a:solidFill>
                                <a:schemeClr val="tx1"/>
                              </a:solidFill>
                              <a:latin typeface="Arial" charset="0"/>
                              <a:ea typeface="+mn-ea"/>
                              <a:cs typeface="+mn-cs"/>
                            </a:defRPr>
                          </a:lvl3pPr>
                          <a:lvl4pPr marL="1371600" algn="l" rtl="0" eaLnBrk="0" fontAlgn="base" hangingPunct="0">
                            <a:spcBef>
                              <a:spcPct val="0"/>
                            </a:spcBef>
                            <a:spcAft>
                              <a:spcPct val="0"/>
                            </a:spcAft>
                            <a:defRPr kern="1200">
                              <a:solidFill>
                                <a:schemeClr val="tx1"/>
                              </a:solidFill>
                              <a:latin typeface="Arial" charset="0"/>
                              <a:ea typeface="+mn-ea"/>
                              <a:cs typeface="+mn-cs"/>
                            </a:defRPr>
                          </a:lvl4pPr>
                          <a:lvl5pPr marL="1828800" algn="l" rtl="0" eaLnBrk="0" fontAlgn="base" hangingPunct="0">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zh-CN" altLang="en-US"/>
                        </a:p>
                      </a:txBody>
                      <a:useSpRect/>
                    </a:txSp>
                  </a:sp>
                  <a:sp>
                    <a:nvSpPr>
                      <a:cNvPr id="146590" name="Oval 158"/>
                      <a:cNvSpPr>
                        <a:spLocks noChangeArrowheads="1"/>
                      </a:cNvSpPr>
                    </a:nvSpPr>
                    <a:spPr bwMode="auto">
                      <a:xfrm>
                        <a:off x="5810250" y="4095750"/>
                        <a:ext cx="38100" cy="38100"/>
                      </a:xfrm>
                      <a:prstGeom prst="ellipse">
                        <a:avLst/>
                      </a:prstGeom>
                      <a:pattFill prst="pct50">
                        <a:fgClr>
                          <a:srgbClr val="000000"/>
                        </a:fgClr>
                        <a:bgClr>
                          <a:srgbClr val="FFFFFF"/>
                        </a:bgClr>
                      </a:pattFill>
                      <a:ln w="12700">
                        <a:solidFill>
                          <a:srgbClr val="000000"/>
                        </a:solidFill>
                        <a:round/>
                        <a:headEnd/>
                        <a:tailEnd/>
                      </a:ln>
                      <a:effectLst/>
                    </a:spPr>
                    <a:txSp>
                      <a:txBody>
                        <a:bodyPr wrap="none" anchor="ctr"/>
                        <a:lstStyle>
                          <a:defPPr>
                            <a:defRPr lang="en-US"/>
                          </a:defPPr>
                          <a:lvl1pPr algn="l" rtl="0" eaLnBrk="0" fontAlgn="base" hangingPunct="0">
                            <a:spcBef>
                              <a:spcPct val="0"/>
                            </a:spcBef>
                            <a:spcAft>
                              <a:spcPct val="0"/>
                            </a:spcAft>
                            <a:defRPr kern="1200">
                              <a:solidFill>
                                <a:schemeClr val="tx1"/>
                              </a:solidFill>
                              <a:latin typeface="Arial" charset="0"/>
                              <a:ea typeface="+mn-ea"/>
                              <a:cs typeface="+mn-cs"/>
                            </a:defRPr>
                          </a:lvl1pPr>
                          <a:lvl2pPr marL="457200" algn="l" rtl="0" eaLnBrk="0" fontAlgn="base" hangingPunct="0">
                            <a:spcBef>
                              <a:spcPct val="0"/>
                            </a:spcBef>
                            <a:spcAft>
                              <a:spcPct val="0"/>
                            </a:spcAft>
                            <a:defRPr kern="1200">
                              <a:solidFill>
                                <a:schemeClr val="tx1"/>
                              </a:solidFill>
                              <a:latin typeface="Arial" charset="0"/>
                              <a:ea typeface="+mn-ea"/>
                              <a:cs typeface="+mn-cs"/>
                            </a:defRPr>
                          </a:lvl2pPr>
                          <a:lvl3pPr marL="914400" algn="l" rtl="0" eaLnBrk="0" fontAlgn="base" hangingPunct="0">
                            <a:spcBef>
                              <a:spcPct val="0"/>
                            </a:spcBef>
                            <a:spcAft>
                              <a:spcPct val="0"/>
                            </a:spcAft>
                            <a:defRPr kern="1200">
                              <a:solidFill>
                                <a:schemeClr val="tx1"/>
                              </a:solidFill>
                              <a:latin typeface="Arial" charset="0"/>
                              <a:ea typeface="+mn-ea"/>
                              <a:cs typeface="+mn-cs"/>
                            </a:defRPr>
                          </a:lvl3pPr>
                          <a:lvl4pPr marL="1371600" algn="l" rtl="0" eaLnBrk="0" fontAlgn="base" hangingPunct="0">
                            <a:spcBef>
                              <a:spcPct val="0"/>
                            </a:spcBef>
                            <a:spcAft>
                              <a:spcPct val="0"/>
                            </a:spcAft>
                            <a:defRPr kern="1200">
                              <a:solidFill>
                                <a:schemeClr val="tx1"/>
                              </a:solidFill>
                              <a:latin typeface="Arial" charset="0"/>
                              <a:ea typeface="+mn-ea"/>
                              <a:cs typeface="+mn-cs"/>
                            </a:defRPr>
                          </a:lvl4pPr>
                          <a:lvl5pPr marL="1828800" algn="l" rtl="0" eaLnBrk="0" fontAlgn="base" hangingPunct="0">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zh-CN" altLang="en-US"/>
                        </a:p>
                      </a:txBody>
                      <a:useSpRect/>
                    </a:txSp>
                  </a:sp>
                  <a:sp>
                    <a:nvSpPr>
                      <a:cNvPr id="146591" name="Oval 159"/>
                      <a:cNvSpPr>
                        <a:spLocks noChangeArrowheads="1"/>
                      </a:cNvSpPr>
                    </a:nvSpPr>
                    <a:spPr bwMode="auto">
                      <a:xfrm>
                        <a:off x="6089650" y="3981450"/>
                        <a:ext cx="38100" cy="38100"/>
                      </a:xfrm>
                      <a:prstGeom prst="ellipse">
                        <a:avLst/>
                      </a:prstGeom>
                      <a:solidFill>
                        <a:srgbClr val="DD0806"/>
                      </a:solidFill>
                      <a:ln w="12700">
                        <a:solidFill>
                          <a:srgbClr val="000000"/>
                        </a:solidFill>
                        <a:round/>
                        <a:headEnd/>
                        <a:tailEnd/>
                      </a:ln>
                      <a:effectLst/>
                    </a:spPr>
                    <a:txSp>
                      <a:txBody>
                        <a:bodyPr wrap="none" anchor="ctr"/>
                        <a:lstStyle>
                          <a:defPPr>
                            <a:defRPr lang="en-US"/>
                          </a:defPPr>
                          <a:lvl1pPr algn="l" rtl="0" eaLnBrk="0" fontAlgn="base" hangingPunct="0">
                            <a:spcBef>
                              <a:spcPct val="0"/>
                            </a:spcBef>
                            <a:spcAft>
                              <a:spcPct val="0"/>
                            </a:spcAft>
                            <a:defRPr kern="1200">
                              <a:solidFill>
                                <a:schemeClr val="tx1"/>
                              </a:solidFill>
                              <a:latin typeface="Arial" charset="0"/>
                              <a:ea typeface="+mn-ea"/>
                              <a:cs typeface="+mn-cs"/>
                            </a:defRPr>
                          </a:lvl1pPr>
                          <a:lvl2pPr marL="457200" algn="l" rtl="0" eaLnBrk="0" fontAlgn="base" hangingPunct="0">
                            <a:spcBef>
                              <a:spcPct val="0"/>
                            </a:spcBef>
                            <a:spcAft>
                              <a:spcPct val="0"/>
                            </a:spcAft>
                            <a:defRPr kern="1200">
                              <a:solidFill>
                                <a:schemeClr val="tx1"/>
                              </a:solidFill>
                              <a:latin typeface="Arial" charset="0"/>
                              <a:ea typeface="+mn-ea"/>
                              <a:cs typeface="+mn-cs"/>
                            </a:defRPr>
                          </a:lvl2pPr>
                          <a:lvl3pPr marL="914400" algn="l" rtl="0" eaLnBrk="0" fontAlgn="base" hangingPunct="0">
                            <a:spcBef>
                              <a:spcPct val="0"/>
                            </a:spcBef>
                            <a:spcAft>
                              <a:spcPct val="0"/>
                            </a:spcAft>
                            <a:defRPr kern="1200">
                              <a:solidFill>
                                <a:schemeClr val="tx1"/>
                              </a:solidFill>
                              <a:latin typeface="Arial" charset="0"/>
                              <a:ea typeface="+mn-ea"/>
                              <a:cs typeface="+mn-cs"/>
                            </a:defRPr>
                          </a:lvl3pPr>
                          <a:lvl4pPr marL="1371600" algn="l" rtl="0" eaLnBrk="0" fontAlgn="base" hangingPunct="0">
                            <a:spcBef>
                              <a:spcPct val="0"/>
                            </a:spcBef>
                            <a:spcAft>
                              <a:spcPct val="0"/>
                            </a:spcAft>
                            <a:defRPr kern="1200">
                              <a:solidFill>
                                <a:schemeClr val="tx1"/>
                              </a:solidFill>
                              <a:latin typeface="Arial" charset="0"/>
                              <a:ea typeface="+mn-ea"/>
                              <a:cs typeface="+mn-cs"/>
                            </a:defRPr>
                          </a:lvl4pPr>
                          <a:lvl5pPr marL="1828800" algn="l" rtl="0" eaLnBrk="0" fontAlgn="base" hangingPunct="0">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zh-CN" altLang="en-US"/>
                        </a:p>
                      </a:txBody>
                      <a:useSpRect/>
                    </a:txSp>
                  </a:sp>
                  <a:sp>
                    <a:nvSpPr>
                      <a:cNvPr id="146592" name="Oval 160"/>
                      <a:cNvSpPr>
                        <a:spLocks noChangeArrowheads="1"/>
                      </a:cNvSpPr>
                    </a:nvSpPr>
                    <a:spPr bwMode="auto">
                      <a:xfrm>
                        <a:off x="5975350" y="3981450"/>
                        <a:ext cx="38100" cy="38100"/>
                      </a:xfrm>
                      <a:prstGeom prst="ellipse">
                        <a:avLst/>
                      </a:prstGeom>
                      <a:solidFill>
                        <a:srgbClr val="DD0806"/>
                      </a:solidFill>
                      <a:ln w="12700">
                        <a:solidFill>
                          <a:srgbClr val="000000"/>
                        </a:solidFill>
                        <a:round/>
                        <a:headEnd/>
                        <a:tailEnd/>
                      </a:ln>
                      <a:effectLst/>
                    </a:spPr>
                    <a:txSp>
                      <a:txBody>
                        <a:bodyPr wrap="none" anchor="ctr"/>
                        <a:lstStyle>
                          <a:defPPr>
                            <a:defRPr lang="en-US"/>
                          </a:defPPr>
                          <a:lvl1pPr algn="l" rtl="0" eaLnBrk="0" fontAlgn="base" hangingPunct="0">
                            <a:spcBef>
                              <a:spcPct val="0"/>
                            </a:spcBef>
                            <a:spcAft>
                              <a:spcPct val="0"/>
                            </a:spcAft>
                            <a:defRPr kern="1200">
                              <a:solidFill>
                                <a:schemeClr val="tx1"/>
                              </a:solidFill>
                              <a:latin typeface="Arial" charset="0"/>
                              <a:ea typeface="+mn-ea"/>
                              <a:cs typeface="+mn-cs"/>
                            </a:defRPr>
                          </a:lvl1pPr>
                          <a:lvl2pPr marL="457200" algn="l" rtl="0" eaLnBrk="0" fontAlgn="base" hangingPunct="0">
                            <a:spcBef>
                              <a:spcPct val="0"/>
                            </a:spcBef>
                            <a:spcAft>
                              <a:spcPct val="0"/>
                            </a:spcAft>
                            <a:defRPr kern="1200">
                              <a:solidFill>
                                <a:schemeClr val="tx1"/>
                              </a:solidFill>
                              <a:latin typeface="Arial" charset="0"/>
                              <a:ea typeface="+mn-ea"/>
                              <a:cs typeface="+mn-cs"/>
                            </a:defRPr>
                          </a:lvl2pPr>
                          <a:lvl3pPr marL="914400" algn="l" rtl="0" eaLnBrk="0" fontAlgn="base" hangingPunct="0">
                            <a:spcBef>
                              <a:spcPct val="0"/>
                            </a:spcBef>
                            <a:spcAft>
                              <a:spcPct val="0"/>
                            </a:spcAft>
                            <a:defRPr kern="1200">
                              <a:solidFill>
                                <a:schemeClr val="tx1"/>
                              </a:solidFill>
                              <a:latin typeface="Arial" charset="0"/>
                              <a:ea typeface="+mn-ea"/>
                              <a:cs typeface="+mn-cs"/>
                            </a:defRPr>
                          </a:lvl3pPr>
                          <a:lvl4pPr marL="1371600" algn="l" rtl="0" eaLnBrk="0" fontAlgn="base" hangingPunct="0">
                            <a:spcBef>
                              <a:spcPct val="0"/>
                            </a:spcBef>
                            <a:spcAft>
                              <a:spcPct val="0"/>
                            </a:spcAft>
                            <a:defRPr kern="1200">
                              <a:solidFill>
                                <a:schemeClr val="tx1"/>
                              </a:solidFill>
                              <a:latin typeface="Arial" charset="0"/>
                              <a:ea typeface="+mn-ea"/>
                              <a:cs typeface="+mn-cs"/>
                            </a:defRPr>
                          </a:lvl4pPr>
                          <a:lvl5pPr marL="1828800" algn="l" rtl="0" eaLnBrk="0" fontAlgn="base" hangingPunct="0">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zh-CN" altLang="en-US"/>
                        </a:p>
                      </a:txBody>
                      <a:useSpRect/>
                    </a:txSp>
                  </a:sp>
                  <a:sp>
                    <a:nvSpPr>
                      <a:cNvPr id="146593" name="Oval 161"/>
                      <a:cNvSpPr>
                        <a:spLocks noChangeArrowheads="1"/>
                      </a:cNvSpPr>
                    </a:nvSpPr>
                    <a:spPr bwMode="auto">
                      <a:xfrm>
                        <a:off x="5746750" y="3981450"/>
                        <a:ext cx="38100" cy="38100"/>
                      </a:xfrm>
                      <a:prstGeom prst="ellipse">
                        <a:avLst/>
                      </a:prstGeom>
                      <a:pattFill prst="pct50">
                        <a:fgClr>
                          <a:srgbClr val="000000"/>
                        </a:fgClr>
                        <a:bgClr>
                          <a:srgbClr val="FFFFFF"/>
                        </a:bgClr>
                      </a:pattFill>
                      <a:ln w="12700">
                        <a:solidFill>
                          <a:srgbClr val="008011"/>
                        </a:solidFill>
                        <a:round/>
                        <a:headEnd/>
                        <a:tailEnd/>
                      </a:ln>
                      <a:effectLst/>
                    </a:spPr>
                    <a:txSp>
                      <a:txBody>
                        <a:bodyPr wrap="none" anchor="ctr"/>
                        <a:lstStyle>
                          <a:defPPr>
                            <a:defRPr lang="en-US"/>
                          </a:defPPr>
                          <a:lvl1pPr algn="l" rtl="0" eaLnBrk="0" fontAlgn="base" hangingPunct="0">
                            <a:spcBef>
                              <a:spcPct val="0"/>
                            </a:spcBef>
                            <a:spcAft>
                              <a:spcPct val="0"/>
                            </a:spcAft>
                            <a:defRPr kern="1200">
                              <a:solidFill>
                                <a:schemeClr val="tx1"/>
                              </a:solidFill>
                              <a:latin typeface="Arial" charset="0"/>
                              <a:ea typeface="+mn-ea"/>
                              <a:cs typeface="+mn-cs"/>
                            </a:defRPr>
                          </a:lvl1pPr>
                          <a:lvl2pPr marL="457200" algn="l" rtl="0" eaLnBrk="0" fontAlgn="base" hangingPunct="0">
                            <a:spcBef>
                              <a:spcPct val="0"/>
                            </a:spcBef>
                            <a:spcAft>
                              <a:spcPct val="0"/>
                            </a:spcAft>
                            <a:defRPr kern="1200">
                              <a:solidFill>
                                <a:schemeClr val="tx1"/>
                              </a:solidFill>
                              <a:latin typeface="Arial" charset="0"/>
                              <a:ea typeface="+mn-ea"/>
                              <a:cs typeface="+mn-cs"/>
                            </a:defRPr>
                          </a:lvl2pPr>
                          <a:lvl3pPr marL="914400" algn="l" rtl="0" eaLnBrk="0" fontAlgn="base" hangingPunct="0">
                            <a:spcBef>
                              <a:spcPct val="0"/>
                            </a:spcBef>
                            <a:spcAft>
                              <a:spcPct val="0"/>
                            </a:spcAft>
                            <a:defRPr kern="1200">
                              <a:solidFill>
                                <a:schemeClr val="tx1"/>
                              </a:solidFill>
                              <a:latin typeface="Arial" charset="0"/>
                              <a:ea typeface="+mn-ea"/>
                              <a:cs typeface="+mn-cs"/>
                            </a:defRPr>
                          </a:lvl3pPr>
                          <a:lvl4pPr marL="1371600" algn="l" rtl="0" eaLnBrk="0" fontAlgn="base" hangingPunct="0">
                            <a:spcBef>
                              <a:spcPct val="0"/>
                            </a:spcBef>
                            <a:spcAft>
                              <a:spcPct val="0"/>
                            </a:spcAft>
                            <a:defRPr kern="1200">
                              <a:solidFill>
                                <a:schemeClr val="tx1"/>
                              </a:solidFill>
                              <a:latin typeface="Arial" charset="0"/>
                              <a:ea typeface="+mn-ea"/>
                              <a:cs typeface="+mn-cs"/>
                            </a:defRPr>
                          </a:lvl4pPr>
                          <a:lvl5pPr marL="1828800" algn="l" rtl="0" eaLnBrk="0" fontAlgn="base" hangingPunct="0">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zh-CN" altLang="en-US"/>
                        </a:p>
                      </a:txBody>
                      <a:useSpRect/>
                    </a:txSp>
                  </a:sp>
                  <a:sp>
                    <a:nvSpPr>
                      <a:cNvPr id="146594" name="Oval 162"/>
                      <a:cNvSpPr>
                        <a:spLocks noChangeArrowheads="1"/>
                      </a:cNvSpPr>
                    </a:nvSpPr>
                    <a:spPr bwMode="auto">
                      <a:xfrm>
                        <a:off x="5632450" y="3981450"/>
                        <a:ext cx="38100" cy="38100"/>
                      </a:xfrm>
                      <a:prstGeom prst="ellipse">
                        <a:avLst/>
                      </a:prstGeom>
                      <a:pattFill prst="pct50">
                        <a:fgClr>
                          <a:srgbClr val="000000"/>
                        </a:fgClr>
                        <a:bgClr>
                          <a:srgbClr val="FFFFFF"/>
                        </a:bgClr>
                      </a:pattFill>
                      <a:ln w="12700">
                        <a:solidFill>
                          <a:srgbClr val="008011"/>
                        </a:solidFill>
                        <a:round/>
                        <a:headEnd/>
                        <a:tailEnd/>
                      </a:ln>
                      <a:effectLst/>
                    </a:spPr>
                    <a:txSp>
                      <a:txBody>
                        <a:bodyPr wrap="none" anchor="ctr"/>
                        <a:lstStyle>
                          <a:defPPr>
                            <a:defRPr lang="en-US"/>
                          </a:defPPr>
                          <a:lvl1pPr algn="l" rtl="0" eaLnBrk="0" fontAlgn="base" hangingPunct="0">
                            <a:spcBef>
                              <a:spcPct val="0"/>
                            </a:spcBef>
                            <a:spcAft>
                              <a:spcPct val="0"/>
                            </a:spcAft>
                            <a:defRPr kern="1200">
                              <a:solidFill>
                                <a:schemeClr val="tx1"/>
                              </a:solidFill>
                              <a:latin typeface="Arial" charset="0"/>
                              <a:ea typeface="+mn-ea"/>
                              <a:cs typeface="+mn-cs"/>
                            </a:defRPr>
                          </a:lvl1pPr>
                          <a:lvl2pPr marL="457200" algn="l" rtl="0" eaLnBrk="0" fontAlgn="base" hangingPunct="0">
                            <a:spcBef>
                              <a:spcPct val="0"/>
                            </a:spcBef>
                            <a:spcAft>
                              <a:spcPct val="0"/>
                            </a:spcAft>
                            <a:defRPr kern="1200">
                              <a:solidFill>
                                <a:schemeClr val="tx1"/>
                              </a:solidFill>
                              <a:latin typeface="Arial" charset="0"/>
                              <a:ea typeface="+mn-ea"/>
                              <a:cs typeface="+mn-cs"/>
                            </a:defRPr>
                          </a:lvl2pPr>
                          <a:lvl3pPr marL="914400" algn="l" rtl="0" eaLnBrk="0" fontAlgn="base" hangingPunct="0">
                            <a:spcBef>
                              <a:spcPct val="0"/>
                            </a:spcBef>
                            <a:spcAft>
                              <a:spcPct val="0"/>
                            </a:spcAft>
                            <a:defRPr kern="1200">
                              <a:solidFill>
                                <a:schemeClr val="tx1"/>
                              </a:solidFill>
                              <a:latin typeface="Arial" charset="0"/>
                              <a:ea typeface="+mn-ea"/>
                              <a:cs typeface="+mn-cs"/>
                            </a:defRPr>
                          </a:lvl3pPr>
                          <a:lvl4pPr marL="1371600" algn="l" rtl="0" eaLnBrk="0" fontAlgn="base" hangingPunct="0">
                            <a:spcBef>
                              <a:spcPct val="0"/>
                            </a:spcBef>
                            <a:spcAft>
                              <a:spcPct val="0"/>
                            </a:spcAft>
                            <a:defRPr kern="1200">
                              <a:solidFill>
                                <a:schemeClr val="tx1"/>
                              </a:solidFill>
                              <a:latin typeface="Arial" charset="0"/>
                              <a:ea typeface="+mn-ea"/>
                              <a:cs typeface="+mn-cs"/>
                            </a:defRPr>
                          </a:lvl4pPr>
                          <a:lvl5pPr marL="1828800" algn="l" rtl="0" eaLnBrk="0" fontAlgn="base" hangingPunct="0">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zh-CN" altLang="en-US"/>
                        </a:p>
                      </a:txBody>
                      <a:useSpRect/>
                    </a:txSp>
                  </a:sp>
                  <a:sp>
                    <a:nvSpPr>
                      <a:cNvPr id="146595" name="Oval 163"/>
                      <a:cNvSpPr>
                        <a:spLocks noChangeArrowheads="1"/>
                      </a:cNvSpPr>
                    </a:nvSpPr>
                    <a:spPr bwMode="auto">
                      <a:xfrm>
                        <a:off x="5861050" y="3981450"/>
                        <a:ext cx="38100" cy="38100"/>
                      </a:xfrm>
                      <a:prstGeom prst="ellipse">
                        <a:avLst/>
                      </a:prstGeom>
                      <a:pattFill prst="pct50">
                        <a:fgClr>
                          <a:srgbClr val="000000"/>
                        </a:fgClr>
                        <a:bgClr>
                          <a:srgbClr val="FFFFFF"/>
                        </a:bgClr>
                      </a:pattFill>
                      <a:ln w="12700">
                        <a:solidFill>
                          <a:srgbClr val="000000"/>
                        </a:solidFill>
                        <a:round/>
                        <a:headEnd/>
                        <a:tailEnd/>
                      </a:ln>
                      <a:effectLst/>
                    </a:spPr>
                    <a:txSp>
                      <a:txBody>
                        <a:bodyPr wrap="none" anchor="ctr"/>
                        <a:lstStyle>
                          <a:defPPr>
                            <a:defRPr lang="en-US"/>
                          </a:defPPr>
                          <a:lvl1pPr algn="l" rtl="0" eaLnBrk="0" fontAlgn="base" hangingPunct="0">
                            <a:spcBef>
                              <a:spcPct val="0"/>
                            </a:spcBef>
                            <a:spcAft>
                              <a:spcPct val="0"/>
                            </a:spcAft>
                            <a:defRPr kern="1200">
                              <a:solidFill>
                                <a:schemeClr val="tx1"/>
                              </a:solidFill>
                              <a:latin typeface="Arial" charset="0"/>
                              <a:ea typeface="+mn-ea"/>
                              <a:cs typeface="+mn-cs"/>
                            </a:defRPr>
                          </a:lvl1pPr>
                          <a:lvl2pPr marL="457200" algn="l" rtl="0" eaLnBrk="0" fontAlgn="base" hangingPunct="0">
                            <a:spcBef>
                              <a:spcPct val="0"/>
                            </a:spcBef>
                            <a:spcAft>
                              <a:spcPct val="0"/>
                            </a:spcAft>
                            <a:defRPr kern="1200">
                              <a:solidFill>
                                <a:schemeClr val="tx1"/>
                              </a:solidFill>
                              <a:latin typeface="Arial" charset="0"/>
                              <a:ea typeface="+mn-ea"/>
                              <a:cs typeface="+mn-cs"/>
                            </a:defRPr>
                          </a:lvl2pPr>
                          <a:lvl3pPr marL="914400" algn="l" rtl="0" eaLnBrk="0" fontAlgn="base" hangingPunct="0">
                            <a:spcBef>
                              <a:spcPct val="0"/>
                            </a:spcBef>
                            <a:spcAft>
                              <a:spcPct val="0"/>
                            </a:spcAft>
                            <a:defRPr kern="1200">
                              <a:solidFill>
                                <a:schemeClr val="tx1"/>
                              </a:solidFill>
                              <a:latin typeface="Arial" charset="0"/>
                              <a:ea typeface="+mn-ea"/>
                              <a:cs typeface="+mn-cs"/>
                            </a:defRPr>
                          </a:lvl3pPr>
                          <a:lvl4pPr marL="1371600" algn="l" rtl="0" eaLnBrk="0" fontAlgn="base" hangingPunct="0">
                            <a:spcBef>
                              <a:spcPct val="0"/>
                            </a:spcBef>
                            <a:spcAft>
                              <a:spcPct val="0"/>
                            </a:spcAft>
                            <a:defRPr kern="1200">
                              <a:solidFill>
                                <a:schemeClr val="tx1"/>
                              </a:solidFill>
                              <a:latin typeface="Arial" charset="0"/>
                              <a:ea typeface="+mn-ea"/>
                              <a:cs typeface="+mn-cs"/>
                            </a:defRPr>
                          </a:lvl4pPr>
                          <a:lvl5pPr marL="1828800" algn="l" rtl="0" eaLnBrk="0" fontAlgn="base" hangingPunct="0">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zh-CN" altLang="en-US"/>
                        </a:p>
                      </a:txBody>
                      <a:useSpRect/>
                    </a:txSp>
                  </a:sp>
                  <a:sp>
                    <a:nvSpPr>
                      <a:cNvPr id="146596" name="Oval 164"/>
                      <a:cNvSpPr>
                        <a:spLocks noChangeArrowheads="1"/>
                      </a:cNvSpPr>
                    </a:nvSpPr>
                    <a:spPr bwMode="auto">
                      <a:xfrm>
                        <a:off x="5632450" y="4286250"/>
                        <a:ext cx="495300" cy="63500"/>
                      </a:xfrm>
                      <a:prstGeom prst="ellipse">
                        <a:avLst/>
                      </a:prstGeom>
                      <a:pattFill prst="pct90">
                        <a:fgClr>
                          <a:srgbClr val="FFFFFF"/>
                        </a:fgClr>
                        <a:bgClr>
                          <a:srgbClr val="000000"/>
                        </a:bgClr>
                      </a:pattFill>
                      <a:ln w="12700">
                        <a:solidFill>
                          <a:srgbClr val="000000"/>
                        </a:solidFill>
                        <a:round/>
                        <a:headEnd/>
                        <a:tailEnd/>
                      </a:ln>
                      <a:effectLst/>
                    </a:spPr>
                    <a:txSp>
                      <a:txBody>
                        <a:bodyPr wrap="none" anchor="ctr"/>
                        <a:lstStyle>
                          <a:defPPr>
                            <a:defRPr lang="en-US"/>
                          </a:defPPr>
                          <a:lvl1pPr algn="l" rtl="0" eaLnBrk="0" fontAlgn="base" hangingPunct="0">
                            <a:spcBef>
                              <a:spcPct val="0"/>
                            </a:spcBef>
                            <a:spcAft>
                              <a:spcPct val="0"/>
                            </a:spcAft>
                            <a:defRPr kern="1200">
                              <a:solidFill>
                                <a:schemeClr val="tx1"/>
                              </a:solidFill>
                              <a:latin typeface="Arial" charset="0"/>
                              <a:ea typeface="+mn-ea"/>
                              <a:cs typeface="+mn-cs"/>
                            </a:defRPr>
                          </a:lvl1pPr>
                          <a:lvl2pPr marL="457200" algn="l" rtl="0" eaLnBrk="0" fontAlgn="base" hangingPunct="0">
                            <a:spcBef>
                              <a:spcPct val="0"/>
                            </a:spcBef>
                            <a:spcAft>
                              <a:spcPct val="0"/>
                            </a:spcAft>
                            <a:defRPr kern="1200">
                              <a:solidFill>
                                <a:schemeClr val="tx1"/>
                              </a:solidFill>
                              <a:latin typeface="Arial" charset="0"/>
                              <a:ea typeface="+mn-ea"/>
                              <a:cs typeface="+mn-cs"/>
                            </a:defRPr>
                          </a:lvl2pPr>
                          <a:lvl3pPr marL="914400" algn="l" rtl="0" eaLnBrk="0" fontAlgn="base" hangingPunct="0">
                            <a:spcBef>
                              <a:spcPct val="0"/>
                            </a:spcBef>
                            <a:spcAft>
                              <a:spcPct val="0"/>
                            </a:spcAft>
                            <a:defRPr kern="1200">
                              <a:solidFill>
                                <a:schemeClr val="tx1"/>
                              </a:solidFill>
                              <a:latin typeface="Arial" charset="0"/>
                              <a:ea typeface="+mn-ea"/>
                              <a:cs typeface="+mn-cs"/>
                            </a:defRPr>
                          </a:lvl3pPr>
                          <a:lvl4pPr marL="1371600" algn="l" rtl="0" eaLnBrk="0" fontAlgn="base" hangingPunct="0">
                            <a:spcBef>
                              <a:spcPct val="0"/>
                            </a:spcBef>
                            <a:spcAft>
                              <a:spcPct val="0"/>
                            </a:spcAft>
                            <a:defRPr kern="1200">
                              <a:solidFill>
                                <a:schemeClr val="tx1"/>
                              </a:solidFill>
                              <a:latin typeface="Arial" charset="0"/>
                              <a:ea typeface="+mn-ea"/>
                              <a:cs typeface="+mn-cs"/>
                            </a:defRPr>
                          </a:lvl4pPr>
                          <a:lvl5pPr marL="1828800" algn="l" rtl="0" eaLnBrk="0" fontAlgn="base" hangingPunct="0">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zh-CN" altLang="en-US"/>
                        </a:p>
                      </a:txBody>
                      <a:useSpRect/>
                    </a:txSp>
                  </a:sp>
                  <a:sp>
                    <a:nvSpPr>
                      <a:cNvPr id="146597" name="Freeform 165"/>
                      <a:cNvSpPr>
                        <a:spLocks/>
                      </a:cNvSpPr>
                    </a:nvSpPr>
                    <a:spPr bwMode="auto">
                      <a:xfrm>
                        <a:off x="5626100" y="4305300"/>
                        <a:ext cx="1512888" cy="801688"/>
                      </a:xfrm>
                      <a:custGeom>
                        <a:avLst/>
                        <a:gdLst/>
                        <a:ahLst/>
                        <a:cxnLst>
                          <a:cxn ang="0">
                            <a:pos x="328" y="0"/>
                          </a:cxn>
                          <a:cxn ang="0">
                            <a:pos x="328" y="256"/>
                          </a:cxn>
                          <a:cxn ang="0">
                            <a:pos x="360" y="288"/>
                          </a:cxn>
                          <a:cxn ang="0">
                            <a:pos x="952" y="288"/>
                          </a:cxn>
                          <a:cxn ang="0">
                            <a:pos x="952" y="504"/>
                          </a:cxn>
                          <a:cxn ang="0">
                            <a:pos x="112" y="504"/>
                          </a:cxn>
                          <a:cxn ang="0">
                            <a:pos x="0" y="400"/>
                          </a:cxn>
                          <a:cxn ang="0">
                            <a:pos x="0" y="0"/>
                          </a:cxn>
                          <a:cxn ang="0">
                            <a:pos x="328" y="0"/>
                          </a:cxn>
                        </a:cxnLst>
                        <a:rect l="0" t="0" r="r" b="b"/>
                        <a:pathLst>
                          <a:path w="953" h="505">
                            <a:moveTo>
                              <a:pt x="328" y="0"/>
                            </a:moveTo>
                            <a:lnTo>
                              <a:pt x="328" y="256"/>
                            </a:lnTo>
                            <a:lnTo>
                              <a:pt x="360" y="288"/>
                            </a:lnTo>
                            <a:lnTo>
                              <a:pt x="952" y="288"/>
                            </a:lnTo>
                            <a:lnTo>
                              <a:pt x="952" y="504"/>
                            </a:lnTo>
                            <a:lnTo>
                              <a:pt x="112" y="504"/>
                            </a:lnTo>
                            <a:lnTo>
                              <a:pt x="0" y="400"/>
                            </a:lnTo>
                            <a:lnTo>
                              <a:pt x="0" y="0"/>
                            </a:lnTo>
                            <a:lnTo>
                              <a:pt x="328" y="0"/>
                            </a:lnTo>
                          </a:path>
                        </a:pathLst>
                      </a:custGeom>
                      <a:solidFill>
                        <a:srgbClr val="FFFFFF"/>
                      </a:solidFill>
                      <a:ln w="12700" cap="rnd" cmpd="sng">
                        <a:solidFill>
                          <a:srgbClr val="000000"/>
                        </a:solidFill>
                        <a:prstDash val="solid"/>
                        <a:round/>
                        <a:headEnd type="none" w="med" len="med"/>
                        <a:tailEnd type="none" w="med" len="med"/>
                      </a:ln>
                      <a:effectLst/>
                    </a:spPr>
                    <a:txSp>
                      <a:txBody>
                        <a:bodyPr/>
                        <a:lstStyle>
                          <a:defPPr>
                            <a:defRPr lang="en-US"/>
                          </a:defPPr>
                          <a:lvl1pPr algn="l" rtl="0" eaLnBrk="0" fontAlgn="base" hangingPunct="0">
                            <a:spcBef>
                              <a:spcPct val="0"/>
                            </a:spcBef>
                            <a:spcAft>
                              <a:spcPct val="0"/>
                            </a:spcAft>
                            <a:defRPr kern="1200">
                              <a:solidFill>
                                <a:schemeClr val="tx1"/>
                              </a:solidFill>
                              <a:latin typeface="Arial" charset="0"/>
                              <a:ea typeface="+mn-ea"/>
                              <a:cs typeface="+mn-cs"/>
                            </a:defRPr>
                          </a:lvl1pPr>
                          <a:lvl2pPr marL="457200" algn="l" rtl="0" eaLnBrk="0" fontAlgn="base" hangingPunct="0">
                            <a:spcBef>
                              <a:spcPct val="0"/>
                            </a:spcBef>
                            <a:spcAft>
                              <a:spcPct val="0"/>
                            </a:spcAft>
                            <a:defRPr kern="1200">
                              <a:solidFill>
                                <a:schemeClr val="tx1"/>
                              </a:solidFill>
                              <a:latin typeface="Arial" charset="0"/>
                              <a:ea typeface="+mn-ea"/>
                              <a:cs typeface="+mn-cs"/>
                            </a:defRPr>
                          </a:lvl2pPr>
                          <a:lvl3pPr marL="914400" algn="l" rtl="0" eaLnBrk="0" fontAlgn="base" hangingPunct="0">
                            <a:spcBef>
                              <a:spcPct val="0"/>
                            </a:spcBef>
                            <a:spcAft>
                              <a:spcPct val="0"/>
                            </a:spcAft>
                            <a:defRPr kern="1200">
                              <a:solidFill>
                                <a:schemeClr val="tx1"/>
                              </a:solidFill>
                              <a:latin typeface="Arial" charset="0"/>
                              <a:ea typeface="+mn-ea"/>
                              <a:cs typeface="+mn-cs"/>
                            </a:defRPr>
                          </a:lvl3pPr>
                          <a:lvl4pPr marL="1371600" algn="l" rtl="0" eaLnBrk="0" fontAlgn="base" hangingPunct="0">
                            <a:spcBef>
                              <a:spcPct val="0"/>
                            </a:spcBef>
                            <a:spcAft>
                              <a:spcPct val="0"/>
                            </a:spcAft>
                            <a:defRPr kern="1200">
                              <a:solidFill>
                                <a:schemeClr val="tx1"/>
                              </a:solidFill>
                              <a:latin typeface="Arial" charset="0"/>
                              <a:ea typeface="+mn-ea"/>
                              <a:cs typeface="+mn-cs"/>
                            </a:defRPr>
                          </a:lvl4pPr>
                          <a:lvl5pPr marL="1828800" algn="l" rtl="0" eaLnBrk="0" fontAlgn="base" hangingPunct="0">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zh-CN" altLang="en-US"/>
                        </a:p>
                      </a:txBody>
                      <a:useSpRect/>
                    </a:txSp>
                  </a:sp>
                  <a:sp>
                    <a:nvSpPr>
                      <a:cNvPr id="146598" name="Freeform 166"/>
                      <a:cNvSpPr>
                        <a:spLocks/>
                      </a:cNvSpPr>
                    </a:nvSpPr>
                    <a:spPr bwMode="auto">
                      <a:xfrm>
                        <a:off x="5626100" y="4305300"/>
                        <a:ext cx="1512888" cy="801688"/>
                      </a:xfrm>
                      <a:custGeom>
                        <a:avLst/>
                        <a:gdLst/>
                        <a:ahLst/>
                        <a:cxnLst>
                          <a:cxn ang="0">
                            <a:pos x="328" y="0"/>
                          </a:cxn>
                          <a:cxn ang="0">
                            <a:pos x="328" y="256"/>
                          </a:cxn>
                          <a:cxn ang="0">
                            <a:pos x="360" y="288"/>
                          </a:cxn>
                          <a:cxn ang="0">
                            <a:pos x="952" y="288"/>
                          </a:cxn>
                          <a:cxn ang="0">
                            <a:pos x="952" y="504"/>
                          </a:cxn>
                          <a:cxn ang="0">
                            <a:pos x="112" y="504"/>
                          </a:cxn>
                          <a:cxn ang="0">
                            <a:pos x="0" y="400"/>
                          </a:cxn>
                          <a:cxn ang="0">
                            <a:pos x="0" y="0"/>
                          </a:cxn>
                        </a:cxnLst>
                        <a:rect l="0" t="0" r="r" b="b"/>
                        <a:pathLst>
                          <a:path w="953" h="505">
                            <a:moveTo>
                              <a:pt x="328" y="0"/>
                            </a:moveTo>
                            <a:lnTo>
                              <a:pt x="328" y="256"/>
                            </a:lnTo>
                            <a:lnTo>
                              <a:pt x="360" y="288"/>
                            </a:lnTo>
                            <a:lnTo>
                              <a:pt x="952" y="288"/>
                            </a:lnTo>
                            <a:lnTo>
                              <a:pt x="952" y="504"/>
                            </a:lnTo>
                            <a:lnTo>
                              <a:pt x="112" y="504"/>
                            </a:lnTo>
                            <a:lnTo>
                              <a:pt x="0" y="400"/>
                            </a:lnTo>
                            <a:lnTo>
                              <a:pt x="0" y="0"/>
                            </a:lnTo>
                          </a:path>
                        </a:pathLst>
                      </a:custGeom>
                      <a:noFill/>
                      <a:ln w="12700" cap="rnd" cmpd="sng">
                        <a:solidFill>
                          <a:srgbClr val="000000"/>
                        </a:solidFill>
                        <a:prstDash val="solid"/>
                        <a:round/>
                        <a:headEnd type="none" w="med" len="med"/>
                        <a:tailEnd type="none" w="med" len="med"/>
                      </a:ln>
                      <a:effectLst/>
                    </a:spPr>
                    <a:txSp>
                      <a:txBody>
                        <a:bodyPr/>
                        <a:lstStyle>
                          <a:defPPr>
                            <a:defRPr lang="en-US"/>
                          </a:defPPr>
                          <a:lvl1pPr algn="l" rtl="0" eaLnBrk="0" fontAlgn="base" hangingPunct="0">
                            <a:spcBef>
                              <a:spcPct val="0"/>
                            </a:spcBef>
                            <a:spcAft>
                              <a:spcPct val="0"/>
                            </a:spcAft>
                            <a:defRPr kern="1200">
                              <a:solidFill>
                                <a:schemeClr val="tx1"/>
                              </a:solidFill>
                              <a:latin typeface="Arial" charset="0"/>
                              <a:ea typeface="+mn-ea"/>
                              <a:cs typeface="+mn-cs"/>
                            </a:defRPr>
                          </a:lvl1pPr>
                          <a:lvl2pPr marL="457200" algn="l" rtl="0" eaLnBrk="0" fontAlgn="base" hangingPunct="0">
                            <a:spcBef>
                              <a:spcPct val="0"/>
                            </a:spcBef>
                            <a:spcAft>
                              <a:spcPct val="0"/>
                            </a:spcAft>
                            <a:defRPr kern="1200">
                              <a:solidFill>
                                <a:schemeClr val="tx1"/>
                              </a:solidFill>
                              <a:latin typeface="Arial" charset="0"/>
                              <a:ea typeface="+mn-ea"/>
                              <a:cs typeface="+mn-cs"/>
                            </a:defRPr>
                          </a:lvl2pPr>
                          <a:lvl3pPr marL="914400" algn="l" rtl="0" eaLnBrk="0" fontAlgn="base" hangingPunct="0">
                            <a:spcBef>
                              <a:spcPct val="0"/>
                            </a:spcBef>
                            <a:spcAft>
                              <a:spcPct val="0"/>
                            </a:spcAft>
                            <a:defRPr kern="1200">
                              <a:solidFill>
                                <a:schemeClr val="tx1"/>
                              </a:solidFill>
                              <a:latin typeface="Arial" charset="0"/>
                              <a:ea typeface="+mn-ea"/>
                              <a:cs typeface="+mn-cs"/>
                            </a:defRPr>
                          </a:lvl3pPr>
                          <a:lvl4pPr marL="1371600" algn="l" rtl="0" eaLnBrk="0" fontAlgn="base" hangingPunct="0">
                            <a:spcBef>
                              <a:spcPct val="0"/>
                            </a:spcBef>
                            <a:spcAft>
                              <a:spcPct val="0"/>
                            </a:spcAft>
                            <a:defRPr kern="1200">
                              <a:solidFill>
                                <a:schemeClr val="tx1"/>
                              </a:solidFill>
                              <a:latin typeface="Arial" charset="0"/>
                              <a:ea typeface="+mn-ea"/>
                              <a:cs typeface="+mn-cs"/>
                            </a:defRPr>
                          </a:lvl4pPr>
                          <a:lvl5pPr marL="1828800" algn="l" rtl="0" eaLnBrk="0" fontAlgn="base" hangingPunct="0">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zh-CN" altLang="en-US"/>
                        </a:p>
                      </a:txBody>
                      <a:useSpRect/>
                    </a:txSp>
                  </a:sp>
                  <a:sp>
                    <a:nvSpPr>
                      <a:cNvPr id="146599" name="Rectangle 167"/>
                      <a:cNvSpPr>
                        <a:spLocks noChangeArrowheads="1"/>
                      </a:cNvSpPr>
                    </a:nvSpPr>
                    <a:spPr bwMode="auto">
                      <a:xfrm>
                        <a:off x="7251700" y="5041900"/>
                        <a:ext cx="558800" cy="177800"/>
                      </a:xfrm>
                      <a:prstGeom prst="rect">
                        <a:avLst/>
                      </a:prstGeom>
                      <a:solidFill>
                        <a:srgbClr val="FFFFFF"/>
                      </a:solidFill>
                      <a:ln w="127000">
                        <a:noFill/>
                        <a:miter lim="800000"/>
                        <a:headEnd/>
                        <a:tailEnd/>
                      </a:ln>
                      <a:effectLst/>
                    </a:spPr>
                    <a:txSp>
                      <a:txBody>
                        <a:bodyPr wrap="none" anchor="ctr"/>
                        <a:lstStyle>
                          <a:defPPr>
                            <a:defRPr lang="en-US"/>
                          </a:defPPr>
                          <a:lvl1pPr algn="l" rtl="0" eaLnBrk="0" fontAlgn="base" hangingPunct="0">
                            <a:spcBef>
                              <a:spcPct val="0"/>
                            </a:spcBef>
                            <a:spcAft>
                              <a:spcPct val="0"/>
                            </a:spcAft>
                            <a:defRPr kern="1200">
                              <a:solidFill>
                                <a:schemeClr val="tx1"/>
                              </a:solidFill>
                              <a:latin typeface="Arial" charset="0"/>
                              <a:ea typeface="+mn-ea"/>
                              <a:cs typeface="+mn-cs"/>
                            </a:defRPr>
                          </a:lvl1pPr>
                          <a:lvl2pPr marL="457200" algn="l" rtl="0" eaLnBrk="0" fontAlgn="base" hangingPunct="0">
                            <a:spcBef>
                              <a:spcPct val="0"/>
                            </a:spcBef>
                            <a:spcAft>
                              <a:spcPct val="0"/>
                            </a:spcAft>
                            <a:defRPr kern="1200">
                              <a:solidFill>
                                <a:schemeClr val="tx1"/>
                              </a:solidFill>
                              <a:latin typeface="Arial" charset="0"/>
                              <a:ea typeface="+mn-ea"/>
                              <a:cs typeface="+mn-cs"/>
                            </a:defRPr>
                          </a:lvl2pPr>
                          <a:lvl3pPr marL="914400" algn="l" rtl="0" eaLnBrk="0" fontAlgn="base" hangingPunct="0">
                            <a:spcBef>
                              <a:spcPct val="0"/>
                            </a:spcBef>
                            <a:spcAft>
                              <a:spcPct val="0"/>
                            </a:spcAft>
                            <a:defRPr kern="1200">
                              <a:solidFill>
                                <a:schemeClr val="tx1"/>
                              </a:solidFill>
                              <a:latin typeface="Arial" charset="0"/>
                              <a:ea typeface="+mn-ea"/>
                              <a:cs typeface="+mn-cs"/>
                            </a:defRPr>
                          </a:lvl3pPr>
                          <a:lvl4pPr marL="1371600" algn="l" rtl="0" eaLnBrk="0" fontAlgn="base" hangingPunct="0">
                            <a:spcBef>
                              <a:spcPct val="0"/>
                            </a:spcBef>
                            <a:spcAft>
                              <a:spcPct val="0"/>
                            </a:spcAft>
                            <a:defRPr kern="1200">
                              <a:solidFill>
                                <a:schemeClr val="tx1"/>
                              </a:solidFill>
                              <a:latin typeface="Arial" charset="0"/>
                              <a:ea typeface="+mn-ea"/>
                              <a:cs typeface="+mn-cs"/>
                            </a:defRPr>
                          </a:lvl4pPr>
                          <a:lvl5pPr marL="1828800" algn="l" rtl="0" eaLnBrk="0" fontAlgn="base" hangingPunct="0">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zh-CN" altLang="en-US"/>
                        </a:p>
                      </a:txBody>
                      <a:useSpRect/>
                    </a:txSp>
                  </a:sp>
                  <a:sp>
                    <a:nvSpPr>
                      <a:cNvPr id="146600" name="Rectangle 168"/>
                      <a:cNvSpPr>
                        <a:spLocks noChangeArrowheads="1"/>
                      </a:cNvSpPr>
                    </a:nvSpPr>
                    <a:spPr bwMode="auto">
                      <a:xfrm>
                        <a:off x="7180263" y="4983163"/>
                        <a:ext cx="733425" cy="301625"/>
                      </a:xfrm>
                      <a:prstGeom prst="rect">
                        <a:avLst/>
                      </a:prstGeom>
                      <a:noFill/>
                      <a:ln w="12700">
                        <a:noFill/>
                        <a:miter lim="800000"/>
                        <a:headEnd/>
                        <a:tailEnd/>
                      </a:ln>
                      <a:effectLst/>
                    </a:spPr>
                    <a:txSp>
                      <a:txBody>
                        <a:bodyPr wrap="none" lIns="90488" tIns="44450" rIns="90488" bIns="44450">
                          <a:spAutoFit/>
                        </a:bodyPr>
                        <a:lstStyle>
                          <a:defPPr>
                            <a:defRPr lang="en-US"/>
                          </a:defPPr>
                          <a:lvl1pPr algn="l" rtl="0" eaLnBrk="0" fontAlgn="base" hangingPunct="0">
                            <a:spcBef>
                              <a:spcPct val="0"/>
                            </a:spcBef>
                            <a:spcAft>
                              <a:spcPct val="0"/>
                            </a:spcAft>
                            <a:defRPr kern="1200">
                              <a:solidFill>
                                <a:schemeClr val="tx1"/>
                              </a:solidFill>
                              <a:latin typeface="Arial" charset="0"/>
                              <a:ea typeface="+mn-ea"/>
                              <a:cs typeface="+mn-cs"/>
                            </a:defRPr>
                          </a:lvl1pPr>
                          <a:lvl2pPr marL="457200" algn="l" rtl="0" eaLnBrk="0" fontAlgn="base" hangingPunct="0">
                            <a:spcBef>
                              <a:spcPct val="0"/>
                            </a:spcBef>
                            <a:spcAft>
                              <a:spcPct val="0"/>
                            </a:spcAft>
                            <a:defRPr kern="1200">
                              <a:solidFill>
                                <a:schemeClr val="tx1"/>
                              </a:solidFill>
                              <a:latin typeface="Arial" charset="0"/>
                              <a:ea typeface="+mn-ea"/>
                              <a:cs typeface="+mn-cs"/>
                            </a:defRPr>
                          </a:lvl2pPr>
                          <a:lvl3pPr marL="914400" algn="l" rtl="0" eaLnBrk="0" fontAlgn="base" hangingPunct="0">
                            <a:spcBef>
                              <a:spcPct val="0"/>
                            </a:spcBef>
                            <a:spcAft>
                              <a:spcPct val="0"/>
                            </a:spcAft>
                            <a:defRPr kern="1200">
                              <a:solidFill>
                                <a:schemeClr val="tx1"/>
                              </a:solidFill>
                              <a:latin typeface="Arial" charset="0"/>
                              <a:ea typeface="+mn-ea"/>
                              <a:cs typeface="+mn-cs"/>
                            </a:defRPr>
                          </a:lvl3pPr>
                          <a:lvl4pPr marL="1371600" algn="l" rtl="0" eaLnBrk="0" fontAlgn="base" hangingPunct="0">
                            <a:spcBef>
                              <a:spcPct val="0"/>
                            </a:spcBef>
                            <a:spcAft>
                              <a:spcPct val="0"/>
                            </a:spcAft>
                            <a:defRPr kern="1200">
                              <a:solidFill>
                                <a:schemeClr val="tx1"/>
                              </a:solidFill>
                              <a:latin typeface="Arial" charset="0"/>
                              <a:ea typeface="+mn-ea"/>
                              <a:cs typeface="+mn-cs"/>
                            </a:defRPr>
                          </a:lvl4pPr>
                          <a:lvl5pPr marL="1828800" algn="l" rtl="0" eaLnBrk="0" fontAlgn="base" hangingPunct="0">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r>
                            <a:rPr lang="en-GB" sz="1400">
                              <a:solidFill>
                                <a:srgbClr val="008011"/>
                              </a:solidFill>
                            </a:rPr>
                            <a:t>Line_B</a:t>
                          </a:r>
                        </a:p>
                      </a:txBody>
                      <a:useSpRect/>
                    </a:txSp>
                  </a:sp>
                  <a:sp>
                    <a:nvSpPr>
                      <a:cNvPr id="146601" name="Rectangle 169"/>
                      <a:cNvSpPr>
                        <a:spLocks noChangeArrowheads="1"/>
                      </a:cNvSpPr>
                    </a:nvSpPr>
                    <a:spPr bwMode="auto">
                      <a:xfrm>
                        <a:off x="7251700" y="4762500"/>
                        <a:ext cx="558800" cy="177800"/>
                      </a:xfrm>
                      <a:prstGeom prst="rect">
                        <a:avLst/>
                      </a:prstGeom>
                      <a:solidFill>
                        <a:srgbClr val="FFFFFF"/>
                      </a:solidFill>
                      <a:ln w="127000">
                        <a:noFill/>
                        <a:miter lim="800000"/>
                        <a:headEnd/>
                        <a:tailEnd/>
                      </a:ln>
                      <a:effectLst/>
                    </a:spPr>
                    <a:txSp>
                      <a:txBody>
                        <a:bodyPr wrap="none" anchor="ctr"/>
                        <a:lstStyle>
                          <a:defPPr>
                            <a:defRPr lang="en-US"/>
                          </a:defPPr>
                          <a:lvl1pPr algn="l" rtl="0" eaLnBrk="0" fontAlgn="base" hangingPunct="0">
                            <a:spcBef>
                              <a:spcPct val="0"/>
                            </a:spcBef>
                            <a:spcAft>
                              <a:spcPct val="0"/>
                            </a:spcAft>
                            <a:defRPr kern="1200">
                              <a:solidFill>
                                <a:schemeClr val="tx1"/>
                              </a:solidFill>
                              <a:latin typeface="Arial" charset="0"/>
                              <a:ea typeface="+mn-ea"/>
                              <a:cs typeface="+mn-cs"/>
                            </a:defRPr>
                          </a:lvl1pPr>
                          <a:lvl2pPr marL="457200" algn="l" rtl="0" eaLnBrk="0" fontAlgn="base" hangingPunct="0">
                            <a:spcBef>
                              <a:spcPct val="0"/>
                            </a:spcBef>
                            <a:spcAft>
                              <a:spcPct val="0"/>
                            </a:spcAft>
                            <a:defRPr kern="1200">
                              <a:solidFill>
                                <a:schemeClr val="tx1"/>
                              </a:solidFill>
                              <a:latin typeface="Arial" charset="0"/>
                              <a:ea typeface="+mn-ea"/>
                              <a:cs typeface="+mn-cs"/>
                            </a:defRPr>
                          </a:lvl2pPr>
                          <a:lvl3pPr marL="914400" algn="l" rtl="0" eaLnBrk="0" fontAlgn="base" hangingPunct="0">
                            <a:spcBef>
                              <a:spcPct val="0"/>
                            </a:spcBef>
                            <a:spcAft>
                              <a:spcPct val="0"/>
                            </a:spcAft>
                            <a:defRPr kern="1200">
                              <a:solidFill>
                                <a:schemeClr val="tx1"/>
                              </a:solidFill>
                              <a:latin typeface="Arial" charset="0"/>
                              <a:ea typeface="+mn-ea"/>
                              <a:cs typeface="+mn-cs"/>
                            </a:defRPr>
                          </a:lvl3pPr>
                          <a:lvl4pPr marL="1371600" algn="l" rtl="0" eaLnBrk="0" fontAlgn="base" hangingPunct="0">
                            <a:spcBef>
                              <a:spcPct val="0"/>
                            </a:spcBef>
                            <a:spcAft>
                              <a:spcPct val="0"/>
                            </a:spcAft>
                            <a:defRPr kern="1200">
                              <a:solidFill>
                                <a:schemeClr val="tx1"/>
                              </a:solidFill>
                              <a:latin typeface="Arial" charset="0"/>
                              <a:ea typeface="+mn-ea"/>
                              <a:cs typeface="+mn-cs"/>
                            </a:defRPr>
                          </a:lvl4pPr>
                          <a:lvl5pPr marL="1828800" algn="l" rtl="0" eaLnBrk="0" fontAlgn="base" hangingPunct="0">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zh-CN" altLang="en-US"/>
                        </a:p>
                      </a:txBody>
                      <a:useSpRect/>
                    </a:txSp>
                  </a:sp>
                  <a:sp>
                    <a:nvSpPr>
                      <a:cNvPr id="146602" name="Rectangle 170"/>
                      <a:cNvSpPr>
                        <a:spLocks noChangeArrowheads="1"/>
                      </a:cNvSpPr>
                    </a:nvSpPr>
                    <a:spPr bwMode="auto">
                      <a:xfrm>
                        <a:off x="7180263" y="4703763"/>
                        <a:ext cx="733425" cy="301625"/>
                      </a:xfrm>
                      <a:prstGeom prst="rect">
                        <a:avLst/>
                      </a:prstGeom>
                      <a:noFill/>
                      <a:ln w="12700">
                        <a:noFill/>
                        <a:miter lim="800000"/>
                        <a:headEnd/>
                        <a:tailEnd/>
                      </a:ln>
                      <a:effectLst/>
                    </a:spPr>
                    <a:txSp>
                      <a:txBody>
                        <a:bodyPr wrap="none" lIns="90488" tIns="44450" rIns="90488" bIns="44450">
                          <a:spAutoFit/>
                        </a:bodyPr>
                        <a:lstStyle>
                          <a:defPPr>
                            <a:defRPr lang="en-US"/>
                          </a:defPPr>
                          <a:lvl1pPr algn="l" rtl="0" eaLnBrk="0" fontAlgn="base" hangingPunct="0">
                            <a:spcBef>
                              <a:spcPct val="0"/>
                            </a:spcBef>
                            <a:spcAft>
                              <a:spcPct val="0"/>
                            </a:spcAft>
                            <a:defRPr kern="1200">
                              <a:solidFill>
                                <a:schemeClr val="tx1"/>
                              </a:solidFill>
                              <a:latin typeface="Arial" charset="0"/>
                              <a:ea typeface="+mn-ea"/>
                              <a:cs typeface="+mn-cs"/>
                            </a:defRPr>
                          </a:lvl1pPr>
                          <a:lvl2pPr marL="457200" algn="l" rtl="0" eaLnBrk="0" fontAlgn="base" hangingPunct="0">
                            <a:spcBef>
                              <a:spcPct val="0"/>
                            </a:spcBef>
                            <a:spcAft>
                              <a:spcPct val="0"/>
                            </a:spcAft>
                            <a:defRPr kern="1200">
                              <a:solidFill>
                                <a:schemeClr val="tx1"/>
                              </a:solidFill>
                              <a:latin typeface="Arial" charset="0"/>
                              <a:ea typeface="+mn-ea"/>
                              <a:cs typeface="+mn-cs"/>
                            </a:defRPr>
                          </a:lvl2pPr>
                          <a:lvl3pPr marL="914400" algn="l" rtl="0" eaLnBrk="0" fontAlgn="base" hangingPunct="0">
                            <a:spcBef>
                              <a:spcPct val="0"/>
                            </a:spcBef>
                            <a:spcAft>
                              <a:spcPct val="0"/>
                            </a:spcAft>
                            <a:defRPr kern="1200">
                              <a:solidFill>
                                <a:schemeClr val="tx1"/>
                              </a:solidFill>
                              <a:latin typeface="Arial" charset="0"/>
                              <a:ea typeface="+mn-ea"/>
                              <a:cs typeface="+mn-cs"/>
                            </a:defRPr>
                          </a:lvl3pPr>
                          <a:lvl4pPr marL="1371600" algn="l" rtl="0" eaLnBrk="0" fontAlgn="base" hangingPunct="0">
                            <a:spcBef>
                              <a:spcPct val="0"/>
                            </a:spcBef>
                            <a:spcAft>
                              <a:spcPct val="0"/>
                            </a:spcAft>
                            <a:defRPr kern="1200">
                              <a:solidFill>
                                <a:schemeClr val="tx1"/>
                              </a:solidFill>
                              <a:latin typeface="Arial" charset="0"/>
                              <a:ea typeface="+mn-ea"/>
                              <a:cs typeface="+mn-cs"/>
                            </a:defRPr>
                          </a:lvl4pPr>
                          <a:lvl5pPr marL="1828800" algn="l" rtl="0" eaLnBrk="0" fontAlgn="base" hangingPunct="0">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r>
                            <a:rPr lang="en-GB" sz="1400">
                              <a:solidFill>
                                <a:srgbClr val="DD0806"/>
                              </a:solidFill>
                            </a:rPr>
                            <a:t>Line_A</a:t>
                          </a:r>
                        </a:p>
                      </a:txBody>
                      <a:useSpRect/>
                    </a:txSp>
                  </a:sp>
                  <a:sp>
                    <a:nvSpPr>
                      <a:cNvPr id="146603" name="Line 171"/>
                      <a:cNvSpPr>
                        <a:spLocks noChangeShapeType="1"/>
                      </a:cNvSpPr>
                    </a:nvSpPr>
                    <a:spPr bwMode="auto">
                      <a:xfrm flipV="1">
                        <a:off x="5880100" y="4197350"/>
                        <a:ext cx="0" cy="76200"/>
                      </a:xfrm>
                      <a:prstGeom prst="line">
                        <a:avLst/>
                      </a:prstGeom>
                      <a:noFill/>
                      <a:ln w="12700">
                        <a:solidFill>
                          <a:srgbClr val="000000"/>
                        </a:solidFill>
                        <a:round/>
                        <a:headEnd/>
                        <a:tailEnd/>
                      </a:ln>
                      <a:effectLst/>
                    </a:spPr>
                    <a:txSp>
                      <a:txBody>
                        <a:bodyPr/>
                        <a:lstStyle>
                          <a:defPPr>
                            <a:defRPr lang="en-US"/>
                          </a:defPPr>
                          <a:lvl1pPr algn="l" rtl="0" eaLnBrk="0" fontAlgn="base" hangingPunct="0">
                            <a:spcBef>
                              <a:spcPct val="0"/>
                            </a:spcBef>
                            <a:spcAft>
                              <a:spcPct val="0"/>
                            </a:spcAft>
                            <a:defRPr kern="1200">
                              <a:solidFill>
                                <a:schemeClr val="tx1"/>
                              </a:solidFill>
                              <a:latin typeface="Arial" charset="0"/>
                              <a:ea typeface="+mn-ea"/>
                              <a:cs typeface="+mn-cs"/>
                            </a:defRPr>
                          </a:lvl1pPr>
                          <a:lvl2pPr marL="457200" algn="l" rtl="0" eaLnBrk="0" fontAlgn="base" hangingPunct="0">
                            <a:spcBef>
                              <a:spcPct val="0"/>
                            </a:spcBef>
                            <a:spcAft>
                              <a:spcPct val="0"/>
                            </a:spcAft>
                            <a:defRPr kern="1200">
                              <a:solidFill>
                                <a:schemeClr val="tx1"/>
                              </a:solidFill>
                              <a:latin typeface="Arial" charset="0"/>
                              <a:ea typeface="+mn-ea"/>
                              <a:cs typeface="+mn-cs"/>
                            </a:defRPr>
                          </a:lvl2pPr>
                          <a:lvl3pPr marL="914400" algn="l" rtl="0" eaLnBrk="0" fontAlgn="base" hangingPunct="0">
                            <a:spcBef>
                              <a:spcPct val="0"/>
                            </a:spcBef>
                            <a:spcAft>
                              <a:spcPct val="0"/>
                            </a:spcAft>
                            <a:defRPr kern="1200">
                              <a:solidFill>
                                <a:schemeClr val="tx1"/>
                              </a:solidFill>
                              <a:latin typeface="Arial" charset="0"/>
                              <a:ea typeface="+mn-ea"/>
                              <a:cs typeface="+mn-cs"/>
                            </a:defRPr>
                          </a:lvl3pPr>
                          <a:lvl4pPr marL="1371600" algn="l" rtl="0" eaLnBrk="0" fontAlgn="base" hangingPunct="0">
                            <a:spcBef>
                              <a:spcPct val="0"/>
                            </a:spcBef>
                            <a:spcAft>
                              <a:spcPct val="0"/>
                            </a:spcAft>
                            <a:defRPr kern="1200">
                              <a:solidFill>
                                <a:schemeClr val="tx1"/>
                              </a:solidFill>
                              <a:latin typeface="Arial" charset="0"/>
                              <a:ea typeface="+mn-ea"/>
                              <a:cs typeface="+mn-cs"/>
                            </a:defRPr>
                          </a:lvl4pPr>
                          <a:lvl5pPr marL="1828800" algn="l" rtl="0" eaLnBrk="0" fontAlgn="base" hangingPunct="0">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zh-CN" altLang="en-US"/>
                        </a:p>
                      </a:txBody>
                      <a:useSpRect/>
                    </a:txSp>
                  </a:sp>
                  <a:sp>
                    <a:nvSpPr>
                      <a:cNvPr id="146604" name="Rectangle 172"/>
                      <a:cNvSpPr>
                        <a:spLocks noChangeArrowheads="1"/>
                      </a:cNvSpPr>
                    </a:nvSpPr>
                    <a:spPr bwMode="auto">
                      <a:xfrm>
                        <a:off x="6126163" y="4468813"/>
                        <a:ext cx="765175" cy="225425"/>
                      </a:xfrm>
                      <a:prstGeom prst="rect">
                        <a:avLst/>
                      </a:prstGeom>
                      <a:noFill/>
                      <a:ln w="12700">
                        <a:noFill/>
                        <a:miter lim="800000"/>
                        <a:headEnd/>
                        <a:tailEnd/>
                      </a:ln>
                      <a:effectLst/>
                    </a:spPr>
                    <a:txSp>
                      <a:txBody>
                        <a:bodyPr wrap="none" lIns="90488" tIns="44450" rIns="90488" bIns="44450">
                          <a:spAutoFit/>
                        </a:bodyPr>
                        <a:lstStyle>
                          <a:defPPr>
                            <a:defRPr lang="en-US"/>
                          </a:defPPr>
                          <a:lvl1pPr algn="l" rtl="0" eaLnBrk="0" fontAlgn="base" hangingPunct="0">
                            <a:spcBef>
                              <a:spcPct val="0"/>
                            </a:spcBef>
                            <a:spcAft>
                              <a:spcPct val="0"/>
                            </a:spcAft>
                            <a:defRPr kern="1200">
                              <a:solidFill>
                                <a:schemeClr val="tx1"/>
                              </a:solidFill>
                              <a:latin typeface="Arial" charset="0"/>
                              <a:ea typeface="+mn-ea"/>
                              <a:cs typeface="+mn-cs"/>
                            </a:defRPr>
                          </a:lvl1pPr>
                          <a:lvl2pPr marL="457200" algn="l" rtl="0" eaLnBrk="0" fontAlgn="base" hangingPunct="0">
                            <a:spcBef>
                              <a:spcPct val="0"/>
                            </a:spcBef>
                            <a:spcAft>
                              <a:spcPct val="0"/>
                            </a:spcAft>
                            <a:defRPr kern="1200">
                              <a:solidFill>
                                <a:schemeClr val="tx1"/>
                              </a:solidFill>
                              <a:latin typeface="Arial" charset="0"/>
                              <a:ea typeface="+mn-ea"/>
                              <a:cs typeface="+mn-cs"/>
                            </a:defRPr>
                          </a:lvl2pPr>
                          <a:lvl3pPr marL="914400" algn="l" rtl="0" eaLnBrk="0" fontAlgn="base" hangingPunct="0">
                            <a:spcBef>
                              <a:spcPct val="0"/>
                            </a:spcBef>
                            <a:spcAft>
                              <a:spcPct val="0"/>
                            </a:spcAft>
                            <a:defRPr kern="1200">
                              <a:solidFill>
                                <a:schemeClr val="tx1"/>
                              </a:solidFill>
                              <a:latin typeface="Arial" charset="0"/>
                              <a:ea typeface="+mn-ea"/>
                              <a:cs typeface="+mn-cs"/>
                            </a:defRPr>
                          </a:lvl3pPr>
                          <a:lvl4pPr marL="1371600" algn="l" rtl="0" eaLnBrk="0" fontAlgn="base" hangingPunct="0">
                            <a:spcBef>
                              <a:spcPct val="0"/>
                            </a:spcBef>
                            <a:spcAft>
                              <a:spcPct val="0"/>
                            </a:spcAft>
                            <a:defRPr kern="1200">
                              <a:solidFill>
                                <a:schemeClr val="tx1"/>
                              </a:solidFill>
                              <a:latin typeface="Arial" charset="0"/>
                              <a:ea typeface="+mn-ea"/>
                              <a:cs typeface="+mn-cs"/>
                            </a:defRPr>
                          </a:lvl4pPr>
                          <a:lvl5pPr marL="1828800" algn="l" rtl="0" eaLnBrk="0" fontAlgn="base" hangingPunct="0">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r>
                            <a:rPr lang="en-GB" sz="900">
                              <a:solidFill>
                                <a:srgbClr val="000000"/>
                              </a:solidFill>
                            </a:rPr>
                            <a:t>A1. Data_P</a:t>
                          </a:r>
                        </a:p>
                      </a:txBody>
                      <a:useSpRect/>
                    </a:txSp>
                  </a:sp>
                  <a:sp>
                    <a:nvSpPr>
                      <a:cNvPr id="146605" name="Rectangle 173"/>
                      <a:cNvSpPr>
                        <a:spLocks noChangeArrowheads="1"/>
                      </a:cNvSpPr>
                    </a:nvSpPr>
                    <a:spPr bwMode="auto">
                      <a:xfrm>
                        <a:off x="6126163" y="4316413"/>
                        <a:ext cx="771525" cy="225425"/>
                      </a:xfrm>
                      <a:prstGeom prst="rect">
                        <a:avLst/>
                      </a:prstGeom>
                      <a:noFill/>
                      <a:ln w="12700">
                        <a:noFill/>
                        <a:miter lim="800000"/>
                        <a:headEnd/>
                        <a:tailEnd/>
                      </a:ln>
                      <a:effectLst/>
                    </a:spPr>
                    <a:txSp>
                      <a:txBody>
                        <a:bodyPr wrap="none" lIns="90488" tIns="44450" rIns="90488" bIns="44450">
                          <a:spAutoFit/>
                        </a:bodyPr>
                        <a:lstStyle>
                          <a:defPPr>
                            <a:defRPr lang="en-US"/>
                          </a:defPPr>
                          <a:lvl1pPr algn="l" rtl="0" eaLnBrk="0" fontAlgn="base" hangingPunct="0">
                            <a:spcBef>
                              <a:spcPct val="0"/>
                            </a:spcBef>
                            <a:spcAft>
                              <a:spcPct val="0"/>
                            </a:spcAft>
                            <a:defRPr kern="1200">
                              <a:solidFill>
                                <a:schemeClr val="tx1"/>
                              </a:solidFill>
                              <a:latin typeface="Arial" charset="0"/>
                              <a:ea typeface="+mn-ea"/>
                              <a:cs typeface="+mn-cs"/>
                            </a:defRPr>
                          </a:lvl1pPr>
                          <a:lvl2pPr marL="457200" algn="l" rtl="0" eaLnBrk="0" fontAlgn="base" hangingPunct="0">
                            <a:spcBef>
                              <a:spcPct val="0"/>
                            </a:spcBef>
                            <a:spcAft>
                              <a:spcPct val="0"/>
                            </a:spcAft>
                            <a:defRPr kern="1200">
                              <a:solidFill>
                                <a:schemeClr val="tx1"/>
                              </a:solidFill>
                              <a:latin typeface="Arial" charset="0"/>
                              <a:ea typeface="+mn-ea"/>
                              <a:cs typeface="+mn-cs"/>
                            </a:defRPr>
                          </a:lvl2pPr>
                          <a:lvl3pPr marL="914400" algn="l" rtl="0" eaLnBrk="0" fontAlgn="base" hangingPunct="0">
                            <a:spcBef>
                              <a:spcPct val="0"/>
                            </a:spcBef>
                            <a:spcAft>
                              <a:spcPct val="0"/>
                            </a:spcAft>
                            <a:defRPr kern="1200">
                              <a:solidFill>
                                <a:schemeClr val="tx1"/>
                              </a:solidFill>
                              <a:latin typeface="Arial" charset="0"/>
                              <a:ea typeface="+mn-ea"/>
                              <a:cs typeface="+mn-cs"/>
                            </a:defRPr>
                          </a:lvl3pPr>
                          <a:lvl4pPr marL="1371600" algn="l" rtl="0" eaLnBrk="0" fontAlgn="base" hangingPunct="0">
                            <a:spcBef>
                              <a:spcPct val="0"/>
                            </a:spcBef>
                            <a:spcAft>
                              <a:spcPct val="0"/>
                            </a:spcAft>
                            <a:defRPr kern="1200">
                              <a:solidFill>
                                <a:schemeClr val="tx1"/>
                              </a:solidFill>
                              <a:latin typeface="Arial" charset="0"/>
                              <a:ea typeface="+mn-ea"/>
                              <a:cs typeface="+mn-cs"/>
                            </a:defRPr>
                          </a:lvl4pPr>
                          <a:lvl5pPr marL="1828800" algn="l" rtl="0" eaLnBrk="0" fontAlgn="base" hangingPunct="0">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r>
                            <a:rPr lang="en-GB" sz="900">
                              <a:solidFill>
                                <a:srgbClr val="000000"/>
                              </a:solidFill>
                            </a:rPr>
                            <a:t>A1. Data_N</a:t>
                          </a:r>
                        </a:p>
                      </a:txBody>
                      <a:useSpRect/>
                    </a:txSp>
                  </a:sp>
                  <a:sp>
                    <a:nvSpPr>
                      <a:cNvPr id="146606" name="Rectangle 174"/>
                      <a:cNvSpPr>
                        <a:spLocks noChangeArrowheads="1"/>
                      </a:cNvSpPr>
                    </a:nvSpPr>
                    <a:spPr bwMode="auto">
                      <a:xfrm>
                        <a:off x="6138863" y="3886200"/>
                        <a:ext cx="250825" cy="241300"/>
                      </a:xfrm>
                      <a:prstGeom prst="rect">
                        <a:avLst/>
                      </a:prstGeom>
                      <a:noFill/>
                      <a:ln w="12700">
                        <a:noFill/>
                        <a:miter lim="800000"/>
                        <a:headEnd/>
                        <a:tailEnd/>
                      </a:ln>
                      <a:effectLst/>
                    </a:spPr>
                    <a:txSp>
                      <a:txBody>
                        <a:bodyPr wrap="none" lIns="90488" tIns="44450" rIns="90488" bIns="44450">
                          <a:spAutoFit/>
                        </a:bodyPr>
                        <a:lstStyle>
                          <a:defPPr>
                            <a:defRPr lang="en-US"/>
                          </a:defPPr>
                          <a:lvl1pPr algn="l" rtl="0" eaLnBrk="0" fontAlgn="base" hangingPunct="0">
                            <a:spcBef>
                              <a:spcPct val="0"/>
                            </a:spcBef>
                            <a:spcAft>
                              <a:spcPct val="0"/>
                            </a:spcAft>
                            <a:defRPr kern="1200">
                              <a:solidFill>
                                <a:schemeClr val="tx1"/>
                              </a:solidFill>
                              <a:latin typeface="Arial" charset="0"/>
                              <a:ea typeface="+mn-ea"/>
                              <a:cs typeface="+mn-cs"/>
                            </a:defRPr>
                          </a:lvl1pPr>
                          <a:lvl2pPr marL="457200" algn="l" rtl="0" eaLnBrk="0" fontAlgn="base" hangingPunct="0">
                            <a:spcBef>
                              <a:spcPct val="0"/>
                            </a:spcBef>
                            <a:spcAft>
                              <a:spcPct val="0"/>
                            </a:spcAft>
                            <a:defRPr kern="1200">
                              <a:solidFill>
                                <a:schemeClr val="tx1"/>
                              </a:solidFill>
                              <a:latin typeface="Arial" charset="0"/>
                              <a:ea typeface="+mn-ea"/>
                              <a:cs typeface="+mn-cs"/>
                            </a:defRPr>
                          </a:lvl2pPr>
                          <a:lvl3pPr marL="914400" algn="l" rtl="0" eaLnBrk="0" fontAlgn="base" hangingPunct="0">
                            <a:spcBef>
                              <a:spcPct val="0"/>
                            </a:spcBef>
                            <a:spcAft>
                              <a:spcPct val="0"/>
                            </a:spcAft>
                            <a:defRPr kern="1200">
                              <a:solidFill>
                                <a:schemeClr val="tx1"/>
                              </a:solidFill>
                              <a:latin typeface="Arial" charset="0"/>
                              <a:ea typeface="+mn-ea"/>
                              <a:cs typeface="+mn-cs"/>
                            </a:defRPr>
                          </a:lvl3pPr>
                          <a:lvl4pPr marL="1371600" algn="l" rtl="0" eaLnBrk="0" fontAlgn="base" hangingPunct="0">
                            <a:spcBef>
                              <a:spcPct val="0"/>
                            </a:spcBef>
                            <a:spcAft>
                              <a:spcPct val="0"/>
                            </a:spcAft>
                            <a:defRPr kern="1200">
                              <a:solidFill>
                                <a:schemeClr val="tx1"/>
                              </a:solidFill>
                              <a:latin typeface="Arial" charset="0"/>
                              <a:ea typeface="+mn-ea"/>
                              <a:cs typeface="+mn-cs"/>
                            </a:defRPr>
                          </a:lvl4pPr>
                          <a:lvl5pPr marL="1828800" algn="l" rtl="0" eaLnBrk="0" fontAlgn="base" hangingPunct="0">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r>
                            <a:rPr lang="en-GB" sz="1000">
                              <a:solidFill>
                                <a:srgbClr val="000000"/>
                              </a:solidFill>
                            </a:rPr>
                            <a:t>1</a:t>
                          </a:r>
                        </a:p>
                      </a:txBody>
                      <a:useSpRect/>
                    </a:txSp>
                  </a:sp>
                  <a:sp>
                    <a:nvSpPr>
                      <a:cNvPr id="146607" name="Rectangle 175"/>
                      <a:cNvSpPr>
                        <a:spLocks noChangeArrowheads="1"/>
                      </a:cNvSpPr>
                    </a:nvSpPr>
                    <a:spPr bwMode="auto">
                      <a:xfrm>
                        <a:off x="6151563" y="3533775"/>
                        <a:ext cx="366712" cy="271463"/>
                      </a:xfrm>
                      <a:prstGeom prst="rect">
                        <a:avLst/>
                      </a:prstGeom>
                      <a:noFill/>
                      <a:ln w="12700">
                        <a:noFill/>
                        <a:miter lim="800000"/>
                        <a:headEnd/>
                        <a:tailEnd/>
                      </a:ln>
                      <a:effectLst/>
                    </a:spPr>
                    <a:txSp>
                      <a:txBody>
                        <a:bodyPr wrap="none" lIns="90488" tIns="44450" rIns="90488" bIns="44450">
                          <a:spAutoFit/>
                        </a:bodyPr>
                        <a:lstStyle>
                          <a:defPPr>
                            <a:defRPr lang="en-US"/>
                          </a:defPPr>
                          <a:lvl1pPr algn="l" rtl="0" eaLnBrk="0" fontAlgn="base" hangingPunct="0">
                            <a:spcBef>
                              <a:spcPct val="0"/>
                            </a:spcBef>
                            <a:spcAft>
                              <a:spcPct val="0"/>
                            </a:spcAft>
                            <a:defRPr kern="1200">
                              <a:solidFill>
                                <a:schemeClr val="tx1"/>
                              </a:solidFill>
                              <a:latin typeface="Arial" charset="0"/>
                              <a:ea typeface="+mn-ea"/>
                              <a:cs typeface="+mn-cs"/>
                            </a:defRPr>
                          </a:lvl1pPr>
                          <a:lvl2pPr marL="457200" algn="l" rtl="0" eaLnBrk="0" fontAlgn="base" hangingPunct="0">
                            <a:spcBef>
                              <a:spcPct val="0"/>
                            </a:spcBef>
                            <a:spcAft>
                              <a:spcPct val="0"/>
                            </a:spcAft>
                            <a:defRPr kern="1200">
                              <a:solidFill>
                                <a:schemeClr val="tx1"/>
                              </a:solidFill>
                              <a:latin typeface="Arial" charset="0"/>
                              <a:ea typeface="+mn-ea"/>
                              <a:cs typeface="+mn-cs"/>
                            </a:defRPr>
                          </a:lvl2pPr>
                          <a:lvl3pPr marL="914400" algn="l" rtl="0" eaLnBrk="0" fontAlgn="base" hangingPunct="0">
                            <a:spcBef>
                              <a:spcPct val="0"/>
                            </a:spcBef>
                            <a:spcAft>
                              <a:spcPct val="0"/>
                            </a:spcAft>
                            <a:defRPr kern="1200">
                              <a:solidFill>
                                <a:schemeClr val="tx1"/>
                              </a:solidFill>
                              <a:latin typeface="Arial" charset="0"/>
                              <a:ea typeface="+mn-ea"/>
                              <a:cs typeface="+mn-cs"/>
                            </a:defRPr>
                          </a:lvl3pPr>
                          <a:lvl4pPr marL="1371600" algn="l" rtl="0" eaLnBrk="0" fontAlgn="base" hangingPunct="0">
                            <a:spcBef>
                              <a:spcPct val="0"/>
                            </a:spcBef>
                            <a:spcAft>
                              <a:spcPct val="0"/>
                            </a:spcAft>
                            <a:defRPr kern="1200">
                              <a:solidFill>
                                <a:schemeClr val="tx1"/>
                              </a:solidFill>
                              <a:latin typeface="Arial" charset="0"/>
                              <a:ea typeface="+mn-ea"/>
                              <a:cs typeface="+mn-cs"/>
                            </a:defRPr>
                          </a:lvl4pPr>
                          <a:lvl5pPr marL="1828800" algn="l" rtl="0" eaLnBrk="0" fontAlgn="base" hangingPunct="0">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r>
                            <a:rPr lang="en-GB" sz="1200">
                              <a:solidFill>
                                <a:srgbClr val="000000"/>
                              </a:solidFill>
                            </a:rPr>
                            <a:t>A2</a:t>
                          </a:r>
                        </a:p>
                      </a:txBody>
                      <a:useSpRect/>
                    </a:txSp>
                  </a:sp>
                  <a:sp>
                    <a:nvSpPr>
                      <a:cNvPr id="146608" name="Arc 176"/>
                      <a:cNvSpPr>
                        <a:spLocks/>
                      </a:cNvSpPr>
                    </a:nvSpPr>
                    <a:spPr bwMode="auto">
                      <a:xfrm>
                        <a:off x="5856288" y="4165600"/>
                        <a:ext cx="63500" cy="25400"/>
                      </a:xfrm>
                      <a:custGeom>
                        <a:avLst/>
                        <a:gdLst>
                          <a:gd name="G0" fmla="+- 21600 0 0"/>
                          <a:gd name="G1" fmla="+- 0 0 0"/>
                          <a:gd name="G2" fmla="+- 21600 0 0"/>
                          <a:gd name="T0" fmla="*/ 43200 w 43200"/>
                          <a:gd name="T1" fmla="*/ 0 h 21600"/>
                          <a:gd name="T2" fmla="*/ 0 w 43200"/>
                          <a:gd name="T3" fmla="*/ 0 h 21600"/>
                          <a:gd name="T4" fmla="*/ 21600 w 43200"/>
                          <a:gd name="T5" fmla="*/ 0 h 21600"/>
                        </a:gdLst>
                        <a:ahLst/>
                        <a:cxnLst>
                          <a:cxn ang="0">
                            <a:pos x="T0" y="T1"/>
                          </a:cxn>
                          <a:cxn ang="0">
                            <a:pos x="T2" y="T3"/>
                          </a:cxn>
                          <a:cxn ang="0">
                            <a:pos x="T4" y="T5"/>
                          </a:cxn>
                        </a:cxnLst>
                        <a:rect l="0" t="0" r="r" b="b"/>
                        <a:pathLst>
                          <a:path w="43200" h="21600" fill="none" extrusionOk="0">
                            <a:moveTo>
                              <a:pt x="43200" y="0"/>
                            </a:moveTo>
                            <a:cubicBezTo>
                              <a:pt x="43200" y="11929"/>
                              <a:pt x="33529" y="21600"/>
                              <a:pt x="21600" y="21600"/>
                            </a:cubicBezTo>
                            <a:cubicBezTo>
                              <a:pt x="9670" y="21600"/>
                              <a:pt x="0" y="11929"/>
                              <a:pt x="0" y="0"/>
                            </a:cubicBezTo>
                          </a:path>
                          <a:path w="43200" h="21600" stroke="0" extrusionOk="0">
                            <a:moveTo>
                              <a:pt x="43200" y="0"/>
                            </a:moveTo>
                            <a:cubicBezTo>
                              <a:pt x="43200" y="11929"/>
                              <a:pt x="33529" y="21600"/>
                              <a:pt x="21600" y="21600"/>
                            </a:cubicBezTo>
                            <a:cubicBezTo>
                              <a:pt x="9670" y="21600"/>
                              <a:pt x="0" y="11929"/>
                              <a:pt x="0" y="0"/>
                            </a:cubicBezTo>
                            <a:lnTo>
                              <a:pt x="21600" y="0"/>
                            </a:lnTo>
                            <a:close/>
                          </a:path>
                        </a:pathLst>
                      </a:custGeom>
                      <a:solidFill>
                        <a:srgbClr val="000000"/>
                      </a:solidFill>
                      <a:ln w="12700" cap="rnd">
                        <a:solidFill>
                          <a:srgbClr val="000000"/>
                        </a:solidFill>
                        <a:round/>
                        <a:headEnd/>
                        <a:tailEnd/>
                      </a:ln>
                      <a:effectLst/>
                    </a:spPr>
                    <a:txSp>
                      <a:txBody>
                        <a:bodyPr/>
                        <a:lstStyle>
                          <a:defPPr>
                            <a:defRPr lang="en-US"/>
                          </a:defPPr>
                          <a:lvl1pPr algn="l" rtl="0" eaLnBrk="0" fontAlgn="base" hangingPunct="0">
                            <a:spcBef>
                              <a:spcPct val="0"/>
                            </a:spcBef>
                            <a:spcAft>
                              <a:spcPct val="0"/>
                            </a:spcAft>
                            <a:defRPr kern="1200">
                              <a:solidFill>
                                <a:schemeClr val="tx1"/>
                              </a:solidFill>
                              <a:latin typeface="Arial" charset="0"/>
                              <a:ea typeface="+mn-ea"/>
                              <a:cs typeface="+mn-cs"/>
                            </a:defRPr>
                          </a:lvl1pPr>
                          <a:lvl2pPr marL="457200" algn="l" rtl="0" eaLnBrk="0" fontAlgn="base" hangingPunct="0">
                            <a:spcBef>
                              <a:spcPct val="0"/>
                            </a:spcBef>
                            <a:spcAft>
                              <a:spcPct val="0"/>
                            </a:spcAft>
                            <a:defRPr kern="1200">
                              <a:solidFill>
                                <a:schemeClr val="tx1"/>
                              </a:solidFill>
                              <a:latin typeface="Arial" charset="0"/>
                              <a:ea typeface="+mn-ea"/>
                              <a:cs typeface="+mn-cs"/>
                            </a:defRPr>
                          </a:lvl2pPr>
                          <a:lvl3pPr marL="914400" algn="l" rtl="0" eaLnBrk="0" fontAlgn="base" hangingPunct="0">
                            <a:spcBef>
                              <a:spcPct val="0"/>
                            </a:spcBef>
                            <a:spcAft>
                              <a:spcPct val="0"/>
                            </a:spcAft>
                            <a:defRPr kern="1200">
                              <a:solidFill>
                                <a:schemeClr val="tx1"/>
                              </a:solidFill>
                              <a:latin typeface="Arial" charset="0"/>
                              <a:ea typeface="+mn-ea"/>
                              <a:cs typeface="+mn-cs"/>
                            </a:defRPr>
                          </a:lvl3pPr>
                          <a:lvl4pPr marL="1371600" algn="l" rtl="0" eaLnBrk="0" fontAlgn="base" hangingPunct="0">
                            <a:spcBef>
                              <a:spcPct val="0"/>
                            </a:spcBef>
                            <a:spcAft>
                              <a:spcPct val="0"/>
                            </a:spcAft>
                            <a:defRPr kern="1200">
                              <a:solidFill>
                                <a:schemeClr val="tx1"/>
                              </a:solidFill>
                              <a:latin typeface="Arial" charset="0"/>
                              <a:ea typeface="+mn-ea"/>
                              <a:cs typeface="+mn-cs"/>
                            </a:defRPr>
                          </a:lvl4pPr>
                          <a:lvl5pPr marL="1828800" algn="l" rtl="0" eaLnBrk="0" fontAlgn="base" hangingPunct="0">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zh-CN" altLang="en-US"/>
                        </a:p>
                      </a:txBody>
                      <a:useSpRect/>
                    </a:txSp>
                  </a:sp>
                  <a:sp>
                    <a:nvSpPr>
                      <a:cNvPr id="146609" name="Freeform 177"/>
                      <a:cNvSpPr>
                        <a:spLocks/>
                      </a:cNvSpPr>
                    </a:nvSpPr>
                    <a:spPr bwMode="auto">
                      <a:xfrm>
                        <a:off x="6108700" y="4000500"/>
                        <a:ext cx="1030288" cy="915988"/>
                      </a:xfrm>
                      <a:custGeom>
                        <a:avLst/>
                        <a:gdLst/>
                        <a:ahLst/>
                        <a:cxnLst>
                          <a:cxn ang="0">
                            <a:pos x="0" y="0"/>
                          </a:cxn>
                          <a:cxn ang="0">
                            <a:pos x="0" y="464"/>
                          </a:cxn>
                          <a:cxn ang="0">
                            <a:pos x="40" y="504"/>
                          </a:cxn>
                          <a:cxn ang="0">
                            <a:pos x="72" y="504"/>
                          </a:cxn>
                          <a:cxn ang="0">
                            <a:pos x="144" y="576"/>
                          </a:cxn>
                          <a:cxn ang="0">
                            <a:pos x="216" y="576"/>
                          </a:cxn>
                          <a:cxn ang="0">
                            <a:pos x="288" y="504"/>
                          </a:cxn>
                          <a:cxn ang="0">
                            <a:pos x="360" y="504"/>
                          </a:cxn>
                          <a:cxn ang="0">
                            <a:pos x="432" y="576"/>
                          </a:cxn>
                          <a:cxn ang="0">
                            <a:pos x="504" y="576"/>
                          </a:cxn>
                          <a:cxn ang="0">
                            <a:pos x="576" y="504"/>
                          </a:cxn>
                          <a:cxn ang="0">
                            <a:pos x="648" y="504"/>
                          </a:cxn>
                        </a:cxnLst>
                        <a:rect l="0" t="0" r="r" b="b"/>
                        <a:pathLst>
                          <a:path w="649" h="577">
                            <a:moveTo>
                              <a:pt x="0" y="0"/>
                            </a:moveTo>
                            <a:lnTo>
                              <a:pt x="0" y="464"/>
                            </a:lnTo>
                            <a:lnTo>
                              <a:pt x="40" y="504"/>
                            </a:lnTo>
                            <a:lnTo>
                              <a:pt x="72" y="504"/>
                            </a:lnTo>
                            <a:lnTo>
                              <a:pt x="144" y="576"/>
                            </a:lnTo>
                            <a:lnTo>
                              <a:pt x="216" y="576"/>
                            </a:lnTo>
                            <a:lnTo>
                              <a:pt x="288" y="504"/>
                            </a:lnTo>
                            <a:lnTo>
                              <a:pt x="360" y="504"/>
                            </a:lnTo>
                            <a:lnTo>
                              <a:pt x="432" y="576"/>
                            </a:lnTo>
                            <a:lnTo>
                              <a:pt x="504" y="576"/>
                            </a:lnTo>
                            <a:lnTo>
                              <a:pt x="576" y="504"/>
                            </a:lnTo>
                            <a:lnTo>
                              <a:pt x="648" y="504"/>
                            </a:lnTo>
                          </a:path>
                        </a:pathLst>
                      </a:custGeom>
                      <a:noFill/>
                      <a:ln w="12700" cap="rnd" cmpd="sng">
                        <a:solidFill>
                          <a:srgbClr val="DD0806"/>
                        </a:solidFill>
                        <a:prstDash val="solid"/>
                        <a:round/>
                        <a:headEnd type="none" w="med" len="med"/>
                        <a:tailEnd type="none" w="med" len="med"/>
                      </a:ln>
                      <a:effectLst/>
                    </a:spPr>
                    <a:txSp>
                      <a:txBody>
                        <a:bodyPr/>
                        <a:lstStyle>
                          <a:defPPr>
                            <a:defRPr lang="en-US"/>
                          </a:defPPr>
                          <a:lvl1pPr algn="l" rtl="0" eaLnBrk="0" fontAlgn="base" hangingPunct="0">
                            <a:spcBef>
                              <a:spcPct val="0"/>
                            </a:spcBef>
                            <a:spcAft>
                              <a:spcPct val="0"/>
                            </a:spcAft>
                            <a:defRPr kern="1200">
                              <a:solidFill>
                                <a:schemeClr val="tx1"/>
                              </a:solidFill>
                              <a:latin typeface="Arial" charset="0"/>
                              <a:ea typeface="+mn-ea"/>
                              <a:cs typeface="+mn-cs"/>
                            </a:defRPr>
                          </a:lvl1pPr>
                          <a:lvl2pPr marL="457200" algn="l" rtl="0" eaLnBrk="0" fontAlgn="base" hangingPunct="0">
                            <a:spcBef>
                              <a:spcPct val="0"/>
                            </a:spcBef>
                            <a:spcAft>
                              <a:spcPct val="0"/>
                            </a:spcAft>
                            <a:defRPr kern="1200">
                              <a:solidFill>
                                <a:schemeClr val="tx1"/>
                              </a:solidFill>
                              <a:latin typeface="Arial" charset="0"/>
                              <a:ea typeface="+mn-ea"/>
                              <a:cs typeface="+mn-cs"/>
                            </a:defRPr>
                          </a:lvl2pPr>
                          <a:lvl3pPr marL="914400" algn="l" rtl="0" eaLnBrk="0" fontAlgn="base" hangingPunct="0">
                            <a:spcBef>
                              <a:spcPct val="0"/>
                            </a:spcBef>
                            <a:spcAft>
                              <a:spcPct val="0"/>
                            </a:spcAft>
                            <a:defRPr kern="1200">
                              <a:solidFill>
                                <a:schemeClr val="tx1"/>
                              </a:solidFill>
                              <a:latin typeface="Arial" charset="0"/>
                              <a:ea typeface="+mn-ea"/>
                              <a:cs typeface="+mn-cs"/>
                            </a:defRPr>
                          </a:lvl3pPr>
                          <a:lvl4pPr marL="1371600" algn="l" rtl="0" eaLnBrk="0" fontAlgn="base" hangingPunct="0">
                            <a:spcBef>
                              <a:spcPct val="0"/>
                            </a:spcBef>
                            <a:spcAft>
                              <a:spcPct val="0"/>
                            </a:spcAft>
                            <a:defRPr kern="1200">
                              <a:solidFill>
                                <a:schemeClr val="tx1"/>
                              </a:solidFill>
                              <a:latin typeface="Arial" charset="0"/>
                              <a:ea typeface="+mn-ea"/>
                              <a:cs typeface="+mn-cs"/>
                            </a:defRPr>
                          </a:lvl4pPr>
                          <a:lvl5pPr marL="1828800" algn="l" rtl="0" eaLnBrk="0" fontAlgn="base" hangingPunct="0">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zh-CN" altLang="en-US"/>
                        </a:p>
                      </a:txBody>
                      <a:useSpRect/>
                    </a:txSp>
                  </a:sp>
                  <a:sp>
                    <a:nvSpPr>
                      <a:cNvPr id="146610" name="Freeform 178"/>
                      <a:cNvSpPr>
                        <a:spLocks/>
                      </a:cNvSpPr>
                    </a:nvSpPr>
                    <a:spPr bwMode="auto">
                      <a:xfrm>
                        <a:off x="6108700" y="4000500"/>
                        <a:ext cx="1030288" cy="915988"/>
                      </a:xfrm>
                      <a:custGeom>
                        <a:avLst/>
                        <a:gdLst/>
                        <a:ahLst/>
                        <a:cxnLst>
                          <a:cxn ang="0">
                            <a:pos x="0" y="0"/>
                          </a:cxn>
                          <a:cxn ang="0">
                            <a:pos x="0" y="464"/>
                          </a:cxn>
                          <a:cxn ang="0">
                            <a:pos x="40" y="504"/>
                          </a:cxn>
                          <a:cxn ang="0">
                            <a:pos x="72" y="504"/>
                          </a:cxn>
                          <a:cxn ang="0">
                            <a:pos x="144" y="576"/>
                          </a:cxn>
                          <a:cxn ang="0">
                            <a:pos x="216" y="576"/>
                          </a:cxn>
                          <a:cxn ang="0">
                            <a:pos x="288" y="504"/>
                          </a:cxn>
                          <a:cxn ang="0">
                            <a:pos x="360" y="504"/>
                          </a:cxn>
                          <a:cxn ang="0">
                            <a:pos x="432" y="576"/>
                          </a:cxn>
                          <a:cxn ang="0">
                            <a:pos x="504" y="576"/>
                          </a:cxn>
                          <a:cxn ang="0">
                            <a:pos x="576" y="504"/>
                          </a:cxn>
                          <a:cxn ang="0">
                            <a:pos x="648" y="504"/>
                          </a:cxn>
                        </a:cxnLst>
                        <a:rect l="0" t="0" r="r" b="b"/>
                        <a:pathLst>
                          <a:path w="649" h="577">
                            <a:moveTo>
                              <a:pt x="0" y="0"/>
                            </a:moveTo>
                            <a:lnTo>
                              <a:pt x="0" y="464"/>
                            </a:lnTo>
                            <a:lnTo>
                              <a:pt x="40" y="504"/>
                            </a:lnTo>
                            <a:lnTo>
                              <a:pt x="72" y="504"/>
                            </a:lnTo>
                            <a:lnTo>
                              <a:pt x="144" y="576"/>
                            </a:lnTo>
                            <a:lnTo>
                              <a:pt x="216" y="576"/>
                            </a:lnTo>
                            <a:lnTo>
                              <a:pt x="288" y="504"/>
                            </a:lnTo>
                            <a:lnTo>
                              <a:pt x="360" y="504"/>
                            </a:lnTo>
                            <a:lnTo>
                              <a:pt x="432" y="576"/>
                            </a:lnTo>
                            <a:lnTo>
                              <a:pt x="504" y="576"/>
                            </a:lnTo>
                            <a:lnTo>
                              <a:pt x="576" y="504"/>
                            </a:lnTo>
                            <a:lnTo>
                              <a:pt x="648" y="504"/>
                            </a:lnTo>
                          </a:path>
                        </a:pathLst>
                      </a:custGeom>
                      <a:noFill/>
                      <a:ln w="12700" cap="rnd" cmpd="sng">
                        <a:solidFill>
                          <a:srgbClr val="DD0806"/>
                        </a:solidFill>
                        <a:prstDash val="solid"/>
                        <a:round/>
                        <a:headEnd type="none" w="med" len="med"/>
                        <a:tailEnd type="none" w="med" len="med"/>
                      </a:ln>
                      <a:effectLst/>
                    </a:spPr>
                    <a:txSp>
                      <a:txBody>
                        <a:bodyPr/>
                        <a:lstStyle>
                          <a:defPPr>
                            <a:defRPr lang="en-US"/>
                          </a:defPPr>
                          <a:lvl1pPr algn="l" rtl="0" eaLnBrk="0" fontAlgn="base" hangingPunct="0">
                            <a:spcBef>
                              <a:spcPct val="0"/>
                            </a:spcBef>
                            <a:spcAft>
                              <a:spcPct val="0"/>
                            </a:spcAft>
                            <a:defRPr kern="1200">
                              <a:solidFill>
                                <a:schemeClr val="tx1"/>
                              </a:solidFill>
                              <a:latin typeface="Arial" charset="0"/>
                              <a:ea typeface="+mn-ea"/>
                              <a:cs typeface="+mn-cs"/>
                            </a:defRPr>
                          </a:lvl1pPr>
                          <a:lvl2pPr marL="457200" algn="l" rtl="0" eaLnBrk="0" fontAlgn="base" hangingPunct="0">
                            <a:spcBef>
                              <a:spcPct val="0"/>
                            </a:spcBef>
                            <a:spcAft>
                              <a:spcPct val="0"/>
                            </a:spcAft>
                            <a:defRPr kern="1200">
                              <a:solidFill>
                                <a:schemeClr val="tx1"/>
                              </a:solidFill>
                              <a:latin typeface="Arial" charset="0"/>
                              <a:ea typeface="+mn-ea"/>
                              <a:cs typeface="+mn-cs"/>
                            </a:defRPr>
                          </a:lvl2pPr>
                          <a:lvl3pPr marL="914400" algn="l" rtl="0" eaLnBrk="0" fontAlgn="base" hangingPunct="0">
                            <a:spcBef>
                              <a:spcPct val="0"/>
                            </a:spcBef>
                            <a:spcAft>
                              <a:spcPct val="0"/>
                            </a:spcAft>
                            <a:defRPr kern="1200">
                              <a:solidFill>
                                <a:schemeClr val="tx1"/>
                              </a:solidFill>
                              <a:latin typeface="Arial" charset="0"/>
                              <a:ea typeface="+mn-ea"/>
                              <a:cs typeface="+mn-cs"/>
                            </a:defRPr>
                          </a:lvl3pPr>
                          <a:lvl4pPr marL="1371600" algn="l" rtl="0" eaLnBrk="0" fontAlgn="base" hangingPunct="0">
                            <a:spcBef>
                              <a:spcPct val="0"/>
                            </a:spcBef>
                            <a:spcAft>
                              <a:spcPct val="0"/>
                            </a:spcAft>
                            <a:defRPr kern="1200">
                              <a:solidFill>
                                <a:schemeClr val="tx1"/>
                              </a:solidFill>
                              <a:latin typeface="Arial" charset="0"/>
                              <a:ea typeface="+mn-ea"/>
                              <a:cs typeface="+mn-cs"/>
                            </a:defRPr>
                          </a:lvl4pPr>
                          <a:lvl5pPr marL="1828800" algn="l" rtl="0" eaLnBrk="0" fontAlgn="base" hangingPunct="0">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zh-CN" altLang="en-US"/>
                        </a:p>
                      </a:txBody>
                      <a:useSpRect/>
                    </a:txSp>
                  </a:sp>
                  <a:sp>
                    <a:nvSpPr>
                      <a:cNvPr id="146611" name="Freeform 179"/>
                      <a:cNvSpPr>
                        <a:spLocks/>
                      </a:cNvSpPr>
                    </a:nvSpPr>
                    <a:spPr bwMode="auto">
                      <a:xfrm>
                        <a:off x="5994400" y="4000500"/>
                        <a:ext cx="1144588" cy="915988"/>
                      </a:xfrm>
                      <a:custGeom>
                        <a:avLst/>
                        <a:gdLst/>
                        <a:ahLst/>
                        <a:cxnLst>
                          <a:cxn ang="0">
                            <a:pos x="0" y="0"/>
                          </a:cxn>
                          <a:cxn ang="0">
                            <a:pos x="0" y="504"/>
                          </a:cxn>
                          <a:cxn ang="0">
                            <a:pos x="72" y="576"/>
                          </a:cxn>
                          <a:cxn ang="0">
                            <a:pos x="144" y="576"/>
                          </a:cxn>
                          <a:cxn ang="0">
                            <a:pos x="216" y="504"/>
                          </a:cxn>
                          <a:cxn ang="0">
                            <a:pos x="288" y="504"/>
                          </a:cxn>
                          <a:cxn ang="0">
                            <a:pos x="360" y="576"/>
                          </a:cxn>
                          <a:cxn ang="0">
                            <a:pos x="432" y="576"/>
                          </a:cxn>
                          <a:cxn ang="0">
                            <a:pos x="504" y="504"/>
                          </a:cxn>
                          <a:cxn ang="0">
                            <a:pos x="576" y="504"/>
                          </a:cxn>
                          <a:cxn ang="0">
                            <a:pos x="648" y="576"/>
                          </a:cxn>
                          <a:cxn ang="0">
                            <a:pos x="720" y="576"/>
                          </a:cxn>
                        </a:cxnLst>
                        <a:rect l="0" t="0" r="r" b="b"/>
                        <a:pathLst>
                          <a:path w="721" h="577">
                            <a:moveTo>
                              <a:pt x="0" y="0"/>
                            </a:moveTo>
                            <a:lnTo>
                              <a:pt x="0" y="504"/>
                            </a:lnTo>
                            <a:lnTo>
                              <a:pt x="72" y="576"/>
                            </a:lnTo>
                            <a:lnTo>
                              <a:pt x="144" y="576"/>
                            </a:lnTo>
                            <a:lnTo>
                              <a:pt x="216" y="504"/>
                            </a:lnTo>
                            <a:lnTo>
                              <a:pt x="288" y="504"/>
                            </a:lnTo>
                            <a:lnTo>
                              <a:pt x="360" y="576"/>
                            </a:lnTo>
                            <a:lnTo>
                              <a:pt x="432" y="576"/>
                            </a:lnTo>
                            <a:lnTo>
                              <a:pt x="504" y="504"/>
                            </a:lnTo>
                            <a:lnTo>
                              <a:pt x="576" y="504"/>
                            </a:lnTo>
                            <a:lnTo>
                              <a:pt x="648" y="576"/>
                            </a:lnTo>
                            <a:lnTo>
                              <a:pt x="720" y="576"/>
                            </a:lnTo>
                          </a:path>
                        </a:pathLst>
                      </a:custGeom>
                      <a:noFill/>
                      <a:ln w="12700" cap="rnd" cmpd="sng">
                        <a:solidFill>
                          <a:srgbClr val="DD0806"/>
                        </a:solidFill>
                        <a:prstDash val="solid"/>
                        <a:round/>
                        <a:headEnd type="none" w="med" len="med"/>
                        <a:tailEnd type="none" w="med" len="med"/>
                      </a:ln>
                      <a:effectLst/>
                    </a:spPr>
                    <a:txSp>
                      <a:txBody>
                        <a:bodyPr/>
                        <a:lstStyle>
                          <a:defPPr>
                            <a:defRPr lang="en-US"/>
                          </a:defPPr>
                          <a:lvl1pPr algn="l" rtl="0" eaLnBrk="0" fontAlgn="base" hangingPunct="0">
                            <a:spcBef>
                              <a:spcPct val="0"/>
                            </a:spcBef>
                            <a:spcAft>
                              <a:spcPct val="0"/>
                            </a:spcAft>
                            <a:defRPr kern="1200">
                              <a:solidFill>
                                <a:schemeClr val="tx1"/>
                              </a:solidFill>
                              <a:latin typeface="Arial" charset="0"/>
                              <a:ea typeface="+mn-ea"/>
                              <a:cs typeface="+mn-cs"/>
                            </a:defRPr>
                          </a:lvl1pPr>
                          <a:lvl2pPr marL="457200" algn="l" rtl="0" eaLnBrk="0" fontAlgn="base" hangingPunct="0">
                            <a:spcBef>
                              <a:spcPct val="0"/>
                            </a:spcBef>
                            <a:spcAft>
                              <a:spcPct val="0"/>
                            </a:spcAft>
                            <a:defRPr kern="1200">
                              <a:solidFill>
                                <a:schemeClr val="tx1"/>
                              </a:solidFill>
                              <a:latin typeface="Arial" charset="0"/>
                              <a:ea typeface="+mn-ea"/>
                              <a:cs typeface="+mn-cs"/>
                            </a:defRPr>
                          </a:lvl2pPr>
                          <a:lvl3pPr marL="914400" algn="l" rtl="0" eaLnBrk="0" fontAlgn="base" hangingPunct="0">
                            <a:spcBef>
                              <a:spcPct val="0"/>
                            </a:spcBef>
                            <a:spcAft>
                              <a:spcPct val="0"/>
                            </a:spcAft>
                            <a:defRPr kern="1200">
                              <a:solidFill>
                                <a:schemeClr val="tx1"/>
                              </a:solidFill>
                              <a:latin typeface="Arial" charset="0"/>
                              <a:ea typeface="+mn-ea"/>
                              <a:cs typeface="+mn-cs"/>
                            </a:defRPr>
                          </a:lvl3pPr>
                          <a:lvl4pPr marL="1371600" algn="l" rtl="0" eaLnBrk="0" fontAlgn="base" hangingPunct="0">
                            <a:spcBef>
                              <a:spcPct val="0"/>
                            </a:spcBef>
                            <a:spcAft>
                              <a:spcPct val="0"/>
                            </a:spcAft>
                            <a:defRPr kern="1200">
                              <a:solidFill>
                                <a:schemeClr val="tx1"/>
                              </a:solidFill>
                              <a:latin typeface="Arial" charset="0"/>
                              <a:ea typeface="+mn-ea"/>
                              <a:cs typeface="+mn-cs"/>
                            </a:defRPr>
                          </a:lvl4pPr>
                          <a:lvl5pPr marL="1828800" algn="l" rtl="0" eaLnBrk="0" fontAlgn="base" hangingPunct="0">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zh-CN" altLang="en-US"/>
                        </a:p>
                      </a:txBody>
                      <a:useSpRect/>
                    </a:txSp>
                  </a:sp>
                  <a:sp>
                    <a:nvSpPr>
                      <a:cNvPr id="146612" name="Freeform 180"/>
                      <a:cNvSpPr>
                        <a:spLocks/>
                      </a:cNvSpPr>
                    </a:nvSpPr>
                    <a:spPr bwMode="auto">
                      <a:xfrm>
                        <a:off x="5994400" y="4000500"/>
                        <a:ext cx="1144588" cy="915988"/>
                      </a:xfrm>
                      <a:custGeom>
                        <a:avLst/>
                        <a:gdLst/>
                        <a:ahLst/>
                        <a:cxnLst>
                          <a:cxn ang="0">
                            <a:pos x="0" y="0"/>
                          </a:cxn>
                          <a:cxn ang="0">
                            <a:pos x="0" y="504"/>
                          </a:cxn>
                          <a:cxn ang="0">
                            <a:pos x="72" y="576"/>
                          </a:cxn>
                          <a:cxn ang="0">
                            <a:pos x="144" y="576"/>
                          </a:cxn>
                          <a:cxn ang="0">
                            <a:pos x="216" y="504"/>
                          </a:cxn>
                          <a:cxn ang="0">
                            <a:pos x="288" y="504"/>
                          </a:cxn>
                          <a:cxn ang="0">
                            <a:pos x="360" y="576"/>
                          </a:cxn>
                          <a:cxn ang="0">
                            <a:pos x="432" y="576"/>
                          </a:cxn>
                          <a:cxn ang="0">
                            <a:pos x="504" y="504"/>
                          </a:cxn>
                          <a:cxn ang="0">
                            <a:pos x="576" y="504"/>
                          </a:cxn>
                          <a:cxn ang="0">
                            <a:pos x="648" y="576"/>
                          </a:cxn>
                          <a:cxn ang="0">
                            <a:pos x="720" y="576"/>
                          </a:cxn>
                        </a:cxnLst>
                        <a:rect l="0" t="0" r="r" b="b"/>
                        <a:pathLst>
                          <a:path w="721" h="577">
                            <a:moveTo>
                              <a:pt x="0" y="0"/>
                            </a:moveTo>
                            <a:lnTo>
                              <a:pt x="0" y="504"/>
                            </a:lnTo>
                            <a:lnTo>
                              <a:pt x="72" y="576"/>
                            </a:lnTo>
                            <a:lnTo>
                              <a:pt x="144" y="576"/>
                            </a:lnTo>
                            <a:lnTo>
                              <a:pt x="216" y="504"/>
                            </a:lnTo>
                            <a:lnTo>
                              <a:pt x="288" y="504"/>
                            </a:lnTo>
                            <a:lnTo>
                              <a:pt x="360" y="576"/>
                            </a:lnTo>
                            <a:lnTo>
                              <a:pt x="432" y="576"/>
                            </a:lnTo>
                            <a:lnTo>
                              <a:pt x="504" y="504"/>
                            </a:lnTo>
                            <a:lnTo>
                              <a:pt x="576" y="504"/>
                            </a:lnTo>
                            <a:lnTo>
                              <a:pt x="648" y="576"/>
                            </a:lnTo>
                            <a:lnTo>
                              <a:pt x="720" y="576"/>
                            </a:lnTo>
                          </a:path>
                        </a:pathLst>
                      </a:custGeom>
                      <a:noFill/>
                      <a:ln w="12700" cap="rnd" cmpd="sng">
                        <a:solidFill>
                          <a:srgbClr val="DD0806"/>
                        </a:solidFill>
                        <a:prstDash val="solid"/>
                        <a:round/>
                        <a:headEnd type="none" w="med" len="med"/>
                        <a:tailEnd type="none" w="med" len="med"/>
                      </a:ln>
                      <a:effectLst/>
                    </a:spPr>
                    <a:txSp>
                      <a:txBody>
                        <a:bodyPr/>
                        <a:lstStyle>
                          <a:defPPr>
                            <a:defRPr lang="en-US"/>
                          </a:defPPr>
                          <a:lvl1pPr algn="l" rtl="0" eaLnBrk="0" fontAlgn="base" hangingPunct="0">
                            <a:spcBef>
                              <a:spcPct val="0"/>
                            </a:spcBef>
                            <a:spcAft>
                              <a:spcPct val="0"/>
                            </a:spcAft>
                            <a:defRPr kern="1200">
                              <a:solidFill>
                                <a:schemeClr val="tx1"/>
                              </a:solidFill>
                              <a:latin typeface="Arial" charset="0"/>
                              <a:ea typeface="+mn-ea"/>
                              <a:cs typeface="+mn-cs"/>
                            </a:defRPr>
                          </a:lvl1pPr>
                          <a:lvl2pPr marL="457200" algn="l" rtl="0" eaLnBrk="0" fontAlgn="base" hangingPunct="0">
                            <a:spcBef>
                              <a:spcPct val="0"/>
                            </a:spcBef>
                            <a:spcAft>
                              <a:spcPct val="0"/>
                            </a:spcAft>
                            <a:defRPr kern="1200">
                              <a:solidFill>
                                <a:schemeClr val="tx1"/>
                              </a:solidFill>
                              <a:latin typeface="Arial" charset="0"/>
                              <a:ea typeface="+mn-ea"/>
                              <a:cs typeface="+mn-cs"/>
                            </a:defRPr>
                          </a:lvl2pPr>
                          <a:lvl3pPr marL="914400" algn="l" rtl="0" eaLnBrk="0" fontAlgn="base" hangingPunct="0">
                            <a:spcBef>
                              <a:spcPct val="0"/>
                            </a:spcBef>
                            <a:spcAft>
                              <a:spcPct val="0"/>
                            </a:spcAft>
                            <a:defRPr kern="1200">
                              <a:solidFill>
                                <a:schemeClr val="tx1"/>
                              </a:solidFill>
                              <a:latin typeface="Arial" charset="0"/>
                              <a:ea typeface="+mn-ea"/>
                              <a:cs typeface="+mn-cs"/>
                            </a:defRPr>
                          </a:lvl3pPr>
                          <a:lvl4pPr marL="1371600" algn="l" rtl="0" eaLnBrk="0" fontAlgn="base" hangingPunct="0">
                            <a:spcBef>
                              <a:spcPct val="0"/>
                            </a:spcBef>
                            <a:spcAft>
                              <a:spcPct val="0"/>
                            </a:spcAft>
                            <a:defRPr kern="1200">
                              <a:solidFill>
                                <a:schemeClr val="tx1"/>
                              </a:solidFill>
                              <a:latin typeface="Arial" charset="0"/>
                              <a:ea typeface="+mn-ea"/>
                              <a:cs typeface="+mn-cs"/>
                            </a:defRPr>
                          </a:lvl4pPr>
                          <a:lvl5pPr marL="1828800" algn="l" rtl="0" eaLnBrk="0" fontAlgn="base" hangingPunct="0">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zh-CN" altLang="en-US"/>
                        </a:p>
                      </a:txBody>
                      <a:useSpRect/>
                    </a:txSp>
                  </a:sp>
                  <a:sp>
                    <a:nvSpPr>
                      <a:cNvPr id="146613" name="Freeform 181"/>
                      <a:cNvSpPr>
                        <a:spLocks/>
                      </a:cNvSpPr>
                    </a:nvSpPr>
                    <a:spPr bwMode="auto">
                      <a:xfrm>
                        <a:off x="5765800" y="4000500"/>
                        <a:ext cx="1373188" cy="1081088"/>
                      </a:xfrm>
                      <a:custGeom>
                        <a:avLst/>
                        <a:gdLst/>
                        <a:ahLst/>
                        <a:cxnLst>
                          <a:cxn ang="0">
                            <a:pos x="0" y="0"/>
                          </a:cxn>
                          <a:cxn ang="0">
                            <a:pos x="0" y="576"/>
                          </a:cxn>
                          <a:cxn ang="0">
                            <a:pos x="40" y="608"/>
                          </a:cxn>
                          <a:cxn ang="0">
                            <a:pos x="72" y="608"/>
                          </a:cxn>
                          <a:cxn ang="0">
                            <a:pos x="144" y="680"/>
                          </a:cxn>
                          <a:cxn ang="0">
                            <a:pos x="216" y="680"/>
                          </a:cxn>
                          <a:cxn ang="0">
                            <a:pos x="288" y="608"/>
                          </a:cxn>
                          <a:cxn ang="0">
                            <a:pos x="360" y="608"/>
                          </a:cxn>
                          <a:cxn ang="0">
                            <a:pos x="432" y="680"/>
                          </a:cxn>
                          <a:cxn ang="0">
                            <a:pos x="504" y="680"/>
                          </a:cxn>
                          <a:cxn ang="0">
                            <a:pos x="576" y="608"/>
                          </a:cxn>
                          <a:cxn ang="0">
                            <a:pos x="648" y="608"/>
                          </a:cxn>
                          <a:cxn ang="0">
                            <a:pos x="720" y="680"/>
                          </a:cxn>
                          <a:cxn ang="0">
                            <a:pos x="792" y="680"/>
                          </a:cxn>
                          <a:cxn ang="0">
                            <a:pos x="864" y="608"/>
                          </a:cxn>
                        </a:cxnLst>
                        <a:rect l="0" t="0" r="r" b="b"/>
                        <a:pathLst>
                          <a:path w="865" h="681">
                            <a:moveTo>
                              <a:pt x="0" y="0"/>
                            </a:moveTo>
                            <a:lnTo>
                              <a:pt x="0" y="576"/>
                            </a:lnTo>
                            <a:lnTo>
                              <a:pt x="40" y="608"/>
                            </a:lnTo>
                            <a:lnTo>
                              <a:pt x="72" y="608"/>
                            </a:lnTo>
                            <a:lnTo>
                              <a:pt x="144" y="680"/>
                            </a:lnTo>
                            <a:lnTo>
                              <a:pt x="216" y="680"/>
                            </a:lnTo>
                            <a:lnTo>
                              <a:pt x="288" y="608"/>
                            </a:lnTo>
                            <a:lnTo>
                              <a:pt x="360" y="608"/>
                            </a:lnTo>
                            <a:lnTo>
                              <a:pt x="432" y="680"/>
                            </a:lnTo>
                            <a:lnTo>
                              <a:pt x="504" y="680"/>
                            </a:lnTo>
                            <a:lnTo>
                              <a:pt x="576" y="608"/>
                            </a:lnTo>
                            <a:lnTo>
                              <a:pt x="648" y="608"/>
                            </a:lnTo>
                            <a:lnTo>
                              <a:pt x="720" y="680"/>
                            </a:lnTo>
                            <a:lnTo>
                              <a:pt x="792" y="680"/>
                            </a:lnTo>
                            <a:lnTo>
                              <a:pt x="864" y="608"/>
                            </a:lnTo>
                          </a:path>
                        </a:pathLst>
                      </a:custGeom>
                      <a:noFill/>
                      <a:ln w="12700" cap="rnd" cmpd="sng">
                        <a:solidFill>
                          <a:srgbClr val="008011"/>
                        </a:solidFill>
                        <a:prstDash val="solid"/>
                        <a:round/>
                        <a:headEnd type="none" w="med" len="med"/>
                        <a:tailEnd type="none" w="med" len="med"/>
                      </a:ln>
                      <a:effectLst/>
                    </a:spPr>
                    <a:txSp>
                      <a:txBody>
                        <a:bodyPr/>
                        <a:lstStyle>
                          <a:defPPr>
                            <a:defRPr lang="en-US"/>
                          </a:defPPr>
                          <a:lvl1pPr algn="l" rtl="0" eaLnBrk="0" fontAlgn="base" hangingPunct="0">
                            <a:spcBef>
                              <a:spcPct val="0"/>
                            </a:spcBef>
                            <a:spcAft>
                              <a:spcPct val="0"/>
                            </a:spcAft>
                            <a:defRPr kern="1200">
                              <a:solidFill>
                                <a:schemeClr val="tx1"/>
                              </a:solidFill>
                              <a:latin typeface="Arial" charset="0"/>
                              <a:ea typeface="+mn-ea"/>
                              <a:cs typeface="+mn-cs"/>
                            </a:defRPr>
                          </a:lvl1pPr>
                          <a:lvl2pPr marL="457200" algn="l" rtl="0" eaLnBrk="0" fontAlgn="base" hangingPunct="0">
                            <a:spcBef>
                              <a:spcPct val="0"/>
                            </a:spcBef>
                            <a:spcAft>
                              <a:spcPct val="0"/>
                            </a:spcAft>
                            <a:defRPr kern="1200">
                              <a:solidFill>
                                <a:schemeClr val="tx1"/>
                              </a:solidFill>
                              <a:latin typeface="Arial" charset="0"/>
                              <a:ea typeface="+mn-ea"/>
                              <a:cs typeface="+mn-cs"/>
                            </a:defRPr>
                          </a:lvl2pPr>
                          <a:lvl3pPr marL="914400" algn="l" rtl="0" eaLnBrk="0" fontAlgn="base" hangingPunct="0">
                            <a:spcBef>
                              <a:spcPct val="0"/>
                            </a:spcBef>
                            <a:spcAft>
                              <a:spcPct val="0"/>
                            </a:spcAft>
                            <a:defRPr kern="1200">
                              <a:solidFill>
                                <a:schemeClr val="tx1"/>
                              </a:solidFill>
                              <a:latin typeface="Arial" charset="0"/>
                              <a:ea typeface="+mn-ea"/>
                              <a:cs typeface="+mn-cs"/>
                            </a:defRPr>
                          </a:lvl3pPr>
                          <a:lvl4pPr marL="1371600" algn="l" rtl="0" eaLnBrk="0" fontAlgn="base" hangingPunct="0">
                            <a:spcBef>
                              <a:spcPct val="0"/>
                            </a:spcBef>
                            <a:spcAft>
                              <a:spcPct val="0"/>
                            </a:spcAft>
                            <a:defRPr kern="1200">
                              <a:solidFill>
                                <a:schemeClr val="tx1"/>
                              </a:solidFill>
                              <a:latin typeface="Arial" charset="0"/>
                              <a:ea typeface="+mn-ea"/>
                              <a:cs typeface="+mn-cs"/>
                            </a:defRPr>
                          </a:lvl4pPr>
                          <a:lvl5pPr marL="1828800" algn="l" rtl="0" eaLnBrk="0" fontAlgn="base" hangingPunct="0">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zh-CN" altLang="en-US"/>
                        </a:p>
                      </a:txBody>
                      <a:useSpRect/>
                    </a:txSp>
                  </a:sp>
                  <a:sp>
                    <a:nvSpPr>
                      <a:cNvPr id="146614" name="Freeform 182"/>
                      <a:cNvSpPr>
                        <a:spLocks/>
                      </a:cNvSpPr>
                    </a:nvSpPr>
                    <a:spPr bwMode="auto">
                      <a:xfrm>
                        <a:off x="5765800" y="4000500"/>
                        <a:ext cx="1373188" cy="1081088"/>
                      </a:xfrm>
                      <a:custGeom>
                        <a:avLst/>
                        <a:gdLst/>
                        <a:ahLst/>
                        <a:cxnLst>
                          <a:cxn ang="0">
                            <a:pos x="0" y="0"/>
                          </a:cxn>
                          <a:cxn ang="0">
                            <a:pos x="0" y="576"/>
                          </a:cxn>
                          <a:cxn ang="0">
                            <a:pos x="40" y="608"/>
                          </a:cxn>
                          <a:cxn ang="0">
                            <a:pos x="72" y="608"/>
                          </a:cxn>
                          <a:cxn ang="0">
                            <a:pos x="144" y="680"/>
                          </a:cxn>
                          <a:cxn ang="0">
                            <a:pos x="216" y="680"/>
                          </a:cxn>
                          <a:cxn ang="0">
                            <a:pos x="288" y="608"/>
                          </a:cxn>
                          <a:cxn ang="0">
                            <a:pos x="360" y="608"/>
                          </a:cxn>
                          <a:cxn ang="0">
                            <a:pos x="432" y="680"/>
                          </a:cxn>
                          <a:cxn ang="0">
                            <a:pos x="504" y="680"/>
                          </a:cxn>
                          <a:cxn ang="0">
                            <a:pos x="576" y="608"/>
                          </a:cxn>
                          <a:cxn ang="0">
                            <a:pos x="648" y="608"/>
                          </a:cxn>
                          <a:cxn ang="0">
                            <a:pos x="720" y="680"/>
                          </a:cxn>
                          <a:cxn ang="0">
                            <a:pos x="792" y="680"/>
                          </a:cxn>
                          <a:cxn ang="0">
                            <a:pos x="864" y="608"/>
                          </a:cxn>
                        </a:cxnLst>
                        <a:rect l="0" t="0" r="r" b="b"/>
                        <a:pathLst>
                          <a:path w="865" h="681">
                            <a:moveTo>
                              <a:pt x="0" y="0"/>
                            </a:moveTo>
                            <a:lnTo>
                              <a:pt x="0" y="576"/>
                            </a:lnTo>
                            <a:lnTo>
                              <a:pt x="40" y="608"/>
                            </a:lnTo>
                            <a:lnTo>
                              <a:pt x="72" y="608"/>
                            </a:lnTo>
                            <a:lnTo>
                              <a:pt x="144" y="680"/>
                            </a:lnTo>
                            <a:lnTo>
                              <a:pt x="216" y="680"/>
                            </a:lnTo>
                            <a:lnTo>
                              <a:pt x="288" y="608"/>
                            </a:lnTo>
                            <a:lnTo>
                              <a:pt x="360" y="608"/>
                            </a:lnTo>
                            <a:lnTo>
                              <a:pt x="432" y="680"/>
                            </a:lnTo>
                            <a:lnTo>
                              <a:pt x="504" y="680"/>
                            </a:lnTo>
                            <a:lnTo>
                              <a:pt x="576" y="608"/>
                            </a:lnTo>
                            <a:lnTo>
                              <a:pt x="648" y="608"/>
                            </a:lnTo>
                            <a:lnTo>
                              <a:pt x="720" y="680"/>
                            </a:lnTo>
                            <a:lnTo>
                              <a:pt x="792" y="680"/>
                            </a:lnTo>
                            <a:lnTo>
                              <a:pt x="864" y="608"/>
                            </a:lnTo>
                          </a:path>
                        </a:pathLst>
                      </a:custGeom>
                      <a:noFill/>
                      <a:ln w="12700" cap="rnd" cmpd="sng">
                        <a:solidFill>
                          <a:srgbClr val="008011"/>
                        </a:solidFill>
                        <a:prstDash val="solid"/>
                        <a:round/>
                        <a:headEnd type="none" w="med" len="med"/>
                        <a:tailEnd type="none" w="med" len="med"/>
                      </a:ln>
                      <a:effectLst/>
                    </a:spPr>
                    <a:txSp>
                      <a:txBody>
                        <a:bodyPr/>
                        <a:lstStyle>
                          <a:defPPr>
                            <a:defRPr lang="en-US"/>
                          </a:defPPr>
                          <a:lvl1pPr algn="l" rtl="0" eaLnBrk="0" fontAlgn="base" hangingPunct="0">
                            <a:spcBef>
                              <a:spcPct val="0"/>
                            </a:spcBef>
                            <a:spcAft>
                              <a:spcPct val="0"/>
                            </a:spcAft>
                            <a:defRPr kern="1200">
                              <a:solidFill>
                                <a:schemeClr val="tx1"/>
                              </a:solidFill>
                              <a:latin typeface="Arial" charset="0"/>
                              <a:ea typeface="+mn-ea"/>
                              <a:cs typeface="+mn-cs"/>
                            </a:defRPr>
                          </a:lvl1pPr>
                          <a:lvl2pPr marL="457200" algn="l" rtl="0" eaLnBrk="0" fontAlgn="base" hangingPunct="0">
                            <a:spcBef>
                              <a:spcPct val="0"/>
                            </a:spcBef>
                            <a:spcAft>
                              <a:spcPct val="0"/>
                            </a:spcAft>
                            <a:defRPr kern="1200">
                              <a:solidFill>
                                <a:schemeClr val="tx1"/>
                              </a:solidFill>
                              <a:latin typeface="Arial" charset="0"/>
                              <a:ea typeface="+mn-ea"/>
                              <a:cs typeface="+mn-cs"/>
                            </a:defRPr>
                          </a:lvl2pPr>
                          <a:lvl3pPr marL="914400" algn="l" rtl="0" eaLnBrk="0" fontAlgn="base" hangingPunct="0">
                            <a:spcBef>
                              <a:spcPct val="0"/>
                            </a:spcBef>
                            <a:spcAft>
                              <a:spcPct val="0"/>
                            </a:spcAft>
                            <a:defRPr kern="1200">
                              <a:solidFill>
                                <a:schemeClr val="tx1"/>
                              </a:solidFill>
                              <a:latin typeface="Arial" charset="0"/>
                              <a:ea typeface="+mn-ea"/>
                              <a:cs typeface="+mn-cs"/>
                            </a:defRPr>
                          </a:lvl3pPr>
                          <a:lvl4pPr marL="1371600" algn="l" rtl="0" eaLnBrk="0" fontAlgn="base" hangingPunct="0">
                            <a:spcBef>
                              <a:spcPct val="0"/>
                            </a:spcBef>
                            <a:spcAft>
                              <a:spcPct val="0"/>
                            </a:spcAft>
                            <a:defRPr kern="1200">
                              <a:solidFill>
                                <a:schemeClr val="tx1"/>
                              </a:solidFill>
                              <a:latin typeface="Arial" charset="0"/>
                              <a:ea typeface="+mn-ea"/>
                              <a:cs typeface="+mn-cs"/>
                            </a:defRPr>
                          </a:lvl4pPr>
                          <a:lvl5pPr marL="1828800" algn="l" rtl="0" eaLnBrk="0" fontAlgn="base" hangingPunct="0">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zh-CN" altLang="en-US"/>
                        </a:p>
                      </a:txBody>
                      <a:useSpRect/>
                    </a:txSp>
                  </a:sp>
                  <a:sp>
                    <a:nvSpPr>
                      <a:cNvPr id="146615" name="Freeform 183"/>
                      <a:cNvSpPr>
                        <a:spLocks/>
                      </a:cNvSpPr>
                    </a:nvSpPr>
                    <a:spPr bwMode="auto">
                      <a:xfrm>
                        <a:off x="5651500" y="4000500"/>
                        <a:ext cx="1487488" cy="1081088"/>
                      </a:xfrm>
                      <a:custGeom>
                        <a:avLst/>
                        <a:gdLst/>
                        <a:ahLst/>
                        <a:cxnLst>
                          <a:cxn ang="0">
                            <a:pos x="0" y="0"/>
                          </a:cxn>
                          <a:cxn ang="0">
                            <a:pos x="0" y="576"/>
                          </a:cxn>
                          <a:cxn ang="0">
                            <a:pos x="112" y="680"/>
                          </a:cxn>
                          <a:cxn ang="0">
                            <a:pos x="144" y="680"/>
                          </a:cxn>
                          <a:cxn ang="0">
                            <a:pos x="216" y="608"/>
                          </a:cxn>
                          <a:cxn ang="0">
                            <a:pos x="288" y="608"/>
                          </a:cxn>
                          <a:cxn ang="0">
                            <a:pos x="360" y="680"/>
                          </a:cxn>
                          <a:cxn ang="0">
                            <a:pos x="432" y="680"/>
                          </a:cxn>
                          <a:cxn ang="0">
                            <a:pos x="504" y="608"/>
                          </a:cxn>
                          <a:cxn ang="0">
                            <a:pos x="576" y="608"/>
                          </a:cxn>
                          <a:cxn ang="0">
                            <a:pos x="648" y="680"/>
                          </a:cxn>
                          <a:cxn ang="0">
                            <a:pos x="720" y="680"/>
                          </a:cxn>
                          <a:cxn ang="0">
                            <a:pos x="792" y="608"/>
                          </a:cxn>
                          <a:cxn ang="0">
                            <a:pos x="864" y="608"/>
                          </a:cxn>
                          <a:cxn ang="0">
                            <a:pos x="936" y="680"/>
                          </a:cxn>
                        </a:cxnLst>
                        <a:rect l="0" t="0" r="r" b="b"/>
                        <a:pathLst>
                          <a:path w="937" h="681">
                            <a:moveTo>
                              <a:pt x="0" y="0"/>
                            </a:moveTo>
                            <a:lnTo>
                              <a:pt x="0" y="576"/>
                            </a:lnTo>
                            <a:lnTo>
                              <a:pt x="112" y="680"/>
                            </a:lnTo>
                            <a:lnTo>
                              <a:pt x="144" y="680"/>
                            </a:lnTo>
                            <a:lnTo>
                              <a:pt x="216" y="608"/>
                            </a:lnTo>
                            <a:lnTo>
                              <a:pt x="288" y="608"/>
                            </a:lnTo>
                            <a:lnTo>
                              <a:pt x="360" y="680"/>
                            </a:lnTo>
                            <a:lnTo>
                              <a:pt x="432" y="680"/>
                            </a:lnTo>
                            <a:lnTo>
                              <a:pt x="504" y="608"/>
                            </a:lnTo>
                            <a:lnTo>
                              <a:pt x="576" y="608"/>
                            </a:lnTo>
                            <a:lnTo>
                              <a:pt x="648" y="680"/>
                            </a:lnTo>
                            <a:lnTo>
                              <a:pt x="720" y="680"/>
                            </a:lnTo>
                            <a:lnTo>
                              <a:pt x="792" y="608"/>
                            </a:lnTo>
                            <a:lnTo>
                              <a:pt x="864" y="608"/>
                            </a:lnTo>
                            <a:lnTo>
                              <a:pt x="936" y="680"/>
                            </a:lnTo>
                          </a:path>
                        </a:pathLst>
                      </a:custGeom>
                      <a:noFill/>
                      <a:ln w="12700" cap="rnd" cmpd="sng">
                        <a:solidFill>
                          <a:srgbClr val="008011"/>
                        </a:solidFill>
                        <a:prstDash val="solid"/>
                        <a:round/>
                        <a:headEnd type="none" w="med" len="med"/>
                        <a:tailEnd type="none" w="med" len="med"/>
                      </a:ln>
                      <a:effectLst/>
                    </a:spPr>
                    <a:txSp>
                      <a:txBody>
                        <a:bodyPr/>
                        <a:lstStyle>
                          <a:defPPr>
                            <a:defRPr lang="en-US"/>
                          </a:defPPr>
                          <a:lvl1pPr algn="l" rtl="0" eaLnBrk="0" fontAlgn="base" hangingPunct="0">
                            <a:spcBef>
                              <a:spcPct val="0"/>
                            </a:spcBef>
                            <a:spcAft>
                              <a:spcPct val="0"/>
                            </a:spcAft>
                            <a:defRPr kern="1200">
                              <a:solidFill>
                                <a:schemeClr val="tx1"/>
                              </a:solidFill>
                              <a:latin typeface="Arial" charset="0"/>
                              <a:ea typeface="+mn-ea"/>
                              <a:cs typeface="+mn-cs"/>
                            </a:defRPr>
                          </a:lvl1pPr>
                          <a:lvl2pPr marL="457200" algn="l" rtl="0" eaLnBrk="0" fontAlgn="base" hangingPunct="0">
                            <a:spcBef>
                              <a:spcPct val="0"/>
                            </a:spcBef>
                            <a:spcAft>
                              <a:spcPct val="0"/>
                            </a:spcAft>
                            <a:defRPr kern="1200">
                              <a:solidFill>
                                <a:schemeClr val="tx1"/>
                              </a:solidFill>
                              <a:latin typeface="Arial" charset="0"/>
                              <a:ea typeface="+mn-ea"/>
                              <a:cs typeface="+mn-cs"/>
                            </a:defRPr>
                          </a:lvl2pPr>
                          <a:lvl3pPr marL="914400" algn="l" rtl="0" eaLnBrk="0" fontAlgn="base" hangingPunct="0">
                            <a:spcBef>
                              <a:spcPct val="0"/>
                            </a:spcBef>
                            <a:spcAft>
                              <a:spcPct val="0"/>
                            </a:spcAft>
                            <a:defRPr kern="1200">
                              <a:solidFill>
                                <a:schemeClr val="tx1"/>
                              </a:solidFill>
                              <a:latin typeface="Arial" charset="0"/>
                              <a:ea typeface="+mn-ea"/>
                              <a:cs typeface="+mn-cs"/>
                            </a:defRPr>
                          </a:lvl3pPr>
                          <a:lvl4pPr marL="1371600" algn="l" rtl="0" eaLnBrk="0" fontAlgn="base" hangingPunct="0">
                            <a:spcBef>
                              <a:spcPct val="0"/>
                            </a:spcBef>
                            <a:spcAft>
                              <a:spcPct val="0"/>
                            </a:spcAft>
                            <a:defRPr kern="1200">
                              <a:solidFill>
                                <a:schemeClr val="tx1"/>
                              </a:solidFill>
                              <a:latin typeface="Arial" charset="0"/>
                              <a:ea typeface="+mn-ea"/>
                              <a:cs typeface="+mn-cs"/>
                            </a:defRPr>
                          </a:lvl4pPr>
                          <a:lvl5pPr marL="1828800" algn="l" rtl="0" eaLnBrk="0" fontAlgn="base" hangingPunct="0">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zh-CN" altLang="en-US"/>
                        </a:p>
                      </a:txBody>
                      <a:useSpRect/>
                    </a:txSp>
                  </a:sp>
                  <a:sp>
                    <a:nvSpPr>
                      <a:cNvPr id="146616" name="Freeform 184"/>
                      <a:cNvSpPr>
                        <a:spLocks/>
                      </a:cNvSpPr>
                    </a:nvSpPr>
                    <a:spPr bwMode="auto">
                      <a:xfrm>
                        <a:off x="5651500" y="4000500"/>
                        <a:ext cx="1487488" cy="1081088"/>
                      </a:xfrm>
                      <a:custGeom>
                        <a:avLst/>
                        <a:gdLst/>
                        <a:ahLst/>
                        <a:cxnLst>
                          <a:cxn ang="0">
                            <a:pos x="0" y="0"/>
                          </a:cxn>
                          <a:cxn ang="0">
                            <a:pos x="0" y="576"/>
                          </a:cxn>
                          <a:cxn ang="0">
                            <a:pos x="112" y="680"/>
                          </a:cxn>
                          <a:cxn ang="0">
                            <a:pos x="144" y="680"/>
                          </a:cxn>
                          <a:cxn ang="0">
                            <a:pos x="216" y="608"/>
                          </a:cxn>
                          <a:cxn ang="0">
                            <a:pos x="288" y="608"/>
                          </a:cxn>
                          <a:cxn ang="0">
                            <a:pos x="360" y="680"/>
                          </a:cxn>
                          <a:cxn ang="0">
                            <a:pos x="432" y="680"/>
                          </a:cxn>
                          <a:cxn ang="0">
                            <a:pos x="504" y="608"/>
                          </a:cxn>
                          <a:cxn ang="0">
                            <a:pos x="576" y="608"/>
                          </a:cxn>
                          <a:cxn ang="0">
                            <a:pos x="648" y="680"/>
                          </a:cxn>
                          <a:cxn ang="0">
                            <a:pos x="720" y="680"/>
                          </a:cxn>
                          <a:cxn ang="0">
                            <a:pos x="792" y="608"/>
                          </a:cxn>
                          <a:cxn ang="0">
                            <a:pos x="864" y="608"/>
                          </a:cxn>
                          <a:cxn ang="0">
                            <a:pos x="936" y="680"/>
                          </a:cxn>
                        </a:cxnLst>
                        <a:rect l="0" t="0" r="r" b="b"/>
                        <a:pathLst>
                          <a:path w="937" h="681">
                            <a:moveTo>
                              <a:pt x="0" y="0"/>
                            </a:moveTo>
                            <a:lnTo>
                              <a:pt x="0" y="576"/>
                            </a:lnTo>
                            <a:lnTo>
                              <a:pt x="112" y="680"/>
                            </a:lnTo>
                            <a:lnTo>
                              <a:pt x="144" y="680"/>
                            </a:lnTo>
                            <a:lnTo>
                              <a:pt x="216" y="608"/>
                            </a:lnTo>
                            <a:lnTo>
                              <a:pt x="288" y="608"/>
                            </a:lnTo>
                            <a:lnTo>
                              <a:pt x="360" y="680"/>
                            </a:lnTo>
                            <a:lnTo>
                              <a:pt x="432" y="680"/>
                            </a:lnTo>
                            <a:lnTo>
                              <a:pt x="504" y="608"/>
                            </a:lnTo>
                            <a:lnTo>
                              <a:pt x="576" y="608"/>
                            </a:lnTo>
                            <a:lnTo>
                              <a:pt x="648" y="680"/>
                            </a:lnTo>
                            <a:lnTo>
                              <a:pt x="720" y="680"/>
                            </a:lnTo>
                            <a:lnTo>
                              <a:pt x="792" y="608"/>
                            </a:lnTo>
                            <a:lnTo>
                              <a:pt x="864" y="608"/>
                            </a:lnTo>
                            <a:lnTo>
                              <a:pt x="936" y="680"/>
                            </a:lnTo>
                          </a:path>
                        </a:pathLst>
                      </a:custGeom>
                      <a:noFill/>
                      <a:ln w="12700" cap="rnd" cmpd="sng">
                        <a:solidFill>
                          <a:srgbClr val="008011"/>
                        </a:solidFill>
                        <a:prstDash val="solid"/>
                        <a:round/>
                        <a:headEnd type="none" w="med" len="med"/>
                        <a:tailEnd type="none" w="med" len="med"/>
                      </a:ln>
                      <a:effectLst/>
                    </a:spPr>
                    <a:txSp>
                      <a:txBody>
                        <a:bodyPr/>
                        <a:lstStyle>
                          <a:defPPr>
                            <a:defRPr lang="en-US"/>
                          </a:defPPr>
                          <a:lvl1pPr algn="l" rtl="0" eaLnBrk="0" fontAlgn="base" hangingPunct="0">
                            <a:spcBef>
                              <a:spcPct val="0"/>
                            </a:spcBef>
                            <a:spcAft>
                              <a:spcPct val="0"/>
                            </a:spcAft>
                            <a:defRPr kern="1200">
                              <a:solidFill>
                                <a:schemeClr val="tx1"/>
                              </a:solidFill>
                              <a:latin typeface="Arial" charset="0"/>
                              <a:ea typeface="+mn-ea"/>
                              <a:cs typeface="+mn-cs"/>
                            </a:defRPr>
                          </a:lvl1pPr>
                          <a:lvl2pPr marL="457200" algn="l" rtl="0" eaLnBrk="0" fontAlgn="base" hangingPunct="0">
                            <a:spcBef>
                              <a:spcPct val="0"/>
                            </a:spcBef>
                            <a:spcAft>
                              <a:spcPct val="0"/>
                            </a:spcAft>
                            <a:defRPr kern="1200">
                              <a:solidFill>
                                <a:schemeClr val="tx1"/>
                              </a:solidFill>
                              <a:latin typeface="Arial" charset="0"/>
                              <a:ea typeface="+mn-ea"/>
                              <a:cs typeface="+mn-cs"/>
                            </a:defRPr>
                          </a:lvl2pPr>
                          <a:lvl3pPr marL="914400" algn="l" rtl="0" eaLnBrk="0" fontAlgn="base" hangingPunct="0">
                            <a:spcBef>
                              <a:spcPct val="0"/>
                            </a:spcBef>
                            <a:spcAft>
                              <a:spcPct val="0"/>
                            </a:spcAft>
                            <a:defRPr kern="1200">
                              <a:solidFill>
                                <a:schemeClr val="tx1"/>
                              </a:solidFill>
                              <a:latin typeface="Arial" charset="0"/>
                              <a:ea typeface="+mn-ea"/>
                              <a:cs typeface="+mn-cs"/>
                            </a:defRPr>
                          </a:lvl3pPr>
                          <a:lvl4pPr marL="1371600" algn="l" rtl="0" eaLnBrk="0" fontAlgn="base" hangingPunct="0">
                            <a:spcBef>
                              <a:spcPct val="0"/>
                            </a:spcBef>
                            <a:spcAft>
                              <a:spcPct val="0"/>
                            </a:spcAft>
                            <a:defRPr kern="1200">
                              <a:solidFill>
                                <a:schemeClr val="tx1"/>
                              </a:solidFill>
                              <a:latin typeface="Arial" charset="0"/>
                              <a:ea typeface="+mn-ea"/>
                              <a:cs typeface="+mn-cs"/>
                            </a:defRPr>
                          </a:lvl4pPr>
                          <a:lvl5pPr marL="1828800" algn="l" rtl="0" eaLnBrk="0" fontAlgn="base" hangingPunct="0">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zh-CN" altLang="en-US"/>
                        </a:p>
                      </a:txBody>
                      <a:useSpRect/>
                    </a:txSp>
                  </a:sp>
                  <a:sp>
                    <a:nvSpPr>
                      <a:cNvPr id="146617" name="Freeform 185"/>
                      <a:cNvSpPr>
                        <a:spLocks/>
                      </a:cNvSpPr>
                    </a:nvSpPr>
                    <a:spPr bwMode="auto">
                      <a:xfrm>
                        <a:off x="5588000" y="3594100"/>
                        <a:ext cx="585788" cy="230188"/>
                      </a:xfrm>
                      <a:custGeom>
                        <a:avLst/>
                        <a:gdLst/>
                        <a:ahLst/>
                        <a:cxnLst>
                          <a:cxn ang="0">
                            <a:pos x="320" y="144"/>
                          </a:cxn>
                          <a:cxn ang="0">
                            <a:pos x="48" y="144"/>
                          </a:cxn>
                          <a:cxn ang="0">
                            <a:pos x="0" y="40"/>
                          </a:cxn>
                          <a:cxn ang="0">
                            <a:pos x="16" y="0"/>
                          </a:cxn>
                          <a:cxn ang="0">
                            <a:pos x="48" y="0"/>
                          </a:cxn>
                          <a:cxn ang="0">
                            <a:pos x="320" y="0"/>
                          </a:cxn>
                          <a:cxn ang="0">
                            <a:pos x="352" y="0"/>
                          </a:cxn>
                          <a:cxn ang="0">
                            <a:pos x="368" y="40"/>
                          </a:cxn>
                          <a:cxn ang="0">
                            <a:pos x="320" y="144"/>
                          </a:cxn>
                        </a:cxnLst>
                        <a:rect l="0" t="0" r="r" b="b"/>
                        <a:pathLst>
                          <a:path w="369" h="145">
                            <a:moveTo>
                              <a:pt x="320" y="144"/>
                            </a:moveTo>
                            <a:lnTo>
                              <a:pt x="48" y="144"/>
                            </a:lnTo>
                            <a:lnTo>
                              <a:pt x="0" y="40"/>
                            </a:lnTo>
                            <a:lnTo>
                              <a:pt x="16" y="0"/>
                            </a:lnTo>
                            <a:lnTo>
                              <a:pt x="48" y="0"/>
                            </a:lnTo>
                            <a:lnTo>
                              <a:pt x="320" y="0"/>
                            </a:lnTo>
                            <a:lnTo>
                              <a:pt x="352" y="0"/>
                            </a:lnTo>
                            <a:lnTo>
                              <a:pt x="368" y="40"/>
                            </a:lnTo>
                            <a:lnTo>
                              <a:pt x="320" y="144"/>
                            </a:lnTo>
                          </a:path>
                        </a:pathLst>
                      </a:custGeom>
                      <a:pattFill prst="pct20">
                        <a:fgClr>
                          <a:srgbClr val="000000"/>
                        </a:fgClr>
                        <a:bgClr>
                          <a:srgbClr val="FFFFFF"/>
                        </a:bgClr>
                      </a:pattFill>
                      <a:ln w="12700" cap="rnd" cmpd="sng">
                        <a:solidFill>
                          <a:srgbClr val="000000"/>
                        </a:solidFill>
                        <a:prstDash val="solid"/>
                        <a:round/>
                        <a:headEnd type="none" w="med" len="med"/>
                        <a:tailEnd type="none" w="med" len="med"/>
                      </a:ln>
                      <a:effectLst/>
                    </a:spPr>
                    <a:txSp>
                      <a:txBody>
                        <a:bodyPr/>
                        <a:lstStyle>
                          <a:defPPr>
                            <a:defRPr lang="en-US"/>
                          </a:defPPr>
                          <a:lvl1pPr algn="l" rtl="0" eaLnBrk="0" fontAlgn="base" hangingPunct="0">
                            <a:spcBef>
                              <a:spcPct val="0"/>
                            </a:spcBef>
                            <a:spcAft>
                              <a:spcPct val="0"/>
                            </a:spcAft>
                            <a:defRPr kern="1200">
                              <a:solidFill>
                                <a:schemeClr val="tx1"/>
                              </a:solidFill>
                              <a:latin typeface="Arial" charset="0"/>
                              <a:ea typeface="+mn-ea"/>
                              <a:cs typeface="+mn-cs"/>
                            </a:defRPr>
                          </a:lvl1pPr>
                          <a:lvl2pPr marL="457200" algn="l" rtl="0" eaLnBrk="0" fontAlgn="base" hangingPunct="0">
                            <a:spcBef>
                              <a:spcPct val="0"/>
                            </a:spcBef>
                            <a:spcAft>
                              <a:spcPct val="0"/>
                            </a:spcAft>
                            <a:defRPr kern="1200">
                              <a:solidFill>
                                <a:schemeClr val="tx1"/>
                              </a:solidFill>
                              <a:latin typeface="Arial" charset="0"/>
                              <a:ea typeface="+mn-ea"/>
                              <a:cs typeface="+mn-cs"/>
                            </a:defRPr>
                          </a:lvl2pPr>
                          <a:lvl3pPr marL="914400" algn="l" rtl="0" eaLnBrk="0" fontAlgn="base" hangingPunct="0">
                            <a:spcBef>
                              <a:spcPct val="0"/>
                            </a:spcBef>
                            <a:spcAft>
                              <a:spcPct val="0"/>
                            </a:spcAft>
                            <a:defRPr kern="1200">
                              <a:solidFill>
                                <a:schemeClr val="tx1"/>
                              </a:solidFill>
                              <a:latin typeface="Arial" charset="0"/>
                              <a:ea typeface="+mn-ea"/>
                              <a:cs typeface="+mn-cs"/>
                            </a:defRPr>
                          </a:lvl3pPr>
                          <a:lvl4pPr marL="1371600" algn="l" rtl="0" eaLnBrk="0" fontAlgn="base" hangingPunct="0">
                            <a:spcBef>
                              <a:spcPct val="0"/>
                            </a:spcBef>
                            <a:spcAft>
                              <a:spcPct val="0"/>
                            </a:spcAft>
                            <a:defRPr kern="1200">
                              <a:solidFill>
                                <a:schemeClr val="tx1"/>
                              </a:solidFill>
                              <a:latin typeface="Arial" charset="0"/>
                              <a:ea typeface="+mn-ea"/>
                              <a:cs typeface="+mn-cs"/>
                            </a:defRPr>
                          </a:lvl4pPr>
                          <a:lvl5pPr marL="1828800" algn="l" rtl="0" eaLnBrk="0" fontAlgn="base" hangingPunct="0">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zh-CN" altLang="en-US"/>
                        </a:p>
                      </a:txBody>
                      <a:useSpRect/>
                    </a:txSp>
                  </a:sp>
                  <a:sp>
                    <a:nvSpPr>
                      <a:cNvPr id="146618" name="Freeform 186"/>
                      <a:cNvSpPr>
                        <a:spLocks/>
                      </a:cNvSpPr>
                    </a:nvSpPr>
                    <a:spPr bwMode="auto">
                      <a:xfrm>
                        <a:off x="5588000" y="3594100"/>
                        <a:ext cx="585788" cy="230188"/>
                      </a:xfrm>
                      <a:custGeom>
                        <a:avLst/>
                        <a:gdLst/>
                        <a:ahLst/>
                        <a:cxnLst>
                          <a:cxn ang="0">
                            <a:pos x="320" y="144"/>
                          </a:cxn>
                          <a:cxn ang="0">
                            <a:pos x="48" y="144"/>
                          </a:cxn>
                          <a:cxn ang="0">
                            <a:pos x="0" y="40"/>
                          </a:cxn>
                          <a:cxn ang="0">
                            <a:pos x="16" y="0"/>
                          </a:cxn>
                          <a:cxn ang="0">
                            <a:pos x="48" y="0"/>
                          </a:cxn>
                          <a:cxn ang="0">
                            <a:pos x="320" y="0"/>
                          </a:cxn>
                          <a:cxn ang="0">
                            <a:pos x="352" y="0"/>
                          </a:cxn>
                          <a:cxn ang="0">
                            <a:pos x="368" y="40"/>
                          </a:cxn>
                          <a:cxn ang="0">
                            <a:pos x="320" y="144"/>
                          </a:cxn>
                        </a:cxnLst>
                        <a:rect l="0" t="0" r="r" b="b"/>
                        <a:pathLst>
                          <a:path w="369" h="145">
                            <a:moveTo>
                              <a:pt x="320" y="144"/>
                            </a:moveTo>
                            <a:lnTo>
                              <a:pt x="48" y="144"/>
                            </a:lnTo>
                            <a:lnTo>
                              <a:pt x="0" y="40"/>
                            </a:lnTo>
                            <a:lnTo>
                              <a:pt x="16" y="0"/>
                            </a:lnTo>
                            <a:lnTo>
                              <a:pt x="48" y="0"/>
                            </a:lnTo>
                            <a:lnTo>
                              <a:pt x="320" y="0"/>
                            </a:lnTo>
                            <a:lnTo>
                              <a:pt x="352" y="0"/>
                            </a:lnTo>
                            <a:lnTo>
                              <a:pt x="368" y="40"/>
                            </a:lnTo>
                            <a:lnTo>
                              <a:pt x="320" y="144"/>
                            </a:lnTo>
                          </a:path>
                        </a:pathLst>
                      </a:custGeom>
                      <a:noFill/>
                      <a:ln w="12700" cap="rnd" cmpd="sng">
                        <a:solidFill>
                          <a:srgbClr val="000000"/>
                        </a:solidFill>
                        <a:prstDash val="solid"/>
                        <a:round/>
                        <a:headEnd type="none" w="med" len="med"/>
                        <a:tailEnd type="none" w="med" len="med"/>
                      </a:ln>
                      <a:effectLst/>
                    </a:spPr>
                    <a:txSp>
                      <a:txBody>
                        <a:bodyPr/>
                        <a:lstStyle>
                          <a:defPPr>
                            <a:defRPr lang="en-US"/>
                          </a:defPPr>
                          <a:lvl1pPr algn="l" rtl="0" eaLnBrk="0" fontAlgn="base" hangingPunct="0">
                            <a:spcBef>
                              <a:spcPct val="0"/>
                            </a:spcBef>
                            <a:spcAft>
                              <a:spcPct val="0"/>
                            </a:spcAft>
                            <a:defRPr kern="1200">
                              <a:solidFill>
                                <a:schemeClr val="tx1"/>
                              </a:solidFill>
                              <a:latin typeface="Arial" charset="0"/>
                              <a:ea typeface="+mn-ea"/>
                              <a:cs typeface="+mn-cs"/>
                            </a:defRPr>
                          </a:lvl1pPr>
                          <a:lvl2pPr marL="457200" algn="l" rtl="0" eaLnBrk="0" fontAlgn="base" hangingPunct="0">
                            <a:spcBef>
                              <a:spcPct val="0"/>
                            </a:spcBef>
                            <a:spcAft>
                              <a:spcPct val="0"/>
                            </a:spcAft>
                            <a:defRPr kern="1200">
                              <a:solidFill>
                                <a:schemeClr val="tx1"/>
                              </a:solidFill>
                              <a:latin typeface="Arial" charset="0"/>
                              <a:ea typeface="+mn-ea"/>
                              <a:cs typeface="+mn-cs"/>
                            </a:defRPr>
                          </a:lvl2pPr>
                          <a:lvl3pPr marL="914400" algn="l" rtl="0" eaLnBrk="0" fontAlgn="base" hangingPunct="0">
                            <a:spcBef>
                              <a:spcPct val="0"/>
                            </a:spcBef>
                            <a:spcAft>
                              <a:spcPct val="0"/>
                            </a:spcAft>
                            <a:defRPr kern="1200">
                              <a:solidFill>
                                <a:schemeClr val="tx1"/>
                              </a:solidFill>
                              <a:latin typeface="Arial" charset="0"/>
                              <a:ea typeface="+mn-ea"/>
                              <a:cs typeface="+mn-cs"/>
                            </a:defRPr>
                          </a:lvl3pPr>
                          <a:lvl4pPr marL="1371600" algn="l" rtl="0" eaLnBrk="0" fontAlgn="base" hangingPunct="0">
                            <a:spcBef>
                              <a:spcPct val="0"/>
                            </a:spcBef>
                            <a:spcAft>
                              <a:spcPct val="0"/>
                            </a:spcAft>
                            <a:defRPr kern="1200">
                              <a:solidFill>
                                <a:schemeClr val="tx1"/>
                              </a:solidFill>
                              <a:latin typeface="Arial" charset="0"/>
                              <a:ea typeface="+mn-ea"/>
                              <a:cs typeface="+mn-cs"/>
                            </a:defRPr>
                          </a:lvl4pPr>
                          <a:lvl5pPr marL="1828800" algn="l" rtl="0" eaLnBrk="0" fontAlgn="base" hangingPunct="0">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zh-CN" altLang="en-US"/>
                        </a:p>
                      </a:txBody>
                      <a:useSpRect/>
                    </a:txSp>
                  </a:sp>
                  <a:sp>
                    <a:nvSpPr>
                      <a:cNvPr id="146619" name="Oval 187"/>
                      <a:cNvSpPr>
                        <a:spLocks noChangeArrowheads="1"/>
                      </a:cNvSpPr>
                    </a:nvSpPr>
                    <a:spPr bwMode="auto">
                      <a:xfrm>
                        <a:off x="6038850" y="3752850"/>
                        <a:ext cx="38100" cy="38100"/>
                      </a:xfrm>
                      <a:prstGeom prst="ellipse">
                        <a:avLst/>
                      </a:prstGeom>
                      <a:pattFill prst="pct50">
                        <a:fgClr>
                          <a:srgbClr val="000000"/>
                        </a:fgClr>
                        <a:bgClr>
                          <a:srgbClr val="FFFFFF"/>
                        </a:bgClr>
                      </a:pattFill>
                      <a:ln w="12700">
                        <a:solidFill>
                          <a:srgbClr val="000000"/>
                        </a:solidFill>
                        <a:round/>
                        <a:headEnd/>
                        <a:tailEnd/>
                      </a:ln>
                      <a:effectLst/>
                    </a:spPr>
                    <a:txSp>
                      <a:txBody>
                        <a:bodyPr wrap="none" anchor="ctr"/>
                        <a:lstStyle>
                          <a:defPPr>
                            <a:defRPr lang="en-US"/>
                          </a:defPPr>
                          <a:lvl1pPr algn="l" rtl="0" eaLnBrk="0" fontAlgn="base" hangingPunct="0">
                            <a:spcBef>
                              <a:spcPct val="0"/>
                            </a:spcBef>
                            <a:spcAft>
                              <a:spcPct val="0"/>
                            </a:spcAft>
                            <a:defRPr kern="1200">
                              <a:solidFill>
                                <a:schemeClr val="tx1"/>
                              </a:solidFill>
                              <a:latin typeface="Arial" charset="0"/>
                              <a:ea typeface="+mn-ea"/>
                              <a:cs typeface="+mn-cs"/>
                            </a:defRPr>
                          </a:lvl1pPr>
                          <a:lvl2pPr marL="457200" algn="l" rtl="0" eaLnBrk="0" fontAlgn="base" hangingPunct="0">
                            <a:spcBef>
                              <a:spcPct val="0"/>
                            </a:spcBef>
                            <a:spcAft>
                              <a:spcPct val="0"/>
                            </a:spcAft>
                            <a:defRPr kern="1200">
                              <a:solidFill>
                                <a:schemeClr val="tx1"/>
                              </a:solidFill>
                              <a:latin typeface="Arial" charset="0"/>
                              <a:ea typeface="+mn-ea"/>
                              <a:cs typeface="+mn-cs"/>
                            </a:defRPr>
                          </a:lvl2pPr>
                          <a:lvl3pPr marL="914400" algn="l" rtl="0" eaLnBrk="0" fontAlgn="base" hangingPunct="0">
                            <a:spcBef>
                              <a:spcPct val="0"/>
                            </a:spcBef>
                            <a:spcAft>
                              <a:spcPct val="0"/>
                            </a:spcAft>
                            <a:defRPr kern="1200">
                              <a:solidFill>
                                <a:schemeClr val="tx1"/>
                              </a:solidFill>
                              <a:latin typeface="Arial" charset="0"/>
                              <a:ea typeface="+mn-ea"/>
                              <a:cs typeface="+mn-cs"/>
                            </a:defRPr>
                          </a:lvl3pPr>
                          <a:lvl4pPr marL="1371600" algn="l" rtl="0" eaLnBrk="0" fontAlgn="base" hangingPunct="0">
                            <a:spcBef>
                              <a:spcPct val="0"/>
                            </a:spcBef>
                            <a:spcAft>
                              <a:spcPct val="0"/>
                            </a:spcAft>
                            <a:defRPr kern="1200">
                              <a:solidFill>
                                <a:schemeClr val="tx1"/>
                              </a:solidFill>
                              <a:latin typeface="Arial" charset="0"/>
                              <a:ea typeface="+mn-ea"/>
                              <a:cs typeface="+mn-cs"/>
                            </a:defRPr>
                          </a:lvl4pPr>
                          <a:lvl5pPr marL="1828800" algn="l" rtl="0" eaLnBrk="0" fontAlgn="base" hangingPunct="0">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zh-CN" altLang="en-US"/>
                        </a:p>
                      </a:txBody>
                      <a:useSpRect/>
                    </a:txSp>
                  </a:sp>
                  <a:sp>
                    <a:nvSpPr>
                      <a:cNvPr id="146620" name="Oval 188"/>
                      <a:cNvSpPr>
                        <a:spLocks noChangeArrowheads="1"/>
                      </a:cNvSpPr>
                    </a:nvSpPr>
                    <a:spPr bwMode="auto">
                      <a:xfrm>
                        <a:off x="5924550" y="3752850"/>
                        <a:ext cx="38100" cy="38100"/>
                      </a:xfrm>
                      <a:prstGeom prst="ellipse">
                        <a:avLst/>
                      </a:prstGeom>
                      <a:pattFill prst="pct50">
                        <a:fgClr>
                          <a:srgbClr val="000000"/>
                        </a:fgClr>
                        <a:bgClr>
                          <a:srgbClr val="FFFFFF"/>
                        </a:bgClr>
                      </a:pattFill>
                      <a:ln w="12700">
                        <a:solidFill>
                          <a:srgbClr val="000000"/>
                        </a:solidFill>
                        <a:round/>
                        <a:headEnd/>
                        <a:tailEnd/>
                      </a:ln>
                      <a:effectLst/>
                    </a:spPr>
                    <a:txSp>
                      <a:txBody>
                        <a:bodyPr wrap="none" anchor="ctr"/>
                        <a:lstStyle>
                          <a:defPPr>
                            <a:defRPr lang="en-US"/>
                          </a:defPPr>
                          <a:lvl1pPr algn="l" rtl="0" eaLnBrk="0" fontAlgn="base" hangingPunct="0">
                            <a:spcBef>
                              <a:spcPct val="0"/>
                            </a:spcBef>
                            <a:spcAft>
                              <a:spcPct val="0"/>
                            </a:spcAft>
                            <a:defRPr kern="1200">
                              <a:solidFill>
                                <a:schemeClr val="tx1"/>
                              </a:solidFill>
                              <a:latin typeface="Arial" charset="0"/>
                              <a:ea typeface="+mn-ea"/>
                              <a:cs typeface="+mn-cs"/>
                            </a:defRPr>
                          </a:lvl1pPr>
                          <a:lvl2pPr marL="457200" algn="l" rtl="0" eaLnBrk="0" fontAlgn="base" hangingPunct="0">
                            <a:spcBef>
                              <a:spcPct val="0"/>
                            </a:spcBef>
                            <a:spcAft>
                              <a:spcPct val="0"/>
                            </a:spcAft>
                            <a:defRPr kern="1200">
                              <a:solidFill>
                                <a:schemeClr val="tx1"/>
                              </a:solidFill>
                              <a:latin typeface="Arial" charset="0"/>
                              <a:ea typeface="+mn-ea"/>
                              <a:cs typeface="+mn-cs"/>
                            </a:defRPr>
                          </a:lvl2pPr>
                          <a:lvl3pPr marL="914400" algn="l" rtl="0" eaLnBrk="0" fontAlgn="base" hangingPunct="0">
                            <a:spcBef>
                              <a:spcPct val="0"/>
                            </a:spcBef>
                            <a:spcAft>
                              <a:spcPct val="0"/>
                            </a:spcAft>
                            <a:defRPr kern="1200">
                              <a:solidFill>
                                <a:schemeClr val="tx1"/>
                              </a:solidFill>
                              <a:latin typeface="Arial" charset="0"/>
                              <a:ea typeface="+mn-ea"/>
                              <a:cs typeface="+mn-cs"/>
                            </a:defRPr>
                          </a:lvl3pPr>
                          <a:lvl4pPr marL="1371600" algn="l" rtl="0" eaLnBrk="0" fontAlgn="base" hangingPunct="0">
                            <a:spcBef>
                              <a:spcPct val="0"/>
                            </a:spcBef>
                            <a:spcAft>
                              <a:spcPct val="0"/>
                            </a:spcAft>
                            <a:defRPr kern="1200">
                              <a:solidFill>
                                <a:schemeClr val="tx1"/>
                              </a:solidFill>
                              <a:latin typeface="Arial" charset="0"/>
                              <a:ea typeface="+mn-ea"/>
                              <a:cs typeface="+mn-cs"/>
                            </a:defRPr>
                          </a:lvl4pPr>
                          <a:lvl5pPr marL="1828800" algn="l" rtl="0" eaLnBrk="0" fontAlgn="base" hangingPunct="0">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zh-CN" altLang="en-US"/>
                        </a:p>
                      </a:txBody>
                      <a:useSpRect/>
                    </a:txSp>
                  </a:sp>
                  <a:sp>
                    <a:nvSpPr>
                      <a:cNvPr id="146621" name="Oval 189"/>
                      <a:cNvSpPr>
                        <a:spLocks noChangeArrowheads="1"/>
                      </a:cNvSpPr>
                    </a:nvSpPr>
                    <a:spPr bwMode="auto">
                      <a:xfrm>
                        <a:off x="5695950" y="3752850"/>
                        <a:ext cx="38100" cy="38100"/>
                      </a:xfrm>
                      <a:prstGeom prst="ellipse">
                        <a:avLst/>
                      </a:prstGeom>
                      <a:pattFill prst="pct50">
                        <a:fgClr>
                          <a:srgbClr val="000000"/>
                        </a:fgClr>
                        <a:bgClr>
                          <a:srgbClr val="FFFFFF"/>
                        </a:bgClr>
                      </a:pattFill>
                      <a:ln w="12700">
                        <a:solidFill>
                          <a:srgbClr val="000000"/>
                        </a:solidFill>
                        <a:round/>
                        <a:headEnd/>
                        <a:tailEnd/>
                      </a:ln>
                      <a:effectLst/>
                    </a:spPr>
                    <a:txSp>
                      <a:txBody>
                        <a:bodyPr wrap="none" anchor="ctr"/>
                        <a:lstStyle>
                          <a:defPPr>
                            <a:defRPr lang="en-US"/>
                          </a:defPPr>
                          <a:lvl1pPr algn="l" rtl="0" eaLnBrk="0" fontAlgn="base" hangingPunct="0">
                            <a:spcBef>
                              <a:spcPct val="0"/>
                            </a:spcBef>
                            <a:spcAft>
                              <a:spcPct val="0"/>
                            </a:spcAft>
                            <a:defRPr kern="1200">
                              <a:solidFill>
                                <a:schemeClr val="tx1"/>
                              </a:solidFill>
                              <a:latin typeface="Arial" charset="0"/>
                              <a:ea typeface="+mn-ea"/>
                              <a:cs typeface="+mn-cs"/>
                            </a:defRPr>
                          </a:lvl1pPr>
                          <a:lvl2pPr marL="457200" algn="l" rtl="0" eaLnBrk="0" fontAlgn="base" hangingPunct="0">
                            <a:spcBef>
                              <a:spcPct val="0"/>
                            </a:spcBef>
                            <a:spcAft>
                              <a:spcPct val="0"/>
                            </a:spcAft>
                            <a:defRPr kern="1200">
                              <a:solidFill>
                                <a:schemeClr val="tx1"/>
                              </a:solidFill>
                              <a:latin typeface="Arial" charset="0"/>
                              <a:ea typeface="+mn-ea"/>
                              <a:cs typeface="+mn-cs"/>
                            </a:defRPr>
                          </a:lvl2pPr>
                          <a:lvl3pPr marL="914400" algn="l" rtl="0" eaLnBrk="0" fontAlgn="base" hangingPunct="0">
                            <a:spcBef>
                              <a:spcPct val="0"/>
                            </a:spcBef>
                            <a:spcAft>
                              <a:spcPct val="0"/>
                            </a:spcAft>
                            <a:defRPr kern="1200">
                              <a:solidFill>
                                <a:schemeClr val="tx1"/>
                              </a:solidFill>
                              <a:latin typeface="Arial" charset="0"/>
                              <a:ea typeface="+mn-ea"/>
                              <a:cs typeface="+mn-cs"/>
                            </a:defRPr>
                          </a:lvl3pPr>
                          <a:lvl4pPr marL="1371600" algn="l" rtl="0" eaLnBrk="0" fontAlgn="base" hangingPunct="0">
                            <a:spcBef>
                              <a:spcPct val="0"/>
                            </a:spcBef>
                            <a:spcAft>
                              <a:spcPct val="0"/>
                            </a:spcAft>
                            <a:defRPr kern="1200">
                              <a:solidFill>
                                <a:schemeClr val="tx1"/>
                              </a:solidFill>
                              <a:latin typeface="Arial" charset="0"/>
                              <a:ea typeface="+mn-ea"/>
                              <a:cs typeface="+mn-cs"/>
                            </a:defRPr>
                          </a:lvl4pPr>
                          <a:lvl5pPr marL="1828800" algn="l" rtl="0" eaLnBrk="0" fontAlgn="base" hangingPunct="0">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zh-CN" altLang="en-US"/>
                        </a:p>
                      </a:txBody>
                      <a:useSpRect/>
                    </a:txSp>
                  </a:sp>
                  <a:sp>
                    <a:nvSpPr>
                      <a:cNvPr id="146622" name="Oval 190"/>
                      <a:cNvSpPr>
                        <a:spLocks noChangeArrowheads="1"/>
                      </a:cNvSpPr>
                    </a:nvSpPr>
                    <a:spPr bwMode="auto">
                      <a:xfrm>
                        <a:off x="5810250" y="3752850"/>
                        <a:ext cx="38100" cy="38100"/>
                      </a:xfrm>
                      <a:prstGeom prst="ellipse">
                        <a:avLst/>
                      </a:prstGeom>
                      <a:pattFill prst="pct50">
                        <a:fgClr>
                          <a:srgbClr val="000000"/>
                        </a:fgClr>
                        <a:bgClr>
                          <a:srgbClr val="FFFFFF"/>
                        </a:bgClr>
                      </a:pattFill>
                      <a:ln w="12700">
                        <a:solidFill>
                          <a:srgbClr val="000000"/>
                        </a:solidFill>
                        <a:round/>
                        <a:headEnd/>
                        <a:tailEnd/>
                      </a:ln>
                      <a:effectLst/>
                    </a:spPr>
                    <a:txSp>
                      <a:txBody>
                        <a:bodyPr wrap="none" anchor="ctr"/>
                        <a:lstStyle>
                          <a:defPPr>
                            <a:defRPr lang="en-US"/>
                          </a:defPPr>
                          <a:lvl1pPr algn="l" rtl="0" eaLnBrk="0" fontAlgn="base" hangingPunct="0">
                            <a:spcBef>
                              <a:spcPct val="0"/>
                            </a:spcBef>
                            <a:spcAft>
                              <a:spcPct val="0"/>
                            </a:spcAft>
                            <a:defRPr kern="1200">
                              <a:solidFill>
                                <a:schemeClr val="tx1"/>
                              </a:solidFill>
                              <a:latin typeface="Arial" charset="0"/>
                              <a:ea typeface="+mn-ea"/>
                              <a:cs typeface="+mn-cs"/>
                            </a:defRPr>
                          </a:lvl1pPr>
                          <a:lvl2pPr marL="457200" algn="l" rtl="0" eaLnBrk="0" fontAlgn="base" hangingPunct="0">
                            <a:spcBef>
                              <a:spcPct val="0"/>
                            </a:spcBef>
                            <a:spcAft>
                              <a:spcPct val="0"/>
                            </a:spcAft>
                            <a:defRPr kern="1200">
                              <a:solidFill>
                                <a:schemeClr val="tx1"/>
                              </a:solidFill>
                              <a:latin typeface="Arial" charset="0"/>
                              <a:ea typeface="+mn-ea"/>
                              <a:cs typeface="+mn-cs"/>
                            </a:defRPr>
                          </a:lvl2pPr>
                          <a:lvl3pPr marL="914400" algn="l" rtl="0" eaLnBrk="0" fontAlgn="base" hangingPunct="0">
                            <a:spcBef>
                              <a:spcPct val="0"/>
                            </a:spcBef>
                            <a:spcAft>
                              <a:spcPct val="0"/>
                            </a:spcAft>
                            <a:defRPr kern="1200">
                              <a:solidFill>
                                <a:schemeClr val="tx1"/>
                              </a:solidFill>
                              <a:latin typeface="Arial" charset="0"/>
                              <a:ea typeface="+mn-ea"/>
                              <a:cs typeface="+mn-cs"/>
                            </a:defRPr>
                          </a:lvl3pPr>
                          <a:lvl4pPr marL="1371600" algn="l" rtl="0" eaLnBrk="0" fontAlgn="base" hangingPunct="0">
                            <a:spcBef>
                              <a:spcPct val="0"/>
                            </a:spcBef>
                            <a:spcAft>
                              <a:spcPct val="0"/>
                            </a:spcAft>
                            <a:defRPr kern="1200">
                              <a:solidFill>
                                <a:schemeClr val="tx1"/>
                              </a:solidFill>
                              <a:latin typeface="Arial" charset="0"/>
                              <a:ea typeface="+mn-ea"/>
                              <a:cs typeface="+mn-cs"/>
                            </a:defRPr>
                          </a:lvl4pPr>
                          <a:lvl5pPr marL="1828800" algn="l" rtl="0" eaLnBrk="0" fontAlgn="base" hangingPunct="0">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zh-CN" altLang="en-US"/>
                        </a:p>
                      </a:txBody>
                      <a:useSpRect/>
                    </a:txSp>
                  </a:sp>
                  <a:sp>
                    <a:nvSpPr>
                      <a:cNvPr id="146623" name="Oval 191"/>
                      <a:cNvSpPr>
                        <a:spLocks noChangeArrowheads="1"/>
                      </a:cNvSpPr>
                    </a:nvSpPr>
                    <a:spPr bwMode="auto">
                      <a:xfrm>
                        <a:off x="6089650" y="3638550"/>
                        <a:ext cx="38100" cy="38100"/>
                      </a:xfrm>
                      <a:prstGeom prst="ellipse">
                        <a:avLst/>
                      </a:prstGeom>
                      <a:solidFill>
                        <a:srgbClr val="DD0806"/>
                      </a:solidFill>
                      <a:ln w="12700">
                        <a:solidFill>
                          <a:srgbClr val="000000"/>
                        </a:solidFill>
                        <a:round/>
                        <a:headEnd/>
                        <a:tailEnd/>
                      </a:ln>
                      <a:effectLst/>
                    </a:spPr>
                    <a:txSp>
                      <a:txBody>
                        <a:bodyPr wrap="none" anchor="ctr"/>
                        <a:lstStyle>
                          <a:defPPr>
                            <a:defRPr lang="en-US"/>
                          </a:defPPr>
                          <a:lvl1pPr algn="l" rtl="0" eaLnBrk="0" fontAlgn="base" hangingPunct="0">
                            <a:spcBef>
                              <a:spcPct val="0"/>
                            </a:spcBef>
                            <a:spcAft>
                              <a:spcPct val="0"/>
                            </a:spcAft>
                            <a:defRPr kern="1200">
                              <a:solidFill>
                                <a:schemeClr val="tx1"/>
                              </a:solidFill>
                              <a:latin typeface="Arial" charset="0"/>
                              <a:ea typeface="+mn-ea"/>
                              <a:cs typeface="+mn-cs"/>
                            </a:defRPr>
                          </a:lvl1pPr>
                          <a:lvl2pPr marL="457200" algn="l" rtl="0" eaLnBrk="0" fontAlgn="base" hangingPunct="0">
                            <a:spcBef>
                              <a:spcPct val="0"/>
                            </a:spcBef>
                            <a:spcAft>
                              <a:spcPct val="0"/>
                            </a:spcAft>
                            <a:defRPr kern="1200">
                              <a:solidFill>
                                <a:schemeClr val="tx1"/>
                              </a:solidFill>
                              <a:latin typeface="Arial" charset="0"/>
                              <a:ea typeface="+mn-ea"/>
                              <a:cs typeface="+mn-cs"/>
                            </a:defRPr>
                          </a:lvl2pPr>
                          <a:lvl3pPr marL="914400" algn="l" rtl="0" eaLnBrk="0" fontAlgn="base" hangingPunct="0">
                            <a:spcBef>
                              <a:spcPct val="0"/>
                            </a:spcBef>
                            <a:spcAft>
                              <a:spcPct val="0"/>
                            </a:spcAft>
                            <a:defRPr kern="1200">
                              <a:solidFill>
                                <a:schemeClr val="tx1"/>
                              </a:solidFill>
                              <a:latin typeface="Arial" charset="0"/>
                              <a:ea typeface="+mn-ea"/>
                              <a:cs typeface="+mn-cs"/>
                            </a:defRPr>
                          </a:lvl3pPr>
                          <a:lvl4pPr marL="1371600" algn="l" rtl="0" eaLnBrk="0" fontAlgn="base" hangingPunct="0">
                            <a:spcBef>
                              <a:spcPct val="0"/>
                            </a:spcBef>
                            <a:spcAft>
                              <a:spcPct val="0"/>
                            </a:spcAft>
                            <a:defRPr kern="1200">
                              <a:solidFill>
                                <a:schemeClr val="tx1"/>
                              </a:solidFill>
                              <a:latin typeface="Arial" charset="0"/>
                              <a:ea typeface="+mn-ea"/>
                              <a:cs typeface="+mn-cs"/>
                            </a:defRPr>
                          </a:lvl4pPr>
                          <a:lvl5pPr marL="1828800" algn="l" rtl="0" eaLnBrk="0" fontAlgn="base" hangingPunct="0">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zh-CN" altLang="en-US"/>
                        </a:p>
                      </a:txBody>
                      <a:useSpRect/>
                    </a:txSp>
                  </a:sp>
                  <a:sp>
                    <a:nvSpPr>
                      <a:cNvPr id="146624" name="Oval 192"/>
                      <a:cNvSpPr>
                        <a:spLocks noChangeArrowheads="1"/>
                      </a:cNvSpPr>
                    </a:nvSpPr>
                    <a:spPr bwMode="auto">
                      <a:xfrm>
                        <a:off x="5975350" y="3638550"/>
                        <a:ext cx="38100" cy="38100"/>
                      </a:xfrm>
                      <a:prstGeom prst="ellipse">
                        <a:avLst/>
                      </a:prstGeom>
                      <a:solidFill>
                        <a:srgbClr val="DD0806"/>
                      </a:solidFill>
                      <a:ln w="12700">
                        <a:solidFill>
                          <a:srgbClr val="000000"/>
                        </a:solidFill>
                        <a:round/>
                        <a:headEnd/>
                        <a:tailEnd/>
                      </a:ln>
                      <a:effectLst/>
                    </a:spPr>
                    <a:txSp>
                      <a:txBody>
                        <a:bodyPr wrap="none" anchor="ctr"/>
                        <a:lstStyle>
                          <a:defPPr>
                            <a:defRPr lang="en-US"/>
                          </a:defPPr>
                          <a:lvl1pPr algn="l" rtl="0" eaLnBrk="0" fontAlgn="base" hangingPunct="0">
                            <a:spcBef>
                              <a:spcPct val="0"/>
                            </a:spcBef>
                            <a:spcAft>
                              <a:spcPct val="0"/>
                            </a:spcAft>
                            <a:defRPr kern="1200">
                              <a:solidFill>
                                <a:schemeClr val="tx1"/>
                              </a:solidFill>
                              <a:latin typeface="Arial" charset="0"/>
                              <a:ea typeface="+mn-ea"/>
                              <a:cs typeface="+mn-cs"/>
                            </a:defRPr>
                          </a:lvl1pPr>
                          <a:lvl2pPr marL="457200" algn="l" rtl="0" eaLnBrk="0" fontAlgn="base" hangingPunct="0">
                            <a:spcBef>
                              <a:spcPct val="0"/>
                            </a:spcBef>
                            <a:spcAft>
                              <a:spcPct val="0"/>
                            </a:spcAft>
                            <a:defRPr kern="1200">
                              <a:solidFill>
                                <a:schemeClr val="tx1"/>
                              </a:solidFill>
                              <a:latin typeface="Arial" charset="0"/>
                              <a:ea typeface="+mn-ea"/>
                              <a:cs typeface="+mn-cs"/>
                            </a:defRPr>
                          </a:lvl2pPr>
                          <a:lvl3pPr marL="914400" algn="l" rtl="0" eaLnBrk="0" fontAlgn="base" hangingPunct="0">
                            <a:spcBef>
                              <a:spcPct val="0"/>
                            </a:spcBef>
                            <a:spcAft>
                              <a:spcPct val="0"/>
                            </a:spcAft>
                            <a:defRPr kern="1200">
                              <a:solidFill>
                                <a:schemeClr val="tx1"/>
                              </a:solidFill>
                              <a:latin typeface="Arial" charset="0"/>
                              <a:ea typeface="+mn-ea"/>
                              <a:cs typeface="+mn-cs"/>
                            </a:defRPr>
                          </a:lvl3pPr>
                          <a:lvl4pPr marL="1371600" algn="l" rtl="0" eaLnBrk="0" fontAlgn="base" hangingPunct="0">
                            <a:spcBef>
                              <a:spcPct val="0"/>
                            </a:spcBef>
                            <a:spcAft>
                              <a:spcPct val="0"/>
                            </a:spcAft>
                            <a:defRPr kern="1200">
                              <a:solidFill>
                                <a:schemeClr val="tx1"/>
                              </a:solidFill>
                              <a:latin typeface="Arial" charset="0"/>
                              <a:ea typeface="+mn-ea"/>
                              <a:cs typeface="+mn-cs"/>
                            </a:defRPr>
                          </a:lvl4pPr>
                          <a:lvl5pPr marL="1828800" algn="l" rtl="0" eaLnBrk="0" fontAlgn="base" hangingPunct="0">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zh-CN" altLang="en-US"/>
                        </a:p>
                      </a:txBody>
                      <a:useSpRect/>
                    </a:txSp>
                  </a:sp>
                  <a:sp>
                    <a:nvSpPr>
                      <a:cNvPr id="146625" name="Oval 193"/>
                      <a:cNvSpPr>
                        <a:spLocks noChangeArrowheads="1"/>
                      </a:cNvSpPr>
                    </a:nvSpPr>
                    <a:spPr bwMode="auto">
                      <a:xfrm>
                        <a:off x="5746750" y="3638550"/>
                        <a:ext cx="38100" cy="38100"/>
                      </a:xfrm>
                      <a:prstGeom prst="ellipse">
                        <a:avLst/>
                      </a:prstGeom>
                      <a:pattFill prst="pct50">
                        <a:fgClr>
                          <a:srgbClr val="000000"/>
                        </a:fgClr>
                        <a:bgClr>
                          <a:srgbClr val="FFFFFF"/>
                        </a:bgClr>
                      </a:pattFill>
                      <a:ln w="12700">
                        <a:solidFill>
                          <a:srgbClr val="008011"/>
                        </a:solidFill>
                        <a:round/>
                        <a:headEnd/>
                        <a:tailEnd/>
                      </a:ln>
                      <a:effectLst/>
                    </a:spPr>
                    <a:txSp>
                      <a:txBody>
                        <a:bodyPr wrap="none" anchor="ctr"/>
                        <a:lstStyle>
                          <a:defPPr>
                            <a:defRPr lang="en-US"/>
                          </a:defPPr>
                          <a:lvl1pPr algn="l" rtl="0" eaLnBrk="0" fontAlgn="base" hangingPunct="0">
                            <a:spcBef>
                              <a:spcPct val="0"/>
                            </a:spcBef>
                            <a:spcAft>
                              <a:spcPct val="0"/>
                            </a:spcAft>
                            <a:defRPr kern="1200">
                              <a:solidFill>
                                <a:schemeClr val="tx1"/>
                              </a:solidFill>
                              <a:latin typeface="Arial" charset="0"/>
                              <a:ea typeface="+mn-ea"/>
                              <a:cs typeface="+mn-cs"/>
                            </a:defRPr>
                          </a:lvl1pPr>
                          <a:lvl2pPr marL="457200" algn="l" rtl="0" eaLnBrk="0" fontAlgn="base" hangingPunct="0">
                            <a:spcBef>
                              <a:spcPct val="0"/>
                            </a:spcBef>
                            <a:spcAft>
                              <a:spcPct val="0"/>
                            </a:spcAft>
                            <a:defRPr kern="1200">
                              <a:solidFill>
                                <a:schemeClr val="tx1"/>
                              </a:solidFill>
                              <a:latin typeface="Arial" charset="0"/>
                              <a:ea typeface="+mn-ea"/>
                              <a:cs typeface="+mn-cs"/>
                            </a:defRPr>
                          </a:lvl2pPr>
                          <a:lvl3pPr marL="914400" algn="l" rtl="0" eaLnBrk="0" fontAlgn="base" hangingPunct="0">
                            <a:spcBef>
                              <a:spcPct val="0"/>
                            </a:spcBef>
                            <a:spcAft>
                              <a:spcPct val="0"/>
                            </a:spcAft>
                            <a:defRPr kern="1200">
                              <a:solidFill>
                                <a:schemeClr val="tx1"/>
                              </a:solidFill>
                              <a:latin typeface="Arial" charset="0"/>
                              <a:ea typeface="+mn-ea"/>
                              <a:cs typeface="+mn-cs"/>
                            </a:defRPr>
                          </a:lvl3pPr>
                          <a:lvl4pPr marL="1371600" algn="l" rtl="0" eaLnBrk="0" fontAlgn="base" hangingPunct="0">
                            <a:spcBef>
                              <a:spcPct val="0"/>
                            </a:spcBef>
                            <a:spcAft>
                              <a:spcPct val="0"/>
                            </a:spcAft>
                            <a:defRPr kern="1200">
                              <a:solidFill>
                                <a:schemeClr val="tx1"/>
                              </a:solidFill>
                              <a:latin typeface="Arial" charset="0"/>
                              <a:ea typeface="+mn-ea"/>
                              <a:cs typeface="+mn-cs"/>
                            </a:defRPr>
                          </a:lvl4pPr>
                          <a:lvl5pPr marL="1828800" algn="l" rtl="0" eaLnBrk="0" fontAlgn="base" hangingPunct="0">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zh-CN" altLang="en-US"/>
                        </a:p>
                      </a:txBody>
                      <a:useSpRect/>
                    </a:txSp>
                  </a:sp>
                  <a:sp>
                    <a:nvSpPr>
                      <a:cNvPr id="146626" name="Oval 194"/>
                      <a:cNvSpPr>
                        <a:spLocks noChangeArrowheads="1"/>
                      </a:cNvSpPr>
                    </a:nvSpPr>
                    <a:spPr bwMode="auto">
                      <a:xfrm>
                        <a:off x="5632450" y="3638550"/>
                        <a:ext cx="38100" cy="38100"/>
                      </a:xfrm>
                      <a:prstGeom prst="ellipse">
                        <a:avLst/>
                      </a:prstGeom>
                      <a:pattFill prst="pct50">
                        <a:fgClr>
                          <a:srgbClr val="000000"/>
                        </a:fgClr>
                        <a:bgClr>
                          <a:srgbClr val="FFFFFF"/>
                        </a:bgClr>
                      </a:pattFill>
                      <a:ln w="12700">
                        <a:solidFill>
                          <a:srgbClr val="008011"/>
                        </a:solidFill>
                        <a:round/>
                        <a:headEnd/>
                        <a:tailEnd/>
                      </a:ln>
                      <a:effectLst/>
                    </a:spPr>
                    <a:txSp>
                      <a:txBody>
                        <a:bodyPr wrap="none" anchor="ctr"/>
                        <a:lstStyle>
                          <a:defPPr>
                            <a:defRPr lang="en-US"/>
                          </a:defPPr>
                          <a:lvl1pPr algn="l" rtl="0" eaLnBrk="0" fontAlgn="base" hangingPunct="0">
                            <a:spcBef>
                              <a:spcPct val="0"/>
                            </a:spcBef>
                            <a:spcAft>
                              <a:spcPct val="0"/>
                            </a:spcAft>
                            <a:defRPr kern="1200">
                              <a:solidFill>
                                <a:schemeClr val="tx1"/>
                              </a:solidFill>
                              <a:latin typeface="Arial" charset="0"/>
                              <a:ea typeface="+mn-ea"/>
                              <a:cs typeface="+mn-cs"/>
                            </a:defRPr>
                          </a:lvl1pPr>
                          <a:lvl2pPr marL="457200" algn="l" rtl="0" eaLnBrk="0" fontAlgn="base" hangingPunct="0">
                            <a:spcBef>
                              <a:spcPct val="0"/>
                            </a:spcBef>
                            <a:spcAft>
                              <a:spcPct val="0"/>
                            </a:spcAft>
                            <a:defRPr kern="1200">
                              <a:solidFill>
                                <a:schemeClr val="tx1"/>
                              </a:solidFill>
                              <a:latin typeface="Arial" charset="0"/>
                              <a:ea typeface="+mn-ea"/>
                              <a:cs typeface="+mn-cs"/>
                            </a:defRPr>
                          </a:lvl2pPr>
                          <a:lvl3pPr marL="914400" algn="l" rtl="0" eaLnBrk="0" fontAlgn="base" hangingPunct="0">
                            <a:spcBef>
                              <a:spcPct val="0"/>
                            </a:spcBef>
                            <a:spcAft>
                              <a:spcPct val="0"/>
                            </a:spcAft>
                            <a:defRPr kern="1200">
                              <a:solidFill>
                                <a:schemeClr val="tx1"/>
                              </a:solidFill>
                              <a:latin typeface="Arial" charset="0"/>
                              <a:ea typeface="+mn-ea"/>
                              <a:cs typeface="+mn-cs"/>
                            </a:defRPr>
                          </a:lvl3pPr>
                          <a:lvl4pPr marL="1371600" algn="l" rtl="0" eaLnBrk="0" fontAlgn="base" hangingPunct="0">
                            <a:spcBef>
                              <a:spcPct val="0"/>
                            </a:spcBef>
                            <a:spcAft>
                              <a:spcPct val="0"/>
                            </a:spcAft>
                            <a:defRPr kern="1200">
                              <a:solidFill>
                                <a:schemeClr val="tx1"/>
                              </a:solidFill>
                              <a:latin typeface="Arial" charset="0"/>
                              <a:ea typeface="+mn-ea"/>
                              <a:cs typeface="+mn-cs"/>
                            </a:defRPr>
                          </a:lvl4pPr>
                          <a:lvl5pPr marL="1828800" algn="l" rtl="0" eaLnBrk="0" fontAlgn="base" hangingPunct="0">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zh-CN" altLang="en-US"/>
                        </a:p>
                      </a:txBody>
                      <a:useSpRect/>
                    </a:txSp>
                  </a:sp>
                  <a:sp>
                    <a:nvSpPr>
                      <a:cNvPr id="146627" name="Oval 195"/>
                      <a:cNvSpPr>
                        <a:spLocks noChangeArrowheads="1"/>
                      </a:cNvSpPr>
                    </a:nvSpPr>
                    <a:spPr bwMode="auto">
                      <a:xfrm>
                        <a:off x="5861050" y="3638550"/>
                        <a:ext cx="38100" cy="38100"/>
                      </a:xfrm>
                      <a:prstGeom prst="ellipse">
                        <a:avLst/>
                      </a:prstGeom>
                      <a:pattFill prst="pct50">
                        <a:fgClr>
                          <a:srgbClr val="000000"/>
                        </a:fgClr>
                        <a:bgClr>
                          <a:srgbClr val="FFFFFF"/>
                        </a:bgClr>
                      </a:pattFill>
                      <a:ln w="12700">
                        <a:solidFill>
                          <a:srgbClr val="000000"/>
                        </a:solidFill>
                        <a:round/>
                        <a:headEnd/>
                        <a:tailEnd/>
                      </a:ln>
                      <a:effectLst/>
                    </a:spPr>
                    <a:txSp>
                      <a:txBody>
                        <a:bodyPr wrap="none" anchor="ctr"/>
                        <a:lstStyle>
                          <a:defPPr>
                            <a:defRPr lang="en-US"/>
                          </a:defPPr>
                          <a:lvl1pPr algn="l" rtl="0" eaLnBrk="0" fontAlgn="base" hangingPunct="0">
                            <a:spcBef>
                              <a:spcPct val="0"/>
                            </a:spcBef>
                            <a:spcAft>
                              <a:spcPct val="0"/>
                            </a:spcAft>
                            <a:defRPr kern="1200">
                              <a:solidFill>
                                <a:schemeClr val="tx1"/>
                              </a:solidFill>
                              <a:latin typeface="Arial" charset="0"/>
                              <a:ea typeface="+mn-ea"/>
                              <a:cs typeface="+mn-cs"/>
                            </a:defRPr>
                          </a:lvl1pPr>
                          <a:lvl2pPr marL="457200" algn="l" rtl="0" eaLnBrk="0" fontAlgn="base" hangingPunct="0">
                            <a:spcBef>
                              <a:spcPct val="0"/>
                            </a:spcBef>
                            <a:spcAft>
                              <a:spcPct val="0"/>
                            </a:spcAft>
                            <a:defRPr kern="1200">
                              <a:solidFill>
                                <a:schemeClr val="tx1"/>
                              </a:solidFill>
                              <a:latin typeface="Arial" charset="0"/>
                              <a:ea typeface="+mn-ea"/>
                              <a:cs typeface="+mn-cs"/>
                            </a:defRPr>
                          </a:lvl2pPr>
                          <a:lvl3pPr marL="914400" algn="l" rtl="0" eaLnBrk="0" fontAlgn="base" hangingPunct="0">
                            <a:spcBef>
                              <a:spcPct val="0"/>
                            </a:spcBef>
                            <a:spcAft>
                              <a:spcPct val="0"/>
                            </a:spcAft>
                            <a:defRPr kern="1200">
                              <a:solidFill>
                                <a:schemeClr val="tx1"/>
                              </a:solidFill>
                              <a:latin typeface="Arial" charset="0"/>
                              <a:ea typeface="+mn-ea"/>
                              <a:cs typeface="+mn-cs"/>
                            </a:defRPr>
                          </a:lvl3pPr>
                          <a:lvl4pPr marL="1371600" algn="l" rtl="0" eaLnBrk="0" fontAlgn="base" hangingPunct="0">
                            <a:spcBef>
                              <a:spcPct val="0"/>
                            </a:spcBef>
                            <a:spcAft>
                              <a:spcPct val="0"/>
                            </a:spcAft>
                            <a:defRPr kern="1200">
                              <a:solidFill>
                                <a:schemeClr val="tx1"/>
                              </a:solidFill>
                              <a:latin typeface="Arial" charset="0"/>
                              <a:ea typeface="+mn-ea"/>
                              <a:cs typeface="+mn-cs"/>
                            </a:defRPr>
                          </a:lvl4pPr>
                          <a:lvl5pPr marL="1828800" algn="l" rtl="0" eaLnBrk="0" fontAlgn="base" hangingPunct="0">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zh-CN" altLang="en-US"/>
                        </a:p>
                      </a:txBody>
                      <a:useSpRect/>
                    </a:txSp>
                  </a:sp>
                  <a:sp>
                    <a:nvSpPr>
                      <a:cNvPr id="146628" name="Freeform 196"/>
                      <a:cNvSpPr>
                        <a:spLocks/>
                      </a:cNvSpPr>
                    </a:nvSpPr>
                    <a:spPr bwMode="auto">
                      <a:xfrm>
                        <a:off x="3835400" y="3314700"/>
                        <a:ext cx="1944688" cy="344488"/>
                      </a:xfrm>
                      <a:custGeom>
                        <a:avLst/>
                        <a:gdLst/>
                        <a:ahLst/>
                        <a:cxnLst>
                          <a:cxn ang="0">
                            <a:pos x="0" y="208"/>
                          </a:cxn>
                          <a:cxn ang="0">
                            <a:pos x="0" y="0"/>
                          </a:cxn>
                          <a:cxn ang="0">
                            <a:pos x="1224" y="0"/>
                          </a:cxn>
                          <a:cxn ang="0">
                            <a:pos x="1224" y="216"/>
                          </a:cxn>
                        </a:cxnLst>
                        <a:rect l="0" t="0" r="r" b="b"/>
                        <a:pathLst>
                          <a:path w="1225" h="217">
                            <a:moveTo>
                              <a:pt x="0" y="208"/>
                            </a:moveTo>
                            <a:lnTo>
                              <a:pt x="0" y="0"/>
                            </a:lnTo>
                            <a:lnTo>
                              <a:pt x="1224" y="0"/>
                            </a:lnTo>
                            <a:lnTo>
                              <a:pt x="1224" y="216"/>
                            </a:lnTo>
                          </a:path>
                        </a:pathLst>
                      </a:custGeom>
                      <a:noFill/>
                      <a:ln w="12700" cap="rnd" cmpd="sng">
                        <a:solidFill>
                          <a:srgbClr val="008011"/>
                        </a:solidFill>
                        <a:prstDash val="solid"/>
                        <a:round/>
                        <a:headEnd type="none" w="med" len="med"/>
                        <a:tailEnd type="none" w="med" len="med"/>
                      </a:ln>
                      <a:effectLst/>
                    </a:spPr>
                    <a:txSp>
                      <a:txBody>
                        <a:bodyPr/>
                        <a:lstStyle>
                          <a:defPPr>
                            <a:defRPr lang="en-US"/>
                          </a:defPPr>
                          <a:lvl1pPr algn="l" rtl="0" eaLnBrk="0" fontAlgn="base" hangingPunct="0">
                            <a:spcBef>
                              <a:spcPct val="0"/>
                            </a:spcBef>
                            <a:spcAft>
                              <a:spcPct val="0"/>
                            </a:spcAft>
                            <a:defRPr kern="1200">
                              <a:solidFill>
                                <a:schemeClr val="tx1"/>
                              </a:solidFill>
                              <a:latin typeface="Arial" charset="0"/>
                              <a:ea typeface="+mn-ea"/>
                              <a:cs typeface="+mn-cs"/>
                            </a:defRPr>
                          </a:lvl1pPr>
                          <a:lvl2pPr marL="457200" algn="l" rtl="0" eaLnBrk="0" fontAlgn="base" hangingPunct="0">
                            <a:spcBef>
                              <a:spcPct val="0"/>
                            </a:spcBef>
                            <a:spcAft>
                              <a:spcPct val="0"/>
                            </a:spcAft>
                            <a:defRPr kern="1200">
                              <a:solidFill>
                                <a:schemeClr val="tx1"/>
                              </a:solidFill>
                              <a:latin typeface="Arial" charset="0"/>
                              <a:ea typeface="+mn-ea"/>
                              <a:cs typeface="+mn-cs"/>
                            </a:defRPr>
                          </a:lvl2pPr>
                          <a:lvl3pPr marL="914400" algn="l" rtl="0" eaLnBrk="0" fontAlgn="base" hangingPunct="0">
                            <a:spcBef>
                              <a:spcPct val="0"/>
                            </a:spcBef>
                            <a:spcAft>
                              <a:spcPct val="0"/>
                            </a:spcAft>
                            <a:defRPr kern="1200">
                              <a:solidFill>
                                <a:schemeClr val="tx1"/>
                              </a:solidFill>
                              <a:latin typeface="Arial" charset="0"/>
                              <a:ea typeface="+mn-ea"/>
                              <a:cs typeface="+mn-cs"/>
                            </a:defRPr>
                          </a:lvl3pPr>
                          <a:lvl4pPr marL="1371600" algn="l" rtl="0" eaLnBrk="0" fontAlgn="base" hangingPunct="0">
                            <a:spcBef>
                              <a:spcPct val="0"/>
                            </a:spcBef>
                            <a:spcAft>
                              <a:spcPct val="0"/>
                            </a:spcAft>
                            <a:defRPr kern="1200">
                              <a:solidFill>
                                <a:schemeClr val="tx1"/>
                              </a:solidFill>
                              <a:latin typeface="Arial" charset="0"/>
                              <a:ea typeface="+mn-ea"/>
                              <a:cs typeface="+mn-cs"/>
                            </a:defRPr>
                          </a:lvl4pPr>
                          <a:lvl5pPr marL="1828800" algn="l" rtl="0" eaLnBrk="0" fontAlgn="base" hangingPunct="0">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zh-CN" altLang="en-US"/>
                        </a:p>
                      </a:txBody>
                      <a:useSpRect/>
                    </a:txSp>
                  </a:sp>
                  <a:sp>
                    <a:nvSpPr>
                      <a:cNvPr id="146629" name="Freeform 197"/>
                      <a:cNvSpPr>
                        <a:spLocks/>
                      </a:cNvSpPr>
                    </a:nvSpPr>
                    <a:spPr bwMode="auto">
                      <a:xfrm>
                        <a:off x="3835400" y="3314700"/>
                        <a:ext cx="1944688" cy="344488"/>
                      </a:xfrm>
                      <a:custGeom>
                        <a:avLst/>
                        <a:gdLst/>
                        <a:ahLst/>
                        <a:cxnLst>
                          <a:cxn ang="0">
                            <a:pos x="0" y="208"/>
                          </a:cxn>
                          <a:cxn ang="0">
                            <a:pos x="0" y="0"/>
                          </a:cxn>
                          <a:cxn ang="0">
                            <a:pos x="1224" y="0"/>
                          </a:cxn>
                          <a:cxn ang="0">
                            <a:pos x="1224" y="216"/>
                          </a:cxn>
                        </a:cxnLst>
                        <a:rect l="0" t="0" r="r" b="b"/>
                        <a:pathLst>
                          <a:path w="1225" h="217">
                            <a:moveTo>
                              <a:pt x="0" y="208"/>
                            </a:moveTo>
                            <a:lnTo>
                              <a:pt x="0" y="0"/>
                            </a:lnTo>
                            <a:lnTo>
                              <a:pt x="1224" y="0"/>
                            </a:lnTo>
                            <a:lnTo>
                              <a:pt x="1224" y="216"/>
                            </a:lnTo>
                          </a:path>
                        </a:pathLst>
                      </a:custGeom>
                      <a:noFill/>
                      <a:ln w="12700" cap="rnd" cmpd="sng">
                        <a:solidFill>
                          <a:srgbClr val="008011"/>
                        </a:solidFill>
                        <a:prstDash val="solid"/>
                        <a:round/>
                        <a:headEnd type="none" w="med" len="med"/>
                        <a:tailEnd type="none" w="med" len="med"/>
                      </a:ln>
                      <a:effectLst/>
                    </a:spPr>
                    <a:txSp>
                      <a:txBody>
                        <a:bodyPr/>
                        <a:lstStyle>
                          <a:defPPr>
                            <a:defRPr lang="en-US"/>
                          </a:defPPr>
                          <a:lvl1pPr algn="l" rtl="0" eaLnBrk="0" fontAlgn="base" hangingPunct="0">
                            <a:spcBef>
                              <a:spcPct val="0"/>
                            </a:spcBef>
                            <a:spcAft>
                              <a:spcPct val="0"/>
                            </a:spcAft>
                            <a:defRPr kern="1200">
                              <a:solidFill>
                                <a:schemeClr val="tx1"/>
                              </a:solidFill>
                              <a:latin typeface="Arial" charset="0"/>
                              <a:ea typeface="+mn-ea"/>
                              <a:cs typeface="+mn-cs"/>
                            </a:defRPr>
                          </a:lvl1pPr>
                          <a:lvl2pPr marL="457200" algn="l" rtl="0" eaLnBrk="0" fontAlgn="base" hangingPunct="0">
                            <a:spcBef>
                              <a:spcPct val="0"/>
                            </a:spcBef>
                            <a:spcAft>
                              <a:spcPct val="0"/>
                            </a:spcAft>
                            <a:defRPr kern="1200">
                              <a:solidFill>
                                <a:schemeClr val="tx1"/>
                              </a:solidFill>
                              <a:latin typeface="Arial" charset="0"/>
                              <a:ea typeface="+mn-ea"/>
                              <a:cs typeface="+mn-cs"/>
                            </a:defRPr>
                          </a:lvl2pPr>
                          <a:lvl3pPr marL="914400" algn="l" rtl="0" eaLnBrk="0" fontAlgn="base" hangingPunct="0">
                            <a:spcBef>
                              <a:spcPct val="0"/>
                            </a:spcBef>
                            <a:spcAft>
                              <a:spcPct val="0"/>
                            </a:spcAft>
                            <a:defRPr kern="1200">
                              <a:solidFill>
                                <a:schemeClr val="tx1"/>
                              </a:solidFill>
                              <a:latin typeface="Arial" charset="0"/>
                              <a:ea typeface="+mn-ea"/>
                              <a:cs typeface="+mn-cs"/>
                            </a:defRPr>
                          </a:lvl3pPr>
                          <a:lvl4pPr marL="1371600" algn="l" rtl="0" eaLnBrk="0" fontAlgn="base" hangingPunct="0">
                            <a:spcBef>
                              <a:spcPct val="0"/>
                            </a:spcBef>
                            <a:spcAft>
                              <a:spcPct val="0"/>
                            </a:spcAft>
                            <a:defRPr kern="1200">
                              <a:solidFill>
                                <a:schemeClr val="tx1"/>
                              </a:solidFill>
                              <a:latin typeface="Arial" charset="0"/>
                              <a:ea typeface="+mn-ea"/>
                              <a:cs typeface="+mn-cs"/>
                            </a:defRPr>
                          </a:lvl4pPr>
                          <a:lvl5pPr marL="1828800" algn="l" rtl="0" eaLnBrk="0" fontAlgn="base" hangingPunct="0">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zh-CN" altLang="en-US"/>
                        </a:p>
                      </a:txBody>
                      <a:useSpRect/>
                    </a:txSp>
                  </a:sp>
                  <a:sp>
                    <a:nvSpPr>
                      <a:cNvPr id="146630" name="Freeform 198"/>
                      <a:cNvSpPr>
                        <a:spLocks/>
                      </a:cNvSpPr>
                    </a:nvSpPr>
                    <a:spPr bwMode="auto">
                      <a:xfrm>
                        <a:off x="3949700" y="3365500"/>
                        <a:ext cx="1716088" cy="293688"/>
                      </a:xfrm>
                      <a:custGeom>
                        <a:avLst/>
                        <a:gdLst/>
                        <a:ahLst/>
                        <a:cxnLst>
                          <a:cxn ang="0">
                            <a:pos x="0" y="176"/>
                          </a:cxn>
                          <a:cxn ang="0">
                            <a:pos x="0" y="0"/>
                          </a:cxn>
                          <a:cxn ang="0">
                            <a:pos x="1080" y="0"/>
                          </a:cxn>
                          <a:cxn ang="0">
                            <a:pos x="1080" y="184"/>
                          </a:cxn>
                        </a:cxnLst>
                        <a:rect l="0" t="0" r="r" b="b"/>
                        <a:pathLst>
                          <a:path w="1081" h="185">
                            <a:moveTo>
                              <a:pt x="0" y="176"/>
                            </a:moveTo>
                            <a:lnTo>
                              <a:pt x="0" y="0"/>
                            </a:lnTo>
                            <a:lnTo>
                              <a:pt x="1080" y="0"/>
                            </a:lnTo>
                            <a:lnTo>
                              <a:pt x="1080" y="184"/>
                            </a:lnTo>
                          </a:path>
                        </a:pathLst>
                      </a:custGeom>
                      <a:noFill/>
                      <a:ln w="12700" cap="rnd" cmpd="sng">
                        <a:solidFill>
                          <a:srgbClr val="008011"/>
                        </a:solidFill>
                        <a:prstDash val="solid"/>
                        <a:round/>
                        <a:headEnd type="none" w="med" len="med"/>
                        <a:tailEnd type="none" w="med" len="med"/>
                      </a:ln>
                      <a:effectLst/>
                    </a:spPr>
                    <a:txSp>
                      <a:txBody>
                        <a:bodyPr/>
                        <a:lstStyle>
                          <a:defPPr>
                            <a:defRPr lang="en-US"/>
                          </a:defPPr>
                          <a:lvl1pPr algn="l" rtl="0" eaLnBrk="0" fontAlgn="base" hangingPunct="0">
                            <a:spcBef>
                              <a:spcPct val="0"/>
                            </a:spcBef>
                            <a:spcAft>
                              <a:spcPct val="0"/>
                            </a:spcAft>
                            <a:defRPr kern="1200">
                              <a:solidFill>
                                <a:schemeClr val="tx1"/>
                              </a:solidFill>
                              <a:latin typeface="Arial" charset="0"/>
                              <a:ea typeface="+mn-ea"/>
                              <a:cs typeface="+mn-cs"/>
                            </a:defRPr>
                          </a:lvl1pPr>
                          <a:lvl2pPr marL="457200" algn="l" rtl="0" eaLnBrk="0" fontAlgn="base" hangingPunct="0">
                            <a:spcBef>
                              <a:spcPct val="0"/>
                            </a:spcBef>
                            <a:spcAft>
                              <a:spcPct val="0"/>
                            </a:spcAft>
                            <a:defRPr kern="1200">
                              <a:solidFill>
                                <a:schemeClr val="tx1"/>
                              </a:solidFill>
                              <a:latin typeface="Arial" charset="0"/>
                              <a:ea typeface="+mn-ea"/>
                              <a:cs typeface="+mn-cs"/>
                            </a:defRPr>
                          </a:lvl2pPr>
                          <a:lvl3pPr marL="914400" algn="l" rtl="0" eaLnBrk="0" fontAlgn="base" hangingPunct="0">
                            <a:spcBef>
                              <a:spcPct val="0"/>
                            </a:spcBef>
                            <a:spcAft>
                              <a:spcPct val="0"/>
                            </a:spcAft>
                            <a:defRPr kern="1200">
                              <a:solidFill>
                                <a:schemeClr val="tx1"/>
                              </a:solidFill>
                              <a:latin typeface="Arial" charset="0"/>
                              <a:ea typeface="+mn-ea"/>
                              <a:cs typeface="+mn-cs"/>
                            </a:defRPr>
                          </a:lvl3pPr>
                          <a:lvl4pPr marL="1371600" algn="l" rtl="0" eaLnBrk="0" fontAlgn="base" hangingPunct="0">
                            <a:spcBef>
                              <a:spcPct val="0"/>
                            </a:spcBef>
                            <a:spcAft>
                              <a:spcPct val="0"/>
                            </a:spcAft>
                            <a:defRPr kern="1200">
                              <a:solidFill>
                                <a:schemeClr val="tx1"/>
                              </a:solidFill>
                              <a:latin typeface="Arial" charset="0"/>
                              <a:ea typeface="+mn-ea"/>
                              <a:cs typeface="+mn-cs"/>
                            </a:defRPr>
                          </a:lvl4pPr>
                          <a:lvl5pPr marL="1828800" algn="l" rtl="0" eaLnBrk="0" fontAlgn="base" hangingPunct="0">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zh-CN" altLang="en-US"/>
                        </a:p>
                      </a:txBody>
                      <a:useSpRect/>
                    </a:txSp>
                  </a:sp>
                  <a:sp>
                    <a:nvSpPr>
                      <a:cNvPr id="146631" name="Freeform 199"/>
                      <a:cNvSpPr>
                        <a:spLocks/>
                      </a:cNvSpPr>
                    </a:nvSpPr>
                    <a:spPr bwMode="auto">
                      <a:xfrm>
                        <a:off x="3949700" y="3365500"/>
                        <a:ext cx="1716088" cy="293688"/>
                      </a:xfrm>
                      <a:custGeom>
                        <a:avLst/>
                        <a:gdLst/>
                        <a:ahLst/>
                        <a:cxnLst>
                          <a:cxn ang="0">
                            <a:pos x="0" y="176"/>
                          </a:cxn>
                          <a:cxn ang="0">
                            <a:pos x="0" y="0"/>
                          </a:cxn>
                          <a:cxn ang="0">
                            <a:pos x="1080" y="0"/>
                          </a:cxn>
                          <a:cxn ang="0">
                            <a:pos x="1080" y="184"/>
                          </a:cxn>
                        </a:cxnLst>
                        <a:rect l="0" t="0" r="r" b="b"/>
                        <a:pathLst>
                          <a:path w="1081" h="185">
                            <a:moveTo>
                              <a:pt x="0" y="176"/>
                            </a:moveTo>
                            <a:lnTo>
                              <a:pt x="0" y="0"/>
                            </a:lnTo>
                            <a:lnTo>
                              <a:pt x="1080" y="0"/>
                            </a:lnTo>
                            <a:lnTo>
                              <a:pt x="1080" y="184"/>
                            </a:lnTo>
                          </a:path>
                        </a:pathLst>
                      </a:custGeom>
                      <a:noFill/>
                      <a:ln w="12700" cap="rnd" cmpd="sng">
                        <a:solidFill>
                          <a:srgbClr val="008011"/>
                        </a:solidFill>
                        <a:prstDash val="solid"/>
                        <a:round/>
                        <a:headEnd type="none" w="med" len="med"/>
                        <a:tailEnd type="none" w="med" len="med"/>
                      </a:ln>
                      <a:effectLst/>
                    </a:spPr>
                    <a:txSp>
                      <a:txBody>
                        <a:bodyPr/>
                        <a:lstStyle>
                          <a:defPPr>
                            <a:defRPr lang="en-US"/>
                          </a:defPPr>
                          <a:lvl1pPr algn="l" rtl="0" eaLnBrk="0" fontAlgn="base" hangingPunct="0">
                            <a:spcBef>
                              <a:spcPct val="0"/>
                            </a:spcBef>
                            <a:spcAft>
                              <a:spcPct val="0"/>
                            </a:spcAft>
                            <a:defRPr kern="1200">
                              <a:solidFill>
                                <a:schemeClr val="tx1"/>
                              </a:solidFill>
                              <a:latin typeface="Arial" charset="0"/>
                              <a:ea typeface="+mn-ea"/>
                              <a:cs typeface="+mn-cs"/>
                            </a:defRPr>
                          </a:lvl1pPr>
                          <a:lvl2pPr marL="457200" algn="l" rtl="0" eaLnBrk="0" fontAlgn="base" hangingPunct="0">
                            <a:spcBef>
                              <a:spcPct val="0"/>
                            </a:spcBef>
                            <a:spcAft>
                              <a:spcPct val="0"/>
                            </a:spcAft>
                            <a:defRPr kern="1200">
                              <a:solidFill>
                                <a:schemeClr val="tx1"/>
                              </a:solidFill>
                              <a:latin typeface="Arial" charset="0"/>
                              <a:ea typeface="+mn-ea"/>
                              <a:cs typeface="+mn-cs"/>
                            </a:defRPr>
                          </a:lvl2pPr>
                          <a:lvl3pPr marL="914400" algn="l" rtl="0" eaLnBrk="0" fontAlgn="base" hangingPunct="0">
                            <a:spcBef>
                              <a:spcPct val="0"/>
                            </a:spcBef>
                            <a:spcAft>
                              <a:spcPct val="0"/>
                            </a:spcAft>
                            <a:defRPr kern="1200">
                              <a:solidFill>
                                <a:schemeClr val="tx1"/>
                              </a:solidFill>
                              <a:latin typeface="Arial" charset="0"/>
                              <a:ea typeface="+mn-ea"/>
                              <a:cs typeface="+mn-cs"/>
                            </a:defRPr>
                          </a:lvl3pPr>
                          <a:lvl4pPr marL="1371600" algn="l" rtl="0" eaLnBrk="0" fontAlgn="base" hangingPunct="0">
                            <a:spcBef>
                              <a:spcPct val="0"/>
                            </a:spcBef>
                            <a:spcAft>
                              <a:spcPct val="0"/>
                            </a:spcAft>
                            <a:defRPr kern="1200">
                              <a:solidFill>
                                <a:schemeClr val="tx1"/>
                              </a:solidFill>
                              <a:latin typeface="Arial" charset="0"/>
                              <a:ea typeface="+mn-ea"/>
                              <a:cs typeface="+mn-cs"/>
                            </a:defRPr>
                          </a:lvl4pPr>
                          <a:lvl5pPr marL="1828800" algn="l" rtl="0" eaLnBrk="0" fontAlgn="base" hangingPunct="0">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zh-CN" altLang="en-US"/>
                        </a:p>
                      </a:txBody>
                      <a:useSpRect/>
                    </a:txSp>
                  </a:sp>
                  <a:sp>
                    <a:nvSpPr>
                      <a:cNvPr id="146632" name="Oval 200"/>
                      <a:cNvSpPr>
                        <a:spLocks noChangeArrowheads="1"/>
                      </a:cNvSpPr>
                    </a:nvSpPr>
                    <a:spPr bwMode="auto">
                      <a:xfrm>
                        <a:off x="5645150" y="3346450"/>
                        <a:ext cx="38100" cy="38100"/>
                      </a:xfrm>
                      <a:prstGeom prst="ellipse">
                        <a:avLst/>
                      </a:prstGeom>
                      <a:solidFill>
                        <a:srgbClr val="000000"/>
                      </a:solidFill>
                      <a:ln w="12700">
                        <a:solidFill>
                          <a:srgbClr val="000000"/>
                        </a:solidFill>
                        <a:round/>
                        <a:headEnd/>
                        <a:tailEnd/>
                      </a:ln>
                      <a:effectLst/>
                    </a:spPr>
                    <a:txSp>
                      <a:txBody>
                        <a:bodyPr wrap="none" anchor="ctr"/>
                        <a:lstStyle>
                          <a:defPPr>
                            <a:defRPr lang="en-US"/>
                          </a:defPPr>
                          <a:lvl1pPr algn="l" rtl="0" eaLnBrk="0" fontAlgn="base" hangingPunct="0">
                            <a:spcBef>
                              <a:spcPct val="0"/>
                            </a:spcBef>
                            <a:spcAft>
                              <a:spcPct val="0"/>
                            </a:spcAft>
                            <a:defRPr kern="1200">
                              <a:solidFill>
                                <a:schemeClr val="tx1"/>
                              </a:solidFill>
                              <a:latin typeface="Arial" charset="0"/>
                              <a:ea typeface="+mn-ea"/>
                              <a:cs typeface="+mn-cs"/>
                            </a:defRPr>
                          </a:lvl1pPr>
                          <a:lvl2pPr marL="457200" algn="l" rtl="0" eaLnBrk="0" fontAlgn="base" hangingPunct="0">
                            <a:spcBef>
                              <a:spcPct val="0"/>
                            </a:spcBef>
                            <a:spcAft>
                              <a:spcPct val="0"/>
                            </a:spcAft>
                            <a:defRPr kern="1200">
                              <a:solidFill>
                                <a:schemeClr val="tx1"/>
                              </a:solidFill>
                              <a:latin typeface="Arial" charset="0"/>
                              <a:ea typeface="+mn-ea"/>
                              <a:cs typeface="+mn-cs"/>
                            </a:defRPr>
                          </a:lvl2pPr>
                          <a:lvl3pPr marL="914400" algn="l" rtl="0" eaLnBrk="0" fontAlgn="base" hangingPunct="0">
                            <a:spcBef>
                              <a:spcPct val="0"/>
                            </a:spcBef>
                            <a:spcAft>
                              <a:spcPct val="0"/>
                            </a:spcAft>
                            <a:defRPr kern="1200">
                              <a:solidFill>
                                <a:schemeClr val="tx1"/>
                              </a:solidFill>
                              <a:latin typeface="Arial" charset="0"/>
                              <a:ea typeface="+mn-ea"/>
                              <a:cs typeface="+mn-cs"/>
                            </a:defRPr>
                          </a:lvl3pPr>
                          <a:lvl4pPr marL="1371600" algn="l" rtl="0" eaLnBrk="0" fontAlgn="base" hangingPunct="0">
                            <a:spcBef>
                              <a:spcPct val="0"/>
                            </a:spcBef>
                            <a:spcAft>
                              <a:spcPct val="0"/>
                            </a:spcAft>
                            <a:defRPr kern="1200">
                              <a:solidFill>
                                <a:schemeClr val="tx1"/>
                              </a:solidFill>
                              <a:latin typeface="Arial" charset="0"/>
                              <a:ea typeface="+mn-ea"/>
                              <a:cs typeface="+mn-cs"/>
                            </a:defRPr>
                          </a:lvl4pPr>
                          <a:lvl5pPr marL="1828800" algn="l" rtl="0" eaLnBrk="0" fontAlgn="base" hangingPunct="0">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zh-CN" altLang="en-US"/>
                        </a:p>
                      </a:txBody>
                      <a:useSpRect/>
                    </a:txSp>
                  </a:sp>
                  <a:sp>
                    <a:nvSpPr>
                      <a:cNvPr id="146633" name="Freeform 201"/>
                      <a:cNvSpPr>
                        <a:spLocks/>
                      </a:cNvSpPr>
                    </a:nvSpPr>
                    <a:spPr bwMode="auto">
                      <a:xfrm>
                        <a:off x="3606800" y="3225800"/>
                        <a:ext cx="2401888" cy="433388"/>
                      </a:xfrm>
                      <a:custGeom>
                        <a:avLst/>
                        <a:gdLst/>
                        <a:ahLst/>
                        <a:cxnLst>
                          <a:cxn ang="0">
                            <a:pos x="0" y="264"/>
                          </a:cxn>
                          <a:cxn ang="0">
                            <a:pos x="0" y="0"/>
                          </a:cxn>
                          <a:cxn ang="0">
                            <a:pos x="1512" y="0"/>
                          </a:cxn>
                          <a:cxn ang="0">
                            <a:pos x="1512" y="272"/>
                          </a:cxn>
                        </a:cxnLst>
                        <a:rect l="0" t="0" r="r" b="b"/>
                        <a:pathLst>
                          <a:path w="1513" h="273">
                            <a:moveTo>
                              <a:pt x="0" y="264"/>
                            </a:moveTo>
                            <a:lnTo>
                              <a:pt x="0" y="0"/>
                            </a:lnTo>
                            <a:lnTo>
                              <a:pt x="1512" y="0"/>
                            </a:lnTo>
                            <a:lnTo>
                              <a:pt x="1512" y="272"/>
                            </a:lnTo>
                          </a:path>
                        </a:pathLst>
                      </a:custGeom>
                      <a:noFill/>
                      <a:ln w="12700" cap="rnd" cmpd="sng">
                        <a:solidFill>
                          <a:srgbClr val="DD0806"/>
                        </a:solidFill>
                        <a:prstDash val="solid"/>
                        <a:round/>
                        <a:headEnd type="none" w="med" len="med"/>
                        <a:tailEnd type="none" w="med" len="med"/>
                      </a:ln>
                      <a:effectLst/>
                    </a:spPr>
                    <a:txSp>
                      <a:txBody>
                        <a:bodyPr/>
                        <a:lstStyle>
                          <a:defPPr>
                            <a:defRPr lang="en-US"/>
                          </a:defPPr>
                          <a:lvl1pPr algn="l" rtl="0" eaLnBrk="0" fontAlgn="base" hangingPunct="0">
                            <a:spcBef>
                              <a:spcPct val="0"/>
                            </a:spcBef>
                            <a:spcAft>
                              <a:spcPct val="0"/>
                            </a:spcAft>
                            <a:defRPr kern="1200">
                              <a:solidFill>
                                <a:schemeClr val="tx1"/>
                              </a:solidFill>
                              <a:latin typeface="Arial" charset="0"/>
                              <a:ea typeface="+mn-ea"/>
                              <a:cs typeface="+mn-cs"/>
                            </a:defRPr>
                          </a:lvl1pPr>
                          <a:lvl2pPr marL="457200" algn="l" rtl="0" eaLnBrk="0" fontAlgn="base" hangingPunct="0">
                            <a:spcBef>
                              <a:spcPct val="0"/>
                            </a:spcBef>
                            <a:spcAft>
                              <a:spcPct val="0"/>
                            </a:spcAft>
                            <a:defRPr kern="1200">
                              <a:solidFill>
                                <a:schemeClr val="tx1"/>
                              </a:solidFill>
                              <a:latin typeface="Arial" charset="0"/>
                              <a:ea typeface="+mn-ea"/>
                              <a:cs typeface="+mn-cs"/>
                            </a:defRPr>
                          </a:lvl2pPr>
                          <a:lvl3pPr marL="914400" algn="l" rtl="0" eaLnBrk="0" fontAlgn="base" hangingPunct="0">
                            <a:spcBef>
                              <a:spcPct val="0"/>
                            </a:spcBef>
                            <a:spcAft>
                              <a:spcPct val="0"/>
                            </a:spcAft>
                            <a:defRPr kern="1200">
                              <a:solidFill>
                                <a:schemeClr val="tx1"/>
                              </a:solidFill>
                              <a:latin typeface="Arial" charset="0"/>
                              <a:ea typeface="+mn-ea"/>
                              <a:cs typeface="+mn-cs"/>
                            </a:defRPr>
                          </a:lvl3pPr>
                          <a:lvl4pPr marL="1371600" algn="l" rtl="0" eaLnBrk="0" fontAlgn="base" hangingPunct="0">
                            <a:spcBef>
                              <a:spcPct val="0"/>
                            </a:spcBef>
                            <a:spcAft>
                              <a:spcPct val="0"/>
                            </a:spcAft>
                            <a:defRPr kern="1200">
                              <a:solidFill>
                                <a:schemeClr val="tx1"/>
                              </a:solidFill>
                              <a:latin typeface="Arial" charset="0"/>
                              <a:ea typeface="+mn-ea"/>
                              <a:cs typeface="+mn-cs"/>
                            </a:defRPr>
                          </a:lvl4pPr>
                          <a:lvl5pPr marL="1828800" algn="l" rtl="0" eaLnBrk="0" fontAlgn="base" hangingPunct="0">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zh-CN" altLang="en-US"/>
                        </a:p>
                      </a:txBody>
                      <a:useSpRect/>
                    </a:txSp>
                  </a:sp>
                  <a:sp>
                    <a:nvSpPr>
                      <a:cNvPr id="146634" name="Freeform 202"/>
                      <a:cNvSpPr>
                        <a:spLocks/>
                      </a:cNvSpPr>
                    </a:nvSpPr>
                    <a:spPr bwMode="auto">
                      <a:xfrm>
                        <a:off x="3606800" y="3225800"/>
                        <a:ext cx="2401888" cy="433388"/>
                      </a:xfrm>
                      <a:custGeom>
                        <a:avLst/>
                        <a:gdLst/>
                        <a:ahLst/>
                        <a:cxnLst>
                          <a:cxn ang="0">
                            <a:pos x="0" y="264"/>
                          </a:cxn>
                          <a:cxn ang="0">
                            <a:pos x="0" y="0"/>
                          </a:cxn>
                          <a:cxn ang="0">
                            <a:pos x="1512" y="0"/>
                          </a:cxn>
                          <a:cxn ang="0">
                            <a:pos x="1512" y="272"/>
                          </a:cxn>
                        </a:cxnLst>
                        <a:rect l="0" t="0" r="r" b="b"/>
                        <a:pathLst>
                          <a:path w="1513" h="273">
                            <a:moveTo>
                              <a:pt x="0" y="264"/>
                            </a:moveTo>
                            <a:lnTo>
                              <a:pt x="0" y="0"/>
                            </a:lnTo>
                            <a:lnTo>
                              <a:pt x="1512" y="0"/>
                            </a:lnTo>
                            <a:lnTo>
                              <a:pt x="1512" y="272"/>
                            </a:lnTo>
                          </a:path>
                        </a:pathLst>
                      </a:custGeom>
                      <a:noFill/>
                      <a:ln w="12700" cap="rnd" cmpd="sng">
                        <a:solidFill>
                          <a:srgbClr val="DD0806"/>
                        </a:solidFill>
                        <a:prstDash val="solid"/>
                        <a:round/>
                        <a:headEnd type="none" w="med" len="med"/>
                        <a:tailEnd type="none" w="med" len="med"/>
                      </a:ln>
                      <a:effectLst/>
                    </a:spPr>
                    <a:txSp>
                      <a:txBody>
                        <a:bodyPr/>
                        <a:lstStyle>
                          <a:defPPr>
                            <a:defRPr lang="en-US"/>
                          </a:defPPr>
                          <a:lvl1pPr algn="l" rtl="0" eaLnBrk="0" fontAlgn="base" hangingPunct="0">
                            <a:spcBef>
                              <a:spcPct val="0"/>
                            </a:spcBef>
                            <a:spcAft>
                              <a:spcPct val="0"/>
                            </a:spcAft>
                            <a:defRPr kern="1200">
                              <a:solidFill>
                                <a:schemeClr val="tx1"/>
                              </a:solidFill>
                              <a:latin typeface="Arial" charset="0"/>
                              <a:ea typeface="+mn-ea"/>
                              <a:cs typeface="+mn-cs"/>
                            </a:defRPr>
                          </a:lvl1pPr>
                          <a:lvl2pPr marL="457200" algn="l" rtl="0" eaLnBrk="0" fontAlgn="base" hangingPunct="0">
                            <a:spcBef>
                              <a:spcPct val="0"/>
                            </a:spcBef>
                            <a:spcAft>
                              <a:spcPct val="0"/>
                            </a:spcAft>
                            <a:defRPr kern="1200">
                              <a:solidFill>
                                <a:schemeClr val="tx1"/>
                              </a:solidFill>
                              <a:latin typeface="Arial" charset="0"/>
                              <a:ea typeface="+mn-ea"/>
                              <a:cs typeface="+mn-cs"/>
                            </a:defRPr>
                          </a:lvl2pPr>
                          <a:lvl3pPr marL="914400" algn="l" rtl="0" eaLnBrk="0" fontAlgn="base" hangingPunct="0">
                            <a:spcBef>
                              <a:spcPct val="0"/>
                            </a:spcBef>
                            <a:spcAft>
                              <a:spcPct val="0"/>
                            </a:spcAft>
                            <a:defRPr kern="1200">
                              <a:solidFill>
                                <a:schemeClr val="tx1"/>
                              </a:solidFill>
                              <a:latin typeface="Arial" charset="0"/>
                              <a:ea typeface="+mn-ea"/>
                              <a:cs typeface="+mn-cs"/>
                            </a:defRPr>
                          </a:lvl3pPr>
                          <a:lvl4pPr marL="1371600" algn="l" rtl="0" eaLnBrk="0" fontAlgn="base" hangingPunct="0">
                            <a:spcBef>
                              <a:spcPct val="0"/>
                            </a:spcBef>
                            <a:spcAft>
                              <a:spcPct val="0"/>
                            </a:spcAft>
                            <a:defRPr kern="1200">
                              <a:solidFill>
                                <a:schemeClr val="tx1"/>
                              </a:solidFill>
                              <a:latin typeface="Arial" charset="0"/>
                              <a:ea typeface="+mn-ea"/>
                              <a:cs typeface="+mn-cs"/>
                            </a:defRPr>
                          </a:lvl4pPr>
                          <a:lvl5pPr marL="1828800" algn="l" rtl="0" eaLnBrk="0" fontAlgn="base" hangingPunct="0">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zh-CN" altLang="en-US"/>
                        </a:p>
                      </a:txBody>
                      <a:useSpRect/>
                    </a:txSp>
                  </a:sp>
                  <a:sp>
                    <a:nvSpPr>
                      <a:cNvPr id="146635" name="Freeform 203"/>
                      <a:cNvSpPr>
                        <a:spLocks/>
                      </a:cNvSpPr>
                    </a:nvSpPr>
                    <a:spPr bwMode="auto">
                      <a:xfrm>
                        <a:off x="3492500" y="3162300"/>
                        <a:ext cx="2630488" cy="509588"/>
                      </a:xfrm>
                      <a:custGeom>
                        <a:avLst/>
                        <a:gdLst/>
                        <a:ahLst/>
                        <a:cxnLst>
                          <a:cxn ang="0">
                            <a:pos x="0" y="320"/>
                          </a:cxn>
                          <a:cxn ang="0">
                            <a:pos x="0" y="0"/>
                          </a:cxn>
                          <a:cxn ang="0">
                            <a:pos x="1656" y="0"/>
                          </a:cxn>
                          <a:cxn ang="0">
                            <a:pos x="1656" y="312"/>
                          </a:cxn>
                        </a:cxnLst>
                        <a:rect l="0" t="0" r="r" b="b"/>
                        <a:pathLst>
                          <a:path w="1657" h="321">
                            <a:moveTo>
                              <a:pt x="0" y="320"/>
                            </a:moveTo>
                            <a:lnTo>
                              <a:pt x="0" y="0"/>
                            </a:lnTo>
                            <a:lnTo>
                              <a:pt x="1656" y="0"/>
                            </a:lnTo>
                            <a:lnTo>
                              <a:pt x="1656" y="312"/>
                            </a:lnTo>
                          </a:path>
                        </a:pathLst>
                      </a:custGeom>
                      <a:noFill/>
                      <a:ln w="12700" cap="rnd" cmpd="sng">
                        <a:solidFill>
                          <a:srgbClr val="DD0806"/>
                        </a:solidFill>
                        <a:prstDash val="solid"/>
                        <a:round/>
                        <a:headEnd type="none" w="med" len="med"/>
                        <a:tailEnd type="none" w="med" len="med"/>
                      </a:ln>
                      <a:effectLst/>
                    </a:spPr>
                    <a:txSp>
                      <a:txBody>
                        <a:bodyPr/>
                        <a:lstStyle>
                          <a:defPPr>
                            <a:defRPr lang="en-US"/>
                          </a:defPPr>
                          <a:lvl1pPr algn="l" rtl="0" eaLnBrk="0" fontAlgn="base" hangingPunct="0">
                            <a:spcBef>
                              <a:spcPct val="0"/>
                            </a:spcBef>
                            <a:spcAft>
                              <a:spcPct val="0"/>
                            </a:spcAft>
                            <a:defRPr kern="1200">
                              <a:solidFill>
                                <a:schemeClr val="tx1"/>
                              </a:solidFill>
                              <a:latin typeface="Arial" charset="0"/>
                              <a:ea typeface="+mn-ea"/>
                              <a:cs typeface="+mn-cs"/>
                            </a:defRPr>
                          </a:lvl1pPr>
                          <a:lvl2pPr marL="457200" algn="l" rtl="0" eaLnBrk="0" fontAlgn="base" hangingPunct="0">
                            <a:spcBef>
                              <a:spcPct val="0"/>
                            </a:spcBef>
                            <a:spcAft>
                              <a:spcPct val="0"/>
                            </a:spcAft>
                            <a:defRPr kern="1200">
                              <a:solidFill>
                                <a:schemeClr val="tx1"/>
                              </a:solidFill>
                              <a:latin typeface="Arial" charset="0"/>
                              <a:ea typeface="+mn-ea"/>
                              <a:cs typeface="+mn-cs"/>
                            </a:defRPr>
                          </a:lvl2pPr>
                          <a:lvl3pPr marL="914400" algn="l" rtl="0" eaLnBrk="0" fontAlgn="base" hangingPunct="0">
                            <a:spcBef>
                              <a:spcPct val="0"/>
                            </a:spcBef>
                            <a:spcAft>
                              <a:spcPct val="0"/>
                            </a:spcAft>
                            <a:defRPr kern="1200">
                              <a:solidFill>
                                <a:schemeClr val="tx1"/>
                              </a:solidFill>
                              <a:latin typeface="Arial" charset="0"/>
                              <a:ea typeface="+mn-ea"/>
                              <a:cs typeface="+mn-cs"/>
                            </a:defRPr>
                          </a:lvl3pPr>
                          <a:lvl4pPr marL="1371600" algn="l" rtl="0" eaLnBrk="0" fontAlgn="base" hangingPunct="0">
                            <a:spcBef>
                              <a:spcPct val="0"/>
                            </a:spcBef>
                            <a:spcAft>
                              <a:spcPct val="0"/>
                            </a:spcAft>
                            <a:defRPr kern="1200">
                              <a:solidFill>
                                <a:schemeClr val="tx1"/>
                              </a:solidFill>
                              <a:latin typeface="Arial" charset="0"/>
                              <a:ea typeface="+mn-ea"/>
                              <a:cs typeface="+mn-cs"/>
                            </a:defRPr>
                          </a:lvl4pPr>
                          <a:lvl5pPr marL="1828800" algn="l" rtl="0" eaLnBrk="0" fontAlgn="base" hangingPunct="0">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zh-CN" altLang="en-US"/>
                        </a:p>
                      </a:txBody>
                      <a:useSpRect/>
                    </a:txSp>
                  </a:sp>
                  <a:sp>
                    <a:nvSpPr>
                      <a:cNvPr id="146636" name="Freeform 204"/>
                      <a:cNvSpPr>
                        <a:spLocks/>
                      </a:cNvSpPr>
                    </a:nvSpPr>
                    <a:spPr bwMode="auto">
                      <a:xfrm>
                        <a:off x="3492500" y="3162300"/>
                        <a:ext cx="2630488" cy="509588"/>
                      </a:xfrm>
                      <a:custGeom>
                        <a:avLst/>
                        <a:gdLst/>
                        <a:ahLst/>
                        <a:cxnLst>
                          <a:cxn ang="0">
                            <a:pos x="0" y="320"/>
                          </a:cxn>
                          <a:cxn ang="0">
                            <a:pos x="0" y="0"/>
                          </a:cxn>
                          <a:cxn ang="0">
                            <a:pos x="1656" y="0"/>
                          </a:cxn>
                          <a:cxn ang="0">
                            <a:pos x="1656" y="312"/>
                          </a:cxn>
                        </a:cxnLst>
                        <a:rect l="0" t="0" r="r" b="b"/>
                        <a:pathLst>
                          <a:path w="1657" h="321">
                            <a:moveTo>
                              <a:pt x="0" y="320"/>
                            </a:moveTo>
                            <a:lnTo>
                              <a:pt x="0" y="0"/>
                            </a:lnTo>
                            <a:lnTo>
                              <a:pt x="1656" y="0"/>
                            </a:lnTo>
                            <a:lnTo>
                              <a:pt x="1656" y="312"/>
                            </a:lnTo>
                          </a:path>
                        </a:pathLst>
                      </a:custGeom>
                      <a:noFill/>
                      <a:ln w="12700" cap="rnd" cmpd="sng">
                        <a:solidFill>
                          <a:srgbClr val="DD0806"/>
                        </a:solidFill>
                        <a:prstDash val="solid"/>
                        <a:round/>
                        <a:headEnd type="none" w="med" len="med"/>
                        <a:tailEnd type="none" w="med" len="med"/>
                      </a:ln>
                      <a:effectLst/>
                    </a:spPr>
                    <a:txSp>
                      <a:txBody>
                        <a:bodyPr/>
                        <a:lstStyle>
                          <a:defPPr>
                            <a:defRPr lang="en-US"/>
                          </a:defPPr>
                          <a:lvl1pPr algn="l" rtl="0" eaLnBrk="0" fontAlgn="base" hangingPunct="0">
                            <a:spcBef>
                              <a:spcPct val="0"/>
                            </a:spcBef>
                            <a:spcAft>
                              <a:spcPct val="0"/>
                            </a:spcAft>
                            <a:defRPr kern="1200">
                              <a:solidFill>
                                <a:schemeClr val="tx1"/>
                              </a:solidFill>
                              <a:latin typeface="Arial" charset="0"/>
                              <a:ea typeface="+mn-ea"/>
                              <a:cs typeface="+mn-cs"/>
                            </a:defRPr>
                          </a:lvl1pPr>
                          <a:lvl2pPr marL="457200" algn="l" rtl="0" eaLnBrk="0" fontAlgn="base" hangingPunct="0">
                            <a:spcBef>
                              <a:spcPct val="0"/>
                            </a:spcBef>
                            <a:spcAft>
                              <a:spcPct val="0"/>
                            </a:spcAft>
                            <a:defRPr kern="1200">
                              <a:solidFill>
                                <a:schemeClr val="tx1"/>
                              </a:solidFill>
                              <a:latin typeface="Arial" charset="0"/>
                              <a:ea typeface="+mn-ea"/>
                              <a:cs typeface="+mn-cs"/>
                            </a:defRPr>
                          </a:lvl2pPr>
                          <a:lvl3pPr marL="914400" algn="l" rtl="0" eaLnBrk="0" fontAlgn="base" hangingPunct="0">
                            <a:spcBef>
                              <a:spcPct val="0"/>
                            </a:spcBef>
                            <a:spcAft>
                              <a:spcPct val="0"/>
                            </a:spcAft>
                            <a:defRPr kern="1200">
                              <a:solidFill>
                                <a:schemeClr val="tx1"/>
                              </a:solidFill>
                              <a:latin typeface="Arial" charset="0"/>
                              <a:ea typeface="+mn-ea"/>
                              <a:cs typeface="+mn-cs"/>
                            </a:defRPr>
                          </a:lvl3pPr>
                          <a:lvl4pPr marL="1371600" algn="l" rtl="0" eaLnBrk="0" fontAlgn="base" hangingPunct="0">
                            <a:spcBef>
                              <a:spcPct val="0"/>
                            </a:spcBef>
                            <a:spcAft>
                              <a:spcPct val="0"/>
                            </a:spcAft>
                            <a:defRPr kern="1200">
                              <a:solidFill>
                                <a:schemeClr val="tx1"/>
                              </a:solidFill>
                              <a:latin typeface="Arial" charset="0"/>
                              <a:ea typeface="+mn-ea"/>
                              <a:cs typeface="+mn-cs"/>
                            </a:defRPr>
                          </a:lvl4pPr>
                          <a:lvl5pPr marL="1828800" algn="l" rtl="0" eaLnBrk="0" fontAlgn="base" hangingPunct="0">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zh-CN" altLang="en-US"/>
                        </a:p>
                      </a:txBody>
                      <a:useSpRect/>
                    </a:txSp>
                  </a:sp>
                </lc:lockedCanvas>
              </a:graphicData>
            </a:graphic>
          </wp:inline>
        </w:drawing>
      </w:r>
    </w:p>
    <w:p w:rsidR="00735FF2" w:rsidRPr="00A97486" w:rsidRDefault="00735FF2" w:rsidP="00262689">
      <w:pPr>
        <w:pStyle w:val="ab"/>
        <w:spacing w:line="360" w:lineRule="auto"/>
        <w:ind w:firstLineChars="200" w:firstLine="480"/>
        <w:rPr>
          <w:ins w:id="67" w:author="微软中国" w:date="2015-12-20T15:48:00Z"/>
          <w:rFonts w:ascii="宋体" w:hAnsi="宋体" w:cs="Arial"/>
          <w:sz w:val="24"/>
        </w:rPr>
      </w:pPr>
      <w:r w:rsidRPr="00A97486">
        <w:rPr>
          <w:rFonts w:ascii="宋体" w:hAnsi="宋体" w:cs="Arial" w:hint="eastAsia"/>
          <w:sz w:val="24"/>
        </w:rPr>
        <w:t>司机室控制器与客室控制器通过内部网络通讯MVB卡上，通过MVB卡连接到列车的MVB总线上。司机室空调接收TCMS发送过来的控制命令，并上传空调运行状态及故障信息等；客室空调接收TCMS发送过来的控制命令，并上传空调运行状态和故障信息。司机室和客室各有一个以太网维护接口，Ethernet以太</w:t>
      </w:r>
      <w:r w:rsidRPr="00A97486">
        <w:rPr>
          <w:rFonts w:ascii="宋体" w:hAnsi="宋体" w:cs="Arial" w:hint="eastAsia"/>
          <w:sz w:val="24"/>
        </w:rPr>
        <w:lastRenderedPageBreak/>
        <w:t>网口用来作为维护调试接口。</w:t>
      </w:r>
    </w:p>
    <w:p w:rsidR="00735FF2" w:rsidRPr="00A97486" w:rsidRDefault="00735FF2" w:rsidP="00262689">
      <w:pPr>
        <w:pStyle w:val="31"/>
        <w:numPr>
          <w:ilvl w:val="2"/>
          <w:numId w:val="52"/>
        </w:numPr>
        <w:spacing w:line="360" w:lineRule="auto"/>
        <w:rPr>
          <w:rFonts w:ascii="宋体" w:hAnsi="宋体"/>
          <w:sz w:val="24"/>
        </w:rPr>
      </w:pPr>
      <w:bookmarkStart w:id="68" w:name="_Toc440440234"/>
      <w:bookmarkStart w:id="69" w:name="_Toc456344148"/>
      <w:bookmarkStart w:id="70" w:name="_Toc517755365"/>
      <w:r w:rsidRPr="00A97486">
        <w:rPr>
          <w:rFonts w:ascii="宋体" w:hAnsi="宋体" w:hint="eastAsia"/>
          <w:sz w:val="24"/>
        </w:rPr>
        <w:t>空调启动逻辑</w:t>
      </w:r>
      <w:bookmarkEnd w:id="68"/>
      <w:bookmarkEnd w:id="69"/>
      <w:bookmarkEnd w:id="70"/>
    </w:p>
    <w:p w:rsidR="00735FF2" w:rsidRPr="00A97486" w:rsidRDefault="00735FF2" w:rsidP="00262689">
      <w:pPr>
        <w:pStyle w:val="aff4"/>
        <w:spacing w:line="360" w:lineRule="auto"/>
        <w:ind w:firstLine="480"/>
        <w:rPr>
          <w:rFonts w:ascii="宋体" w:hAnsi="宋体" w:cs="Arial"/>
          <w:sz w:val="24"/>
        </w:rPr>
      </w:pPr>
      <w:r w:rsidRPr="00A97486">
        <w:rPr>
          <w:rFonts w:ascii="宋体" w:hAnsi="宋体" w:cs="Arial" w:hint="eastAsia"/>
          <w:sz w:val="24"/>
        </w:rPr>
        <w:t>变频空调采用软启动，启动过程平稳。考虑</w:t>
      </w:r>
      <w:r w:rsidRPr="00A97486">
        <w:rPr>
          <w:rFonts w:ascii="宋体" w:hAnsi="宋体" w:cs="Arial"/>
          <w:sz w:val="24"/>
        </w:rPr>
        <w:t>到</w:t>
      </w:r>
      <w:r w:rsidRPr="00A97486">
        <w:rPr>
          <w:rFonts w:ascii="宋体" w:hAnsi="宋体" w:cs="Arial" w:hint="eastAsia"/>
          <w:sz w:val="24"/>
        </w:rPr>
        <w:t>辅逆的容量及避免压缩机同时启动对辅助逆变器电源的冲击，同一节车的四台压缩机可以分时（3</w:t>
      </w:r>
      <w:r w:rsidRPr="00A97486">
        <w:rPr>
          <w:rFonts w:ascii="宋体" w:hAnsi="宋体" w:cs="Arial"/>
          <w:sz w:val="24"/>
        </w:rPr>
        <w:t>s）</w:t>
      </w:r>
      <w:r w:rsidRPr="00A97486">
        <w:rPr>
          <w:rFonts w:ascii="宋体" w:hAnsi="宋体" w:cs="Arial" w:hint="eastAsia"/>
          <w:sz w:val="24"/>
        </w:rPr>
        <w:t>顺序启动。（一列车</w:t>
      </w:r>
      <w:r w:rsidRPr="00A97486">
        <w:rPr>
          <w:rFonts w:ascii="宋体" w:hAnsi="宋体" w:cs="Arial"/>
          <w:sz w:val="24"/>
        </w:rPr>
        <w:t>不同车厢的</w:t>
      </w:r>
      <w:r w:rsidRPr="00A97486">
        <w:rPr>
          <w:rFonts w:ascii="宋体" w:hAnsi="宋体" w:cs="Arial" w:hint="eastAsia"/>
          <w:sz w:val="24"/>
        </w:rPr>
        <w:t>6台</w:t>
      </w:r>
      <w:r w:rsidRPr="00A97486">
        <w:rPr>
          <w:rFonts w:ascii="宋体" w:hAnsi="宋体" w:cs="Arial"/>
          <w:sz w:val="24"/>
        </w:rPr>
        <w:t>压缩机</w:t>
      </w:r>
      <w:r w:rsidRPr="00A97486">
        <w:rPr>
          <w:rFonts w:ascii="宋体" w:hAnsi="宋体" w:cs="Arial" w:hint="eastAsia"/>
          <w:sz w:val="24"/>
        </w:rPr>
        <w:t>可以</w:t>
      </w:r>
      <w:r w:rsidRPr="00A97486">
        <w:rPr>
          <w:rFonts w:ascii="宋体" w:hAnsi="宋体" w:cs="Arial"/>
          <w:sz w:val="24"/>
        </w:rPr>
        <w:t>同时启动</w:t>
      </w:r>
      <w:r w:rsidRPr="00A97486">
        <w:rPr>
          <w:rFonts w:ascii="宋体" w:hAnsi="宋体" w:cs="Arial" w:hint="eastAsia"/>
          <w:sz w:val="24"/>
        </w:rPr>
        <w:t>。）</w:t>
      </w:r>
    </w:p>
    <w:p w:rsidR="00735FF2" w:rsidRPr="00A97486" w:rsidRDefault="00735FF2" w:rsidP="00262689">
      <w:pPr>
        <w:pStyle w:val="aff4"/>
        <w:spacing w:line="360" w:lineRule="auto"/>
        <w:ind w:firstLine="480"/>
        <w:rPr>
          <w:rFonts w:ascii="宋体" w:hAnsi="宋体" w:cs="Arial"/>
          <w:sz w:val="24"/>
        </w:rPr>
      </w:pPr>
      <w:r w:rsidRPr="00A97486">
        <w:rPr>
          <w:rFonts w:ascii="宋体" w:hAnsi="宋体" w:cs="Arial" w:hint="eastAsia"/>
          <w:sz w:val="24"/>
        </w:rPr>
        <w:t>TCMS接收到空调请求信号后，按顺序依次给6节车厢发送空调启动信号。</w:t>
      </w:r>
    </w:p>
    <w:p w:rsidR="00735FF2" w:rsidRPr="00A97486" w:rsidRDefault="00735FF2" w:rsidP="00262689">
      <w:pPr>
        <w:pStyle w:val="aff4"/>
        <w:spacing w:line="360" w:lineRule="auto"/>
        <w:ind w:firstLine="480"/>
        <w:rPr>
          <w:rFonts w:ascii="宋体" w:hAnsi="宋体" w:cs="Arial"/>
          <w:sz w:val="24"/>
        </w:rPr>
      </w:pPr>
      <w:r w:rsidRPr="00A97486">
        <w:rPr>
          <w:rFonts w:ascii="宋体" w:hAnsi="宋体" w:cs="Arial" w:hint="eastAsia"/>
          <w:sz w:val="24"/>
        </w:rPr>
        <w:t>通过变频控制，压缩机启动时以低频0HZ启动，频率变化率为5Hz/s（暂定，可根据制冷需求调节），限制启动电流在额定范围以下。</w:t>
      </w:r>
    </w:p>
    <w:p w:rsidR="00735FF2" w:rsidRPr="00A97486" w:rsidRDefault="00735FF2" w:rsidP="00262689">
      <w:pPr>
        <w:pStyle w:val="31"/>
        <w:numPr>
          <w:ilvl w:val="2"/>
          <w:numId w:val="52"/>
        </w:numPr>
        <w:spacing w:line="360" w:lineRule="auto"/>
        <w:rPr>
          <w:rFonts w:ascii="宋体" w:hAnsi="宋体"/>
          <w:sz w:val="24"/>
        </w:rPr>
      </w:pPr>
      <w:bookmarkStart w:id="71" w:name="_Toc438213070"/>
      <w:bookmarkStart w:id="72" w:name="_Toc440440235"/>
      <w:bookmarkStart w:id="73" w:name="_Toc456344149"/>
      <w:bookmarkStart w:id="74" w:name="_Toc517755366"/>
      <w:r w:rsidRPr="00A97486">
        <w:rPr>
          <w:rFonts w:ascii="宋体" w:hAnsi="宋体" w:hint="eastAsia"/>
          <w:sz w:val="24"/>
        </w:rPr>
        <w:t>PTU维护</w:t>
      </w:r>
      <w:bookmarkEnd w:id="71"/>
      <w:bookmarkEnd w:id="72"/>
      <w:bookmarkEnd w:id="73"/>
      <w:bookmarkEnd w:id="74"/>
    </w:p>
    <w:p w:rsidR="00735FF2" w:rsidRPr="00A97486" w:rsidRDefault="00735FF2" w:rsidP="00735FF2">
      <w:pPr>
        <w:pStyle w:val="ab"/>
        <w:spacing w:line="360" w:lineRule="auto"/>
        <w:ind w:firstLine="420"/>
        <w:rPr>
          <w:rFonts w:ascii="宋体" w:hAnsi="宋体" w:cs="Arial"/>
          <w:color w:val="000000"/>
          <w:sz w:val="24"/>
        </w:rPr>
      </w:pPr>
      <w:r w:rsidRPr="00A97486">
        <w:rPr>
          <w:rFonts w:ascii="宋体" w:hAnsi="宋体" w:cs="Arial" w:hint="eastAsia"/>
          <w:color w:val="000000"/>
          <w:sz w:val="24"/>
        </w:rPr>
        <w:t>控制器带有以太网诊断口，用于本控制盘的调试及维护使用（PTU不加设软件狗），将计算机通过诊断接口与控制器连接，PTU空调维护软件可实现以下功能：</w:t>
      </w:r>
    </w:p>
    <w:p w:rsidR="00735FF2" w:rsidRPr="00A97486" w:rsidRDefault="00735FF2" w:rsidP="00735FF2">
      <w:pPr>
        <w:widowControl/>
        <w:numPr>
          <w:ilvl w:val="0"/>
          <w:numId w:val="47"/>
        </w:numPr>
        <w:spacing w:line="360" w:lineRule="auto"/>
        <w:jc w:val="left"/>
        <w:rPr>
          <w:rFonts w:ascii="宋体" w:hAnsi="宋体" w:cs="Arial"/>
          <w:color w:val="000000"/>
          <w:sz w:val="24"/>
          <w:lang w:val="de-DE"/>
        </w:rPr>
      </w:pPr>
      <w:r w:rsidRPr="00A97486">
        <w:rPr>
          <w:rFonts w:ascii="宋体" w:hAnsi="宋体" w:cs="Arial" w:hint="eastAsia"/>
          <w:color w:val="000000"/>
          <w:sz w:val="24"/>
          <w:lang w:val="de-DE"/>
        </w:rPr>
        <w:t>实时监控整个空调系统：工作状态、故障信息、环境参数，且可以存储读取；</w:t>
      </w:r>
    </w:p>
    <w:p w:rsidR="00735FF2" w:rsidRPr="00A97486" w:rsidRDefault="00735FF2" w:rsidP="00735FF2">
      <w:pPr>
        <w:widowControl/>
        <w:numPr>
          <w:ilvl w:val="0"/>
          <w:numId w:val="47"/>
        </w:numPr>
        <w:spacing w:line="360" w:lineRule="auto"/>
        <w:jc w:val="left"/>
        <w:rPr>
          <w:rFonts w:ascii="宋体" w:hAnsi="宋体" w:cs="Arial"/>
          <w:color w:val="000000"/>
          <w:sz w:val="24"/>
          <w:lang w:val="de-DE"/>
        </w:rPr>
      </w:pPr>
      <w:r w:rsidRPr="00A97486">
        <w:rPr>
          <w:rFonts w:ascii="宋体" w:hAnsi="宋体" w:cs="Arial" w:hint="eastAsia"/>
          <w:color w:val="000000"/>
          <w:sz w:val="24"/>
          <w:lang w:val="de-DE"/>
        </w:rPr>
        <w:t>直接显示各种输入输出状态信息；</w:t>
      </w:r>
    </w:p>
    <w:p w:rsidR="00735FF2" w:rsidRPr="00A97486" w:rsidRDefault="00735FF2" w:rsidP="00735FF2">
      <w:pPr>
        <w:widowControl/>
        <w:numPr>
          <w:ilvl w:val="0"/>
          <w:numId w:val="47"/>
        </w:numPr>
        <w:spacing w:line="360" w:lineRule="auto"/>
        <w:jc w:val="left"/>
        <w:rPr>
          <w:rFonts w:ascii="宋体" w:hAnsi="宋体" w:cs="Arial"/>
          <w:color w:val="000000"/>
          <w:sz w:val="24"/>
          <w:lang w:val="de-DE"/>
        </w:rPr>
      </w:pPr>
      <w:r w:rsidRPr="00A97486">
        <w:rPr>
          <w:rFonts w:ascii="宋体" w:hAnsi="宋体" w:cs="Arial"/>
          <w:color w:val="000000"/>
          <w:sz w:val="24"/>
          <w:lang w:val="de-DE"/>
        </w:rPr>
        <w:t>PTU中</w:t>
      </w:r>
      <w:r w:rsidRPr="00A97486">
        <w:rPr>
          <w:rFonts w:ascii="宋体" w:hAnsi="宋体" w:cs="Arial" w:hint="eastAsia"/>
          <w:color w:val="000000"/>
          <w:sz w:val="24"/>
          <w:lang w:val="de-DE"/>
        </w:rPr>
        <w:t>可以</w:t>
      </w:r>
      <w:r w:rsidRPr="00A97486">
        <w:rPr>
          <w:rFonts w:ascii="宋体" w:hAnsi="宋体" w:cs="Arial"/>
          <w:color w:val="000000"/>
          <w:sz w:val="24"/>
          <w:lang w:val="de-DE"/>
        </w:rPr>
        <w:t>直接在授权模式</w:t>
      </w:r>
      <w:r w:rsidRPr="00A97486">
        <w:rPr>
          <w:rFonts w:ascii="宋体" w:hAnsi="宋体" w:cs="Arial" w:hint="eastAsia"/>
          <w:color w:val="000000"/>
          <w:sz w:val="24"/>
          <w:lang w:val="de-DE"/>
        </w:rPr>
        <w:t>下完成对风门执行器、机组主要部件等单一部件的功能的测试。</w:t>
      </w:r>
    </w:p>
    <w:p w:rsidR="00735FF2" w:rsidRPr="00A97486" w:rsidRDefault="00735FF2" w:rsidP="00735FF2">
      <w:pPr>
        <w:widowControl/>
        <w:numPr>
          <w:ilvl w:val="0"/>
          <w:numId w:val="47"/>
        </w:numPr>
        <w:spacing w:line="360" w:lineRule="auto"/>
        <w:jc w:val="left"/>
        <w:rPr>
          <w:rFonts w:ascii="宋体" w:hAnsi="宋体" w:cs="Arial"/>
          <w:color w:val="000000"/>
          <w:sz w:val="24"/>
          <w:lang w:val="de-DE"/>
        </w:rPr>
      </w:pPr>
      <w:r w:rsidRPr="00A97486">
        <w:rPr>
          <w:rFonts w:ascii="宋体" w:hAnsi="宋体" w:cs="Arial" w:hint="eastAsia"/>
          <w:color w:val="000000"/>
          <w:sz w:val="24"/>
          <w:lang w:val="de-DE"/>
        </w:rPr>
        <w:t>控制器信息，软件版本，历史故障信息和状态信息下载，实时时钟、扫描周期；</w:t>
      </w:r>
    </w:p>
    <w:p w:rsidR="00735FF2" w:rsidRPr="00A97486" w:rsidRDefault="00735FF2" w:rsidP="00735FF2">
      <w:pPr>
        <w:widowControl/>
        <w:numPr>
          <w:ilvl w:val="0"/>
          <w:numId w:val="47"/>
        </w:numPr>
        <w:spacing w:line="360" w:lineRule="auto"/>
        <w:jc w:val="left"/>
        <w:rPr>
          <w:rFonts w:ascii="宋体" w:hAnsi="宋体" w:cs="Arial"/>
          <w:color w:val="000000"/>
          <w:sz w:val="24"/>
          <w:lang w:val="de-DE"/>
        </w:rPr>
      </w:pPr>
      <w:r w:rsidRPr="00A97486">
        <w:rPr>
          <w:rFonts w:ascii="宋体" w:hAnsi="宋体" w:cs="Arial" w:hint="eastAsia"/>
          <w:color w:val="000000"/>
          <w:sz w:val="24"/>
          <w:lang w:val="de-DE"/>
        </w:rPr>
        <w:t>处理历史故障记录；</w:t>
      </w:r>
    </w:p>
    <w:p w:rsidR="00735FF2" w:rsidRPr="00A97486" w:rsidRDefault="00735FF2" w:rsidP="00735FF2">
      <w:pPr>
        <w:widowControl/>
        <w:numPr>
          <w:ilvl w:val="0"/>
          <w:numId w:val="47"/>
        </w:numPr>
        <w:spacing w:line="360" w:lineRule="auto"/>
        <w:jc w:val="left"/>
        <w:rPr>
          <w:rFonts w:ascii="宋体" w:hAnsi="宋体" w:cs="Arial"/>
          <w:color w:val="000000"/>
          <w:sz w:val="24"/>
          <w:lang w:val="de-DE"/>
        </w:rPr>
      </w:pPr>
      <w:r w:rsidRPr="00A97486">
        <w:rPr>
          <w:rFonts w:ascii="宋体" w:hAnsi="宋体" w:cs="Arial" w:hint="eastAsia"/>
          <w:color w:val="000000"/>
          <w:sz w:val="24"/>
          <w:lang w:val="de-DE"/>
        </w:rPr>
        <w:t>网络数据流信息；</w:t>
      </w:r>
    </w:p>
    <w:p w:rsidR="00735FF2" w:rsidRPr="00A97486" w:rsidRDefault="00735FF2" w:rsidP="00735FF2">
      <w:pPr>
        <w:widowControl/>
        <w:numPr>
          <w:ilvl w:val="0"/>
          <w:numId w:val="47"/>
        </w:numPr>
        <w:spacing w:line="360" w:lineRule="auto"/>
        <w:jc w:val="left"/>
        <w:rPr>
          <w:rFonts w:ascii="宋体" w:hAnsi="宋体" w:cs="Arial"/>
          <w:color w:val="000000"/>
          <w:sz w:val="24"/>
          <w:lang w:val="de-DE"/>
        </w:rPr>
      </w:pPr>
      <w:r w:rsidRPr="00A97486">
        <w:rPr>
          <w:rFonts w:ascii="宋体" w:hAnsi="宋体" w:cs="Arial" w:hint="eastAsia"/>
          <w:color w:val="000000"/>
          <w:sz w:val="24"/>
          <w:lang w:val="de-DE"/>
        </w:rPr>
        <w:t>通过PTU维护模式可下载空调机组的历史故障记录,历史温度记录,运行记录；控制器芯片内部集成了存储功能，可以连续（多少秒记录一次可根据要求调整）的记录、保存并读取车厢的温度传感器温度，记录的温度数值以CSV的形式，可通过PTU进行下载保存，且满足连续记录一周以上的温度信息，该功能独立于列车控制的事件记录仪。空调控制单元至少可以存储一个月的详细故障信息；</w:t>
      </w:r>
    </w:p>
    <w:p w:rsidR="00735FF2" w:rsidRPr="00A97486" w:rsidRDefault="00735FF2" w:rsidP="00735FF2">
      <w:pPr>
        <w:widowControl/>
        <w:numPr>
          <w:ilvl w:val="0"/>
          <w:numId w:val="47"/>
        </w:numPr>
        <w:spacing w:line="360" w:lineRule="auto"/>
        <w:jc w:val="left"/>
        <w:rPr>
          <w:rFonts w:ascii="宋体" w:hAnsi="宋体" w:cs="Arial"/>
          <w:color w:val="000000"/>
          <w:sz w:val="24"/>
          <w:lang w:val="de-DE"/>
        </w:rPr>
      </w:pPr>
      <w:r w:rsidRPr="00A97486">
        <w:rPr>
          <w:rFonts w:ascii="宋体" w:hAnsi="宋体" w:cs="Arial" w:hint="eastAsia"/>
          <w:color w:val="000000"/>
          <w:sz w:val="24"/>
          <w:lang w:val="de-DE"/>
        </w:rPr>
        <w:t>风阀测试中支持直接输入载客量信号来对风阀的开度进行验证。</w:t>
      </w:r>
    </w:p>
    <w:p w:rsidR="00735FF2" w:rsidRPr="00A97486" w:rsidRDefault="00735FF2" w:rsidP="00735FF2">
      <w:pPr>
        <w:widowControl/>
        <w:numPr>
          <w:ilvl w:val="0"/>
          <w:numId w:val="47"/>
        </w:numPr>
        <w:spacing w:line="360" w:lineRule="auto"/>
        <w:jc w:val="left"/>
        <w:rPr>
          <w:rFonts w:ascii="宋体" w:hAnsi="宋体" w:cs="Arial"/>
          <w:color w:val="000000"/>
          <w:sz w:val="24"/>
          <w:lang w:val="de-DE"/>
        </w:rPr>
      </w:pPr>
      <w:r w:rsidRPr="00A97486">
        <w:rPr>
          <w:rFonts w:ascii="宋体" w:hAnsi="宋体" w:cs="Arial" w:hint="eastAsia"/>
          <w:color w:val="000000"/>
          <w:sz w:val="24"/>
          <w:lang w:val="de-DE"/>
        </w:rPr>
        <w:lastRenderedPageBreak/>
        <w:t>客室每个空调机组都配有电度表，电度表通过485通讯将能耗数据传输到客室控制器上，控制器可以通过MVB总线将能耗信息上送到TCMS网络。</w:t>
      </w:r>
    </w:p>
    <w:p w:rsidR="00735FF2" w:rsidRPr="00A97486" w:rsidRDefault="00735FF2" w:rsidP="00531FA5">
      <w:pPr>
        <w:pStyle w:val="31"/>
        <w:numPr>
          <w:ilvl w:val="2"/>
          <w:numId w:val="52"/>
        </w:numPr>
        <w:spacing w:line="360" w:lineRule="auto"/>
        <w:rPr>
          <w:rFonts w:ascii="宋体" w:hAnsi="宋体"/>
          <w:sz w:val="24"/>
        </w:rPr>
      </w:pPr>
      <w:bookmarkStart w:id="75" w:name="_Toc438213071"/>
      <w:bookmarkStart w:id="76" w:name="_Toc440440236"/>
      <w:bookmarkStart w:id="77" w:name="_Toc456344150"/>
      <w:bookmarkStart w:id="78" w:name="_Toc517755367"/>
      <w:r w:rsidRPr="00A97486">
        <w:rPr>
          <w:rFonts w:ascii="宋体" w:hAnsi="宋体" w:hint="eastAsia"/>
          <w:sz w:val="24"/>
        </w:rPr>
        <w:t>控制元器件</w:t>
      </w:r>
      <w:bookmarkEnd w:id="75"/>
      <w:bookmarkEnd w:id="76"/>
      <w:bookmarkEnd w:id="77"/>
      <w:bookmarkEnd w:id="78"/>
    </w:p>
    <w:tbl>
      <w:tblPr>
        <w:tblW w:w="4747" w:type="pct"/>
        <w:tblInd w:w="250"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1E0" w:firstRow="1" w:lastRow="1" w:firstColumn="1" w:lastColumn="1" w:noHBand="0" w:noVBand="0"/>
      </w:tblPr>
      <w:tblGrid>
        <w:gridCol w:w="746"/>
        <w:gridCol w:w="2575"/>
        <w:gridCol w:w="558"/>
        <w:gridCol w:w="4212"/>
      </w:tblGrid>
      <w:tr w:rsidR="00735FF2" w:rsidRPr="00A97486" w:rsidTr="00A04DEC">
        <w:trPr>
          <w:tblHeader/>
        </w:trPr>
        <w:tc>
          <w:tcPr>
            <w:tcW w:w="461" w:type="pct"/>
            <w:shd w:val="clear" w:color="auto" w:fill="auto"/>
            <w:vAlign w:val="center"/>
          </w:tcPr>
          <w:p w:rsidR="00735FF2" w:rsidRPr="00A97486" w:rsidRDefault="00735FF2" w:rsidP="00A04DEC">
            <w:pPr>
              <w:spacing w:before="40" w:after="40" w:line="360" w:lineRule="auto"/>
              <w:jc w:val="center"/>
              <w:rPr>
                <w:rFonts w:ascii="宋体" w:hAnsi="宋体" w:cs="Arial"/>
                <w:b/>
                <w:bCs/>
                <w:noProof/>
                <w:szCs w:val="21"/>
              </w:rPr>
            </w:pPr>
            <w:r w:rsidRPr="00A97486">
              <w:rPr>
                <w:rFonts w:ascii="宋体" w:hAnsi="宋体" w:cs="Arial" w:hint="eastAsia"/>
                <w:b/>
                <w:bCs/>
                <w:noProof/>
                <w:szCs w:val="21"/>
              </w:rPr>
              <w:t>序号</w:t>
            </w:r>
          </w:p>
        </w:tc>
        <w:tc>
          <w:tcPr>
            <w:tcW w:w="1591" w:type="pct"/>
            <w:shd w:val="clear" w:color="auto" w:fill="auto"/>
            <w:vAlign w:val="center"/>
          </w:tcPr>
          <w:p w:rsidR="00735FF2" w:rsidRPr="00A97486" w:rsidRDefault="00735FF2" w:rsidP="00A04DEC">
            <w:pPr>
              <w:spacing w:before="40" w:after="40" w:line="360" w:lineRule="auto"/>
              <w:jc w:val="center"/>
              <w:rPr>
                <w:rFonts w:ascii="宋体" w:hAnsi="宋体" w:cs="Arial"/>
                <w:b/>
                <w:bCs/>
                <w:noProof/>
                <w:szCs w:val="21"/>
              </w:rPr>
            </w:pPr>
            <w:r w:rsidRPr="00A97486">
              <w:rPr>
                <w:rFonts w:ascii="宋体" w:hAnsi="宋体" w:cs="Arial" w:hint="eastAsia"/>
                <w:b/>
                <w:bCs/>
                <w:noProof/>
                <w:szCs w:val="21"/>
              </w:rPr>
              <w:t>部件</w:t>
            </w:r>
          </w:p>
        </w:tc>
        <w:tc>
          <w:tcPr>
            <w:tcW w:w="345" w:type="pct"/>
            <w:shd w:val="clear" w:color="auto" w:fill="auto"/>
            <w:vAlign w:val="center"/>
          </w:tcPr>
          <w:p w:rsidR="00735FF2" w:rsidRPr="00A97486" w:rsidRDefault="00735FF2" w:rsidP="00A04DEC">
            <w:pPr>
              <w:spacing w:before="40" w:after="40" w:line="360" w:lineRule="auto"/>
              <w:jc w:val="center"/>
              <w:rPr>
                <w:rFonts w:ascii="宋体" w:hAnsi="宋体" w:cs="Arial"/>
                <w:b/>
                <w:bCs/>
                <w:noProof/>
                <w:szCs w:val="21"/>
              </w:rPr>
            </w:pPr>
            <w:r w:rsidRPr="00A97486">
              <w:rPr>
                <w:rFonts w:ascii="宋体" w:hAnsi="宋体" w:cs="Arial" w:hint="eastAsia"/>
                <w:b/>
                <w:bCs/>
                <w:noProof/>
                <w:szCs w:val="21"/>
              </w:rPr>
              <w:t>数量</w:t>
            </w:r>
          </w:p>
        </w:tc>
        <w:tc>
          <w:tcPr>
            <w:tcW w:w="2603" w:type="pct"/>
            <w:shd w:val="clear" w:color="auto" w:fill="auto"/>
            <w:vAlign w:val="center"/>
          </w:tcPr>
          <w:p w:rsidR="00735FF2" w:rsidRPr="00A97486" w:rsidRDefault="00735FF2" w:rsidP="00A04DEC">
            <w:pPr>
              <w:spacing w:before="40" w:after="40" w:line="360" w:lineRule="auto"/>
              <w:jc w:val="center"/>
              <w:rPr>
                <w:rFonts w:ascii="宋体" w:hAnsi="宋体" w:cs="Arial"/>
                <w:b/>
                <w:bCs/>
                <w:noProof/>
                <w:szCs w:val="21"/>
              </w:rPr>
            </w:pPr>
            <w:r w:rsidRPr="00A97486">
              <w:rPr>
                <w:rFonts w:ascii="宋体" w:hAnsi="宋体" w:cs="Arial" w:hint="eastAsia"/>
                <w:b/>
                <w:bCs/>
                <w:noProof/>
                <w:szCs w:val="21"/>
              </w:rPr>
              <w:t>备注</w:t>
            </w:r>
          </w:p>
        </w:tc>
      </w:tr>
      <w:tr w:rsidR="00735FF2" w:rsidRPr="00A97486" w:rsidTr="00A04DEC">
        <w:tc>
          <w:tcPr>
            <w:tcW w:w="461" w:type="pct"/>
            <w:shd w:val="clear" w:color="auto" w:fill="auto"/>
            <w:vAlign w:val="center"/>
          </w:tcPr>
          <w:p w:rsidR="00735FF2" w:rsidRPr="00A97486" w:rsidRDefault="00735FF2" w:rsidP="00E46BB3">
            <w:pPr>
              <w:widowControl/>
              <w:numPr>
                <w:ilvl w:val="0"/>
                <w:numId w:val="177"/>
              </w:numPr>
              <w:spacing w:before="40" w:after="40" w:line="360" w:lineRule="auto"/>
              <w:jc w:val="left"/>
              <w:rPr>
                <w:rFonts w:ascii="宋体" w:hAnsi="宋体" w:cs="Arial"/>
                <w:bCs/>
                <w:noProof/>
                <w:szCs w:val="21"/>
              </w:rPr>
            </w:pPr>
            <w:r w:rsidRPr="00A97486">
              <w:rPr>
                <w:rFonts w:ascii="宋体" w:hAnsi="宋体" w:cs="Arial" w:hint="eastAsia"/>
                <w:bCs/>
                <w:noProof/>
                <w:szCs w:val="21"/>
              </w:rPr>
              <w:t>1</w:t>
            </w:r>
          </w:p>
        </w:tc>
        <w:tc>
          <w:tcPr>
            <w:tcW w:w="1591" w:type="pct"/>
            <w:shd w:val="clear" w:color="auto" w:fill="auto"/>
            <w:vAlign w:val="center"/>
          </w:tcPr>
          <w:p w:rsidR="00735FF2" w:rsidRPr="00A97486" w:rsidRDefault="00735FF2" w:rsidP="00A04DEC">
            <w:pPr>
              <w:spacing w:before="40" w:after="40" w:line="360" w:lineRule="auto"/>
              <w:rPr>
                <w:rFonts w:ascii="宋体" w:hAnsi="宋体" w:cs="Arial"/>
                <w:bCs/>
                <w:noProof/>
                <w:szCs w:val="21"/>
              </w:rPr>
            </w:pPr>
            <w:r w:rsidRPr="00A97486">
              <w:rPr>
                <w:rFonts w:ascii="宋体" w:hAnsi="宋体" w:cs="Arial" w:hint="eastAsia"/>
                <w:bCs/>
                <w:noProof/>
                <w:szCs w:val="21"/>
              </w:rPr>
              <w:t>断路器</w:t>
            </w:r>
          </w:p>
        </w:tc>
        <w:tc>
          <w:tcPr>
            <w:tcW w:w="345" w:type="pct"/>
            <w:shd w:val="clear" w:color="auto" w:fill="auto"/>
            <w:vAlign w:val="center"/>
          </w:tcPr>
          <w:p w:rsidR="00735FF2" w:rsidRPr="00A97486" w:rsidRDefault="00735FF2" w:rsidP="00A04DEC">
            <w:pPr>
              <w:spacing w:before="40" w:after="40" w:line="360" w:lineRule="auto"/>
              <w:rPr>
                <w:rFonts w:ascii="宋体" w:hAnsi="宋体" w:cs="Arial"/>
                <w:bCs/>
                <w:noProof/>
                <w:szCs w:val="21"/>
              </w:rPr>
            </w:pPr>
            <w:r w:rsidRPr="00A97486">
              <w:rPr>
                <w:rFonts w:ascii="宋体" w:hAnsi="宋体" w:cs="Arial" w:hint="eastAsia"/>
                <w:bCs/>
                <w:noProof/>
                <w:szCs w:val="21"/>
              </w:rPr>
              <w:t>若干</w:t>
            </w:r>
          </w:p>
        </w:tc>
        <w:tc>
          <w:tcPr>
            <w:tcW w:w="2603" w:type="pct"/>
            <w:shd w:val="clear" w:color="auto" w:fill="auto"/>
          </w:tcPr>
          <w:p w:rsidR="00735FF2" w:rsidRPr="00A97486" w:rsidRDefault="00735FF2" w:rsidP="00A04DEC">
            <w:pPr>
              <w:rPr>
                <w:rFonts w:ascii="宋体" w:hAnsi="宋体"/>
              </w:rPr>
            </w:pPr>
          </w:p>
        </w:tc>
      </w:tr>
      <w:tr w:rsidR="00735FF2" w:rsidRPr="00A97486" w:rsidTr="00A04DEC">
        <w:tc>
          <w:tcPr>
            <w:tcW w:w="461" w:type="pct"/>
            <w:shd w:val="clear" w:color="auto" w:fill="auto"/>
            <w:vAlign w:val="center"/>
          </w:tcPr>
          <w:p w:rsidR="00735FF2" w:rsidRPr="00A97486" w:rsidRDefault="00735FF2" w:rsidP="00E46BB3">
            <w:pPr>
              <w:widowControl/>
              <w:numPr>
                <w:ilvl w:val="0"/>
                <w:numId w:val="177"/>
              </w:numPr>
              <w:spacing w:before="40" w:after="40" w:line="360" w:lineRule="auto"/>
              <w:jc w:val="left"/>
              <w:rPr>
                <w:rFonts w:ascii="宋体" w:hAnsi="宋体" w:cs="Arial"/>
                <w:bCs/>
                <w:noProof/>
                <w:szCs w:val="21"/>
              </w:rPr>
            </w:pPr>
            <w:r w:rsidRPr="00A97486">
              <w:rPr>
                <w:rFonts w:ascii="宋体" w:hAnsi="宋体" w:cs="Arial" w:hint="eastAsia"/>
                <w:bCs/>
                <w:noProof/>
                <w:szCs w:val="21"/>
              </w:rPr>
              <w:t>2</w:t>
            </w:r>
          </w:p>
        </w:tc>
        <w:tc>
          <w:tcPr>
            <w:tcW w:w="1591" w:type="pct"/>
            <w:shd w:val="clear" w:color="auto" w:fill="auto"/>
            <w:vAlign w:val="center"/>
          </w:tcPr>
          <w:p w:rsidR="00735FF2" w:rsidRPr="00A97486" w:rsidRDefault="00735FF2" w:rsidP="00A04DEC">
            <w:pPr>
              <w:spacing w:before="40" w:after="40" w:line="360" w:lineRule="auto"/>
              <w:rPr>
                <w:rFonts w:ascii="宋体" w:hAnsi="宋体" w:cs="Arial"/>
                <w:bCs/>
                <w:noProof/>
                <w:szCs w:val="21"/>
              </w:rPr>
            </w:pPr>
            <w:r w:rsidRPr="00A97486">
              <w:rPr>
                <w:rFonts w:ascii="宋体" w:hAnsi="宋体" w:cs="Arial" w:hint="eastAsia"/>
                <w:bCs/>
                <w:noProof/>
                <w:szCs w:val="21"/>
              </w:rPr>
              <w:t>马达保护器</w:t>
            </w:r>
          </w:p>
        </w:tc>
        <w:tc>
          <w:tcPr>
            <w:tcW w:w="345" w:type="pct"/>
            <w:shd w:val="clear" w:color="auto" w:fill="auto"/>
            <w:vAlign w:val="center"/>
          </w:tcPr>
          <w:p w:rsidR="00735FF2" w:rsidRPr="00A97486" w:rsidRDefault="00735FF2" w:rsidP="00A04DEC">
            <w:pPr>
              <w:spacing w:before="40" w:after="40" w:line="360" w:lineRule="auto"/>
              <w:rPr>
                <w:rFonts w:ascii="宋体" w:hAnsi="宋体" w:cs="Arial"/>
                <w:bCs/>
                <w:noProof/>
                <w:szCs w:val="21"/>
              </w:rPr>
            </w:pPr>
            <w:r w:rsidRPr="00A97486">
              <w:rPr>
                <w:rFonts w:ascii="宋体" w:hAnsi="宋体" w:cs="Arial" w:hint="eastAsia"/>
                <w:bCs/>
                <w:noProof/>
                <w:szCs w:val="21"/>
              </w:rPr>
              <w:t>若干</w:t>
            </w:r>
          </w:p>
        </w:tc>
        <w:tc>
          <w:tcPr>
            <w:tcW w:w="2603" w:type="pct"/>
            <w:shd w:val="clear" w:color="auto" w:fill="auto"/>
          </w:tcPr>
          <w:p w:rsidR="00735FF2" w:rsidRPr="00A97486" w:rsidRDefault="00735FF2" w:rsidP="00A04DEC">
            <w:pPr>
              <w:rPr>
                <w:rFonts w:ascii="宋体" w:hAnsi="宋体"/>
              </w:rPr>
            </w:pPr>
          </w:p>
        </w:tc>
      </w:tr>
      <w:tr w:rsidR="00735FF2" w:rsidRPr="00A97486" w:rsidTr="00A04DEC">
        <w:tc>
          <w:tcPr>
            <w:tcW w:w="461" w:type="pct"/>
            <w:shd w:val="clear" w:color="auto" w:fill="auto"/>
            <w:vAlign w:val="center"/>
          </w:tcPr>
          <w:p w:rsidR="00735FF2" w:rsidRPr="00A97486" w:rsidRDefault="00735FF2" w:rsidP="00E46BB3">
            <w:pPr>
              <w:widowControl/>
              <w:numPr>
                <w:ilvl w:val="0"/>
                <w:numId w:val="177"/>
              </w:numPr>
              <w:spacing w:before="40" w:after="40" w:line="360" w:lineRule="auto"/>
              <w:jc w:val="left"/>
              <w:rPr>
                <w:rFonts w:ascii="宋体" w:hAnsi="宋体" w:cs="Arial"/>
                <w:bCs/>
                <w:noProof/>
                <w:szCs w:val="21"/>
              </w:rPr>
            </w:pPr>
            <w:r w:rsidRPr="00A97486">
              <w:rPr>
                <w:rFonts w:ascii="宋体" w:hAnsi="宋体" w:cs="Arial" w:hint="eastAsia"/>
                <w:bCs/>
                <w:noProof/>
                <w:szCs w:val="21"/>
              </w:rPr>
              <w:t>3</w:t>
            </w:r>
          </w:p>
        </w:tc>
        <w:tc>
          <w:tcPr>
            <w:tcW w:w="1591" w:type="pct"/>
            <w:shd w:val="clear" w:color="auto" w:fill="auto"/>
            <w:vAlign w:val="center"/>
          </w:tcPr>
          <w:p w:rsidR="00735FF2" w:rsidRPr="00A97486" w:rsidRDefault="00735FF2" w:rsidP="00A04DEC">
            <w:pPr>
              <w:spacing w:before="40" w:after="40" w:line="360" w:lineRule="auto"/>
              <w:rPr>
                <w:rFonts w:ascii="宋体" w:hAnsi="宋体" w:cs="Arial"/>
                <w:bCs/>
                <w:noProof/>
                <w:szCs w:val="21"/>
              </w:rPr>
            </w:pPr>
            <w:r w:rsidRPr="00A97486">
              <w:rPr>
                <w:rFonts w:ascii="宋体" w:hAnsi="宋体" w:cs="Arial" w:hint="eastAsia"/>
                <w:bCs/>
                <w:noProof/>
                <w:szCs w:val="21"/>
              </w:rPr>
              <w:t>接触器</w:t>
            </w:r>
          </w:p>
        </w:tc>
        <w:tc>
          <w:tcPr>
            <w:tcW w:w="345" w:type="pct"/>
            <w:shd w:val="clear" w:color="auto" w:fill="auto"/>
            <w:vAlign w:val="center"/>
          </w:tcPr>
          <w:p w:rsidR="00735FF2" w:rsidRPr="00A97486" w:rsidRDefault="00735FF2" w:rsidP="00A04DEC">
            <w:pPr>
              <w:spacing w:before="40" w:after="40" w:line="360" w:lineRule="auto"/>
              <w:rPr>
                <w:rFonts w:ascii="宋体" w:hAnsi="宋体" w:cs="Arial"/>
                <w:bCs/>
                <w:noProof/>
                <w:szCs w:val="21"/>
              </w:rPr>
            </w:pPr>
            <w:r w:rsidRPr="00A97486">
              <w:rPr>
                <w:rFonts w:ascii="宋体" w:hAnsi="宋体" w:cs="Arial" w:hint="eastAsia"/>
                <w:bCs/>
                <w:noProof/>
                <w:szCs w:val="21"/>
              </w:rPr>
              <w:t>若干</w:t>
            </w:r>
          </w:p>
        </w:tc>
        <w:tc>
          <w:tcPr>
            <w:tcW w:w="2603" w:type="pct"/>
            <w:shd w:val="clear" w:color="auto" w:fill="auto"/>
          </w:tcPr>
          <w:p w:rsidR="00735FF2" w:rsidRPr="00A97486" w:rsidRDefault="00735FF2" w:rsidP="00A04DEC">
            <w:pPr>
              <w:rPr>
                <w:rFonts w:ascii="宋体" w:hAnsi="宋体"/>
              </w:rPr>
            </w:pPr>
          </w:p>
        </w:tc>
      </w:tr>
      <w:tr w:rsidR="00735FF2" w:rsidRPr="00A97486" w:rsidTr="00A04DEC">
        <w:tc>
          <w:tcPr>
            <w:tcW w:w="461" w:type="pct"/>
            <w:shd w:val="clear" w:color="auto" w:fill="auto"/>
            <w:vAlign w:val="center"/>
          </w:tcPr>
          <w:p w:rsidR="00735FF2" w:rsidRPr="00A97486" w:rsidRDefault="00735FF2" w:rsidP="00E46BB3">
            <w:pPr>
              <w:widowControl/>
              <w:numPr>
                <w:ilvl w:val="0"/>
                <w:numId w:val="177"/>
              </w:numPr>
              <w:spacing w:before="40" w:after="40" w:line="360" w:lineRule="auto"/>
              <w:jc w:val="left"/>
              <w:rPr>
                <w:rFonts w:ascii="宋体" w:hAnsi="宋体" w:cs="Arial"/>
                <w:bCs/>
                <w:noProof/>
                <w:szCs w:val="21"/>
              </w:rPr>
            </w:pPr>
            <w:r w:rsidRPr="00A97486">
              <w:rPr>
                <w:rFonts w:ascii="宋体" w:hAnsi="宋体" w:cs="Arial" w:hint="eastAsia"/>
                <w:bCs/>
                <w:noProof/>
                <w:szCs w:val="21"/>
              </w:rPr>
              <w:t>4</w:t>
            </w:r>
          </w:p>
        </w:tc>
        <w:tc>
          <w:tcPr>
            <w:tcW w:w="1591" w:type="pct"/>
            <w:shd w:val="clear" w:color="auto" w:fill="auto"/>
            <w:vAlign w:val="center"/>
          </w:tcPr>
          <w:p w:rsidR="00735FF2" w:rsidRPr="00A97486" w:rsidRDefault="00735FF2" w:rsidP="00A04DEC">
            <w:pPr>
              <w:spacing w:before="40" w:after="40" w:line="360" w:lineRule="auto"/>
              <w:rPr>
                <w:rFonts w:ascii="宋体" w:hAnsi="宋体" w:cs="Arial"/>
                <w:bCs/>
                <w:noProof/>
                <w:szCs w:val="21"/>
              </w:rPr>
            </w:pPr>
            <w:r w:rsidRPr="00A97486">
              <w:rPr>
                <w:rFonts w:ascii="宋体" w:hAnsi="宋体" w:cs="Arial" w:hint="eastAsia"/>
                <w:bCs/>
                <w:noProof/>
                <w:szCs w:val="21"/>
              </w:rPr>
              <w:t>万能转换开关</w:t>
            </w:r>
          </w:p>
        </w:tc>
        <w:tc>
          <w:tcPr>
            <w:tcW w:w="345" w:type="pct"/>
            <w:shd w:val="clear" w:color="auto" w:fill="auto"/>
            <w:vAlign w:val="center"/>
          </w:tcPr>
          <w:p w:rsidR="00735FF2" w:rsidRPr="00A97486" w:rsidRDefault="00735FF2" w:rsidP="00A04DEC">
            <w:pPr>
              <w:spacing w:before="40" w:after="40" w:line="360" w:lineRule="auto"/>
              <w:rPr>
                <w:rFonts w:ascii="宋体" w:hAnsi="宋体" w:cs="Arial"/>
                <w:bCs/>
                <w:noProof/>
                <w:szCs w:val="21"/>
              </w:rPr>
            </w:pPr>
            <w:r w:rsidRPr="00A97486">
              <w:rPr>
                <w:rFonts w:ascii="宋体" w:hAnsi="宋体" w:cs="Arial" w:hint="eastAsia"/>
                <w:bCs/>
                <w:noProof/>
                <w:szCs w:val="21"/>
              </w:rPr>
              <w:t>若干</w:t>
            </w:r>
          </w:p>
        </w:tc>
        <w:tc>
          <w:tcPr>
            <w:tcW w:w="2603" w:type="pct"/>
            <w:shd w:val="clear" w:color="auto" w:fill="auto"/>
          </w:tcPr>
          <w:p w:rsidR="00735FF2" w:rsidRPr="00A97486" w:rsidRDefault="00735FF2" w:rsidP="00A04DEC">
            <w:pPr>
              <w:rPr>
                <w:rFonts w:ascii="宋体" w:hAnsi="宋体"/>
              </w:rPr>
            </w:pPr>
          </w:p>
        </w:tc>
      </w:tr>
      <w:tr w:rsidR="00735FF2" w:rsidRPr="00A97486" w:rsidTr="00A04DEC">
        <w:tc>
          <w:tcPr>
            <w:tcW w:w="461" w:type="pct"/>
            <w:shd w:val="clear" w:color="auto" w:fill="auto"/>
            <w:vAlign w:val="center"/>
          </w:tcPr>
          <w:p w:rsidR="00735FF2" w:rsidRPr="00A97486" w:rsidRDefault="00735FF2" w:rsidP="00E46BB3">
            <w:pPr>
              <w:widowControl/>
              <w:numPr>
                <w:ilvl w:val="0"/>
                <w:numId w:val="177"/>
              </w:numPr>
              <w:spacing w:before="40" w:after="40" w:line="360" w:lineRule="auto"/>
              <w:jc w:val="left"/>
              <w:rPr>
                <w:rFonts w:ascii="宋体" w:hAnsi="宋体" w:cs="Arial"/>
                <w:bCs/>
                <w:noProof/>
                <w:szCs w:val="21"/>
              </w:rPr>
            </w:pPr>
            <w:r w:rsidRPr="00A97486">
              <w:rPr>
                <w:rFonts w:ascii="宋体" w:hAnsi="宋体" w:cs="Arial" w:hint="eastAsia"/>
                <w:bCs/>
                <w:noProof/>
                <w:szCs w:val="21"/>
              </w:rPr>
              <w:t>5</w:t>
            </w:r>
          </w:p>
        </w:tc>
        <w:tc>
          <w:tcPr>
            <w:tcW w:w="1591" w:type="pct"/>
            <w:shd w:val="clear" w:color="auto" w:fill="auto"/>
            <w:vAlign w:val="center"/>
          </w:tcPr>
          <w:p w:rsidR="00735FF2" w:rsidRPr="00A97486" w:rsidRDefault="00735FF2" w:rsidP="00A04DEC">
            <w:pPr>
              <w:spacing w:before="40" w:after="40" w:line="360" w:lineRule="auto"/>
              <w:rPr>
                <w:rFonts w:ascii="宋体" w:hAnsi="宋体" w:cs="Arial"/>
                <w:bCs/>
                <w:noProof/>
                <w:szCs w:val="21"/>
              </w:rPr>
            </w:pPr>
            <w:r w:rsidRPr="00A97486">
              <w:rPr>
                <w:rFonts w:ascii="宋体" w:hAnsi="宋体" w:cs="Arial" w:hint="eastAsia"/>
                <w:bCs/>
                <w:noProof/>
                <w:szCs w:val="21"/>
              </w:rPr>
              <w:t>中间继电器</w:t>
            </w:r>
          </w:p>
        </w:tc>
        <w:tc>
          <w:tcPr>
            <w:tcW w:w="345" w:type="pct"/>
            <w:shd w:val="clear" w:color="auto" w:fill="auto"/>
            <w:vAlign w:val="center"/>
          </w:tcPr>
          <w:p w:rsidR="00735FF2" w:rsidRPr="00A97486" w:rsidRDefault="00735FF2" w:rsidP="00A04DEC">
            <w:pPr>
              <w:spacing w:before="40" w:after="40" w:line="360" w:lineRule="auto"/>
              <w:rPr>
                <w:rFonts w:ascii="宋体" w:hAnsi="宋体" w:cs="Arial"/>
                <w:bCs/>
                <w:noProof/>
                <w:szCs w:val="21"/>
              </w:rPr>
            </w:pPr>
            <w:r w:rsidRPr="00A97486">
              <w:rPr>
                <w:rFonts w:ascii="宋体" w:hAnsi="宋体" w:cs="Arial" w:hint="eastAsia"/>
                <w:bCs/>
                <w:noProof/>
                <w:szCs w:val="21"/>
              </w:rPr>
              <w:t>若干</w:t>
            </w:r>
          </w:p>
        </w:tc>
        <w:tc>
          <w:tcPr>
            <w:tcW w:w="2603" w:type="pct"/>
            <w:shd w:val="clear" w:color="auto" w:fill="auto"/>
          </w:tcPr>
          <w:p w:rsidR="00735FF2" w:rsidRPr="00A97486" w:rsidRDefault="00735FF2" w:rsidP="00A04DEC">
            <w:pPr>
              <w:rPr>
                <w:rFonts w:ascii="宋体" w:hAnsi="宋体"/>
              </w:rPr>
            </w:pPr>
          </w:p>
        </w:tc>
      </w:tr>
      <w:tr w:rsidR="00735FF2" w:rsidRPr="00A97486" w:rsidTr="00A04DEC">
        <w:tc>
          <w:tcPr>
            <w:tcW w:w="461" w:type="pct"/>
            <w:shd w:val="clear" w:color="auto" w:fill="auto"/>
            <w:vAlign w:val="center"/>
          </w:tcPr>
          <w:p w:rsidR="00735FF2" w:rsidRPr="00A97486" w:rsidRDefault="00735FF2" w:rsidP="00E46BB3">
            <w:pPr>
              <w:widowControl/>
              <w:numPr>
                <w:ilvl w:val="0"/>
                <w:numId w:val="177"/>
              </w:numPr>
              <w:spacing w:before="40" w:after="40" w:line="360" w:lineRule="auto"/>
              <w:jc w:val="left"/>
              <w:rPr>
                <w:rFonts w:ascii="宋体" w:hAnsi="宋体" w:cs="Arial"/>
                <w:bCs/>
                <w:noProof/>
                <w:szCs w:val="21"/>
              </w:rPr>
            </w:pPr>
            <w:r w:rsidRPr="00A97486">
              <w:rPr>
                <w:rFonts w:ascii="宋体" w:hAnsi="宋体" w:cs="Arial" w:hint="eastAsia"/>
                <w:bCs/>
                <w:noProof/>
                <w:szCs w:val="21"/>
              </w:rPr>
              <w:t>6</w:t>
            </w:r>
          </w:p>
        </w:tc>
        <w:tc>
          <w:tcPr>
            <w:tcW w:w="1591" w:type="pct"/>
            <w:shd w:val="clear" w:color="auto" w:fill="auto"/>
            <w:vAlign w:val="center"/>
          </w:tcPr>
          <w:p w:rsidR="00735FF2" w:rsidRPr="00A97486" w:rsidRDefault="00735FF2" w:rsidP="00A04DEC">
            <w:pPr>
              <w:spacing w:before="40" w:after="40" w:line="360" w:lineRule="auto"/>
              <w:rPr>
                <w:rFonts w:ascii="宋体" w:hAnsi="宋体" w:cs="Arial"/>
                <w:bCs/>
                <w:noProof/>
                <w:szCs w:val="21"/>
              </w:rPr>
            </w:pPr>
            <w:r w:rsidRPr="00A97486">
              <w:rPr>
                <w:rFonts w:ascii="宋体" w:hAnsi="宋体" w:cs="Arial" w:hint="eastAsia"/>
                <w:bCs/>
                <w:noProof/>
                <w:szCs w:val="21"/>
              </w:rPr>
              <w:t>接线端子</w:t>
            </w:r>
          </w:p>
        </w:tc>
        <w:tc>
          <w:tcPr>
            <w:tcW w:w="345" w:type="pct"/>
            <w:shd w:val="clear" w:color="auto" w:fill="auto"/>
            <w:vAlign w:val="center"/>
          </w:tcPr>
          <w:p w:rsidR="00735FF2" w:rsidRPr="00A97486" w:rsidRDefault="00735FF2" w:rsidP="00A04DEC">
            <w:pPr>
              <w:spacing w:before="40" w:after="40" w:line="360" w:lineRule="auto"/>
              <w:rPr>
                <w:rFonts w:ascii="宋体" w:hAnsi="宋体" w:cs="Arial"/>
                <w:bCs/>
                <w:noProof/>
                <w:szCs w:val="21"/>
              </w:rPr>
            </w:pPr>
            <w:r w:rsidRPr="00A97486">
              <w:rPr>
                <w:rFonts w:ascii="宋体" w:hAnsi="宋体" w:cs="Arial" w:hint="eastAsia"/>
                <w:bCs/>
                <w:noProof/>
                <w:szCs w:val="21"/>
              </w:rPr>
              <w:t>若干</w:t>
            </w:r>
          </w:p>
        </w:tc>
        <w:tc>
          <w:tcPr>
            <w:tcW w:w="2603" w:type="pct"/>
            <w:shd w:val="clear" w:color="auto" w:fill="auto"/>
          </w:tcPr>
          <w:p w:rsidR="00735FF2" w:rsidRPr="00A97486" w:rsidRDefault="00735FF2" w:rsidP="00A04DEC">
            <w:pPr>
              <w:rPr>
                <w:rFonts w:ascii="宋体" w:hAnsi="宋体"/>
              </w:rPr>
            </w:pPr>
          </w:p>
        </w:tc>
      </w:tr>
      <w:tr w:rsidR="00735FF2" w:rsidRPr="00A97486" w:rsidTr="00A04DEC">
        <w:tc>
          <w:tcPr>
            <w:tcW w:w="461" w:type="pct"/>
            <w:shd w:val="clear" w:color="auto" w:fill="auto"/>
            <w:vAlign w:val="center"/>
          </w:tcPr>
          <w:p w:rsidR="00735FF2" w:rsidRPr="00A97486" w:rsidRDefault="00735FF2" w:rsidP="00E46BB3">
            <w:pPr>
              <w:widowControl/>
              <w:numPr>
                <w:ilvl w:val="0"/>
                <w:numId w:val="177"/>
              </w:numPr>
              <w:spacing w:before="40" w:after="40" w:line="360" w:lineRule="auto"/>
              <w:jc w:val="left"/>
              <w:rPr>
                <w:rFonts w:ascii="宋体" w:hAnsi="宋体" w:cs="Arial"/>
                <w:bCs/>
                <w:noProof/>
                <w:szCs w:val="21"/>
              </w:rPr>
            </w:pPr>
            <w:r w:rsidRPr="00A97486">
              <w:rPr>
                <w:rFonts w:ascii="宋体" w:hAnsi="宋体" w:cs="Arial" w:hint="eastAsia"/>
                <w:bCs/>
                <w:noProof/>
                <w:szCs w:val="21"/>
              </w:rPr>
              <w:t>7</w:t>
            </w:r>
          </w:p>
        </w:tc>
        <w:tc>
          <w:tcPr>
            <w:tcW w:w="1591" w:type="pct"/>
            <w:shd w:val="clear" w:color="auto" w:fill="auto"/>
            <w:vAlign w:val="center"/>
          </w:tcPr>
          <w:p w:rsidR="00735FF2" w:rsidRPr="00A97486" w:rsidRDefault="00735FF2" w:rsidP="00A04DEC">
            <w:pPr>
              <w:spacing w:before="40" w:after="40" w:line="360" w:lineRule="auto"/>
              <w:rPr>
                <w:rFonts w:ascii="宋体" w:hAnsi="宋体" w:cs="Arial"/>
                <w:bCs/>
                <w:noProof/>
                <w:szCs w:val="21"/>
              </w:rPr>
            </w:pPr>
            <w:r w:rsidRPr="00A97486">
              <w:rPr>
                <w:rFonts w:ascii="宋体" w:hAnsi="宋体" w:cs="Arial" w:hint="eastAsia"/>
                <w:bCs/>
                <w:noProof/>
                <w:szCs w:val="21"/>
              </w:rPr>
              <w:t>电气连接器</w:t>
            </w:r>
          </w:p>
        </w:tc>
        <w:tc>
          <w:tcPr>
            <w:tcW w:w="345" w:type="pct"/>
            <w:shd w:val="clear" w:color="auto" w:fill="auto"/>
            <w:vAlign w:val="center"/>
          </w:tcPr>
          <w:p w:rsidR="00735FF2" w:rsidRPr="00A97486" w:rsidRDefault="00735FF2" w:rsidP="00A04DEC">
            <w:pPr>
              <w:spacing w:before="40" w:after="40" w:line="360" w:lineRule="auto"/>
              <w:rPr>
                <w:rFonts w:ascii="宋体" w:hAnsi="宋体" w:cs="Arial"/>
                <w:bCs/>
                <w:noProof/>
                <w:szCs w:val="21"/>
              </w:rPr>
            </w:pPr>
            <w:r w:rsidRPr="00A97486">
              <w:rPr>
                <w:rFonts w:ascii="宋体" w:hAnsi="宋体" w:cs="Arial" w:hint="eastAsia"/>
                <w:bCs/>
                <w:noProof/>
                <w:szCs w:val="21"/>
              </w:rPr>
              <w:t>若干</w:t>
            </w:r>
          </w:p>
        </w:tc>
        <w:tc>
          <w:tcPr>
            <w:tcW w:w="2603" w:type="pct"/>
            <w:shd w:val="clear" w:color="auto" w:fill="auto"/>
          </w:tcPr>
          <w:p w:rsidR="00735FF2" w:rsidRPr="00A97486" w:rsidRDefault="00735FF2" w:rsidP="00A04DEC">
            <w:pPr>
              <w:rPr>
                <w:rFonts w:ascii="宋体" w:hAnsi="宋体"/>
              </w:rPr>
            </w:pPr>
          </w:p>
        </w:tc>
      </w:tr>
      <w:tr w:rsidR="00735FF2" w:rsidRPr="00A97486" w:rsidTr="00A04DEC">
        <w:tc>
          <w:tcPr>
            <w:tcW w:w="461" w:type="pct"/>
            <w:shd w:val="clear" w:color="auto" w:fill="auto"/>
            <w:vAlign w:val="center"/>
          </w:tcPr>
          <w:p w:rsidR="00735FF2" w:rsidRPr="00A97486" w:rsidRDefault="00735FF2" w:rsidP="00E46BB3">
            <w:pPr>
              <w:widowControl/>
              <w:numPr>
                <w:ilvl w:val="0"/>
                <w:numId w:val="177"/>
              </w:numPr>
              <w:spacing w:before="40" w:after="40" w:line="360" w:lineRule="auto"/>
              <w:jc w:val="left"/>
              <w:rPr>
                <w:rFonts w:ascii="宋体" w:hAnsi="宋体" w:cs="Arial"/>
                <w:bCs/>
                <w:noProof/>
                <w:szCs w:val="21"/>
              </w:rPr>
            </w:pPr>
            <w:r w:rsidRPr="00A97486">
              <w:rPr>
                <w:rFonts w:ascii="宋体" w:hAnsi="宋体" w:cs="Arial" w:hint="eastAsia"/>
                <w:bCs/>
                <w:noProof/>
                <w:szCs w:val="21"/>
              </w:rPr>
              <w:t>8</w:t>
            </w:r>
          </w:p>
        </w:tc>
        <w:tc>
          <w:tcPr>
            <w:tcW w:w="1591" w:type="pct"/>
            <w:shd w:val="clear" w:color="auto" w:fill="auto"/>
            <w:vAlign w:val="center"/>
          </w:tcPr>
          <w:p w:rsidR="00735FF2" w:rsidRPr="00A97486" w:rsidRDefault="00735FF2" w:rsidP="00A04DEC">
            <w:pPr>
              <w:spacing w:before="40" w:after="40" w:line="360" w:lineRule="auto"/>
              <w:rPr>
                <w:rFonts w:ascii="宋体" w:hAnsi="宋体" w:cs="Arial"/>
                <w:bCs/>
                <w:noProof/>
                <w:szCs w:val="21"/>
              </w:rPr>
            </w:pPr>
            <w:r w:rsidRPr="00A97486">
              <w:rPr>
                <w:rFonts w:ascii="宋体" w:hAnsi="宋体" w:cs="Arial" w:hint="eastAsia"/>
                <w:bCs/>
                <w:noProof/>
                <w:szCs w:val="21"/>
              </w:rPr>
              <w:t>安装柜</w:t>
            </w:r>
          </w:p>
        </w:tc>
        <w:tc>
          <w:tcPr>
            <w:tcW w:w="345" w:type="pct"/>
            <w:shd w:val="clear" w:color="auto" w:fill="auto"/>
            <w:vAlign w:val="center"/>
          </w:tcPr>
          <w:p w:rsidR="00735FF2" w:rsidRPr="00A97486" w:rsidRDefault="00735FF2" w:rsidP="00A04DEC">
            <w:pPr>
              <w:spacing w:before="40" w:after="40" w:line="360" w:lineRule="auto"/>
              <w:rPr>
                <w:rFonts w:ascii="宋体" w:hAnsi="宋体" w:cs="Arial"/>
                <w:bCs/>
                <w:noProof/>
                <w:szCs w:val="21"/>
              </w:rPr>
            </w:pPr>
            <w:r w:rsidRPr="00A97486">
              <w:rPr>
                <w:rFonts w:ascii="宋体" w:hAnsi="宋体" w:cs="Arial" w:hint="eastAsia"/>
                <w:bCs/>
                <w:noProof/>
                <w:szCs w:val="21"/>
              </w:rPr>
              <w:t>1</w:t>
            </w:r>
          </w:p>
        </w:tc>
        <w:tc>
          <w:tcPr>
            <w:tcW w:w="2603" w:type="pct"/>
            <w:shd w:val="clear" w:color="auto" w:fill="auto"/>
          </w:tcPr>
          <w:p w:rsidR="00735FF2" w:rsidRPr="00A97486" w:rsidRDefault="00735FF2" w:rsidP="00A04DEC">
            <w:pPr>
              <w:rPr>
                <w:rFonts w:ascii="宋体" w:hAnsi="宋体"/>
              </w:rPr>
            </w:pPr>
          </w:p>
        </w:tc>
      </w:tr>
    </w:tbl>
    <w:p w:rsidR="00735FF2" w:rsidRPr="00A97486" w:rsidRDefault="00735FF2" w:rsidP="00531FA5">
      <w:pPr>
        <w:pStyle w:val="31"/>
        <w:numPr>
          <w:ilvl w:val="2"/>
          <w:numId w:val="52"/>
        </w:numPr>
        <w:spacing w:line="360" w:lineRule="auto"/>
        <w:rPr>
          <w:rFonts w:ascii="宋体" w:hAnsi="宋体"/>
          <w:sz w:val="24"/>
        </w:rPr>
      </w:pPr>
      <w:bookmarkStart w:id="79" w:name="_Toc438213072"/>
      <w:bookmarkStart w:id="80" w:name="_Toc440440237"/>
      <w:bookmarkStart w:id="81" w:name="_Toc456344151"/>
      <w:bookmarkStart w:id="82" w:name="_Toc517755368"/>
      <w:r w:rsidRPr="00A97486">
        <w:rPr>
          <w:rFonts w:ascii="宋体" w:hAnsi="宋体" w:hint="eastAsia"/>
          <w:sz w:val="24"/>
        </w:rPr>
        <w:t>保护功能</w:t>
      </w:r>
      <w:bookmarkEnd w:id="79"/>
      <w:bookmarkEnd w:id="80"/>
      <w:bookmarkEnd w:id="81"/>
      <w:bookmarkEnd w:id="82"/>
    </w:p>
    <w:p w:rsidR="00735FF2" w:rsidRPr="00A97486" w:rsidRDefault="00735FF2" w:rsidP="00735FF2">
      <w:pPr>
        <w:pStyle w:val="ab"/>
        <w:spacing w:line="360" w:lineRule="auto"/>
        <w:ind w:firstLineChars="225" w:firstLine="540"/>
        <w:rPr>
          <w:rFonts w:ascii="宋体" w:hAnsi="宋体" w:cs="Arial"/>
          <w:sz w:val="24"/>
        </w:rPr>
      </w:pPr>
      <w:r w:rsidRPr="00A97486">
        <w:rPr>
          <w:rFonts w:ascii="宋体" w:hAnsi="宋体"/>
          <w:sz w:val="24"/>
        </w:rPr>
        <w:t>为确保空调系统正常工作，在设计中考虑对系统部件设置过载、短路、过电压、欠电压、缺相及压缩机过压、低压不启动</w:t>
      </w:r>
      <w:r w:rsidRPr="00A97486">
        <w:rPr>
          <w:rFonts w:ascii="宋体" w:hAnsi="宋体" w:hint="eastAsia"/>
          <w:sz w:val="24"/>
        </w:rPr>
        <w:t>，互锁等软件和逻辑</w:t>
      </w:r>
      <w:r w:rsidRPr="00A97486">
        <w:rPr>
          <w:rFonts w:ascii="宋体" w:hAnsi="宋体"/>
          <w:sz w:val="24"/>
        </w:rPr>
        <w:t>保护</w:t>
      </w:r>
      <w:r w:rsidRPr="00A97486">
        <w:rPr>
          <w:rFonts w:ascii="宋体" w:hAnsi="宋体" w:hint="eastAsia"/>
          <w:sz w:val="24"/>
        </w:rPr>
        <w:t>。</w:t>
      </w:r>
    </w:p>
    <w:p w:rsidR="00735FF2" w:rsidRPr="00A97486" w:rsidRDefault="00735FF2" w:rsidP="00531FA5">
      <w:pPr>
        <w:pStyle w:val="31"/>
        <w:numPr>
          <w:ilvl w:val="3"/>
          <w:numId w:val="52"/>
        </w:numPr>
        <w:spacing w:line="360" w:lineRule="auto"/>
        <w:rPr>
          <w:rFonts w:ascii="宋体" w:hAnsi="宋体"/>
          <w:sz w:val="24"/>
        </w:rPr>
      </w:pPr>
      <w:bookmarkStart w:id="83" w:name="_Toc438213073"/>
      <w:bookmarkStart w:id="84" w:name="_Toc440440238"/>
      <w:bookmarkStart w:id="85" w:name="_Toc456344152"/>
      <w:bookmarkStart w:id="86" w:name="_Toc517755369"/>
      <w:r w:rsidRPr="00A97486">
        <w:rPr>
          <w:rFonts w:ascii="宋体" w:hAnsi="宋体" w:hint="eastAsia"/>
          <w:sz w:val="24"/>
        </w:rPr>
        <w:t>电机连锁保护</w:t>
      </w:r>
      <w:bookmarkEnd w:id="83"/>
      <w:bookmarkEnd w:id="84"/>
      <w:bookmarkEnd w:id="85"/>
      <w:bookmarkEnd w:id="86"/>
    </w:p>
    <w:p w:rsidR="00735FF2" w:rsidRPr="00A97486" w:rsidRDefault="00735FF2" w:rsidP="00735FF2">
      <w:pPr>
        <w:tabs>
          <w:tab w:val="left" w:pos="180"/>
          <w:tab w:val="left" w:pos="720"/>
          <w:tab w:val="left" w:pos="900"/>
          <w:tab w:val="left" w:pos="1080"/>
          <w:tab w:val="left" w:pos="1418"/>
        </w:tabs>
        <w:snapToGrid w:val="0"/>
        <w:spacing w:beforeLines="50" w:before="156" w:line="360" w:lineRule="auto"/>
        <w:ind w:firstLineChars="200" w:firstLine="480"/>
        <w:textAlignment w:val="bottom"/>
        <w:rPr>
          <w:rFonts w:ascii="宋体" w:hAnsi="宋体"/>
          <w:color w:val="000000"/>
          <w:sz w:val="24"/>
        </w:rPr>
      </w:pPr>
      <w:r w:rsidRPr="00A97486">
        <w:rPr>
          <w:rFonts w:ascii="宋体" w:hAnsi="宋体" w:hint="eastAsia"/>
          <w:color w:val="000000"/>
          <w:sz w:val="24"/>
        </w:rPr>
        <w:t>制冷工况各电机均应顺序联锁，前级设备未起动，后级设备不允许起动。空调机组内通风机不运行，则两台冷凝风机、两台压缩机均不许运行；机组内有两台冷凝风机不运行，则两台压缩机均不允许启动（除霜除外）。</w:t>
      </w:r>
    </w:p>
    <w:p w:rsidR="00735FF2" w:rsidRPr="00A97486" w:rsidRDefault="00735FF2" w:rsidP="00531FA5">
      <w:pPr>
        <w:pStyle w:val="31"/>
        <w:numPr>
          <w:ilvl w:val="3"/>
          <w:numId w:val="52"/>
        </w:numPr>
        <w:spacing w:line="360" w:lineRule="auto"/>
        <w:rPr>
          <w:rFonts w:ascii="宋体" w:hAnsi="宋体"/>
          <w:sz w:val="24"/>
        </w:rPr>
      </w:pPr>
      <w:bookmarkStart w:id="87" w:name="_Toc438213074"/>
      <w:bookmarkStart w:id="88" w:name="_Toc440440239"/>
      <w:bookmarkStart w:id="89" w:name="_Toc456344153"/>
      <w:bookmarkStart w:id="90" w:name="_Toc517755370"/>
      <w:r w:rsidRPr="00A97486">
        <w:rPr>
          <w:rFonts w:ascii="宋体" w:hAnsi="宋体" w:hint="eastAsia"/>
          <w:sz w:val="24"/>
        </w:rPr>
        <w:lastRenderedPageBreak/>
        <w:t>紧急通风和正常通风互锁</w:t>
      </w:r>
      <w:bookmarkEnd w:id="87"/>
      <w:bookmarkEnd w:id="88"/>
      <w:bookmarkEnd w:id="89"/>
      <w:bookmarkEnd w:id="90"/>
    </w:p>
    <w:p w:rsidR="00735FF2" w:rsidRPr="00A97486" w:rsidRDefault="00735FF2" w:rsidP="00735FF2">
      <w:pPr>
        <w:pStyle w:val="ab"/>
        <w:spacing w:line="360" w:lineRule="auto"/>
        <w:ind w:firstLineChars="225" w:firstLine="540"/>
        <w:rPr>
          <w:rFonts w:ascii="宋体" w:hAnsi="宋体" w:cs="Arial"/>
          <w:color w:val="000000"/>
          <w:sz w:val="24"/>
        </w:rPr>
      </w:pPr>
      <w:r w:rsidRPr="00A97486">
        <w:rPr>
          <w:rFonts w:ascii="宋体" w:hAnsi="宋体" w:hint="eastAsia"/>
          <w:sz w:val="24"/>
        </w:rPr>
        <w:t>紧急通风与正常通风采取软件互锁。即当</w:t>
      </w:r>
      <w:r w:rsidRPr="00A97486">
        <w:rPr>
          <w:rFonts w:ascii="宋体" w:hAnsi="宋体" w:hint="eastAsia"/>
          <w:color w:val="000000"/>
          <w:sz w:val="24"/>
        </w:rPr>
        <w:t>正常通风时，紧急通风不能运行；紧急通风时，正常通风不能动作。</w:t>
      </w:r>
    </w:p>
    <w:p w:rsidR="00735FF2" w:rsidRPr="00A97486" w:rsidRDefault="00735FF2" w:rsidP="00531FA5">
      <w:pPr>
        <w:pStyle w:val="31"/>
        <w:numPr>
          <w:ilvl w:val="3"/>
          <w:numId w:val="52"/>
        </w:numPr>
        <w:spacing w:line="360" w:lineRule="auto"/>
        <w:rPr>
          <w:rFonts w:ascii="宋体" w:hAnsi="宋体"/>
          <w:color w:val="000000"/>
        </w:rPr>
      </w:pPr>
      <w:bookmarkStart w:id="91" w:name="_Toc438213075"/>
      <w:bookmarkStart w:id="92" w:name="_Toc440440240"/>
      <w:bookmarkStart w:id="93" w:name="_Toc456344154"/>
      <w:bookmarkStart w:id="94" w:name="_Toc517755371"/>
      <w:r w:rsidRPr="00A97486">
        <w:rPr>
          <w:rFonts w:ascii="宋体" w:hAnsi="宋体" w:hint="eastAsia"/>
          <w:sz w:val="24"/>
        </w:rPr>
        <w:t>高压保护</w:t>
      </w:r>
      <w:bookmarkEnd w:id="91"/>
      <w:bookmarkEnd w:id="92"/>
      <w:bookmarkEnd w:id="93"/>
      <w:bookmarkEnd w:id="94"/>
      <w:r w:rsidRPr="00A97486">
        <w:rPr>
          <w:rFonts w:ascii="宋体" w:hAnsi="宋体" w:hint="eastAsia"/>
          <w:sz w:val="24"/>
        </w:rPr>
        <w:t xml:space="preserve"> </w:t>
      </w:r>
      <w:r w:rsidRPr="00A97486">
        <w:rPr>
          <w:rFonts w:ascii="宋体" w:hAnsi="宋体" w:hint="eastAsia"/>
          <w:color w:val="000000"/>
        </w:rPr>
        <w:t xml:space="preserve"> </w:t>
      </w:r>
    </w:p>
    <w:p w:rsidR="00735FF2" w:rsidRPr="00A97486" w:rsidRDefault="00735FF2" w:rsidP="00735FF2">
      <w:pPr>
        <w:tabs>
          <w:tab w:val="left" w:pos="720"/>
        </w:tabs>
        <w:spacing w:beforeLines="50" w:before="156" w:line="360" w:lineRule="auto"/>
        <w:ind w:left="57" w:firstLine="480"/>
        <w:rPr>
          <w:rFonts w:ascii="宋体" w:hAnsi="宋体"/>
          <w:color w:val="000000"/>
          <w:sz w:val="24"/>
          <w:lang w:val="zh-CN"/>
        </w:rPr>
      </w:pPr>
      <w:r w:rsidRPr="00A97486">
        <w:rPr>
          <w:rFonts w:ascii="宋体" w:hAnsi="宋体" w:hint="eastAsia"/>
          <w:color w:val="000000"/>
          <w:sz w:val="24"/>
          <w:lang w:val="zh-CN"/>
        </w:rPr>
        <w:t>空调机组内设置高压开关对空调系统进行保护。当高压压力到达临界点（3.0Mpa）之前压缩机降频减载运行；如果高压压力仍大于3.0Mpa，压缩机停止运行，记录故障次数1次。如在限定时间（暂定3min）内压力开关仍未恢复，则锁死故障并上报故障；如保护装置恢复，相应压缩机转入正常运行；机组高压故障次数累计为3次时，锁死故障并显示故障，此时可通过重启控制器释放高压故障。</w:t>
      </w:r>
    </w:p>
    <w:p w:rsidR="00735FF2" w:rsidRPr="00A97486" w:rsidRDefault="00735FF2" w:rsidP="00735FF2">
      <w:pPr>
        <w:pStyle w:val="ab"/>
        <w:spacing w:line="360" w:lineRule="auto"/>
        <w:ind w:firstLine="556"/>
        <w:rPr>
          <w:rFonts w:ascii="宋体" w:hAnsi="宋体"/>
          <w:sz w:val="24"/>
          <w:lang w:val="fr-FR"/>
        </w:rPr>
      </w:pPr>
      <w:bookmarkStart w:id="95" w:name="_Toc438213076"/>
      <w:bookmarkStart w:id="96" w:name="_Toc440440241"/>
      <w:r w:rsidRPr="00A97486">
        <w:rPr>
          <w:rFonts w:ascii="宋体" w:hAnsi="宋体"/>
          <w:sz w:val="24"/>
          <w:lang w:val="fr-FR"/>
        </w:rPr>
        <w:t xml:space="preserve">安全高压故障：如果第一级压力开关失效的情况下，压缩机输出压力过高，使安全高压常闭触点断开，系统产生压缩机安全高压故障。安全高压故障后，需要手动复位故障信号才会清除。 </w:t>
      </w:r>
    </w:p>
    <w:p w:rsidR="00735FF2" w:rsidRPr="00A97486" w:rsidRDefault="00735FF2" w:rsidP="00531FA5">
      <w:pPr>
        <w:pStyle w:val="31"/>
        <w:numPr>
          <w:ilvl w:val="3"/>
          <w:numId w:val="52"/>
        </w:numPr>
        <w:spacing w:line="360" w:lineRule="auto"/>
        <w:rPr>
          <w:rFonts w:ascii="宋体" w:hAnsi="宋体"/>
          <w:sz w:val="24"/>
        </w:rPr>
      </w:pPr>
      <w:bookmarkStart w:id="97" w:name="_Toc456344155"/>
      <w:bookmarkStart w:id="98" w:name="_Toc517755372"/>
      <w:r w:rsidRPr="00A97486">
        <w:rPr>
          <w:rFonts w:ascii="宋体" w:hAnsi="宋体" w:hint="eastAsia"/>
          <w:sz w:val="24"/>
        </w:rPr>
        <w:t>低压保护</w:t>
      </w:r>
      <w:bookmarkEnd w:id="95"/>
      <w:bookmarkEnd w:id="96"/>
      <w:bookmarkEnd w:id="97"/>
      <w:bookmarkEnd w:id="98"/>
    </w:p>
    <w:p w:rsidR="00735FF2" w:rsidRPr="00A97486" w:rsidRDefault="00735FF2" w:rsidP="00735FF2">
      <w:pPr>
        <w:pStyle w:val="ab"/>
        <w:spacing w:line="360" w:lineRule="auto"/>
        <w:ind w:firstLine="556"/>
        <w:rPr>
          <w:rFonts w:ascii="宋体" w:hAnsi="宋体"/>
          <w:sz w:val="24"/>
          <w:lang w:val="fr-FR"/>
        </w:rPr>
      </w:pPr>
      <w:r w:rsidRPr="00A97486">
        <w:rPr>
          <w:rFonts w:ascii="宋体" w:hAnsi="宋体" w:hint="eastAsia"/>
          <w:sz w:val="24"/>
          <w:lang w:val="fr-FR"/>
        </w:rPr>
        <w:t>系统中设置有低压力传感器；</w:t>
      </w:r>
    </w:p>
    <w:p w:rsidR="00735FF2" w:rsidRPr="00A97486" w:rsidRDefault="00735FF2" w:rsidP="00735FF2">
      <w:pPr>
        <w:pStyle w:val="ab"/>
        <w:spacing w:line="360" w:lineRule="auto"/>
        <w:ind w:firstLine="556"/>
        <w:rPr>
          <w:rFonts w:ascii="宋体" w:hAnsi="宋体"/>
          <w:color w:val="000000"/>
          <w:sz w:val="24"/>
          <w:lang w:val="fr-FR"/>
        </w:rPr>
      </w:pPr>
      <w:r w:rsidRPr="00A97486">
        <w:rPr>
          <w:rFonts w:ascii="宋体" w:hAnsi="宋体" w:hint="eastAsia"/>
          <w:color w:val="000000"/>
          <w:sz w:val="24"/>
          <w:lang w:val="fr-FR"/>
        </w:rPr>
        <w:t>当</w:t>
      </w:r>
      <w:bookmarkStart w:id="99" w:name="OLE_LINK38"/>
      <w:bookmarkStart w:id="100" w:name="OLE_LINK39"/>
      <w:r w:rsidRPr="00A97486">
        <w:rPr>
          <w:rFonts w:ascii="宋体" w:hAnsi="宋体" w:hint="eastAsia"/>
          <w:color w:val="000000"/>
          <w:sz w:val="24"/>
          <w:lang w:val="fr-FR"/>
        </w:rPr>
        <w:t>压力到达保护值时（0.05MPa），压缩机可降频运行，从而确保压缩机在正常压力范围内运行；当频率降至最低，压力值仍低于保护值，停止压缩机</w:t>
      </w:r>
      <w:bookmarkEnd w:id="99"/>
      <w:bookmarkEnd w:id="100"/>
      <w:r w:rsidRPr="00A97486">
        <w:rPr>
          <w:rFonts w:ascii="宋体" w:hAnsi="宋体" w:hint="eastAsia"/>
          <w:color w:val="000000"/>
          <w:sz w:val="24"/>
          <w:lang w:val="fr-FR"/>
        </w:rPr>
        <w:t>。</w:t>
      </w:r>
    </w:p>
    <w:p w:rsidR="00735FF2" w:rsidRPr="00A97486" w:rsidRDefault="00735FF2" w:rsidP="00531FA5">
      <w:pPr>
        <w:pStyle w:val="31"/>
        <w:numPr>
          <w:ilvl w:val="3"/>
          <w:numId w:val="52"/>
        </w:numPr>
        <w:spacing w:line="360" w:lineRule="auto"/>
        <w:rPr>
          <w:rFonts w:ascii="宋体" w:hAnsi="宋体"/>
          <w:sz w:val="24"/>
        </w:rPr>
      </w:pPr>
      <w:bookmarkStart w:id="101" w:name="_Toc438213077"/>
      <w:bookmarkStart w:id="102" w:name="_Toc440440242"/>
      <w:bookmarkStart w:id="103" w:name="_Toc456344156"/>
      <w:bookmarkStart w:id="104" w:name="_Toc517755373"/>
      <w:r w:rsidRPr="00A97486">
        <w:rPr>
          <w:rFonts w:ascii="宋体" w:hAnsi="宋体" w:hint="eastAsia"/>
          <w:sz w:val="24"/>
        </w:rPr>
        <w:t>回气温度</w:t>
      </w:r>
      <w:bookmarkEnd w:id="101"/>
      <w:r w:rsidRPr="00A97486">
        <w:rPr>
          <w:rFonts w:ascii="宋体" w:hAnsi="宋体" w:hint="eastAsia"/>
          <w:sz w:val="24"/>
        </w:rPr>
        <w:t>保护</w:t>
      </w:r>
      <w:bookmarkEnd w:id="102"/>
      <w:bookmarkEnd w:id="103"/>
      <w:bookmarkEnd w:id="104"/>
      <w:r w:rsidRPr="00A97486">
        <w:rPr>
          <w:rFonts w:ascii="宋体" w:hAnsi="宋体" w:hint="eastAsia"/>
          <w:sz w:val="24"/>
        </w:rPr>
        <w:t xml:space="preserve"> </w:t>
      </w:r>
    </w:p>
    <w:p w:rsidR="00735FF2" w:rsidRPr="00A97486" w:rsidRDefault="00735FF2" w:rsidP="00464253">
      <w:pPr>
        <w:tabs>
          <w:tab w:val="left" w:pos="180"/>
          <w:tab w:val="left" w:pos="720"/>
          <w:tab w:val="left" w:pos="900"/>
          <w:tab w:val="left" w:pos="1080"/>
          <w:tab w:val="left" w:pos="1418"/>
        </w:tabs>
        <w:snapToGrid w:val="0"/>
        <w:spacing w:beforeLines="50" w:before="156" w:line="360" w:lineRule="auto"/>
        <w:ind w:firstLineChars="200" w:firstLine="480"/>
        <w:textAlignment w:val="bottom"/>
        <w:rPr>
          <w:rFonts w:ascii="宋体" w:hAnsi="宋体"/>
          <w:color w:val="000000"/>
          <w:sz w:val="24"/>
        </w:rPr>
      </w:pPr>
      <w:r w:rsidRPr="00A97486">
        <w:rPr>
          <w:rFonts w:ascii="宋体" w:hAnsi="宋体" w:hint="eastAsia"/>
          <w:color w:val="000000"/>
          <w:sz w:val="24"/>
        </w:rPr>
        <w:t>根据回气温度与回气压力，调整电子膨胀阀的开启度，从而控制系统过热度，确保压缩机的正常运行。</w:t>
      </w:r>
    </w:p>
    <w:p w:rsidR="00735FF2" w:rsidRPr="00A97486" w:rsidRDefault="00735FF2" w:rsidP="00531FA5">
      <w:pPr>
        <w:pStyle w:val="31"/>
        <w:numPr>
          <w:ilvl w:val="3"/>
          <w:numId w:val="52"/>
        </w:numPr>
        <w:spacing w:line="360" w:lineRule="auto"/>
        <w:rPr>
          <w:rFonts w:ascii="宋体" w:hAnsi="宋体"/>
          <w:color w:val="000000"/>
        </w:rPr>
      </w:pPr>
      <w:bookmarkStart w:id="105" w:name="_Toc440440243"/>
      <w:bookmarkStart w:id="106" w:name="_Toc456344157"/>
      <w:bookmarkStart w:id="107" w:name="_Toc517755374"/>
      <w:r w:rsidRPr="00A97486">
        <w:rPr>
          <w:rFonts w:ascii="宋体" w:hAnsi="宋体" w:hint="eastAsia"/>
          <w:sz w:val="24"/>
        </w:rPr>
        <w:t>排气温度保护</w:t>
      </w:r>
      <w:bookmarkEnd w:id="105"/>
      <w:bookmarkEnd w:id="106"/>
      <w:bookmarkEnd w:id="107"/>
      <w:r w:rsidRPr="00A97486">
        <w:rPr>
          <w:rFonts w:ascii="宋体" w:hAnsi="宋体" w:hint="eastAsia"/>
          <w:sz w:val="24"/>
        </w:rPr>
        <w:t xml:space="preserve"> </w:t>
      </w:r>
      <w:r w:rsidRPr="00A97486">
        <w:rPr>
          <w:rFonts w:ascii="宋体" w:hAnsi="宋体" w:hint="eastAsia"/>
          <w:color w:val="000000"/>
        </w:rPr>
        <w:t xml:space="preserve"> </w:t>
      </w:r>
    </w:p>
    <w:p w:rsidR="00735FF2" w:rsidRPr="00A97486" w:rsidRDefault="00735FF2" w:rsidP="00735FF2">
      <w:pPr>
        <w:tabs>
          <w:tab w:val="left" w:pos="720"/>
        </w:tabs>
        <w:spacing w:beforeLines="50" w:before="156" w:line="360" w:lineRule="auto"/>
        <w:ind w:left="57"/>
        <w:rPr>
          <w:rFonts w:ascii="宋体" w:hAnsi="宋体"/>
          <w:color w:val="000000"/>
          <w:sz w:val="24"/>
          <w:lang w:val="zh-CN"/>
        </w:rPr>
      </w:pPr>
      <w:r w:rsidRPr="00A97486">
        <w:rPr>
          <w:rFonts w:hint="eastAsia"/>
          <w:color w:val="000000"/>
          <w:lang w:val="x-none"/>
        </w:rPr>
        <w:t xml:space="preserve">     </w:t>
      </w:r>
      <w:r w:rsidRPr="00A97486">
        <w:rPr>
          <w:rFonts w:hAnsi="宋体"/>
          <w:color w:val="000000"/>
          <w:sz w:val="24"/>
        </w:rPr>
        <w:t>用于保护压缩机，防止压缩机排气温度过高</w:t>
      </w:r>
      <w:r w:rsidRPr="00A97486">
        <w:rPr>
          <w:rFonts w:hAnsi="宋体" w:hint="eastAsia"/>
          <w:color w:val="000000"/>
          <w:sz w:val="24"/>
        </w:rPr>
        <w:t>，</w:t>
      </w:r>
      <w:r w:rsidRPr="00A97486">
        <w:rPr>
          <w:rFonts w:ascii="宋体" w:hAnsi="宋体" w:hint="eastAsia"/>
          <w:color w:val="000000"/>
          <w:sz w:val="24"/>
          <w:lang w:val="zh-CN"/>
        </w:rPr>
        <w:t>当排气温度到达临界点（</w:t>
      </w:r>
      <w:r w:rsidRPr="00A97486">
        <w:rPr>
          <w:rFonts w:hAnsi="宋体" w:hint="eastAsia"/>
          <w:color w:val="000000"/>
          <w:sz w:val="24"/>
        </w:rPr>
        <w:t>120</w:t>
      </w:r>
      <w:r w:rsidRPr="00A97486">
        <w:rPr>
          <w:rFonts w:hAnsi="宋体" w:hint="eastAsia"/>
          <w:color w:val="000000"/>
          <w:sz w:val="24"/>
        </w:rPr>
        <w:t>°</w:t>
      </w:r>
      <w:r w:rsidRPr="00A97486">
        <w:rPr>
          <w:rFonts w:hAnsi="宋体" w:hint="eastAsia"/>
          <w:color w:val="000000"/>
          <w:sz w:val="24"/>
        </w:rPr>
        <w:t>C</w:t>
      </w:r>
      <w:r w:rsidRPr="00A97486">
        <w:rPr>
          <w:rFonts w:ascii="宋体" w:hAnsi="宋体" w:hint="eastAsia"/>
          <w:color w:val="000000"/>
          <w:sz w:val="24"/>
          <w:lang w:val="zh-CN"/>
        </w:rPr>
        <w:t>）之前压缩机降频减载运行；如果排气温度仍高于</w:t>
      </w:r>
      <w:r w:rsidRPr="00A97486">
        <w:rPr>
          <w:rFonts w:hAnsi="宋体" w:hint="eastAsia"/>
          <w:color w:val="000000"/>
          <w:sz w:val="24"/>
        </w:rPr>
        <w:t>120</w:t>
      </w:r>
      <w:r w:rsidRPr="00A97486">
        <w:rPr>
          <w:rFonts w:hAnsi="宋体" w:hint="eastAsia"/>
          <w:color w:val="000000"/>
          <w:sz w:val="24"/>
        </w:rPr>
        <w:t>°</w:t>
      </w:r>
      <w:r w:rsidRPr="00A97486">
        <w:rPr>
          <w:rFonts w:hAnsi="宋体" w:hint="eastAsia"/>
          <w:color w:val="000000"/>
          <w:sz w:val="24"/>
        </w:rPr>
        <w:t>C</w:t>
      </w:r>
      <w:r w:rsidRPr="00A97486">
        <w:rPr>
          <w:rFonts w:ascii="宋体" w:hAnsi="宋体" w:hint="eastAsia"/>
          <w:color w:val="000000"/>
          <w:sz w:val="24"/>
          <w:lang w:val="zh-CN"/>
        </w:rPr>
        <w:t>，压缩机停止运行，记录故障次数1次。如在限定时间（暂定3min）内排气温度仍未恢复，则锁死故障并上报故障；如温度值恢复，相应压缩机转入正常运行；机组排气温度故障次数累计为3次时，锁死故障并显示故障。此时可通过重启控制器释放排气温度故障。</w:t>
      </w:r>
    </w:p>
    <w:p w:rsidR="00735FF2" w:rsidRPr="00A97486" w:rsidRDefault="00735FF2" w:rsidP="00E775F2">
      <w:pPr>
        <w:pStyle w:val="31"/>
        <w:numPr>
          <w:ilvl w:val="3"/>
          <w:numId w:val="52"/>
        </w:numPr>
        <w:spacing w:line="360" w:lineRule="auto"/>
        <w:rPr>
          <w:rFonts w:ascii="宋体" w:hAnsi="宋体"/>
          <w:sz w:val="24"/>
        </w:rPr>
      </w:pPr>
      <w:bookmarkStart w:id="108" w:name="_Toc438213078"/>
      <w:bookmarkStart w:id="109" w:name="_Toc440440244"/>
      <w:bookmarkStart w:id="110" w:name="_Toc456344158"/>
      <w:bookmarkStart w:id="111" w:name="_Toc517755375"/>
      <w:r w:rsidRPr="00A97486">
        <w:rPr>
          <w:rFonts w:ascii="宋体" w:hAnsi="宋体" w:hint="eastAsia"/>
          <w:sz w:val="24"/>
        </w:rPr>
        <w:lastRenderedPageBreak/>
        <w:t>欠压、过压、相序保护</w:t>
      </w:r>
      <w:bookmarkEnd w:id="108"/>
      <w:bookmarkEnd w:id="109"/>
      <w:bookmarkEnd w:id="110"/>
      <w:bookmarkEnd w:id="111"/>
    </w:p>
    <w:p w:rsidR="00735FF2" w:rsidRPr="00A97486" w:rsidRDefault="00735FF2" w:rsidP="00735FF2">
      <w:pPr>
        <w:spacing w:line="360" w:lineRule="auto"/>
        <w:ind w:firstLineChars="200" w:firstLine="480"/>
        <w:rPr>
          <w:rFonts w:ascii="宋体" w:hAnsi="宋体"/>
          <w:sz w:val="24"/>
        </w:rPr>
      </w:pPr>
      <w:r w:rsidRPr="00A97486">
        <w:rPr>
          <w:rFonts w:ascii="宋体" w:hAnsi="宋体"/>
          <w:sz w:val="24"/>
        </w:rPr>
        <w:t>在空调控制电路中</w:t>
      </w:r>
      <w:r w:rsidRPr="00A97486">
        <w:rPr>
          <w:rFonts w:ascii="宋体" w:hAnsi="宋体"/>
          <w:color w:val="000000"/>
          <w:sz w:val="24"/>
        </w:rPr>
        <w:t>设</w:t>
      </w:r>
      <w:r w:rsidRPr="00A97486">
        <w:rPr>
          <w:rFonts w:ascii="宋体" w:hAnsi="宋体" w:hint="eastAsia"/>
          <w:color w:val="000000"/>
          <w:sz w:val="24"/>
        </w:rPr>
        <w:t>1</w:t>
      </w:r>
      <w:r w:rsidRPr="00A97486">
        <w:rPr>
          <w:rFonts w:ascii="宋体" w:hAnsi="宋体"/>
          <w:color w:val="000000"/>
          <w:sz w:val="24"/>
        </w:rPr>
        <w:t>个欠压、</w:t>
      </w:r>
      <w:r w:rsidRPr="00A97486">
        <w:rPr>
          <w:rFonts w:ascii="宋体" w:hAnsi="宋体"/>
          <w:sz w:val="24"/>
        </w:rPr>
        <w:t>过压和相序保护</w:t>
      </w:r>
      <w:r w:rsidRPr="00A97486">
        <w:rPr>
          <w:rFonts w:ascii="宋体" w:hAnsi="宋体" w:hint="eastAsia"/>
          <w:sz w:val="24"/>
        </w:rPr>
        <w:t>装置</w:t>
      </w:r>
      <w:r w:rsidRPr="00A97486">
        <w:rPr>
          <w:rFonts w:ascii="宋体" w:hAnsi="宋体"/>
          <w:sz w:val="24"/>
        </w:rPr>
        <w:t>，如果空调的主电源发生欠压、过压、缺相和相序不正确的情况，此</w:t>
      </w:r>
      <w:r w:rsidRPr="00A97486">
        <w:rPr>
          <w:rFonts w:ascii="宋体" w:hAnsi="宋体" w:hint="eastAsia"/>
          <w:sz w:val="24"/>
        </w:rPr>
        <w:t>装置</w:t>
      </w:r>
      <w:r w:rsidRPr="00A97486">
        <w:rPr>
          <w:rFonts w:ascii="宋体" w:hAnsi="宋体"/>
          <w:sz w:val="24"/>
        </w:rPr>
        <w:t>将动作，通过</w:t>
      </w:r>
      <w:r w:rsidRPr="00A97486">
        <w:rPr>
          <w:rFonts w:ascii="宋体" w:hAnsi="宋体" w:hint="eastAsia"/>
          <w:sz w:val="24"/>
        </w:rPr>
        <w:t>反馈信号</w:t>
      </w:r>
      <w:r w:rsidRPr="00A97486">
        <w:rPr>
          <w:rFonts w:ascii="宋体" w:hAnsi="宋体"/>
          <w:sz w:val="24"/>
        </w:rPr>
        <w:t>将此信息反馈给</w:t>
      </w:r>
      <w:r w:rsidRPr="00A97486">
        <w:rPr>
          <w:rFonts w:ascii="宋体" w:hAnsi="宋体" w:hint="eastAsia"/>
          <w:sz w:val="24"/>
        </w:rPr>
        <w:t>空调控制单元</w:t>
      </w:r>
      <w:r w:rsidRPr="00A97486">
        <w:rPr>
          <w:rFonts w:ascii="宋体" w:hAnsi="宋体"/>
          <w:sz w:val="24"/>
        </w:rPr>
        <w:t>，</w:t>
      </w:r>
      <w:r w:rsidRPr="00A97486">
        <w:rPr>
          <w:rFonts w:ascii="宋体" w:hAnsi="宋体" w:hint="eastAsia"/>
          <w:sz w:val="24"/>
        </w:rPr>
        <w:t>空调控制单元</w:t>
      </w:r>
      <w:r w:rsidRPr="00A97486">
        <w:rPr>
          <w:rFonts w:ascii="宋体" w:hAnsi="宋体"/>
          <w:sz w:val="24"/>
        </w:rPr>
        <w:t>将切断此辆车空调机组所有主电路接触器的控制电源，包括通风机、冷凝风机和压缩机，使其主触点断开，从而达到切断此辆车空调的目的，以实现对空调机组的保护</w:t>
      </w:r>
      <w:r w:rsidRPr="00A97486">
        <w:rPr>
          <w:rFonts w:ascii="宋体" w:hAnsi="宋体" w:hint="eastAsia"/>
          <w:sz w:val="24"/>
        </w:rPr>
        <w:t>。</w:t>
      </w:r>
    </w:p>
    <w:p w:rsidR="00735FF2" w:rsidRPr="00A97486" w:rsidRDefault="00735FF2" w:rsidP="00ED1D3D">
      <w:pPr>
        <w:pStyle w:val="31"/>
        <w:numPr>
          <w:ilvl w:val="3"/>
          <w:numId w:val="52"/>
        </w:numPr>
        <w:spacing w:line="360" w:lineRule="auto"/>
        <w:rPr>
          <w:rFonts w:ascii="宋体" w:hAnsi="宋体"/>
          <w:sz w:val="24"/>
        </w:rPr>
      </w:pPr>
      <w:bookmarkStart w:id="112" w:name="_Toc438213079"/>
      <w:bookmarkStart w:id="113" w:name="_Toc440440245"/>
      <w:bookmarkStart w:id="114" w:name="_Toc456344159"/>
      <w:bookmarkStart w:id="115" w:name="_Toc517755376"/>
      <w:r w:rsidRPr="00A97486">
        <w:rPr>
          <w:rFonts w:ascii="宋体" w:hAnsi="宋体" w:hint="eastAsia"/>
          <w:sz w:val="24"/>
        </w:rPr>
        <w:t>过载和短路保护</w:t>
      </w:r>
      <w:bookmarkEnd w:id="112"/>
      <w:bookmarkEnd w:id="113"/>
      <w:bookmarkEnd w:id="114"/>
      <w:bookmarkEnd w:id="115"/>
    </w:p>
    <w:p w:rsidR="00735FF2" w:rsidRPr="00A97486" w:rsidRDefault="00735FF2" w:rsidP="00735FF2">
      <w:pPr>
        <w:tabs>
          <w:tab w:val="left" w:pos="180"/>
          <w:tab w:val="left" w:pos="720"/>
          <w:tab w:val="left" w:pos="900"/>
          <w:tab w:val="left" w:pos="1080"/>
          <w:tab w:val="left" w:pos="1418"/>
        </w:tabs>
        <w:snapToGrid w:val="0"/>
        <w:spacing w:beforeLines="50" w:before="156" w:line="360" w:lineRule="auto"/>
        <w:ind w:firstLineChars="200" w:firstLine="480"/>
        <w:textAlignment w:val="bottom"/>
        <w:rPr>
          <w:rFonts w:ascii="宋体" w:hAnsi="宋体"/>
          <w:sz w:val="24"/>
        </w:rPr>
      </w:pPr>
      <w:r w:rsidRPr="00A97486">
        <w:rPr>
          <w:rFonts w:ascii="宋体" w:hAnsi="宋体"/>
          <w:sz w:val="24"/>
        </w:rPr>
        <w:t>在空调机组通风机、冷凝风机和压缩机的主电路中都设置了热保护继电器或者过流继电器，用来实现对电机的过载和过流保护。当电机发生过载或过流状况时，它自身的过载或过流继电器动作，直接切断主电路，使电机停止工作，同时通过辅助触点将此信息反馈给</w:t>
      </w:r>
      <w:r w:rsidRPr="00A97486">
        <w:rPr>
          <w:rFonts w:ascii="宋体" w:hAnsi="宋体" w:hint="eastAsia"/>
          <w:sz w:val="24"/>
        </w:rPr>
        <w:t>空调控制单元</w:t>
      </w:r>
      <w:r w:rsidRPr="00A97486">
        <w:rPr>
          <w:rFonts w:ascii="宋体" w:hAnsi="宋体"/>
          <w:sz w:val="24"/>
        </w:rPr>
        <w:t>，</w:t>
      </w:r>
      <w:r w:rsidRPr="00A97486">
        <w:rPr>
          <w:rFonts w:ascii="宋体" w:hAnsi="宋体" w:hint="eastAsia"/>
          <w:sz w:val="24"/>
        </w:rPr>
        <w:t>空调控制单元</w:t>
      </w:r>
      <w:r w:rsidRPr="00A97486">
        <w:rPr>
          <w:rFonts w:ascii="宋体" w:hAnsi="宋体"/>
          <w:sz w:val="24"/>
        </w:rPr>
        <w:t>收到后切断此电机接触器的控制电源。其次设置的空调机组主电源断路器也可对短路故障起到保护作用。</w:t>
      </w:r>
    </w:p>
    <w:p w:rsidR="00735FF2" w:rsidRPr="00A97486" w:rsidRDefault="00735FF2" w:rsidP="00F208E2">
      <w:pPr>
        <w:pStyle w:val="31"/>
        <w:numPr>
          <w:ilvl w:val="2"/>
          <w:numId w:val="52"/>
        </w:numPr>
        <w:spacing w:line="360" w:lineRule="auto"/>
        <w:rPr>
          <w:rFonts w:ascii="宋体" w:hAnsi="宋体"/>
          <w:sz w:val="24"/>
        </w:rPr>
      </w:pPr>
      <w:bookmarkStart w:id="116" w:name="_Toc456344160"/>
      <w:bookmarkStart w:id="117" w:name="_Toc517755377"/>
      <w:r w:rsidRPr="00A97486">
        <w:rPr>
          <w:rFonts w:ascii="宋体" w:hAnsi="宋体" w:hint="eastAsia"/>
          <w:sz w:val="24"/>
        </w:rPr>
        <w:t>故障说明</w:t>
      </w:r>
      <w:bookmarkEnd w:id="116"/>
      <w:bookmarkEnd w:id="117"/>
    </w:p>
    <w:p w:rsidR="00735FF2" w:rsidRPr="00A97486" w:rsidRDefault="00735FF2" w:rsidP="00735FF2">
      <w:pPr>
        <w:pStyle w:val="ab"/>
        <w:spacing w:line="360" w:lineRule="auto"/>
        <w:ind w:firstLineChars="200" w:firstLine="480"/>
        <w:rPr>
          <w:rFonts w:ascii="宋体" w:hAnsi="宋体"/>
          <w:sz w:val="24"/>
        </w:rPr>
      </w:pPr>
      <w:r w:rsidRPr="00A97486">
        <w:rPr>
          <w:rFonts w:ascii="宋体" w:hAnsi="宋体" w:hint="eastAsia"/>
          <w:sz w:val="24"/>
        </w:rPr>
        <w:t>空调系统在各</w:t>
      </w:r>
      <w:r w:rsidRPr="00A97486">
        <w:rPr>
          <w:rFonts w:ascii="宋体" w:hAnsi="宋体"/>
          <w:sz w:val="24"/>
        </w:rPr>
        <w:t>故障下的运行逻辑</w:t>
      </w:r>
      <w:r w:rsidRPr="00A97486">
        <w:rPr>
          <w:rFonts w:ascii="宋体" w:hAnsi="宋体" w:hint="eastAsia"/>
          <w:sz w:val="24"/>
        </w:rPr>
        <w:t>的</w:t>
      </w:r>
      <w:r w:rsidRPr="00A97486">
        <w:rPr>
          <w:rFonts w:ascii="宋体" w:hAnsi="宋体"/>
          <w:sz w:val="24"/>
        </w:rPr>
        <w:t>合理性，</w:t>
      </w:r>
      <w:r w:rsidRPr="00A97486">
        <w:rPr>
          <w:rFonts w:ascii="宋体" w:hAnsi="宋体" w:hint="eastAsia"/>
          <w:sz w:val="24"/>
        </w:rPr>
        <w:t>是</w:t>
      </w:r>
      <w:r w:rsidRPr="00A97486">
        <w:rPr>
          <w:rFonts w:ascii="宋体" w:hAnsi="宋体"/>
          <w:sz w:val="24"/>
        </w:rPr>
        <w:t>保证列车运行更加安全</w:t>
      </w:r>
      <w:r w:rsidRPr="00A97486">
        <w:rPr>
          <w:rFonts w:ascii="宋体" w:hAnsi="宋体" w:hint="eastAsia"/>
          <w:sz w:val="24"/>
        </w:rPr>
        <w:t>舒适</w:t>
      </w:r>
      <w:r w:rsidRPr="00A97486">
        <w:rPr>
          <w:rFonts w:ascii="宋体" w:hAnsi="宋体"/>
          <w:sz w:val="24"/>
        </w:rPr>
        <w:t>的必要条件</w:t>
      </w:r>
      <w:r w:rsidRPr="00A97486">
        <w:rPr>
          <w:rFonts w:ascii="宋体" w:hAnsi="宋体" w:hint="eastAsia"/>
          <w:sz w:val="24"/>
        </w:rPr>
        <w:t>；</w:t>
      </w:r>
      <w:r w:rsidRPr="00A97486">
        <w:rPr>
          <w:rFonts w:ascii="宋体" w:hAnsi="宋体"/>
          <w:sz w:val="24"/>
        </w:rPr>
        <w:t>当空调正常运行时，</w:t>
      </w:r>
      <w:r w:rsidRPr="00A97486">
        <w:rPr>
          <w:rFonts w:ascii="宋体" w:hAnsi="宋体" w:hint="eastAsia"/>
          <w:sz w:val="24"/>
        </w:rPr>
        <w:t>控制柜</w:t>
      </w:r>
      <w:r w:rsidRPr="00A97486">
        <w:rPr>
          <w:rFonts w:ascii="宋体" w:hAnsi="宋体"/>
          <w:sz w:val="24"/>
        </w:rPr>
        <w:t>的正常</w:t>
      </w:r>
      <w:r w:rsidRPr="00A97486">
        <w:rPr>
          <w:rFonts w:ascii="宋体" w:hAnsi="宋体" w:hint="eastAsia"/>
          <w:sz w:val="24"/>
        </w:rPr>
        <w:t>运行指示绿色；</w:t>
      </w:r>
      <w:r w:rsidRPr="00A97486">
        <w:rPr>
          <w:rFonts w:ascii="宋体" w:hAnsi="宋体"/>
          <w:sz w:val="24"/>
        </w:rPr>
        <w:t>当空调机组不正常运行（</w:t>
      </w:r>
      <w:r w:rsidRPr="00A97486">
        <w:rPr>
          <w:rFonts w:ascii="宋体" w:hAnsi="宋体" w:hint="eastAsia"/>
          <w:sz w:val="24"/>
        </w:rPr>
        <w:t>包括控制器</w:t>
      </w:r>
      <w:r w:rsidRPr="00A97486">
        <w:rPr>
          <w:rFonts w:ascii="宋体" w:hAnsi="宋体"/>
          <w:sz w:val="24"/>
        </w:rPr>
        <w:t>故障，压缩机故障，SIV</w:t>
      </w:r>
      <w:r w:rsidRPr="00A97486">
        <w:rPr>
          <w:rFonts w:ascii="宋体" w:hAnsi="宋体" w:hint="eastAsia"/>
          <w:sz w:val="24"/>
        </w:rPr>
        <w:t>故障</w:t>
      </w:r>
      <w:r w:rsidRPr="00A97486">
        <w:rPr>
          <w:rFonts w:ascii="宋体" w:hAnsi="宋体"/>
          <w:sz w:val="24"/>
        </w:rPr>
        <w:t>，</w:t>
      </w:r>
      <w:r w:rsidRPr="00A97486">
        <w:rPr>
          <w:rFonts w:ascii="宋体" w:hAnsi="宋体" w:hint="eastAsia"/>
          <w:sz w:val="24"/>
        </w:rPr>
        <w:t>TCMS故障</w:t>
      </w:r>
      <w:r w:rsidRPr="00A97486">
        <w:rPr>
          <w:rFonts w:ascii="宋体" w:hAnsi="宋体"/>
          <w:sz w:val="24"/>
        </w:rPr>
        <w:t>，</w:t>
      </w:r>
      <w:r w:rsidRPr="00A97486">
        <w:rPr>
          <w:rFonts w:ascii="宋体" w:hAnsi="宋体" w:hint="eastAsia"/>
          <w:sz w:val="24"/>
        </w:rPr>
        <w:t>变频器</w:t>
      </w:r>
      <w:r w:rsidRPr="00A97486">
        <w:rPr>
          <w:rFonts w:ascii="宋体" w:hAnsi="宋体"/>
          <w:sz w:val="24"/>
        </w:rPr>
        <w:t>故障</w:t>
      </w:r>
      <w:r w:rsidRPr="00A97486">
        <w:rPr>
          <w:rFonts w:ascii="宋体" w:hAnsi="宋体" w:hint="eastAsia"/>
          <w:sz w:val="24"/>
        </w:rPr>
        <w:t>时）</w:t>
      </w:r>
      <w:r w:rsidRPr="00A97486">
        <w:rPr>
          <w:rFonts w:ascii="宋体" w:hAnsi="宋体"/>
          <w:sz w:val="24"/>
        </w:rPr>
        <w:t>指示灯</w:t>
      </w:r>
      <w:r w:rsidRPr="00A97486">
        <w:rPr>
          <w:rFonts w:ascii="宋体" w:hAnsi="宋体" w:hint="eastAsia"/>
          <w:sz w:val="24"/>
        </w:rPr>
        <w:t>变红；</w:t>
      </w:r>
      <w:r w:rsidRPr="00A97486">
        <w:rPr>
          <w:rFonts w:ascii="宋体" w:hAnsi="宋体"/>
          <w:sz w:val="24"/>
        </w:rPr>
        <w:t>当</w:t>
      </w:r>
      <w:r w:rsidRPr="00A97486">
        <w:rPr>
          <w:rFonts w:ascii="宋体" w:hAnsi="宋体" w:hint="eastAsia"/>
          <w:sz w:val="24"/>
        </w:rPr>
        <w:t>紧急通风正常运行</w:t>
      </w:r>
      <w:r w:rsidRPr="00A97486">
        <w:rPr>
          <w:rFonts w:ascii="宋体" w:hAnsi="宋体"/>
          <w:sz w:val="24"/>
        </w:rPr>
        <w:t>时</w:t>
      </w:r>
      <w:r w:rsidRPr="00A97486">
        <w:rPr>
          <w:rFonts w:ascii="宋体" w:hAnsi="宋体" w:hint="eastAsia"/>
          <w:sz w:val="24"/>
        </w:rPr>
        <w:t>，</w:t>
      </w:r>
      <w:r w:rsidRPr="00A97486">
        <w:rPr>
          <w:rFonts w:ascii="宋体" w:hAnsi="宋体"/>
          <w:sz w:val="24"/>
        </w:rPr>
        <w:t>紧急通风</w:t>
      </w:r>
      <w:r w:rsidRPr="00A97486">
        <w:rPr>
          <w:rFonts w:ascii="宋体" w:hAnsi="宋体" w:hint="eastAsia"/>
          <w:sz w:val="24"/>
        </w:rPr>
        <w:t>正常指示灯绿色；当DC110V失电</w:t>
      </w:r>
      <w:r w:rsidRPr="00A97486">
        <w:rPr>
          <w:rFonts w:ascii="宋体" w:hAnsi="宋体"/>
          <w:sz w:val="24"/>
        </w:rPr>
        <w:t>时，</w:t>
      </w:r>
      <w:r w:rsidRPr="00A97486">
        <w:rPr>
          <w:rFonts w:ascii="宋体" w:hAnsi="宋体" w:hint="eastAsia"/>
          <w:sz w:val="24"/>
        </w:rPr>
        <w:t>紧急通风</w:t>
      </w:r>
      <w:r w:rsidRPr="00A97486">
        <w:rPr>
          <w:rFonts w:ascii="宋体" w:hAnsi="宋体"/>
          <w:sz w:val="24"/>
        </w:rPr>
        <w:t>故障指示灯</w:t>
      </w:r>
      <w:r w:rsidRPr="00A97486">
        <w:rPr>
          <w:rFonts w:ascii="宋体" w:hAnsi="宋体" w:hint="eastAsia"/>
          <w:sz w:val="24"/>
        </w:rPr>
        <w:t>变红</w:t>
      </w:r>
      <w:r w:rsidRPr="00A97486">
        <w:rPr>
          <w:rFonts w:ascii="宋体" w:hAnsi="宋体"/>
          <w:sz w:val="24"/>
        </w:rPr>
        <w:t>。</w:t>
      </w:r>
    </w:p>
    <w:p w:rsidR="00735FF2" w:rsidRPr="00A97486" w:rsidRDefault="00735FF2" w:rsidP="00F208E2">
      <w:pPr>
        <w:pStyle w:val="31"/>
        <w:numPr>
          <w:ilvl w:val="3"/>
          <w:numId w:val="52"/>
        </w:numPr>
        <w:spacing w:line="360" w:lineRule="auto"/>
        <w:rPr>
          <w:rFonts w:ascii="宋体" w:hAnsi="宋体"/>
          <w:sz w:val="24"/>
        </w:rPr>
      </w:pPr>
      <w:bookmarkStart w:id="118" w:name="_Toc440440246"/>
      <w:bookmarkStart w:id="119" w:name="_Toc456344161"/>
      <w:bookmarkStart w:id="120" w:name="_Toc517755378"/>
      <w:r w:rsidRPr="00A97486">
        <w:rPr>
          <w:rFonts w:ascii="宋体" w:hAnsi="宋体" w:hint="eastAsia"/>
          <w:sz w:val="24"/>
        </w:rPr>
        <w:t>TCMS网络故障</w:t>
      </w:r>
      <w:bookmarkEnd w:id="118"/>
      <w:bookmarkEnd w:id="119"/>
      <w:bookmarkEnd w:id="120"/>
    </w:p>
    <w:p w:rsidR="00735FF2" w:rsidRPr="00A97486" w:rsidRDefault="00735FF2" w:rsidP="00735FF2">
      <w:pPr>
        <w:tabs>
          <w:tab w:val="left" w:pos="180"/>
          <w:tab w:val="left" w:pos="720"/>
          <w:tab w:val="left" w:pos="900"/>
          <w:tab w:val="left" w:pos="1080"/>
          <w:tab w:val="left" w:pos="1418"/>
        </w:tabs>
        <w:snapToGrid w:val="0"/>
        <w:spacing w:line="360" w:lineRule="auto"/>
        <w:ind w:firstLineChars="200" w:firstLine="480"/>
        <w:textAlignment w:val="bottom"/>
        <w:rPr>
          <w:rFonts w:ascii="宋体" w:hAnsi="宋体"/>
          <w:sz w:val="24"/>
          <w:lang w:val="de-DE"/>
        </w:rPr>
      </w:pPr>
      <w:r w:rsidRPr="00A97486">
        <w:rPr>
          <w:rFonts w:ascii="宋体" w:hAnsi="宋体" w:hint="eastAsia"/>
          <w:sz w:val="24"/>
          <w:lang w:val="de-DE"/>
        </w:rPr>
        <w:t>TCMS网络出现故障时，现定如下策略：</w:t>
      </w:r>
    </w:p>
    <w:p w:rsidR="00735FF2" w:rsidRPr="00A97486" w:rsidRDefault="00735FF2" w:rsidP="00735FF2">
      <w:pPr>
        <w:tabs>
          <w:tab w:val="left" w:pos="180"/>
          <w:tab w:val="left" w:pos="720"/>
          <w:tab w:val="left" w:pos="900"/>
          <w:tab w:val="left" w:pos="1080"/>
          <w:tab w:val="left" w:pos="1418"/>
        </w:tabs>
        <w:snapToGrid w:val="0"/>
        <w:spacing w:line="360" w:lineRule="auto"/>
        <w:ind w:firstLineChars="200" w:firstLine="480"/>
        <w:textAlignment w:val="bottom"/>
        <w:rPr>
          <w:rFonts w:ascii="宋体" w:hAnsi="宋体"/>
          <w:sz w:val="24"/>
          <w:lang w:val="de-DE"/>
        </w:rPr>
      </w:pPr>
      <w:r w:rsidRPr="00A97486">
        <w:rPr>
          <w:rFonts w:ascii="宋体" w:hAnsi="宋体" w:hint="eastAsia"/>
          <w:sz w:val="24"/>
          <w:lang w:val="de-DE"/>
        </w:rPr>
        <w:t xml:space="preserve">当TCMS网络故障前的压缩机运行频率小于满载运行频率一半时，故障后仍按照故障                                    </w:t>
      </w:r>
    </w:p>
    <w:p w:rsidR="00735FF2" w:rsidRPr="00A97486" w:rsidRDefault="00735FF2" w:rsidP="00735FF2">
      <w:pPr>
        <w:tabs>
          <w:tab w:val="left" w:pos="180"/>
          <w:tab w:val="left" w:pos="720"/>
          <w:tab w:val="left" w:pos="900"/>
          <w:tab w:val="left" w:pos="1080"/>
          <w:tab w:val="left" w:pos="1418"/>
        </w:tabs>
        <w:snapToGrid w:val="0"/>
        <w:spacing w:line="360" w:lineRule="auto"/>
        <w:textAlignment w:val="bottom"/>
        <w:rPr>
          <w:rFonts w:ascii="宋体" w:hAnsi="宋体"/>
          <w:sz w:val="24"/>
          <w:lang w:val="de-DE"/>
        </w:rPr>
      </w:pPr>
      <w:r w:rsidRPr="00A97486">
        <w:rPr>
          <w:rFonts w:ascii="宋体" w:hAnsi="宋体" w:hint="eastAsia"/>
          <w:sz w:val="24"/>
          <w:lang w:val="de-DE"/>
        </w:rPr>
        <w:t>前压缩机运行频率运行，运行模式不变；</w:t>
      </w:r>
    </w:p>
    <w:p w:rsidR="00735FF2" w:rsidRPr="00A97486" w:rsidRDefault="00735FF2" w:rsidP="00735FF2">
      <w:pPr>
        <w:tabs>
          <w:tab w:val="left" w:pos="180"/>
          <w:tab w:val="left" w:pos="720"/>
          <w:tab w:val="left" w:pos="900"/>
          <w:tab w:val="left" w:pos="1080"/>
          <w:tab w:val="left" w:pos="1418"/>
        </w:tabs>
        <w:snapToGrid w:val="0"/>
        <w:spacing w:line="360" w:lineRule="auto"/>
        <w:ind w:firstLineChars="200" w:firstLine="480"/>
        <w:textAlignment w:val="bottom"/>
        <w:rPr>
          <w:rFonts w:ascii="宋体" w:hAnsi="宋体"/>
          <w:sz w:val="24"/>
          <w:lang w:val="de-DE"/>
        </w:rPr>
      </w:pPr>
      <w:bookmarkStart w:id="121" w:name="_Toc440440247"/>
      <w:r w:rsidRPr="00A97486">
        <w:rPr>
          <w:rFonts w:ascii="宋体" w:hAnsi="宋体" w:hint="eastAsia"/>
          <w:sz w:val="24"/>
          <w:lang w:val="de-DE"/>
        </w:rPr>
        <w:t>当TCMS网络故障前的压缩机运行频率大于满载运行频率一半时，故障后的运行频率</w:t>
      </w:r>
    </w:p>
    <w:p w:rsidR="00735FF2" w:rsidRPr="00A97486" w:rsidRDefault="00735FF2" w:rsidP="00735FF2">
      <w:pPr>
        <w:tabs>
          <w:tab w:val="left" w:pos="180"/>
          <w:tab w:val="left" w:pos="720"/>
          <w:tab w:val="left" w:pos="900"/>
          <w:tab w:val="left" w:pos="1080"/>
          <w:tab w:val="left" w:pos="1418"/>
        </w:tabs>
        <w:snapToGrid w:val="0"/>
        <w:spacing w:line="360" w:lineRule="auto"/>
        <w:textAlignment w:val="bottom"/>
        <w:rPr>
          <w:rFonts w:ascii="宋体" w:hAnsi="宋体"/>
          <w:sz w:val="24"/>
          <w:lang w:val="de-DE"/>
        </w:rPr>
      </w:pPr>
      <w:r w:rsidRPr="00A97486">
        <w:rPr>
          <w:rFonts w:ascii="宋体" w:hAnsi="宋体" w:hint="eastAsia"/>
          <w:sz w:val="24"/>
          <w:lang w:val="de-DE"/>
        </w:rPr>
        <w:t>按照满载时运行频率的一半运行，运行模式不变。</w:t>
      </w:r>
    </w:p>
    <w:p w:rsidR="00735FF2" w:rsidRPr="00A97486" w:rsidRDefault="00735FF2" w:rsidP="00735FF2">
      <w:pPr>
        <w:tabs>
          <w:tab w:val="left" w:pos="180"/>
          <w:tab w:val="left" w:pos="720"/>
          <w:tab w:val="left" w:pos="900"/>
          <w:tab w:val="left" w:pos="1080"/>
          <w:tab w:val="left" w:pos="1418"/>
        </w:tabs>
        <w:snapToGrid w:val="0"/>
        <w:spacing w:line="360" w:lineRule="auto"/>
        <w:ind w:firstLine="480"/>
        <w:textAlignment w:val="bottom"/>
        <w:rPr>
          <w:rFonts w:ascii="宋体" w:hAnsi="宋体"/>
          <w:sz w:val="24"/>
          <w:lang w:val="de-DE"/>
        </w:rPr>
      </w:pPr>
      <w:r w:rsidRPr="00A97486">
        <w:rPr>
          <w:rFonts w:ascii="宋体" w:hAnsi="宋体" w:hint="eastAsia"/>
          <w:sz w:val="24"/>
          <w:lang w:val="de-DE"/>
        </w:rPr>
        <w:t>当TCMS网络故障前的运行模式是通风时，故障后仍按照通风模式运行。</w:t>
      </w:r>
    </w:p>
    <w:p w:rsidR="00735FF2" w:rsidRPr="00A97486" w:rsidRDefault="00735FF2" w:rsidP="00735FF2">
      <w:pPr>
        <w:tabs>
          <w:tab w:val="left" w:pos="180"/>
          <w:tab w:val="left" w:pos="720"/>
          <w:tab w:val="left" w:pos="900"/>
          <w:tab w:val="left" w:pos="1080"/>
          <w:tab w:val="left" w:pos="1418"/>
        </w:tabs>
        <w:snapToGrid w:val="0"/>
        <w:spacing w:line="360" w:lineRule="auto"/>
        <w:ind w:firstLine="480"/>
        <w:textAlignment w:val="bottom"/>
        <w:rPr>
          <w:rFonts w:ascii="宋体" w:hAnsi="宋体"/>
          <w:sz w:val="24"/>
          <w:lang w:val="de-DE"/>
        </w:rPr>
      </w:pPr>
      <w:r w:rsidRPr="00A97486">
        <w:rPr>
          <w:rFonts w:ascii="宋体" w:hAnsi="宋体" w:hint="eastAsia"/>
          <w:sz w:val="24"/>
          <w:lang w:val="de-DE"/>
        </w:rPr>
        <w:t>当TCMS网络出现故障时，此时为防止SIV也故障，空调接收不到响应指令，</w:t>
      </w:r>
      <w:r w:rsidRPr="00A97486">
        <w:rPr>
          <w:rFonts w:ascii="宋体" w:hAnsi="宋体" w:hint="eastAsia"/>
          <w:sz w:val="24"/>
          <w:lang w:val="de-DE"/>
        </w:rPr>
        <w:lastRenderedPageBreak/>
        <w:t>空调通过控制柜三相电源检测，检测到电源故障，客室每个机组空调一个压缩机停止，另一个压缩机降频（65-70Hz）运行，通风机正常运行,保证一个SIV故障的情况下，客室空调的运行不会导致另一个SIV容量（210KVA）不够。</w:t>
      </w:r>
    </w:p>
    <w:p w:rsidR="00735FF2" w:rsidRPr="00A97486" w:rsidRDefault="00735FF2" w:rsidP="00F208E2">
      <w:pPr>
        <w:pStyle w:val="31"/>
        <w:numPr>
          <w:ilvl w:val="3"/>
          <w:numId w:val="52"/>
        </w:numPr>
        <w:spacing w:line="360" w:lineRule="auto"/>
        <w:rPr>
          <w:rFonts w:ascii="宋体" w:hAnsi="宋体"/>
          <w:sz w:val="24"/>
        </w:rPr>
      </w:pPr>
      <w:bookmarkStart w:id="122" w:name="_Toc456344162"/>
      <w:bookmarkStart w:id="123" w:name="_Toc517755379"/>
      <w:r w:rsidRPr="00A97486">
        <w:rPr>
          <w:rFonts w:ascii="宋体" w:hAnsi="宋体" w:hint="eastAsia"/>
          <w:sz w:val="24"/>
        </w:rPr>
        <w:t>压缩机变频器故障</w:t>
      </w:r>
      <w:bookmarkEnd w:id="121"/>
      <w:bookmarkEnd w:id="122"/>
      <w:bookmarkEnd w:id="123"/>
      <w:r w:rsidRPr="00A97486">
        <w:rPr>
          <w:rFonts w:ascii="宋体" w:hAnsi="宋体" w:hint="eastAsia"/>
          <w:sz w:val="24"/>
        </w:rPr>
        <w:t xml:space="preserve"> </w:t>
      </w:r>
    </w:p>
    <w:p w:rsidR="00735FF2" w:rsidRPr="00A97486" w:rsidRDefault="00735FF2" w:rsidP="00735FF2">
      <w:pPr>
        <w:tabs>
          <w:tab w:val="left" w:pos="180"/>
          <w:tab w:val="left" w:pos="720"/>
          <w:tab w:val="left" w:pos="900"/>
          <w:tab w:val="left" w:pos="1080"/>
          <w:tab w:val="left" w:pos="1418"/>
        </w:tabs>
        <w:snapToGrid w:val="0"/>
        <w:spacing w:line="360" w:lineRule="auto"/>
        <w:ind w:firstLineChars="200" w:firstLine="420"/>
        <w:textAlignment w:val="bottom"/>
        <w:rPr>
          <w:rFonts w:ascii="宋体" w:hAnsi="宋体"/>
          <w:color w:val="000000"/>
          <w:sz w:val="24"/>
          <w:lang w:val="de-DE"/>
        </w:rPr>
      </w:pPr>
      <w:r w:rsidRPr="00A97486">
        <w:rPr>
          <w:rFonts w:hint="eastAsia"/>
          <w:color w:val="000000"/>
          <w:lang w:val="x-none"/>
        </w:rPr>
        <w:t xml:space="preserve"> </w:t>
      </w:r>
      <w:r w:rsidRPr="00A97486">
        <w:rPr>
          <w:rFonts w:ascii="宋体" w:hAnsi="宋体" w:hint="eastAsia"/>
          <w:color w:val="000000"/>
          <w:sz w:val="24"/>
          <w:lang w:val="de-DE"/>
        </w:rPr>
        <w:t>当压缩机变频器提供的RS485串行通信或总线通讯故障时，该变频器所控制的压缩机强制停机；</w:t>
      </w:r>
    </w:p>
    <w:p w:rsidR="00735FF2" w:rsidRPr="00A97486" w:rsidRDefault="00735FF2" w:rsidP="00735FF2">
      <w:pPr>
        <w:tabs>
          <w:tab w:val="left" w:pos="180"/>
          <w:tab w:val="left" w:pos="720"/>
          <w:tab w:val="left" w:pos="900"/>
          <w:tab w:val="left" w:pos="1080"/>
          <w:tab w:val="left" w:pos="1418"/>
        </w:tabs>
        <w:snapToGrid w:val="0"/>
        <w:spacing w:line="360" w:lineRule="auto"/>
        <w:ind w:firstLineChars="200" w:firstLine="480"/>
        <w:textAlignment w:val="bottom"/>
        <w:rPr>
          <w:rFonts w:ascii="宋体" w:hAnsi="宋体"/>
          <w:color w:val="000000"/>
          <w:sz w:val="24"/>
          <w:lang w:val="de-DE"/>
        </w:rPr>
      </w:pPr>
      <w:r w:rsidRPr="00A97486">
        <w:rPr>
          <w:rFonts w:ascii="宋体" w:hAnsi="宋体" w:hint="eastAsia"/>
          <w:color w:val="000000"/>
          <w:sz w:val="24"/>
          <w:lang w:val="de-DE"/>
        </w:rPr>
        <w:t>当压缩机变频器发生过流，过载，过热故障时，此时控制器检查到故障，变频器降频减载运行；</w:t>
      </w:r>
    </w:p>
    <w:p w:rsidR="00735FF2" w:rsidRPr="00A97486" w:rsidRDefault="00735FF2" w:rsidP="00735FF2">
      <w:pPr>
        <w:tabs>
          <w:tab w:val="left" w:pos="180"/>
          <w:tab w:val="left" w:pos="720"/>
          <w:tab w:val="left" w:pos="900"/>
          <w:tab w:val="left" w:pos="1080"/>
          <w:tab w:val="left" w:pos="1418"/>
        </w:tabs>
        <w:snapToGrid w:val="0"/>
        <w:spacing w:line="360" w:lineRule="auto"/>
        <w:ind w:firstLineChars="200" w:firstLine="480"/>
        <w:textAlignment w:val="bottom"/>
        <w:rPr>
          <w:rFonts w:ascii="宋体" w:hAnsi="宋体"/>
          <w:color w:val="000000"/>
          <w:sz w:val="24"/>
          <w:lang w:val="de-DE"/>
        </w:rPr>
      </w:pPr>
      <w:r w:rsidRPr="00A97486">
        <w:rPr>
          <w:rFonts w:ascii="宋体" w:hAnsi="宋体" w:hint="eastAsia"/>
          <w:color w:val="000000"/>
          <w:sz w:val="24"/>
          <w:lang w:val="de-DE"/>
        </w:rPr>
        <w:t>当压缩机变频器本身发生故障，例如电路板故障时，此时该变频器所控制的压缩机强制停机。</w:t>
      </w:r>
    </w:p>
    <w:p w:rsidR="00735FF2" w:rsidRPr="00A97486" w:rsidRDefault="00735FF2" w:rsidP="00F208E2">
      <w:pPr>
        <w:pStyle w:val="31"/>
        <w:numPr>
          <w:ilvl w:val="3"/>
          <w:numId w:val="52"/>
        </w:numPr>
        <w:spacing w:line="360" w:lineRule="auto"/>
        <w:rPr>
          <w:rFonts w:ascii="宋体" w:hAnsi="宋体"/>
          <w:sz w:val="24"/>
        </w:rPr>
      </w:pPr>
      <w:bookmarkStart w:id="124" w:name="_Toc456344163"/>
      <w:bookmarkStart w:id="125" w:name="_Toc517755380"/>
      <w:r w:rsidRPr="00A97486">
        <w:rPr>
          <w:rFonts w:ascii="宋体" w:hAnsi="宋体" w:hint="eastAsia"/>
          <w:sz w:val="24"/>
        </w:rPr>
        <w:t>辅助逆变器</w:t>
      </w:r>
      <w:r w:rsidRPr="00A97486">
        <w:rPr>
          <w:rFonts w:ascii="宋体" w:hAnsi="宋体"/>
          <w:sz w:val="24"/>
        </w:rPr>
        <w:t>故障</w:t>
      </w:r>
      <w:r w:rsidRPr="00A97486">
        <w:rPr>
          <w:rFonts w:ascii="宋体" w:hAnsi="宋体" w:hint="eastAsia"/>
          <w:sz w:val="24"/>
        </w:rPr>
        <w:t>（故障信号由网络发送给空调）</w:t>
      </w:r>
      <w:bookmarkEnd w:id="124"/>
      <w:bookmarkEnd w:id="125"/>
    </w:p>
    <w:p w:rsidR="00735FF2" w:rsidRPr="00A97486" w:rsidRDefault="00735FF2" w:rsidP="00F208E2">
      <w:pPr>
        <w:pStyle w:val="ab"/>
        <w:spacing w:line="360" w:lineRule="auto"/>
        <w:ind w:firstLineChars="200" w:firstLine="480"/>
        <w:rPr>
          <w:rFonts w:ascii="宋体" w:hAnsi="宋体"/>
          <w:sz w:val="24"/>
        </w:rPr>
      </w:pPr>
      <w:r w:rsidRPr="00A97486">
        <w:rPr>
          <w:rFonts w:ascii="宋体" w:hAnsi="宋体" w:hint="eastAsia"/>
          <w:sz w:val="24"/>
        </w:rPr>
        <w:t>当一台辅助逆变器故障时：TCMS发送减载指令，客室每个机组空调一个压缩机停止（压缩机累计运行时间长的停止），另一个压缩机（运行时间短的）降频（65-70Hz）运行；</w:t>
      </w:r>
      <w:r w:rsidRPr="00A97486">
        <w:rPr>
          <w:rFonts w:ascii="宋体" w:hAnsi="宋体"/>
          <w:sz w:val="24"/>
        </w:rPr>
        <w:t>当</w:t>
      </w:r>
      <w:r w:rsidRPr="00A97486">
        <w:rPr>
          <w:rFonts w:ascii="宋体" w:hAnsi="宋体" w:hint="eastAsia"/>
          <w:sz w:val="24"/>
        </w:rPr>
        <w:t>2</w:t>
      </w:r>
      <w:r w:rsidRPr="00A97486">
        <w:rPr>
          <w:rFonts w:ascii="宋体" w:hAnsi="宋体"/>
          <w:sz w:val="24"/>
        </w:rPr>
        <w:t>台辅逆</w:t>
      </w:r>
      <w:r w:rsidRPr="00A97486">
        <w:rPr>
          <w:rFonts w:ascii="宋体" w:hAnsi="宋体" w:hint="eastAsia"/>
          <w:sz w:val="24"/>
        </w:rPr>
        <w:t>都</w:t>
      </w:r>
      <w:r w:rsidRPr="00A97486">
        <w:rPr>
          <w:rFonts w:ascii="宋体" w:hAnsi="宋体"/>
          <w:sz w:val="24"/>
        </w:rPr>
        <w:t>故障时</w:t>
      </w:r>
      <w:r w:rsidRPr="00A97486">
        <w:rPr>
          <w:rFonts w:ascii="宋体" w:hAnsi="宋体" w:hint="eastAsia"/>
          <w:sz w:val="24"/>
        </w:rPr>
        <w:t>，由</w:t>
      </w:r>
      <w:r w:rsidRPr="00A97486">
        <w:rPr>
          <w:rFonts w:ascii="宋体" w:hAnsi="宋体"/>
          <w:sz w:val="24"/>
        </w:rPr>
        <w:t>蓄电池</w:t>
      </w:r>
      <w:r w:rsidRPr="00A97486">
        <w:rPr>
          <w:rFonts w:ascii="宋体" w:hAnsi="宋体" w:hint="eastAsia"/>
          <w:sz w:val="24"/>
        </w:rPr>
        <w:t>110DC给</w:t>
      </w:r>
      <w:r w:rsidRPr="00A97486">
        <w:rPr>
          <w:rFonts w:ascii="宋体" w:hAnsi="宋体"/>
          <w:sz w:val="24"/>
        </w:rPr>
        <w:t>通</w:t>
      </w:r>
      <w:r w:rsidRPr="00A97486">
        <w:rPr>
          <w:rFonts w:ascii="宋体" w:hAnsi="宋体" w:hint="eastAsia"/>
          <w:sz w:val="24"/>
        </w:rPr>
        <w:t>风机</w:t>
      </w:r>
      <w:r w:rsidRPr="00A97486">
        <w:rPr>
          <w:rFonts w:ascii="宋体" w:hAnsi="宋体"/>
          <w:sz w:val="24"/>
        </w:rPr>
        <w:t>供电，空调机组运行在紧急通风模式，运行时间</w:t>
      </w:r>
      <w:r w:rsidRPr="00A97486">
        <w:rPr>
          <w:rFonts w:ascii="宋体" w:hAnsi="宋体" w:hint="eastAsia"/>
          <w:sz w:val="24"/>
        </w:rPr>
        <w:t>45</w:t>
      </w:r>
      <w:r w:rsidRPr="00A97486">
        <w:rPr>
          <w:rFonts w:ascii="宋体" w:hAnsi="宋体"/>
          <w:sz w:val="24"/>
        </w:rPr>
        <w:t>min。</w:t>
      </w:r>
    </w:p>
    <w:p w:rsidR="00735FF2" w:rsidRPr="00A97486" w:rsidRDefault="00735FF2" w:rsidP="00063B99">
      <w:pPr>
        <w:pStyle w:val="31"/>
        <w:numPr>
          <w:ilvl w:val="1"/>
          <w:numId w:val="52"/>
        </w:numPr>
        <w:spacing w:line="360" w:lineRule="auto"/>
        <w:rPr>
          <w:rFonts w:ascii="宋体" w:hAnsi="宋体"/>
          <w:sz w:val="24"/>
        </w:rPr>
      </w:pPr>
      <w:bookmarkStart w:id="126" w:name="_Toc342985668"/>
      <w:bookmarkStart w:id="127" w:name="_Toc438213080"/>
      <w:bookmarkStart w:id="128" w:name="_Toc440440248"/>
      <w:bookmarkStart w:id="129" w:name="_Toc456344164"/>
      <w:bookmarkStart w:id="130" w:name="_Toc517755381"/>
      <w:r w:rsidRPr="00A97486">
        <w:rPr>
          <w:rFonts w:ascii="宋体" w:hAnsi="宋体" w:hint="eastAsia"/>
          <w:sz w:val="24"/>
        </w:rPr>
        <w:t>运行模式</w:t>
      </w:r>
      <w:bookmarkEnd w:id="126"/>
      <w:bookmarkEnd w:id="127"/>
      <w:bookmarkEnd w:id="128"/>
      <w:bookmarkEnd w:id="129"/>
      <w:bookmarkEnd w:id="130"/>
      <w:r w:rsidRPr="00A97486">
        <w:rPr>
          <w:rFonts w:ascii="宋体" w:hAnsi="宋体"/>
          <w:sz w:val="24"/>
        </w:rPr>
        <w:t xml:space="preserve"> </w:t>
      </w:r>
      <w:bookmarkStart w:id="131" w:name="Scope"/>
      <w:bookmarkEnd w:id="131"/>
    </w:p>
    <w:p w:rsidR="00735FF2" w:rsidRPr="00A97486" w:rsidRDefault="00735FF2" w:rsidP="00735FF2">
      <w:pPr>
        <w:pStyle w:val="Style5"/>
        <w:tabs>
          <w:tab w:val="left" w:pos="2052"/>
        </w:tabs>
        <w:spacing w:line="360" w:lineRule="auto"/>
        <w:ind w:left="0" w:firstLineChars="200" w:firstLine="480"/>
        <w:rPr>
          <w:rFonts w:ascii="宋体" w:hAnsi="宋体" w:cs="Times New Roman"/>
          <w:b w:val="0"/>
          <w:bCs/>
          <w:noProof w:val="0"/>
          <w:color w:val="000000"/>
          <w:kern w:val="2"/>
          <w:sz w:val="24"/>
        </w:rPr>
      </w:pPr>
      <w:r w:rsidRPr="00A97486">
        <w:rPr>
          <w:rFonts w:ascii="宋体" w:hAnsi="宋体" w:cs="Times New Roman" w:hint="eastAsia"/>
          <w:b w:val="0"/>
          <w:bCs/>
          <w:noProof w:val="0"/>
          <w:color w:val="000000"/>
          <w:kern w:val="2"/>
          <w:sz w:val="24"/>
        </w:rPr>
        <w:t>三种信号可以对机组的运行模式产生影响，它们是：</w:t>
      </w:r>
    </w:p>
    <w:p w:rsidR="00735FF2" w:rsidRPr="00A97486" w:rsidRDefault="00735FF2" w:rsidP="00E46BB3">
      <w:pPr>
        <w:pStyle w:val="ab"/>
        <w:widowControl/>
        <w:numPr>
          <w:ilvl w:val="0"/>
          <w:numId w:val="181"/>
        </w:numPr>
        <w:tabs>
          <w:tab w:val="clear" w:pos="1860"/>
          <w:tab w:val="clear" w:pos="3255"/>
          <w:tab w:val="clear" w:pos="10920"/>
          <w:tab w:val="num" w:pos="1134"/>
        </w:tabs>
        <w:spacing w:beforeLines="25" w:before="78" w:afterLines="50" w:after="156" w:line="240" w:lineRule="auto"/>
        <w:ind w:hanging="1151"/>
        <w:rPr>
          <w:rFonts w:ascii="宋体" w:hAnsi="宋体"/>
          <w:bCs/>
          <w:color w:val="000000"/>
          <w:sz w:val="24"/>
        </w:rPr>
      </w:pPr>
      <w:r w:rsidRPr="00A97486">
        <w:rPr>
          <w:rFonts w:ascii="宋体" w:hAnsi="宋体" w:hint="eastAsia"/>
          <w:bCs/>
          <w:color w:val="000000"/>
          <w:sz w:val="24"/>
        </w:rPr>
        <w:t>TCMS通过MVB总线发来的命令；</w:t>
      </w:r>
    </w:p>
    <w:p w:rsidR="00735FF2" w:rsidRPr="00A97486" w:rsidRDefault="00735FF2" w:rsidP="00E46BB3">
      <w:pPr>
        <w:pStyle w:val="ab"/>
        <w:widowControl/>
        <w:numPr>
          <w:ilvl w:val="0"/>
          <w:numId w:val="181"/>
        </w:numPr>
        <w:tabs>
          <w:tab w:val="clear" w:pos="1860"/>
          <w:tab w:val="clear" w:pos="3255"/>
          <w:tab w:val="clear" w:pos="10920"/>
          <w:tab w:val="num" w:pos="1134"/>
        </w:tabs>
        <w:spacing w:beforeLines="25" w:before="78" w:afterLines="50" w:after="156" w:line="240" w:lineRule="auto"/>
        <w:ind w:hanging="1151"/>
        <w:rPr>
          <w:rFonts w:ascii="宋体" w:hAnsi="宋体"/>
          <w:bCs/>
          <w:color w:val="000000"/>
          <w:sz w:val="24"/>
        </w:rPr>
      </w:pPr>
      <w:r w:rsidRPr="00A97486">
        <w:rPr>
          <w:rFonts w:ascii="宋体" w:hAnsi="宋体" w:hint="eastAsia"/>
          <w:bCs/>
          <w:color w:val="000000"/>
          <w:sz w:val="24"/>
        </w:rPr>
        <w:t>选择开关SW1，SW2，SW3；</w:t>
      </w:r>
    </w:p>
    <w:p w:rsidR="00735FF2" w:rsidRPr="00A97486" w:rsidRDefault="00735FF2" w:rsidP="00E46BB3">
      <w:pPr>
        <w:pStyle w:val="ab"/>
        <w:widowControl/>
        <w:numPr>
          <w:ilvl w:val="0"/>
          <w:numId w:val="181"/>
        </w:numPr>
        <w:tabs>
          <w:tab w:val="clear" w:pos="1860"/>
          <w:tab w:val="clear" w:pos="3255"/>
          <w:tab w:val="clear" w:pos="10920"/>
          <w:tab w:val="num" w:pos="1134"/>
        </w:tabs>
        <w:spacing w:beforeLines="25" w:before="78" w:afterLines="50" w:after="156" w:line="240" w:lineRule="auto"/>
        <w:ind w:hanging="1151"/>
        <w:rPr>
          <w:rFonts w:ascii="宋体" w:hAnsi="宋体"/>
          <w:bCs/>
          <w:color w:val="000000"/>
          <w:sz w:val="24"/>
        </w:rPr>
      </w:pPr>
      <w:r w:rsidRPr="00A97486">
        <w:rPr>
          <w:rFonts w:ascii="宋体" w:hAnsi="宋体" w:hint="eastAsia"/>
          <w:bCs/>
          <w:color w:val="000000"/>
          <w:sz w:val="24"/>
        </w:rPr>
        <w:t>维护软件（PTU）发来的命令。</w:t>
      </w:r>
    </w:p>
    <w:p w:rsidR="00735FF2" w:rsidRPr="00A97486" w:rsidRDefault="00735FF2" w:rsidP="00735FF2">
      <w:pPr>
        <w:pStyle w:val="Style5"/>
        <w:tabs>
          <w:tab w:val="left" w:pos="2052"/>
        </w:tabs>
        <w:spacing w:line="360" w:lineRule="auto"/>
        <w:ind w:left="0" w:firstLineChars="250" w:firstLine="600"/>
        <w:rPr>
          <w:rFonts w:ascii="宋体" w:hAnsi="宋体" w:cs="Times New Roman"/>
          <w:b w:val="0"/>
          <w:bCs/>
          <w:noProof w:val="0"/>
          <w:color w:val="000000"/>
          <w:kern w:val="2"/>
          <w:sz w:val="24"/>
        </w:rPr>
      </w:pPr>
      <w:r w:rsidRPr="00A97486">
        <w:rPr>
          <w:rFonts w:ascii="宋体" w:hAnsi="宋体" w:cs="Times New Roman" w:hint="eastAsia"/>
          <w:b w:val="0"/>
          <w:bCs/>
          <w:noProof w:val="0"/>
          <w:color w:val="000000"/>
          <w:kern w:val="2"/>
          <w:sz w:val="24"/>
        </w:rPr>
        <w:t>当系统处于测试/维护模式时，由维护软件发来的命令有最高的优先权。</w:t>
      </w:r>
    </w:p>
    <w:p w:rsidR="00735FF2" w:rsidRPr="00A97486" w:rsidRDefault="00735FF2" w:rsidP="00735FF2">
      <w:pPr>
        <w:pStyle w:val="Style5"/>
        <w:tabs>
          <w:tab w:val="left" w:pos="2052"/>
        </w:tabs>
        <w:spacing w:line="360" w:lineRule="auto"/>
        <w:ind w:left="0" w:firstLineChars="250" w:firstLine="600"/>
        <w:rPr>
          <w:rFonts w:ascii="宋体" w:hAnsi="宋体" w:cs="Times New Roman"/>
          <w:b w:val="0"/>
          <w:bCs/>
          <w:noProof w:val="0"/>
          <w:kern w:val="2"/>
          <w:sz w:val="24"/>
        </w:rPr>
      </w:pPr>
      <w:r w:rsidRPr="00A97486">
        <w:rPr>
          <w:rFonts w:ascii="宋体" w:hAnsi="宋体" w:cs="Times New Roman" w:hint="eastAsia"/>
          <w:b w:val="0"/>
          <w:bCs/>
          <w:noProof w:val="0"/>
          <w:kern w:val="2"/>
          <w:sz w:val="24"/>
        </w:rPr>
        <w:t>此外当SW1模式选择开关打到自动状态时，列车运行且TCMS网络正常工作，空调系统工作在集控模式；</w:t>
      </w:r>
    </w:p>
    <w:p w:rsidR="00735FF2" w:rsidRPr="00A97486" w:rsidRDefault="00735FF2" w:rsidP="00735FF2">
      <w:pPr>
        <w:pStyle w:val="Style5"/>
        <w:tabs>
          <w:tab w:val="left" w:pos="2052"/>
        </w:tabs>
        <w:spacing w:line="360" w:lineRule="auto"/>
        <w:ind w:left="0" w:firstLineChars="250" w:firstLine="600"/>
        <w:rPr>
          <w:rFonts w:ascii="宋体" w:hAnsi="宋体" w:cs="Times New Roman"/>
          <w:b w:val="0"/>
          <w:bCs/>
          <w:noProof w:val="0"/>
          <w:color w:val="000000"/>
          <w:kern w:val="2"/>
          <w:sz w:val="24"/>
        </w:rPr>
      </w:pPr>
      <w:r w:rsidRPr="00A97486">
        <w:rPr>
          <w:rFonts w:ascii="宋体" w:hAnsi="宋体" w:cs="Times New Roman" w:hint="eastAsia"/>
          <w:b w:val="0"/>
          <w:bCs/>
          <w:noProof w:val="0"/>
          <w:color w:val="000000"/>
          <w:kern w:val="2"/>
          <w:sz w:val="24"/>
        </w:rPr>
        <w:t>当TCMS网络出现故障，系统仍运行在集控下的降频减载模式。此时如果是运行在制冷制热模式，需要降频减载运行。如果TCMS故障前是通风模式，则保持通风状态。</w:t>
      </w:r>
    </w:p>
    <w:p w:rsidR="00735FF2" w:rsidRPr="00A97486" w:rsidRDefault="00735FF2" w:rsidP="00735FF2">
      <w:pPr>
        <w:pStyle w:val="Style5"/>
        <w:tabs>
          <w:tab w:val="left" w:pos="2052"/>
        </w:tabs>
        <w:spacing w:line="360" w:lineRule="auto"/>
        <w:ind w:left="0" w:firstLineChars="250" w:firstLine="600"/>
        <w:rPr>
          <w:rFonts w:ascii="宋体" w:hAnsi="宋体" w:cs="Times New Roman"/>
          <w:b w:val="0"/>
          <w:bCs/>
          <w:noProof w:val="0"/>
          <w:color w:val="000000"/>
          <w:kern w:val="2"/>
          <w:sz w:val="24"/>
        </w:rPr>
      </w:pPr>
      <w:r w:rsidRPr="00A97486">
        <w:rPr>
          <w:rFonts w:ascii="宋体" w:hAnsi="宋体" w:cs="Times New Roman" w:hint="eastAsia"/>
          <w:b w:val="0"/>
          <w:bCs/>
          <w:noProof w:val="0"/>
          <w:color w:val="000000"/>
          <w:kern w:val="2"/>
          <w:sz w:val="24"/>
        </w:rPr>
        <w:t xml:space="preserve">此外本控模式主要作用于系统维护，调试某一车厢空调的运行状态使用。 </w:t>
      </w:r>
    </w:p>
    <w:p w:rsidR="00735FF2" w:rsidRPr="00A97486" w:rsidRDefault="00735FF2" w:rsidP="00735FF2">
      <w:pPr>
        <w:spacing w:line="360" w:lineRule="auto"/>
        <w:ind w:firstLineChars="250" w:firstLine="600"/>
        <w:rPr>
          <w:rFonts w:cs="Arial"/>
          <w:sz w:val="24"/>
        </w:rPr>
      </w:pPr>
      <w:r w:rsidRPr="00A97486">
        <w:rPr>
          <w:rFonts w:cs="Arial" w:hint="eastAsia"/>
          <w:sz w:val="24"/>
        </w:rPr>
        <w:t>空调系统主要运行模式如下：</w:t>
      </w:r>
    </w:p>
    <w:p w:rsidR="00735FF2" w:rsidRPr="00A97486" w:rsidRDefault="00735FF2" w:rsidP="00E46BB3">
      <w:pPr>
        <w:pStyle w:val="ab"/>
        <w:widowControl/>
        <w:numPr>
          <w:ilvl w:val="0"/>
          <w:numId w:val="182"/>
        </w:numPr>
        <w:tabs>
          <w:tab w:val="clear" w:pos="3255"/>
          <w:tab w:val="clear" w:pos="10920"/>
          <w:tab w:val="num" w:pos="1860"/>
        </w:tabs>
        <w:spacing w:beforeLines="25" w:before="78" w:afterLines="50" w:after="156" w:line="240" w:lineRule="auto"/>
        <w:rPr>
          <w:rFonts w:ascii="宋体" w:hAnsi="宋体"/>
          <w:bCs/>
          <w:color w:val="000000"/>
          <w:sz w:val="24"/>
        </w:rPr>
      </w:pPr>
      <w:r w:rsidRPr="00A97486">
        <w:rPr>
          <w:rFonts w:ascii="宋体" w:hAnsi="宋体" w:hint="eastAsia"/>
          <w:bCs/>
          <w:color w:val="000000"/>
          <w:sz w:val="24"/>
        </w:rPr>
        <w:t>本控模式</w:t>
      </w:r>
    </w:p>
    <w:p w:rsidR="00735FF2" w:rsidRPr="00A97486" w:rsidRDefault="00735FF2" w:rsidP="00E46BB3">
      <w:pPr>
        <w:pStyle w:val="ab"/>
        <w:widowControl/>
        <w:numPr>
          <w:ilvl w:val="0"/>
          <w:numId w:val="182"/>
        </w:numPr>
        <w:tabs>
          <w:tab w:val="clear" w:pos="3255"/>
          <w:tab w:val="clear" w:pos="10920"/>
          <w:tab w:val="num" w:pos="1860"/>
        </w:tabs>
        <w:spacing w:beforeLines="25" w:before="78" w:afterLines="50" w:after="156" w:line="240" w:lineRule="auto"/>
        <w:rPr>
          <w:rFonts w:ascii="宋体" w:hAnsi="宋体"/>
          <w:bCs/>
          <w:color w:val="000000"/>
          <w:sz w:val="24"/>
        </w:rPr>
      </w:pPr>
      <w:r w:rsidRPr="00A97486">
        <w:rPr>
          <w:rFonts w:ascii="宋体" w:hAnsi="宋体" w:hint="eastAsia"/>
          <w:bCs/>
          <w:color w:val="000000"/>
          <w:sz w:val="24"/>
        </w:rPr>
        <w:lastRenderedPageBreak/>
        <w:t>集控模式</w:t>
      </w:r>
    </w:p>
    <w:p w:rsidR="00735FF2" w:rsidRPr="00A97486" w:rsidRDefault="00735FF2" w:rsidP="00E46BB3">
      <w:pPr>
        <w:pStyle w:val="ab"/>
        <w:widowControl/>
        <w:numPr>
          <w:ilvl w:val="0"/>
          <w:numId w:val="182"/>
        </w:numPr>
        <w:tabs>
          <w:tab w:val="clear" w:pos="3255"/>
          <w:tab w:val="clear" w:pos="10920"/>
          <w:tab w:val="num" w:pos="1860"/>
        </w:tabs>
        <w:spacing w:beforeLines="25" w:before="78" w:afterLines="50" w:after="156" w:line="240" w:lineRule="auto"/>
        <w:rPr>
          <w:rFonts w:ascii="宋体" w:hAnsi="宋体"/>
          <w:bCs/>
          <w:color w:val="000000"/>
          <w:sz w:val="24"/>
        </w:rPr>
      </w:pPr>
      <w:r w:rsidRPr="00A97486">
        <w:rPr>
          <w:rFonts w:ascii="宋体" w:hAnsi="宋体" w:hint="eastAsia"/>
          <w:bCs/>
          <w:color w:val="000000"/>
          <w:sz w:val="24"/>
        </w:rPr>
        <w:t>测试模式</w:t>
      </w:r>
    </w:p>
    <w:p w:rsidR="00735FF2" w:rsidRPr="00A97486" w:rsidRDefault="00735FF2" w:rsidP="0009647F">
      <w:pPr>
        <w:pStyle w:val="31"/>
        <w:numPr>
          <w:ilvl w:val="2"/>
          <w:numId w:val="52"/>
        </w:numPr>
        <w:spacing w:line="360" w:lineRule="auto"/>
        <w:rPr>
          <w:rFonts w:ascii="宋体" w:hAnsi="宋体"/>
          <w:sz w:val="24"/>
        </w:rPr>
      </w:pPr>
      <w:bookmarkStart w:id="132" w:name="_Toc438213081"/>
      <w:bookmarkStart w:id="133" w:name="_Toc440440249"/>
      <w:bookmarkStart w:id="134" w:name="_Toc456344165"/>
      <w:bookmarkStart w:id="135" w:name="_Toc517755382"/>
      <w:r w:rsidRPr="00A97486">
        <w:rPr>
          <w:rFonts w:ascii="宋体" w:hAnsi="宋体" w:hint="eastAsia"/>
          <w:sz w:val="24"/>
        </w:rPr>
        <w:t>本控模式</w:t>
      </w:r>
      <w:bookmarkEnd w:id="132"/>
      <w:bookmarkEnd w:id="133"/>
      <w:bookmarkEnd w:id="134"/>
      <w:bookmarkEnd w:id="135"/>
    </w:p>
    <w:p w:rsidR="00735FF2" w:rsidRPr="00A97486" w:rsidRDefault="00735FF2" w:rsidP="00735FF2">
      <w:pPr>
        <w:pStyle w:val="ab"/>
        <w:spacing w:line="360" w:lineRule="auto"/>
        <w:ind w:firstLineChars="200" w:firstLine="480"/>
        <w:rPr>
          <w:rFonts w:ascii="宋体" w:hAnsi="宋体" w:cs="Arial"/>
          <w:sz w:val="24"/>
        </w:rPr>
      </w:pPr>
      <w:r w:rsidRPr="00A97486">
        <w:rPr>
          <w:rFonts w:ascii="宋体" w:hAnsi="宋体" w:cs="Arial" w:hint="eastAsia"/>
          <w:sz w:val="24"/>
        </w:rPr>
        <w:t>本控模式时，由本车的万能转换开关控制本地的空调机组，在“本控模式”下由SW1决定有以下几种子模式，分别为：自动模式，通风模式，制热模式，制冷模式，停机模式，测试1，测试2模式；另外还可以通过SW2对目标温度进行修改，修改范围为19℃~27℃；通过SW3温度偏差设定，对目标温度进行偏移，偏移量为：-2K，-1K，0K，1K或2K。还可以通过强风按钮启动强风模式。目标温度设定开关和温度偏移开关在集控模式下无效。</w:t>
      </w:r>
    </w:p>
    <w:p w:rsidR="00735FF2" w:rsidRPr="00A97486" w:rsidRDefault="00735FF2" w:rsidP="0009647F">
      <w:pPr>
        <w:pStyle w:val="31"/>
        <w:numPr>
          <w:ilvl w:val="3"/>
          <w:numId w:val="52"/>
        </w:numPr>
        <w:spacing w:line="360" w:lineRule="auto"/>
        <w:rPr>
          <w:rFonts w:ascii="宋体" w:hAnsi="宋体"/>
          <w:sz w:val="24"/>
        </w:rPr>
      </w:pPr>
      <w:bookmarkStart w:id="136" w:name="_Toc438213082"/>
      <w:bookmarkStart w:id="137" w:name="_Toc440440250"/>
      <w:bookmarkStart w:id="138" w:name="_Toc456344166"/>
      <w:bookmarkStart w:id="139" w:name="_Toc517755383"/>
      <w:r w:rsidRPr="00A97486">
        <w:rPr>
          <w:rFonts w:ascii="宋体" w:hAnsi="宋体" w:hint="eastAsia"/>
          <w:sz w:val="24"/>
        </w:rPr>
        <w:t>自动</w:t>
      </w:r>
      <w:bookmarkEnd w:id="136"/>
      <w:bookmarkEnd w:id="137"/>
      <w:bookmarkEnd w:id="138"/>
      <w:bookmarkEnd w:id="139"/>
    </w:p>
    <w:p w:rsidR="00735FF2" w:rsidRPr="00A97486" w:rsidRDefault="00735FF2" w:rsidP="00735FF2">
      <w:pPr>
        <w:pStyle w:val="ab"/>
        <w:spacing w:line="360" w:lineRule="auto"/>
        <w:ind w:firstLineChars="200" w:firstLine="480"/>
        <w:rPr>
          <w:rFonts w:ascii="宋体" w:hAnsi="宋体" w:cs="Arial"/>
          <w:sz w:val="24"/>
        </w:rPr>
      </w:pPr>
      <w:r w:rsidRPr="00A97486">
        <w:rPr>
          <w:rFonts w:ascii="宋体" w:hAnsi="宋体" w:cs="Arial" w:hint="eastAsia"/>
          <w:sz w:val="24"/>
        </w:rPr>
        <w:t>SW1置于“自动”位时，空调处于集控自动模式，空调由TCMS下达命令控制。根据UIC553曲线算出目标温度，并根据目标温度及温度控制曲线自动运行，自动模式下又分以下几种运行模式。</w:t>
      </w:r>
    </w:p>
    <w:p w:rsidR="00735FF2" w:rsidRPr="00A97486" w:rsidRDefault="00735FF2" w:rsidP="00735FF2">
      <w:pPr>
        <w:pStyle w:val="ab"/>
        <w:spacing w:line="360" w:lineRule="auto"/>
        <w:ind w:firstLineChars="200" w:firstLine="480"/>
        <w:rPr>
          <w:rFonts w:ascii="宋体" w:hAnsi="宋体" w:cs="Arial"/>
          <w:sz w:val="24"/>
        </w:rPr>
      </w:pPr>
      <w:r w:rsidRPr="00A97486">
        <w:rPr>
          <w:rFonts w:ascii="宋体" w:hAnsi="宋体" w:cs="Arial" w:hint="eastAsia"/>
          <w:sz w:val="24"/>
        </w:rPr>
        <w:t>在“自动模式”中，每台空调机组内的部件启动顺序如下：通风机(3秒后)——&gt;冷凝风机（3秒后）——&gt;压缩机（压缩机间间隔3秒）。停止顺序如下：压缩机(3秒后)——&gt;冷凝风机（3秒后），通风机始终保持运行。</w:t>
      </w:r>
    </w:p>
    <w:p w:rsidR="00735FF2" w:rsidRPr="00A97486" w:rsidRDefault="00735FF2" w:rsidP="00735FF2">
      <w:pPr>
        <w:pStyle w:val="Style5"/>
        <w:tabs>
          <w:tab w:val="left" w:pos="2052"/>
        </w:tabs>
        <w:spacing w:line="360" w:lineRule="auto"/>
        <w:ind w:left="0" w:firstLineChars="200" w:firstLine="480"/>
        <w:rPr>
          <w:rFonts w:ascii="宋体" w:hAnsi="宋体"/>
          <w:b w:val="0"/>
          <w:noProof w:val="0"/>
          <w:sz w:val="24"/>
          <w:lang w:val="de-DE"/>
        </w:rPr>
      </w:pPr>
    </w:p>
    <w:p w:rsidR="00735FF2" w:rsidRPr="00A97486" w:rsidRDefault="00735FF2" w:rsidP="00B71CFA">
      <w:pPr>
        <w:pStyle w:val="31"/>
        <w:numPr>
          <w:ilvl w:val="4"/>
          <w:numId w:val="52"/>
        </w:numPr>
        <w:spacing w:line="360" w:lineRule="auto"/>
        <w:rPr>
          <w:rFonts w:ascii="宋体" w:hAnsi="宋体"/>
          <w:sz w:val="24"/>
        </w:rPr>
      </w:pPr>
      <w:bookmarkStart w:id="140" w:name="_Toc438213083"/>
      <w:bookmarkStart w:id="141" w:name="_Toc440440251"/>
      <w:bookmarkStart w:id="142" w:name="_Toc456344167"/>
      <w:bookmarkStart w:id="143" w:name="_Toc517755384"/>
      <w:r w:rsidRPr="00A97486">
        <w:rPr>
          <w:rFonts w:ascii="宋体" w:hAnsi="宋体" w:hint="eastAsia"/>
          <w:sz w:val="24"/>
        </w:rPr>
        <w:t>制</w:t>
      </w:r>
      <w:bookmarkEnd w:id="140"/>
      <w:r w:rsidRPr="00A97486">
        <w:rPr>
          <w:rFonts w:ascii="宋体" w:hAnsi="宋体" w:hint="eastAsia"/>
          <w:sz w:val="24"/>
        </w:rPr>
        <w:t>冷</w:t>
      </w:r>
      <w:bookmarkEnd w:id="141"/>
      <w:bookmarkEnd w:id="142"/>
      <w:bookmarkEnd w:id="143"/>
    </w:p>
    <w:p w:rsidR="00735FF2" w:rsidRPr="00A97486" w:rsidRDefault="00735FF2" w:rsidP="00735FF2">
      <w:pPr>
        <w:pStyle w:val="ab"/>
        <w:spacing w:line="360" w:lineRule="auto"/>
        <w:ind w:firstLineChars="200" w:firstLine="480"/>
        <w:rPr>
          <w:rFonts w:ascii="宋体" w:hAnsi="宋体" w:cs="Arial"/>
          <w:sz w:val="24"/>
        </w:rPr>
      </w:pPr>
      <w:r w:rsidRPr="00A97486">
        <w:rPr>
          <w:rFonts w:ascii="宋体" w:hAnsi="宋体" w:cs="Arial" w:hint="eastAsia"/>
          <w:sz w:val="24"/>
        </w:rPr>
        <w:t>每台压缩机配备一个变频器，在有制冷需求时根据客室温度变化而调整压缩机的运行频率，此时通风机和冷凝风机均工作，压缩机开始以高频工作，达到迅速制冷的效果，当客室温度接近设定温度时，压缩机降频运行，达到节能和维持温度的效果。算法请见2.4。</w:t>
      </w:r>
    </w:p>
    <w:p w:rsidR="00735FF2" w:rsidRPr="00A97486" w:rsidRDefault="00735FF2" w:rsidP="00B71CFA">
      <w:pPr>
        <w:pStyle w:val="31"/>
        <w:numPr>
          <w:ilvl w:val="4"/>
          <w:numId w:val="52"/>
        </w:numPr>
        <w:spacing w:line="360" w:lineRule="auto"/>
        <w:rPr>
          <w:rFonts w:ascii="宋体" w:hAnsi="宋体"/>
          <w:sz w:val="24"/>
        </w:rPr>
      </w:pPr>
      <w:bookmarkStart w:id="144" w:name="_Toc438213084"/>
      <w:bookmarkStart w:id="145" w:name="_Toc440440252"/>
      <w:bookmarkStart w:id="146" w:name="_Toc456344168"/>
      <w:bookmarkStart w:id="147" w:name="_Toc517755385"/>
      <w:r w:rsidRPr="00A97486">
        <w:rPr>
          <w:rFonts w:ascii="宋体" w:hAnsi="宋体" w:hint="eastAsia"/>
          <w:sz w:val="24"/>
        </w:rPr>
        <w:t>制热</w:t>
      </w:r>
      <w:bookmarkEnd w:id="144"/>
      <w:bookmarkEnd w:id="145"/>
      <w:bookmarkEnd w:id="146"/>
      <w:bookmarkEnd w:id="147"/>
    </w:p>
    <w:p w:rsidR="00735FF2" w:rsidRPr="00A97486" w:rsidRDefault="00735FF2" w:rsidP="00735FF2">
      <w:pPr>
        <w:pStyle w:val="ab"/>
        <w:spacing w:line="360" w:lineRule="auto"/>
        <w:ind w:firstLineChars="200" w:firstLine="480"/>
        <w:rPr>
          <w:rFonts w:ascii="宋体" w:hAnsi="宋体" w:cs="Arial"/>
          <w:color w:val="000000"/>
          <w:sz w:val="24"/>
        </w:rPr>
      </w:pPr>
      <w:r w:rsidRPr="00A97486">
        <w:rPr>
          <w:rFonts w:ascii="宋体" w:hAnsi="宋体" w:cs="Arial" w:hint="eastAsia"/>
          <w:color w:val="000000"/>
          <w:sz w:val="24"/>
        </w:rPr>
        <w:t>制热采用热泵技术，当出现制热需求且满足要求时，通风机和冷凝风机均工作，此时四通换向阀动作，压缩机开始以高频工作，达到迅速制热的效果。当客室温度接近设定温度时，压缩机降频运行，达到节能和维持温度的效果。</w:t>
      </w:r>
    </w:p>
    <w:p w:rsidR="00735FF2" w:rsidRPr="00A97486" w:rsidRDefault="00735FF2" w:rsidP="00B71CFA">
      <w:pPr>
        <w:pStyle w:val="31"/>
        <w:numPr>
          <w:ilvl w:val="4"/>
          <w:numId w:val="52"/>
        </w:numPr>
        <w:spacing w:line="360" w:lineRule="auto"/>
        <w:rPr>
          <w:rFonts w:ascii="宋体" w:hAnsi="宋体"/>
          <w:sz w:val="24"/>
        </w:rPr>
      </w:pPr>
      <w:bookmarkStart w:id="148" w:name="_Toc438213085"/>
      <w:bookmarkStart w:id="149" w:name="_Toc440440253"/>
      <w:bookmarkStart w:id="150" w:name="_Toc456344169"/>
      <w:bookmarkStart w:id="151" w:name="_Toc517755386"/>
      <w:r w:rsidRPr="00A97486">
        <w:rPr>
          <w:rFonts w:ascii="宋体" w:hAnsi="宋体" w:hint="eastAsia"/>
          <w:sz w:val="24"/>
        </w:rPr>
        <w:t>通风</w:t>
      </w:r>
      <w:bookmarkEnd w:id="148"/>
      <w:bookmarkEnd w:id="149"/>
      <w:bookmarkEnd w:id="150"/>
      <w:bookmarkEnd w:id="151"/>
    </w:p>
    <w:p w:rsidR="00735FF2" w:rsidRPr="00A97486" w:rsidRDefault="00735FF2" w:rsidP="00735FF2">
      <w:pPr>
        <w:pStyle w:val="ab"/>
        <w:spacing w:line="360" w:lineRule="auto"/>
        <w:ind w:firstLineChars="200" w:firstLine="480"/>
        <w:rPr>
          <w:rFonts w:ascii="宋体" w:hAnsi="宋体" w:cs="Arial"/>
          <w:color w:val="000000"/>
          <w:sz w:val="24"/>
        </w:rPr>
      </w:pPr>
      <w:r w:rsidRPr="00A97486">
        <w:rPr>
          <w:rFonts w:ascii="宋体" w:hAnsi="宋体" w:cs="Arial" w:hint="eastAsia"/>
          <w:color w:val="000000"/>
          <w:sz w:val="24"/>
        </w:rPr>
        <w:t>在某些条件下，车厢无制冷需求。此时，空调机组将工作在通风模式，根据需求调节转速。在通风模式下，只有通风机工作，压缩机和冷凝风机将停止</w:t>
      </w:r>
      <w:r w:rsidRPr="00A97486">
        <w:rPr>
          <w:rFonts w:ascii="宋体" w:hAnsi="宋体" w:cs="Arial" w:hint="eastAsia"/>
          <w:color w:val="000000"/>
          <w:sz w:val="24"/>
        </w:rPr>
        <w:lastRenderedPageBreak/>
        <w:t>工作。</w:t>
      </w:r>
    </w:p>
    <w:p w:rsidR="00735FF2" w:rsidRPr="00A97486" w:rsidRDefault="00735FF2" w:rsidP="00B71CFA">
      <w:pPr>
        <w:pStyle w:val="31"/>
        <w:numPr>
          <w:ilvl w:val="4"/>
          <w:numId w:val="52"/>
        </w:numPr>
        <w:spacing w:line="360" w:lineRule="auto"/>
        <w:rPr>
          <w:rFonts w:ascii="宋体" w:hAnsi="宋体"/>
          <w:sz w:val="24"/>
        </w:rPr>
      </w:pPr>
      <w:bookmarkStart w:id="152" w:name="_Toc438213086"/>
      <w:bookmarkStart w:id="153" w:name="_Toc440440254"/>
      <w:bookmarkStart w:id="154" w:name="_Toc456344170"/>
      <w:bookmarkStart w:id="155" w:name="_Toc517755387"/>
      <w:r w:rsidRPr="00A97486">
        <w:rPr>
          <w:rFonts w:ascii="宋体" w:hAnsi="宋体" w:hint="eastAsia"/>
          <w:sz w:val="24"/>
        </w:rPr>
        <w:t>强风</w:t>
      </w:r>
      <w:bookmarkEnd w:id="152"/>
      <w:bookmarkEnd w:id="153"/>
      <w:bookmarkEnd w:id="154"/>
      <w:bookmarkEnd w:id="155"/>
    </w:p>
    <w:p w:rsidR="00735FF2" w:rsidRPr="00A97486" w:rsidRDefault="00735FF2" w:rsidP="00735FF2">
      <w:pPr>
        <w:pStyle w:val="ab"/>
        <w:spacing w:line="360" w:lineRule="auto"/>
        <w:rPr>
          <w:color w:val="000000"/>
          <w:lang w:val="x-none"/>
        </w:rPr>
      </w:pPr>
      <w:r w:rsidRPr="00A97486">
        <w:rPr>
          <w:rFonts w:hint="eastAsia"/>
          <w:color w:val="000000"/>
          <w:lang w:val="x-none"/>
        </w:rPr>
        <w:t xml:space="preserve">     </w:t>
      </w:r>
      <w:r w:rsidRPr="00A97486">
        <w:rPr>
          <w:rFonts w:ascii="宋体" w:hAnsi="宋体" w:cs="Arial" w:hint="eastAsia"/>
          <w:color w:val="000000"/>
          <w:sz w:val="24"/>
        </w:rPr>
        <w:t>如控制器收到强风指令，或者控制器收到的载荷数据超过AW2工况时启动强风载客的门槛值时，空调控制盘可控制空调机组工作在强风模式下，当强风命令取消或者客室载荷量低于AW2时，退出强风模式。也可以手动进入强风模式。强风模式时，回风阀开到最大。司机室没有强风模式。</w:t>
      </w:r>
    </w:p>
    <w:p w:rsidR="00735FF2" w:rsidRPr="00A97486" w:rsidRDefault="00735FF2" w:rsidP="00B71CFA">
      <w:pPr>
        <w:pStyle w:val="31"/>
        <w:numPr>
          <w:ilvl w:val="4"/>
          <w:numId w:val="52"/>
        </w:numPr>
        <w:spacing w:line="360" w:lineRule="auto"/>
        <w:rPr>
          <w:rFonts w:ascii="宋体" w:hAnsi="宋体"/>
          <w:sz w:val="24"/>
        </w:rPr>
      </w:pPr>
      <w:bookmarkStart w:id="156" w:name="_Toc438213087"/>
      <w:bookmarkStart w:id="157" w:name="_Toc440440255"/>
      <w:bookmarkStart w:id="158" w:name="_Toc456344171"/>
      <w:bookmarkStart w:id="159" w:name="_Toc517755388"/>
      <w:r w:rsidRPr="00A97486">
        <w:rPr>
          <w:rFonts w:ascii="宋体" w:hAnsi="宋体" w:hint="eastAsia"/>
          <w:sz w:val="24"/>
        </w:rPr>
        <w:t>高温减载</w:t>
      </w:r>
      <w:bookmarkEnd w:id="156"/>
      <w:bookmarkEnd w:id="157"/>
      <w:bookmarkEnd w:id="158"/>
      <w:bookmarkEnd w:id="159"/>
    </w:p>
    <w:p w:rsidR="00735FF2" w:rsidRPr="00A97486" w:rsidRDefault="00735FF2" w:rsidP="00B71CFA">
      <w:pPr>
        <w:pStyle w:val="aff4"/>
        <w:spacing w:line="360" w:lineRule="auto"/>
        <w:ind w:firstLine="480"/>
        <w:rPr>
          <w:rFonts w:ascii="宋体" w:hAnsi="宋体" w:cs="Arial"/>
          <w:color w:val="000000"/>
          <w:sz w:val="24"/>
          <w:lang w:val="de-DE"/>
        </w:rPr>
      </w:pPr>
      <w:r w:rsidRPr="00A97486">
        <w:rPr>
          <w:rFonts w:ascii="宋体" w:hAnsi="宋体" w:cs="Arial" w:hint="eastAsia"/>
          <w:color w:val="000000"/>
          <w:sz w:val="24"/>
          <w:lang w:val="de-DE"/>
        </w:rPr>
        <w:t>当新风温度达到50℃时，制冷系统仍能够正常工作；当新风温度＞55℃时，制冷系统将允许停止工作，通风功能仍有效，司机室没有高温减载模式。</w:t>
      </w:r>
    </w:p>
    <w:p w:rsidR="00735FF2" w:rsidRPr="00A97486" w:rsidRDefault="00735FF2" w:rsidP="00B71CFA">
      <w:pPr>
        <w:pStyle w:val="31"/>
        <w:numPr>
          <w:ilvl w:val="4"/>
          <w:numId w:val="52"/>
        </w:numPr>
        <w:spacing w:line="360" w:lineRule="auto"/>
        <w:rPr>
          <w:rFonts w:ascii="宋体" w:hAnsi="宋体"/>
          <w:sz w:val="24"/>
        </w:rPr>
      </w:pPr>
      <w:bookmarkStart w:id="160" w:name="_Toc438213088"/>
      <w:bookmarkStart w:id="161" w:name="_Toc440440256"/>
      <w:bookmarkStart w:id="162" w:name="_Toc456344172"/>
      <w:bookmarkStart w:id="163" w:name="_Toc517755389"/>
      <w:r w:rsidRPr="00A97486">
        <w:rPr>
          <w:rFonts w:ascii="宋体" w:hAnsi="宋体" w:hint="eastAsia"/>
          <w:sz w:val="24"/>
        </w:rPr>
        <w:t>预冷/预热</w:t>
      </w:r>
      <w:bookmarkEnd w:id="160"/>
      <w:bookmarkEnd w:id="161"/>
      <w:bookmarkEnd w:id="162"/>
      <w:bookmarkEnd w:id="163"/>
    </w:p>
    <w:p w:rsidR="00735FF2" w:rsidRPr="00A97486" w:rsidRDefault="00735FF2" w:rsidP="00B71CFA">
      <w:pPr>
        <w:spacing w:line="360" w:lineRule="auto"/>
        <w:ind w:firstLineChars="200" w:firstLine="480"/>
        <w:rPr>
          <w:rFonts w:ascii="宋体" w:hAnsi="宋体" w:cs="Arial"/>
          <w:color w:val="000000"/>
          <w:sz w:val="24"/>
          <w:lang w:val="de-DE"/>
        </w:rPr>
      </w:pPr>
      <w:r w:rsidRPr="00A97486">
        <w:rPr>
          <w:rFonts w:ascii="宋体" w:hAnsi="宋体" w:cs="Arial" w:hint="eastAsia"/>
          <w:color w:val="000000"/>
          <w:sz w:val="24"/>
          <w:lang w:val="de-DE"/>
        </w:rPr>
        <w:t>在列车空调机组的第一次启动阶段（空调控制器得电），空调控制器首先进行系统自检，如一切正常且根据温度判断有制冷需求，则系统自动开始预冷/热模式。此时电动新风调节门处在全关位，</w:t>
      </w:r>
      <w:r w:rsidRPr="00A97486">
        <w:rPr>
          <w:rFonts w:ascii="宋体" w:hAnsi="宋体" w:cs="Arial"/>
          <w:color w:val="000000"/>
          <w:sz w:val="24"/>
          <w:lang w:val="de-DE"/>
        </w:rPr>
        <w:t>回风</w:t>
      </w:r>
      <w:r w:rsidRPr="00A97486">
        <w:rPr>
          <w:rFonts w:ascii="宋体" w:hAnsi="宋体" w:cs="Arial" w:hint="eastAsia"/>
          <w:color w:val="000000"/>
          <w:sz w:val="24"/>
          <w:lang w:val="de-DE"/>
        </w:rPr>
        <w:t>调节门处在全开位，新风负荷为零，系统运行在全回风状态，压缩机运行在额定频率；从而实现对客室快速降温/升温，以尽快接近目标温度。当室内达到目标温度后，系统转入通风模式；如果在规定时间内（30分钟）没有达到目标温度，则自动转入正常制冷/制热模式，即新风门开启，保持正常的新/回风比；当载荷达到某一数值时，系统退出预冷/预热模式。在预冷/热过程中，操作人员可通过司机室操作界面或本地控制板解除预冷/热模式。</w:t>
      </w:r>
    </w:p>
    <w:p w:rsidR="00735FF2" w:rsidRPr="00A97486" w:rsidRDefault="00735FF2" w:rsidP="00B71CFA">
      <w:pPr>
        <w:pStyle w:val="31"/>
        <w:numPr>
          <w:ilvl w:val="4"/>
          <w:numId w:val="52"/>
        </w:numPr>
        <w:spacing w:line="360" w:lineRule="auto"/>
        <w:rPr>
          <w:rFonts w:ascii="宋体" w:hAnsi="宋体"/>
          <w:sz w:val="24"/>
        </w:rPr>
      </w:pPr>
      <w:bookmarkStart w:id="164" w:name="_Toc438213089"/>
      <w:bookmarkStart w:id="165" w:name="_Toc440440257"/>
      <w:bookmarkStart w:id="166" w:name="_Toc456344173"/>
      <w:bookmarkStart w:id="167" w:name="_Toc517755390"/>
      <w:r w:rsidRPr="00A97486">
        <w:rPr>
          <w:rFonts w:ascii="宋体" w:hAnsi="宋体" w:hint="eastAsia"/>
          <w:sz w:val="24"/>
        </w:rPr>
        <w:t>除湿模</w:t>
      </w:r>
      <w:bookmarkEnd w:id="164"/>
      <w:bookmarkEnd w:id="165"/>
      <w:r w:rsidRPr="00A97486">
        <w:rPr>
          <w:rFonts w:ascii="宋体" w:hAnsi="宋体" w:hint="eastAsia"/>
          <w:sz w:val="24"/>
        </w:rPr>
        <w:t>式</w:t>
      </w:r>
      <w:bookmarkEnd w:id="166"/>
      <w:bookmarkEnd w:id="167"/>
    </w:p>
    <w:p w:rsidR="00735FF2" w:rsidRPr="00A97486" w:rsidRDefault="00735FF2" w:rsidP="00735FF2">
      <w:pPr>
        <w:pStyle w:val="aff4"/>
        <w:ind w:firstLine="480"/>
        <w:rPr>
          <w:rFonts w:ascii="宋体" w:hAnsi="宋体" w:cs="Arial"/>
          <w:sz w:val="24"/>
          <w:lang w:val="de-DE"/>
        </w:rPr>
      </w:pPr>
      <w:r w:rsidRPr="00A97486">
        <w:rPr>
          <w:rFonts w:ascii="宋体" w:hAnsi="宋体" w:cs="Arial" w:hint="eastAsia"/>
          <w:sz w:val="24"/>
          <w:lang w:val="de-DE"/>
        </w:rPr>
        <w:t>客室设置2个湿度传感器：</w:t>
      </w:r>
    </w:p>
    <w:p w:rsidR="00735FF2" w:rsidRPr="00A97486" w:rsidRDefault="00735FF2" w:rsidP="00735FF2">
      <w:pPr>
        <w:pStyle w:val="aff4"/>
        <w:ind w:firstLine="480"/>
        <w:rPr>
          <w:rFonts w:ascii="宋体" w:hAnsi="宋体" w:cs="Arial"/>
          <w:sz w:val="24"/>
          <w:lang w:val="de-DE"/>
        </w:rPr>
      </w:pPr>
      <w:r w:rsidRPr="00A97486">
        <w:rPr>
          <w:rFonts w:ascii="宋体" w:hAnsi="宋体" w:cs="Arial" w:hint="eastAsia"/>
          <w:sz w:val="24"/>
          <w:lang w:val="de-DE"/>
        </w:rPr>
        <w:t xml:space="preserve">室内温度Ta≤Ts+1且客室湿度＞65%时，机组自动进入“除湿模式”；                                          </w:t>
      </w:r>
    </w:p>
    <w:p w:rsidR="00735FF2" w:rsidRPr="00A97486" w:rsidRDefault="00735FF2" w:rsidP="00735FF2">
      <w:pPr>
        <w:shd w:val="clear" w:color="auto" w:fill="FFFFFF"/>
        <w:spacing w:line="360" w:lineRule="auto"/>
        <w:rPr>
          <w:rFonts w:ascii="宋体" w:hAnsi="宋体" w:cs="Arial"/>
          <w:color w:val="000000"/>
          <w:sz w:val="24"/>
          <w:lang w:val="de-DE"/>
        </w:rPr>
      </w:pPr>
      <w:r w:rsidRPr="00A97486">
        <w:rPr>
          <w:rFonts w:ascii="宋体" w:hAnsi="宋体" w:cs="Arial" w:hint="eastAsia"/>
          <w:color w:val="000000"/>
          <w:sz w:val="24"/>
          <w:lang w:val="de-DE"/>
        </w:rPr>
        <w:t>客室湿度≤50%或Ta和Ts温差在±3°C以上时，机组自动退出“除湿模式”；说明：Ta室内温度，Ts设定温度。</w:t>
      </w:r>
      <w:r w:rsidRPr="00A97486">
        <w:rPr>
          <w:rFonts w:ascii="宋体" w:hAnsi="宋体" w:cs="Arial"/>
          <w:color w:val="000000"/>
          <w:sz w:val="24"/>
          <w:lang w:val="de-DE"/>
        </w:rPr>
        <w:t>最大除湿时间</w:t>
      </w:r>
      <w:r w:rsidRPr="00A97486">
        <w:rPr>
          <w:rFonts w:ascii="宋体" w:hAnsi="宋体" w:cs="Arial" w:hint="eastAsia"/>
          <w:color w:val="000000"/>
          <w:sz w:val="24"/>
          <w:lang w:val="de-DE"/>
        </w:rPr>
        <w:t>1</w:t>
      </w:r>
      <w:r w:rsidRPr="00A97486">
        <w:rPr>
          <w:rFonts w:ascii="宋体" w:hAnsi="宋体" w:cs="Arial"/>
          <w:color w:val="000000"/>
          <w:sz w:val="24"/>
          <w:lang w:val="de-DE"/>
        </w:rPr>
        <w:t>时（可以在软件中配置），若除湿运行</w:t>
      </w:r>
      <w:r w:rsidRPr="00A97486">
        <w:rPr>
          <w:rFonts w:ascii="宋体" w:hAnsi="宋体" w:cs="Arial" w:hint="eastAsia"/>
          <w:color w:val="000000"/>
          <w:sz w:val="24"/>
          <w:lang w:val="de-DE"/>
        </w:rPr>
        <w:t>1</w:t>
      </w:r>
      <w:r w:rsidRPr="00A97486">
        <w:rPr>
          <w:rFonts w:ascii="宋体" w:hAnsi="宋体" w:cs="Arial"/>
          <w:color w:val="000000"/>
          <w:sz w:val="24"/>
          <w:lang w:val="de-DE"/>
        </w:rPr>
        <w:t>时湿度依然没有降下来，就强制退出</w:t>
      </w:r>
      <w:r w:rsidRPr="00A97486">
        <w:rPr>
          <w:rFonts w:ascii="宋体" w:hAnsi="宋体" w:cs="Arial" w:hint="eastAsia"/>
          <w:color w:val="000000"/>
          <w:sz w:val="24"/>
          <w:lang w:val="de-DE"/>
        </w:rPr>
        <w:t>除湿模式。</w:t>
      </w:r>
    </w:p>
    <w:p w:rsidR="00735FF2" w:rsidRPr="00A97486" w:rsidRDefault="00735FF2" w:rsidP="007B2726">
      <w:pPr>
        <w:pStyle w:val="31"/>
        <w:numPr>
          <w:ilvl w:val="4"/>
          <w:numId w:val="52"/>
        </w:numPr>
        <w:spacing w:line="360" w:lineRule="auto"/>
        <w:rPr>
          <w:rFonts w:ascii="宋体" w:hAnsi="宋体"/>
          <w:color w:val="FF0000"/>
        </w:rPr>
      </w:pPr>
      <w:bookmarkStart w:id="168" w:name="_Toc438213090"/>
      <w:bookmarkStart w:id="169" w:name="_Toc440440258"/>
      <w:bookmarkStart w:id="170" w:name="_Toc456344174"/>
      <w:bookmarkStart w:id="171" w:name="_Toc517755391"/>
      <w:r w:rsidRPr="00A97486">
        <w:rPr>
          <w:rFonts w:ascii="宋体" w:hAnsi="宋体" w:hint="eastAsia"/>
          <w:sz w:val="24"/>
        </w:rPr>
        <w:t>除霜模式</w:t>
      </w:r>
      <w:bookmarkEnd w:id="168"/>
      <w:bookmarkEnd w:id="169"/>
      <w:bookmarkEnd w:id="170"/>
      <w:bookmarkEnd w:id="171"/>
      <w:r w:rsidRPr="00A97486">
        <w:rPr>
          <w:rFonts w:ascii="宋体" w:hAnsi="宋体" w:hint="eastAsia"/>
        </w:rPr>
        <w:t xml:space="preserve"> </w:t>
      </w:r>
    </w:p>
    <w:p w:rsidR="00735FF2" w:rsidRPr="00A97486" w:rsidRDefault="00735FF2" w:rsidP="007B2726">
      <w:pPr>
        <w:pStyle w:val="aff4"/>
        <w:spacing w:line="360" w:lineRule="auto"/>
        <w:ind w:firstLine="480"/>
        <w:rPr>
          <w:rFonts w:ascii="宋体" w:hAnsi="宋体"/>
          <w:sz w:val="24"/>
        </w:rPr>
      </w:pPr>
      <w:r w:rsidRPr="00A97486">
        <w:rPr>
          <w:rFonts w:ascii="宋体" w:hAnsi="宋体" w:hint="eastAsia"/>
          <w:sz w:val="24"/>
        </w:rPr>
        <w:t>除霜时，一个系统先进入除霜（四通阀失电，转为制冷状态，压缩机低频率运行），另一个系统正常运行制热，如果此时另一个系统也达到除霜条件，则待前一个系统除霜结束后再进入除霜，通过调节两个系统压缩机的运转频率，保证出风温度不低于室内温度，防止向客室吹冷风。</w:t>
      </w:r>
    </w:p>
    <w:p w:rsidR="00735FF2" w:rsidRPr="00A97486" w:rsidRDefault="00735FF2" w:rsidP="007B2726">
      <w:pPr>
        <w:pStyle w:val="aff4"/>
        <w:spacing w:line="360" w:lineRule="auto"/>
        <w:ind w:firstLine="480"/>
        <w:rPr>
          <w:rFonts w:ascii="宋体" w:hAnsi="宋体"/>
          <w:sz w:val="24"/>
        </w:rPr>
      </w:pPr>
      <w:bookmarkStart w:id="172" w:name="_Toc438213091"/>
      <w:r w:rsidRPr="00A97486">
        <w:rPr>
          <w:rFonts w:ascii="宋体" w:hAnsi="宋体"/>
          <w:sz w:val="24"/>
        </w:rPr>
        <w:lastRenderedPageBreak/>
        <w:t>化霜进入条件</w:t>
      </w:r>
      <w:r w:rsidRPr="00A97486">
        <w:rPr>
          <w:rFonts w:ascii="宋体" w:hAnsi="宋体" w:hint="eastAsia"/>
          <w:sz w:val="24"/>
        </w:rPr>
        <w:t>：当某一系统</w:t>
      </w:r>
      <w:r w:rsidRPr="00A97486">
        <w:rPr>
          <w:rFonts w:ascii="宋体" w:hAnsi="宋体"/>
          <w:sz w:val="24"/>
        </w:rPr>
        <w:t>满足下列条件</w:t>
      </w:r>
      <w:r w:rsidRPr="00A97486">
        <w:rPr>
          <w:rFonts w:ascii="宋体" w:hAnsi="宋体" w:hint="eastAsia"/>
          <w:sz w:val="24"/>
        </w:rPr>
        <w:t>，相应的系统进入化霜。（两系统互不影响属于完全独立）。</w:t>
      </w:r>
    </w:p>
    <w:p w:rsidR="00735FF2" w:rsidRPr="00A97486" w:rsidRDefault="00735FF2" w:rsidP="007B2726">
      <w:pPr>
        <w:pStyle w:val="aff4"/>
        <w:spacing w:line="360" w:lineRule="auto"/>
        <w:ind w:firstLine="480"/>
        <w:rPr>
          <w:rFonts w:ascii="宋体" w:hAnsi="宋体"/>
          <w:sz w:val="24"/>
        </w:rPr>
      </w:pPr>
      <w:r w:rsidRPr="00A97486">
        <w:rPr>
          <w:rFonts w:ascii="宋体" w:hAnsi="宋体" w:hint="eastAsia"/>
          <w:sz w:val="24"/>
        </w:rPr>
        <w:t>当化霜温度传感器</w:t>
      </w:r>
      <w:r w:rsidRPr="00A97486">
        <w:rPr>
          <w:rFonts w:ascii="宋体" w:hAnsi="宋体"/>
          <w:sz w:val="24"/>
        </w:rPr>
        <w:t>&lt;</w:t>
      </w:r>
      <w:r w:rsidRPr="00A97486">
        <w:rPr>
          <w:rFonts w:ascii="宋体" w:hAnsi="宋体" w:hint="eastAsia"/>
          <w:sz w:val="24"/>
        </w:rPr>
        <w:t>0℃累计运转达40分钟（运行过程中，压缩机可以停机。但不能进行模式转换或整机关机，否则重新计时）（暂定）；</w:t>
      </w:r>
      <w:r w:rsidRPr="00A97486">
        <w:rPr>
          <w:rFonts w:ascii="宋体" w:hAnsi="宋体"/>
          <w:sz w:val="24"/>
        </w:rPr>
        <w:t xml:space="preserve"> </w:t>
      </w:r>
    </w:p>
    <w:p w:rsidR="00735FF2" w:rsidRPr="00A97486" w:rsidRDefault="00735FF2" w:rsidP="007B2726">
      <w:pPr>
        <w:pStyle w:val="aff4"/>
        <w:spacing w:line="360" w:lineRule="auto"/>
        <w:ind w:firstLine="480"/>
        <w:rPr>
          <w:rFonts w:ascii="宋体" w:hAnsi="宋体"/>
          <w:sz w:val="24"/>
        </w:rPr>
      </w:pPr>
      <w:r w:rsidRPr="00A97486">
        <w:rPr>
          <w:rFonts w:ascii="宋体" w:hAnsi="宋体" w:hint="eastAsia"/>
          <w:sz w:val="24"/>
        </w:rPr>
        <w:t>化霜结束条件：符合下列条件中任何一个时，结束化霜，转入普通制热。</w:t>
      </w:r>
    </w:p>
    <w:p w:rsidR="00735FF2" w:rsidRPr="00A97486" w:rsidRDefault="00735FF2" w:rsidP="007B2726">
      <w:pPr>
        <w:pStyle w:val="aff4"/>
        <w:spacing w:line="360" w:lineRule="auto"/>
        <w:ind w:firstLine="480"/>
        <w:rPr>
          <w:rFonts w:ascii="宋体" w:hAnsi="宋体"/>
          <w:sz w:val="24"/>
        </w:rPr>
      </w:pPr>
      <w:r w:rsidRPr="00A97486">
        <w:rPr>
          <w:rFonts w:ascii="宋体" w:hAnsi="宋体" w:hint="eastAsia"/>
          <w:sz w:val="24"/>
        </w:rPr>
        <w:t>A：化霜时间达到要求的</w:t>
      </w:r>
      <w:r w:rsidRPr="00A97486">
        <w:rPr>
          <w:rFonts w:ascii="宋体" w:hAnsi="宋体"/>
          <w:sz w:val="24"/>
        </w:rPr>
        <w:t>10</w:t>
      </w:r>
      <w:r w:rsidRPr="00A97486">
        <w:rPr>
          <w:rFonts w:ascii="宋体" w:hAnsi="宋体" w:hint="eastAsia"/>
          <w:sz w:val="24"/>
        </w:rPr>
        <w:t>分钟；</w:t>
      </w:r>
      <w:r w:rsidRPr="00A97486">
        <w:rPr>
          <w:rFonts w:ascii="宋体" w:hAnsi="宋体"/>
          <w:sz w:val="24"/>
        </w:rPr>
        <w:t xml:space="preserve"> </w:t>
      </w:r>
    </w:p>
    <w:p w:rsidR="00735FF2" w:rsidRPr="00A97486" w:rsidRDefault="00735FF2" w:rsidP="007B2726">
      <w:pPr>
        <w:pStyle w:val="aff4"/>
        <w:spacing w:line="360" w:lineRule="auto"/>
        <w:ind w:firstLine="480"/>
        <w:rPr>
          <w:rFonts w:ascii="宋体" w:hAnsi="宋体"/>
          <w:sz w:val="24"/>
        </w:rPr>
      </w:pPr>
      <w:r w:rsidRPr="00A97486">
        <w:rPr>
          <w:rFonts w:ascii="宋体" w:hAnsi="宋体" w:hint="eastAsia"/>
          <w:sz w:val="24"/>
        </w:rPr>
        <w:t>B：化霜温度传感器≥</w:t>
      </w:r>
      <w:r w:rsidRPr="00A97486">
        <w:rPr>
          <w:rFonts w:ascii="宋体" w:hAnsi="宋体"/>
          <w:sz w:val="24"/>
        </w:rPr>
        <w:t>2</w:t>
      </w:r>
      <w:r w:rsidRPr="00A97486">
        <w:rPr>
          <w:rFonts w:ascii="宋体" w:hAnsi="宋体" w:hint="eastAsia"/>
          <w:sz w:val="24"/>
        </w:rPr>
        <w:t>0℃（暂定） ；</w:t>
      </w:r>
    </w:p>
    <w:p w:rsidR="00735FF2" w:rsidRPr="00A97486" w:rsidRDefault="00735FF2" w:rsidP="007B2726">
      <w:pPr>
        <w:pStyle w:val="aff4"/>
        <w:spacing w:line="360" w:lineRule="auto"/>
        <w:ind w:firstLine="480"/>
        <w:rPr>
          <w:rFonts w:ascii="宋体" w:hAnsi="宋体"/>
          <w:sz w:val="24"/>
        </w:rPr>
      </w:pPr>
      <w:r w:rsidRPr="00A97486">
        <w:rPr>
          <w:rFonts w:ascii="宋体" w:hAnsi="宋体"/>
          <w:sz w:val="24"/>
        </w:rPr>
        <w:t>化霜动作</w:t>
      </w:r>
      <w:r w:rsidRPr="00A97486">
        <w:rPr>
          <w:rFonts w:ascii="宋体" w:hAnsi="宋体" w:hint="eastAsia"/>
          <w:sz w:val="24"/>
        </w:rPr>
        <w:t>：压缩机降频运行；</w:t>
      </w:r>
      <w:r w:rsidRPr="00A97486">
        <w:rPr>
          <w:rFonts w:ascii="宋体" w:hAnsi="宋体"/>
          <w:sz w:val="24"/>
        </w:rPr>
        <w:t>四通阀</w:t>
      </w:r>
      <w:r w:rsidRPr="00A97486">
        <w:rPr>
          <w:rFonts w:ascii="宋体" w:hAnsi="宋体" w:hint="eastAsia"/>
          <w:sz w:val="24"/>
        </w:rPr>
        <w:t>、单个冷凝</w:t>
      </w:r>
      <w:r w:rsidRPr="00A97486">
        <w:rPr>
          <w:rFonts w:ascii="宋体" w:hAnsi="宋体"/>
          <w:sz w:val="24"/>
        </w:rPr>
        <w:t>风机</w:t>
      </w:r>
      <w:r w:rsidRPr="00A97486">
        <w:rPr>
          <w:rFonts w:ascii="宋体" w:hAnsi="宋体" w:hint="eastAsia"/>
          <w:sz w:val="24"/>
        </w:rPr>
        <w:t>先于压缩机5秒关；</w:t>
      </w:r>
    </w:p>
    <w:p w:rsidR="00735FF2" w:rsidRPr="00A97486" w:rsidRDefault="00735FF2" w:rsidP="007B2726">
      <w:pPr>
        <w:pStyle w:val="aff4"/>
        <w:spacing w:line="360" w:lineRule="auto"/>
        <w:ind w:firstLine="480"/>
        <w:rPr>
          <w:rFonts w:ascii="宋体" w:hAnsi="宋体"/>
          <w:sz w:val="24"/>
        </w:rPr>
      </w:pPr>
      <w:r w:rsidRPr="00A97486">
        <w:rPr>
          <w:rFonts w:ascii="宋体" w:hAnsi="宋体"/>
          <w:sz w:val="24"/>
        </w:rPr>
        <w:t>化霜结束动作</w:t>
      </w:r>
      <w:r w:rsidRPr="00A97486">
        <w:rPr>
          <w:rFonts w:ascii="宋体" w:hAnsi="宋体" w:hint="eastAsia"/>
          <w:sz w:val="24"/>
        </w:rPr>
        <w:t>：</w:t>
      </w:r>
    </w:p>
    <w:p w:rsidR="00735FF2" w:rsidRPr="00A97486" w:rsidRDefault="00735FF2" w:rsidP="007B2726">
      <w:pPr>
        <w:pStyle w:val="aff4"/>
        <w:spacing w:line="360" w:lineRule="auto"/>
        <w:ind w:firstLine="480"/>
        <w:rPr>
          <w:rFonts w:ascii="宋体" w:hAnsi="宋体"/>
          <w:sz w:val="24"/>
        </w:rPr>
      </w:pPr>
      <w:r w:rsidRPr="00A97486">
        <w:rPr>
          <w:rFonts w:ascii="宋体" w:hAnsi="宋体" w:hint="eastAsia"/>
          <w:sz w:val="24"/>
        </w:rPr>
        <w:t>冷凝</w:t>
      </w:r>
      <w:r w:rsidRPr="00A97486">
        <w:rPr>
          <w:rFonts w:ascii="宋体" w:hAnsi="宋体"/>
          <w:sz w:val="24"/>
        </w:rPr>
        <w:t>风机开</w:t>
      </w:r>
      <w:r w:rsidRPr="00A97486">
        <w:rPr>
          <w:rFonts w:ascii="宋体" w:hAnsi="宋体" w:hint="eastAsia"/>
          <w:sz w:val="24"/>
        </w:rPr>
        <w:t>、压缩机关闭；50秒后开四通阀，再过5秒后开压缩机</w:t>
      </w:r>
    </w:p>
    <w:p w:rsidR="00735FF2" w:rsidRPr="00A97486" w:rsidRDefault="00735FF2" w:rsidP="007B2726">
      <w:pPr>
        <w:pStyle w:val="31"/>
        <w:numPr>
          <w:ilvl w:val="3"/>
          <w:numId w:val="52"/>
        </w:numPr>
        <w:spacing w:line="360" w:lineRule="auto"/>
        <w:rPr>
          <w:rFonts w:ascii="宋体" w:hAnsi="宋体"/>
          <w:sz w:val="24"/>
        </w:rPr>
      </w:pPr>
      <w:bookmarkStart w:id="173" w:name="_Toc440440259"/>
      <w:bookmarkStart w:id="174" w:name="_Toc456344175"/>
      <w:bookmarkStart w:id="175" w:name="_Toc517755392"/>
      <w:r w:rsidRPr="00A97486">
        <w:rPr>
          <w:rFonts w:ascii="宋体" w:hAnsi="宋体" w:hint="eastAsia"/>
          <w:sz w:val="24"/>
        </w:rPr>
        <w:t>手动模式</w:t>
      </w:r>
      <w:bookmarkEnd w:id="172"/>
      <w:bookmarkEnd w:id="173"/>
      <w:r w:rsidRPr="00A97486">
        <w:rPr>
          <w:rFonts w:ascii="宋体" w:hAnsi="宋体" w:hint="eastAsia"/>
          <w:sz w:val="24"/>
        </w:rPr>
        <w:t>（制热、制冷）</w:t>
      </w:r>
      <w:bookmarkEnd w:id="174"/>
      <w:bookmarkEnd w:id="175"/>
    </w:p>
    <w:p w:rsidR="00735FF2" w:rsidRPr="00A97486" w:rsidRDefault="00735FF2" w:rsidP="00735FF2">
      <w:pPr>
        <w:pStyle w:val="ab"/>
        <w:spacing w:line="360" w:lineRule="auto"/>
        <w:rPr>
          <w:rFonts w:ascii="宋体" w:hAnsi="宋体" w:cs="Arial"/>
          <w:color w:val="000000"/>
          <w:sz w:val="24"/>
        </w:rPr>
      </w:pPr>
      <w:r w:rsidRPr="00A97486">
        <w:rPr>
          <w:rFonts w:hint="eastAsia"/>
          <w:color w:val="000000"/>
          <w:lang w:val="x-none"/>
        </w:rPr>
        <w:t xml:space="preserve">    </w:t>
      </w:r>
      <w:r w:rsidRPr="00A97486">
        <w:rPr>
          <w:rFonts w:hint="eastAsia"/>
          <w:lang w:val="x-none"/>
        </w:rPr>
        <w:t xml:space="preserve"> </w:t>
      </w:r>
      <w:r w:rsidRPr="00A97486">
        <w:rPr>
          <w:rFonts w:ascii="宋体" w:hAnsi="宋体" w:hint="eastAsia"/>
          <w:sz w:val="24"/>
          <w:lang w:val="x-none"/>
        </w:rPr>
        <w:t>SW1</w:t>
      </w:r>
      <w:r w:rsidRPr="00A97486">
        <w:rPr>
          <w:rFonts w:ascii="宋体" w:hAnsi="宋体" w:cs="Arial" w:hint="eastAsia"/>
          <w:sz w:val="24"/>
        </w:rPr>
        <w:t>模式开关置于制热或制冷位时，空调处于本控手动模式，当该列车有制冷或制制热需求时，可根据调节SW2温度选择开关来设定目标温度，SW3温度偏差开关来调节目标温度；此时压缩机和冷凝风机开启，通风机保持运行，空调运行在制冷或者制热模式，当该列车没有制冷制热需求时，该节列车运行在通风模式。</w:t>
      </w:r>
      <w:r w:rsidRPr="00A97486">
        <w:rPr>
          <w:rFonts w:ascii="宋体" w:hAnsi="宋体" w:cs="Arial" w:hint="eastAsia"/>
          <w:color w:val="000000"/>
          <w:sz w:val="24"/>
        </w:rPr>
        <w:t>同时可通过强风按钮开关打开或关闭强风模式。</w:t>
      </w:r>
    </w:p>
    <w:p w:rsidR="00735FF2" w:rsidRPr="00A97486" w:rsidRDefault="00735FF2" w:rsidP="007B2726">
      <w:pPr>
        <w:pStyle w:val="31"/>
        <w:numPr>
          <w:ilvl w:val="3"/>
          <w:numId w:val="52"/>
        </w:numPr>
        <w:spacing w:line="360" w:lineRule="auto"/>
        <w:rPr>
          <w:rFonts w:ascii="宋体" w:hAnsi="宋体"/>
          <w:sz w:val="24"/>
        </w:rPr>
      </w:pPr>
      <w:bookmarkStart w:id="176" w:name="_Toc438213093"/>
      <w:bookmarkStart w:id="177" w:name="_Toc440440261"/>
      <w:bookmarkStart w:id="178" w:name="_Toc456344176"/>
      <w:bookmarkStart w:id="179" w:name="_Toc517755393"/>
      <w:r w:rsidRPr="00A97486">
        <w:rPr>
          <w:rFonts w:ascii="宋体" w:hAnsi="宋体" w:hint="eastAsia"/>
          <w:sz w:val="24"/>
        </w:rPr>
        <w:t>通风模式</w:t>
      </w:r>
      <w:bookmarkEnd w:id="176"/>
      <w:bookmarkEnd w:id="177"/>
      <w:bookmarkEnd w:id="178"/>
      <w:bookmarkEnd w:id="179"/>
    </w:p>
    <w:p w:rsidR="00735FF2" w:rsidRPr="00A97486" w:rsidRDefault="00735FF2" w:rsidP="00735FF2">
      <w:pPr>
        <w:spacing w:line="360" w:lineRule="auto"/>
        <w:ind w:firstLineChars="200" w:firstLine="480"/>
        <w:rPr>
          <w:rFonts w:ascii="宋体" w:hAnsi="宋体" w:cs="Arial"/>
          <w:color w:val="000000"/>
          <w:sz w:val="24"/>
          <w:lang w:val="de-DE"/>
        </w:rPr>
      </w:pPr>
      <w:r w:rsidRPr="00A97486">
        <w:rPr>
          <w:rFonts w:ascii="宋体" w:hAnsi="宋体" w:hint="eastAsia"/>
          <w:color w:val="000000"/>
          <w:sz w:val="24"/>
          <w:lang w:val="de-DE"/>
        </w:rPr>
        <w:t>SW1</w:t>
      </w:r>
      <w:r w:rsidRPr="00A97486">
        <w:rPr>
          <w:rFonts w:ascii="宋体" w:hAnsi="宋体" w:cs="Arial" w:hint="eastAsia"/>
          <w:color w:val="000000"/>
          <w:sz w:val="24"/>
          <w:lang w:val="de-DE"/>
        </w:rPr>
        <w:t>模式开关置于“通风”位时，</w:t>
      </w:r>
      <w:r w:rsidRPr="00A97486">
        <w:rPr>
          <w:rFonts w:ascii="宋体" w:hAnsi="宋体" w:cs="Arial" w:hint="eastAsia"/>
          <w:color w:val="000000"/>
          <w:sz w:val="24"/>
        </w:rPr>
        <w:t>空调处于本控通风模式，</w:t>
      </w:r>
      <w:r w:rsidRPr="00A97486">
        <w:rPr>
          <w:rFonts w:ascii="宋体" w:hAnsi="宋体" w:hint="eastAsia"/>
          <w:color w:val="000000"/>
          <w:sz w:val="24"/>
          <w:lang w:val="x-none"/>
        </w:rPr>
        <w:t>该节车厢</w:t>
      </w:r>
      <w:r w:rsidRPr="00A97486">
        <w:rPr>
          <w:rFonts w:ascii="宋体" w:hAnsi="宋体" w:cs="Arial" w:hint="eastAsia"/>
          <w:color w:val="000000"/>
          <w:sz w:val="24"/>
          <w:lang w:val="de-DE"/>
        </w:rPr>
        <w:t>空调通风运行，压缩机，冷凝风机停止工作。</w:t>
      </w:r>
    </w:p>
    <w:p w:rsidR="00735FF2" w:rsidRPr="00A97486" w:rsidRDefault="00735FF2" w:rsidP="007B2726">
      <w:pPr>
        <w:pStyle w:val="31"/>
        <w:numPr>
          <w:ilvl w:val="3"/>
          <w:numId w:val="52"/>
        </w:numPr>
        <w:spacing w:line="360" w:lineRule="auto"/>
        <w:rPr>
          <w:rFonts w:ascii="宋体" w:hAnsi="宋体"/>
          <w:sz w:val="24"/>
        </w:rPr>
      </w:pPr>
      <w:bookmarkStart w:id="180" w:name="_Toc438213096"/>
      <w:bookmarkStart w:id="181" w:name="_Toc440440264"/>
      <w:bookmarkStart w:id="182" w:name="_Toc456344177"/>
      <w:bookmarkStart w:id="183" w:name="_Toc517755394"/>
      <w:r w:rsidRPr="00A97486">
        <w:rPr>
          <w:rFonts w:ascii="宋体" w:hAnsi="宋体" w:hint="eastAsia"/>
          <w:sz w:val="24"/>
        </w:rPr>
        <w:t>停止模式</w:t>
      </w:r>
      <w:bookmarkEnd w:id="180"/>
      <w:bookmarkEnd w:id="181"/>
      <w:bookmarkEnd w:id="182"/>
      <w:bookmarkEnd w:id="183"/>
    </w:p>
    <w:p w:rsidR="00735FF2" w:rsidRPr="00A97486" w:rsidRDefault="00735FF2" w:rsidP="00735FF2">
      <w:pPr>
        <w:spacing w:line="360" w:lineRule="auto"/>
        <w:ind w:firstLineChars="200" w:firstLine="420"/>
        <w:rPr>
          <w:rFonts w:ascii="宋体" w:hAnsi="宋体"/>
          <w:color w:val="000000"/>
          <w:sz w:val="24"/>
          <w:lang w:val="de-DE"/>
        </w:rPr>
      </w:pPr>
      <w:r w:rsidRPr="00A97486">
        <w:rPr>
          <w:rFonts w:hint="eastAsia"/>
          <w:lang w:val="x-none"/>
        </w:rPr>
        <w:t xml:space="preserve"> </w:t>
      </w:r>
      <w:r w:rsidRPr="00A97486">
        <w:rPr>
          <w:rFonts w:ascii="宋体" w:hAnsi="宋体" w:hint="eastAsia"/>
          <w:color w:val="000000"/>
          <w:sz w:val="24"/>
          <w:lang w:val="de-DE"/>
        </w:rPr>
        <w:t>SW1模式开关置于“停止”位时，该节车厢的空调停止运行。此时来自TCMS的命令无效</w:t>
      </w:r>
      <w:r w:rsidRPr="00A97486">
        <w:rPr>
          <w:rFonts w:ascii="宋体" w:hAnsi="宋体"/>
          <w:color w:val="000000"/>
          <w:sz w:val="24"/>
          <w:lang w:val="de-DE"/>
        </w:rPr>
        <w:t>，</w:t>
      </w:r>
      <w:r w:rsidRPr="00A97486">
        <w:rPr>
          <w:rFonts w:ascii="宋体" w:hAnsi="宋体" w:hint="eastAsia"/>
          <w:color w:val="000000"/>
          <w:sz w:val="24"/>
          <w:lang w:val="de-DE"/>
        </w:rPr>
        <w:t>该</w:t>
      </w:r>
      <w:r w:rsidRPr="00A97486">
        <w:rPr>
          <w:rFonts w:ascii="宋体" w:hAnsi="宋体"/>
          <w:color w:val="000000"/>
          <w:sz w:val="24"/>
          <w:lang w:val="de-DE"/>
        </w:rPr>
        <w:t>空调机组不运行</w:t>
      </w:r>
      <w:r w:rsidRPr="00A97486">
        <w:rPr>
          <w:rFonts w:ascii="宋体" w:hAnsi="宋体" w:hint="eastAsia"/>
          <w:color w:val="000000"/>
          <w:sz w:val="24"/>
          <w:lang w:val="de-DE"/>
        </w:rPr>
        <w:t>，所有部件停止工作</w:t>
      </w:r>
      <w:r w:rsidRPr="00A97486">
        <w:rPr>
          <w:rFonts w:ascii="宋体" w:hAnsi="宋体"/>
          <w:color w:val="000000"/>
          <w:sz w:val="24"/>
          <w:lang w:val="de-DE"/>
        </w:rPr>
        <w:t>。</w:t>
      </w:r>
      <w:r w:rsidRPr="00A97486">
        <w:rPr>
          <w:rFonts w:ascii="宋体" w:hAnsi="宋体" w:hint="eastAsia"/>
          <w:color w:val="000000"/>
          <w:sz w:val="24"/>
          <w:lang w:val="de-DE"/>
        </w:rPr>
        <w:t>系统处于“关机模式”时，空调系统停止一切动作但控制器得电，且温度信号继续发送给网络。</w:t>
      </w:r>
    </w:p>
    <w:p w:rsidR="00735FF2" w:rsidRPr="00A97486" w:rsidRDefault="00735FF2" w:rsidP="001F2231">
      <w:pPr>
        <w:pStyle w:val="31"/>
        <w:numPr>
          <w:ilvl w:val="3"/>
          <w:numId w:val="52"/>
        </w:numPr>
        <w:spacing w:line="360" w:lineRule="auto"/>
        <w:rPr>
          <w:rFonts w:ascii="宋体" w:hAnsi="宋体"/>
          <w:sz w:val="24"/>
        </w:rPr>
      </w:pPr>
      <w:bookmarkStart w:id="184" w:name="_Toc438213097"/>
      <w:bookmarkStart w:id="185" w:name="_Toc440440265"/>
      <w:bookmarkStart w:id="186" w:name="_Toc449343115"/>
      <w:bookmarkStart w:id="187" w:name="_Toc456344178"/>
      <w:bookmarkStart w:id="188" w:name="_Toc517755395"/>
      <w:r w:rsidRPr="00A97486">
        <w:rPr>
          <w:rFonts w:ascii="宋体" w:hAnsi="宋体" w:hint="eastAsia"/>
          <w:sz w:val="24"/>
        </w:rPr>
        <w:t>强风模式</w:t>
      </w:r>
      <w:bookmarkEnd w:id="184"/>
      <w:bookmarkEnd w:id="185"/>
      <w:bookmarkEnd w:id="186"/>
      <w:bookmarkEnd w:id="187"/>
      <w:bookmarkEnd w:id="188"/>
    </w:p>
    <w:p w:rsidR="00735FF2" w:rsidRPr="00A97486" w:rsidRDefault="00735FF2" w:rsidP="00735FF2">
      <w:pPr>
        <w:pStyle w:val="ab"/>
        <w:spacing w:line="360" w:lineRule="auto"/>
        <w:rPr>
          <w:rFonts w:ascii="宋体" w:hAnsi="宋体"/>
          <w:sz w:val="24"/>
          <w:lang w:val="x-none"/>
        </w:rPr>
      </w:pPr>
      <w:r w:rsidRPr="00A97486">
        <w:rPr>
          <w:rFonts w:hint="eastAsia"/>
          <w:lang w:val="x-none"/>
        </w:rPr>
        <w:t xml:space="preserve">    </w:t>
      </w:r>
      <w:r w:rsidRPr="00A97486">
        <w:rPr>
          <w:rFonts w:ascii="宋体" w:hAnsi="宋体" w:hint="eastAsia"/>
          <w:sz w:val="24"/>
          <w:lang w:val="x-none"/>
        </w:rPr>
        <w:t xml:space="preserve"> 强风模式开关旋钮开启到“强风开”位时，该节车厢的空调处于本控强风模式，调节回风阀开度，本控强风下，模式可与自动、手动制冷、制热、通风兼容运行。</w:t>
      </w:r>
    </w:p>
    <w:p w:rsidR="00735FF2" w:rsidRPr="00A97486" w:rsidRDefault="00735FF2" w:rsidP="001F2231">
      <w:pPr>
        <w:pStyle w:val="31"/>
        <w:numPr>
          <w:ilvl w:val="3"/>
          <w:numId w:val="52"/>
        </w:numPr>
        <w:spacing w:line="360" w:lineRule="auto"/>
        <w:rPr>
          <w:rFonts w:ascii="宋体" w:hAnsi="宋体"/>
          <w:sz w:val="24"/>
        </w:rPr>
      </w:pPr>
      <w:bookmarkStart w:id="189" w:name="_Toc456344179"/>
      <w:bookmarkStart w:id="190" w:name="_Toc517755396"/>
      <w:r w:rsidRPr="00A97486">
        <w:rPr>
          <w:rFonts w:ascii="宋体" w:hAnsi="宋体" w:hint="eastAsia"/>
          <w:sz w:val="24"/>
        </w:rPr>
        <w:t>测试模式</w:t>
      </w:r>
      <w:bookmarkEnd w:id="189"/>
      <w:bookmarkEnd w:id="190"/>
    </w:p>
    <w:p w:rsidR="00735FF2" w:rsidRPr="00A97486" w:rsidRDefault="00735FF2" w:rsidP="00735FF2">
      <w:pPr>
        <w:spacing w:line="360" w:lineRule="auto"/>
        <w:ind w:firstLine="480"/>
        <w:rPr>
          <w:rFonts w:ascii="宋体" w:hAnsi="宋体" w:cs="Arial"/>
          <w:color w:val="000000"/>
          <w:sz w:val="24"/>
          <w:lang w:val="de-DE"/>
        </w:rPr>
      </w:pPr>
      <w:r w:rsidRPr="00A97486">
        <w:rPr>
          <w:rFonts w:ascii="宋体" w:hAnsi="宋体" w:cs="Arial" w:hint="eastAsia"/>
          <w:color w:val="000000"/>
          <w:sz w:val="24"/>
          <w:lang w:val="de-DE"/>
        </w:rPr>
        <w:t>当</w:t>
      </w:r>
      <w:bookmarkStart w:id="191" w:name="OLE_LINK1"/>
      <w:r w:rsidRPr="00A97486">
        <w:rPr>
          <w:rFonts w:ascii="宋体" w:hAnsi="宋体" w:cs="Arial" w:hint="eastAsia"/>
          <w:color w:val="000000"/>
          <w:sz w:val="24"/>
          <w:lang w:val="de-DE"/>
        </w:rPr>
        <w:t>模式选择开关</w:t>
      </w:r>
      <w:bookmarkEnd w:id="191"/>
      <w:r w:rsidRPr="00A97486">
        <w:rPr>
          <w:rFonts w:ascii="宋体" w:hAnsi="宋体" w:cs="Arial" w:hint="eastAsia"/>
          <w:color w:val="000000"/>
          <w:sz w:val="24"/>
          <w:lang w:val="de-DE"/>
        </w:rPr>
        <w:t>处于测试档(测试1 ,或测试2)，系统处于“测试模式”，</w:t>
      </w:r>
      <w:r w:rsidRPr="00A97486">
        <w:rPr>
          <w:rFonts w:ascii="宋体" w:hAnsi="宋体" w:cs="Arial" w:hint="eastAsia"/>
          <w:color w:val="000000"/>
          <w:sz w:val="24"/>
          <w:lang w:val="de-DE"/>
        </w:rPr>
        <w:lastRenderedPageBreak/>
        <w:t>从TCMS 发来的命令将被忽略。</w:t>
      </w:r>
    </w:p>
    <w:p w:rsidR="00735FF2" w:rsidRPr="00A97486" w:rsidRDefault="00735FF2" w:rsidP="00735FF2">
      <w:pPr>
        <w:spacing w:line="360" w:lineRule="auto"/>
        <w:ind w:firstLine="480"/>
        <w:rPr>
          <w:rFonts w:ascii="宋体" w:hAnsi="宋体" w:cs="Arial"/>
          <w:color w:val="000000"/>
          <w:sz w:val="24"/>
          <w:lang w:val="de-DE"/>
        </w:rPr>
      </w:pPr>
      <w:r w:rsidRPr="00A97486">
        <w:rPr>
          <w:rFonts w:ascii="宋体" w:hAnsi="宋体" w:cs="Arial" w:hint="eastAsia"/>
          <w:color w:val="000000"/>
          <w:sz w:val="24"/>
          <w:lang w:val="de-DE"/>
        </w:rPr>
        <w:t>“测试模式”时分别对相应机组主要设备进行测试（制冷、制热、紧急通风），时间为15分钟。当一台机组被选为测试对象时，同车厢内的另一台机组处于关机状态。每台空调机组制冷、制暖、紧急通风各运行5分钟，各设备的检测及保护有效。测试过程结束后，系统受TCMS控制，同时应把模式选择开关置于自动或所需的设定温度值。</w:t>
      </w:r>
    </w:p>
    <w:p w:rsidR="00735FF2" w:rsidRPr="00A97486" w:rsidRDefault="00735FF2" w:rsidP="00FD4DBE">
      <w:pPr>
        <w:pStyle w:val="31"/>
        <w:numPr>
          <w:ilvl w:val="2"/>
          <w:numId w:val="52"/>
        </w:numPr>
        <w:spacing w:line="360" w:lineRule="auto"/>
        <w:rPr>
          <w:rFonts w:ascii="宋体" w:hAnsi="宋体"/>
          <w:sz w:val="24"/>
        </w:rPr>
      </w:pPr>
      <w:bookmarkStart w:id="192" w:name="_Toc438213098"/>
      <w:bookmarkStart w:id="193" w:name="_Toc440440266"/>
      <w:bookmarkStart w:id="194" w:name="_Toc456344180"/>
      <w:bookmarkStart w:id="195" w:name="_Toc517755397"/>
      <w:r w:rsidRPr="00A97486">
        <w:rPr>
          <w:rFonts w:ascii="宋体" w:hAnsi="宋体" w:hint="eastAsia"/>
          <w:sz w:val="24"/>
        </w:rPr>
        <w:t>集控模式</w:t>
      </w:r>
      <w:bookmarkEnd w:id="192"/>
      <w:bookmarkEnd w:id="193"/>
      <w:bookmarkEnd w:id="194"/>
      <w:bookmarkEnd w:id="195"/>
    </w:p>
    <w:p w:rsidR="00735FF2" w:rsidRPr="00A97486" w:rsidRDefault="00735FF2" w:rsidP="00FD4DBE">
      <w:pPr>
        <w:pStyle w:val="ab"/>
        <w:spacing w:line="360" w:lineRule="auto"/>
        <w:ind w:firstLineChars="200" w:firstLine="480"/>
        <w:rPr>
          <w:rFonts w:ascii="宋体" w:hAnsi="宋体" w:cs="Arial"/>
          <w:sz w:val="24"/>
        </w:rPr>
      </w:pPr>
      <w:r w:rsidRPr="00A97486">
        <w:rPr>
          <w:rFonts w:ascii="宋体" w:hAnsi="宋体" w:cs="Arial" w:hint="eastAsia"/>
          <w:sz w:val="24"/>
          <w:lang w:val="x-none"/>
        </w:rPr>
        <w:t>集控</w:t>
      </w:r>
      <w:r w:rsidRPr="00A97486">
        <w:rPr>
          <w:rFonts w:ascii="宋体" w:hAnsi="宋体" w:cs="Arial" w:hint="eastAsia"/>
          <w:sz w:val="24"/>
        </w:rPr>
        <w:t>模式下，由司机室的DDU界面控制本地的空调机组，在“集控模式”下由DDU决定有以下几种子模式，分别为：自动模式，紧急通风模式，强风模式，减载模式，手动模式，隧道火灾模式，停止模式；其中自动模式、强风模式、停止模式与本控的相应模式运行一致，就不再赘述。</w:t>
      </w:r>
    </w:p>
    <w:p w:rsidR="00735FF2" w:rsidRPr="00A97486" w:rsidRDefault="00735FF2" w:rsidP="00FD4DBE">
      <w:pPr>
        <w:pStyle w:val="31"/>
        <w:numPr>
          <w:ilvl w:val="3"/>
          <w:numId w:val="52"/>
        </w:numPr>
        <w:spacing w:line="360" w:lineRule="auto"/>
        <w:rPr>
          <w:rFonts w:ascii="宋体" w:hAnsi="宋体"/>
          <w:sz w:val="24"/>
        </w:rPr>
      </w:pPr>
      <w:bookmarkStart w:id="196" w:name="_Toc438213099"/>
      <w:bookmarkStart w:id="197" w:name="_Toc440440267"/>
      <w:bookmarkStart w:id="198" w:name="_Toc456344181"/>
      <w:bookmarkStart w:id="199" w:name="_Toc517755398"/>
      <w:r w:rsidRPr="00A97486">
        <w:rPr>
          <w:rFonts w:ascii="宋体" w:hAnsi="宋体" w:hint="eastAsia"/>
          <w:sz w:val="24"/>
        </w:rPr>
        <w:t>紧急通风模式</w:t>
      </w:r>
      <w:bookmarkEnd w:id="196"/>
      <w:bookmarkEnd w:id="197"/>
      <w:bookmarkEnd w:id="198"/>
      <w:bookmarkEnd w:id="199"/>
    </w:p>
    <w:p w:rsidR="00735FF2" w:rsidRPr="00A97486" w:rsidRDefault="00735FF2" w:rsidP="00735FF2">
      <w:pPr>
        <w:pStyle w:val="ab"/>
        <w:spacing w:line="360" w:lineRule="auto"/>
        <w:ind w:firstLineChars="200" w:firstLine="480"/>
        <w:rPr>
          <w:rFonts w:ascii="宋体" w:hAnsi="宋体" w:cs="Arial"/>
          <w:sz w:val="24"/>
        </w:rPr>
      </w:pPr>
      <w:r w:rsidRPr="00A97486">
        <w:rPr>
          <w:rFonts w:ascii="宋体" w:hAnsi="宋体" w:cs="Arial" w:hint="eastAsia"/>
          <w:sz w:val="24"/>
        </w:rPr>
        <w:t>当整列车的辅助逆变器（SIV）全部故障，TCMS检测到中压故障信息，并且空调机组通过三相电源检测检测到电源故障信号，当持续1分钟收到中压故障信号，控制器给紧急逆变器发送启动信号，启动紧急逆变器，空调机组将工作在紧急通风模式。此时，只有通风机工作，回风全关，新风全开。通风机是通过紧急逆变器从DC110V蓄电池逆变为380V给通风机变频器进行供电。</w:t>
      </w:r>
      <w:r w:rsidRPr="00A97486">
        <w:rPr>
          <w:rFonts w:ascii="宋体" w:hAnsi="宋体" w:cs="Arial" w:hint="eastAsia"/>
          <w:color w:val="000000"/>
          <w:sz w:val="24"/>
        </w:rPr>
        <w:t>紧急通风设计时间维持45分钟运行，且可以在TCMS上显示，</w:t>
      </w:r>
      <w:r w:rsidRPr="00A97486">
        <w:rPr>
          <w:rFonts w:ascii="宋体" w:hAnsi="宋体" w:cs="Arial" w:hint="eastAsia"/>
          <w:sz w:val="24"/>
        </w:rPr>
        <w:t>当交流电源恢复时，空调机组自动转入正常模式运行。</w:t>
      </w:r>
    </w:p>
    <w:p w:rsidR="00735FF2" w:rsidRPr="00A97486" w:rsidRDefault="00735FF2" w:rsidP="00FD4DBE">
      <w:pPr>
        <w:pStyle w:val="31"/>
        <w:numPr>
          <w:ilvl w:val="3"/>
          <w:numId w:val="52"/>
        </w:numPr>
        <w:spacing w:line="360" w:lineRule="auto"/>
        <w:rPr>
          <w:rFonts w:ascii="宋体" w:hAnsi="宋体"/>
          <w:color w:val="FF0000"/>
        </w:rPr>
      </w:pPr>
      <w:bookmarkStart w:id="200" w:name="_Toc438213100"/>
      <w:bookmarkStart w:id="201" w:name="_Toc440440268"/>
      <w:bookmarkStart w:id="202" w:name="_Toc456344182"/>
      <w:bookmarkStart w:id="203" w:name="_Toc517755399"/>
      <w:r w:rsidRPr="00A97486">
        <w:rPr>
          <w:rFonts w:ascii="宋体" w:hAnsi="宋体" w:hint="eastAsia"/>
          <w:sz w:val="24"/>
        </w:rPr>
        <w:t>减载模式</w:t>
      </w:r>
      <w:bookmarkEnd w:id="200"/>
      <w:bookmarkEnd w:id="201"/>
      <w:r w:rsidRPr="00A97486">
        <w:rPr>
          <w:rFonts w:ascii="宋体" w:hAnsi="宋体" w:hint="eastAsia"/>
          <w:sz w:val="24"/>
        </w:rPr>
        <w:t xml:space="preserve"> （一个SIV故障，即扩展供电模式)</w:t>
      </w:r>
      <w:bookmarkEnd w:id="202"/>
      <w:bookmarkEnd w:id="203"/>
      <w:r w:rsidRPr="00A97486">
        <w:rPr>
          <w:rFonts w:ascii="宋体" w:hAnsi="宋体" w:hint="eastAsia"/>
          <w:sz w:val="24"/>
        </w:rPr>
        <w:t xml:space="preserve"> </w:t>
      </w:r>
    </w:p>
    <w:p w:rsidR="00735FF2" w:rsidRPr="00A97486" w:rsidRDefault="00735FF2" w:rsidP="00735FF2">
      <w:pPr>
        <w:pStyle w:val="ab"/>
        <w:spacing w:line="360" w:lineRule="auto"/>
        <w:ind w:firstLineChars="200" w:firstLine="480"/>
        <w:rPr>
          <w:rFonts w:ascii="宋体" w:hAnsi="宋体" w:cs="Arial"/>
          <w:color w:val="000000"/>
          <w:sz w:val="24"/>
        </w:rPr>
      </w:pPr>
      <w:r w:rsidRPr="00A97486">
        <w:rPr>
          <w:rFonts w:ascii="宋体" w:hAnsi="宋体" w:hint="eastAsia"/>
          <w:color w:val="000000"/>
          <w:sz w:val="24"/>
        </w:rPr>
        <w:t>当控制器收到TCMS网络的减载命令时，空调需要进入减载模式，</w:t>
      </w:r>
      <w:r w:rsidRPr="00A97486">
        <w:rPr>
          <w:rFonts w:ascii="宋体" w:hAnsi="宋体" w:hint="eastAsia"/>
          <w:sz w:val="24"/>
        </w:rPr>
        <w:t>客室每个机组空调一个压缩机停止（压缩机累计运行时间长的停止），另一个压缩机（运行时间短的）降频（65-70Hz）运行。保证一个SIV故障的情况下，客室空调的运行不会导致另一个SIV容量（210KVA）不够。</w:t>
      </w:r>
    </w:p>
    <w:p w:rsidR="00735FF2" w:rsidRPr="00A97486" w:rsidRDefault="00735FF2" w:rsidP="00FD4DBE">
      <w:pPr>
        <w:pStyle w:val="31"/>
        <w:numPr>
          <w:ilvl w:val="3"/>
          <w:numId w:val="52"/>
        </w:numPr>
        <w:spacing w:line="360" w:lineRule="auto"/>
        <w:rPr>
          <w:rFonts w:ascii="宋体" w:hAnsi="宋体"/>
          <w:sz w:val="24"/>
        </w:rPr>
      </w:pPr>
      <w:bookmarkStart w:id="204" w:name="_Toc438213101"/>
      <w:bookmarkStart w:id="205" w:name="_Toc440440269"/>
      <w:bookmarkStart w:id="206" w:name="_Toc456344183"/>
      <w:bookmarkStart w:id="207" w:name="_Toc517755400"/>
      <w:r w:rsidRPr="00A97486">
        <w:rPr>
          <w:rFonts w:ascii="宋体" w:hAnsi="宋体" w:hint="eastAsia"/>
          <w:sz w:val="24"/>
        </w:rPr>
        <w:t>司机台手动目标调节模式</w:t>
      </w:r>
      <w:bookmarkEnd w:id="204"/>
      <w:bookmarkEnd w:id="205"/>
      <w:bookmarkEnd w:id="206"/>
      <w:bookmarkEnd w:id="207"/>
    </w:p>
    <w:p w:rsidR="00735FF2" w:rsidRPr="00A97486" w:rsidRDefault="00735FF2" w:rsidP="00735FF2">
      <w:pPr>
        <w:spacing w:line="360" w:lineRule="auto"/>
        <w:rPr>
          <w:rFonts w:ascii="宋体" w:hAnsi="宋体"/>
          <w:color w:val="000000"/>
          <w:sz w:val="24"/>
        </w:rPr>
      </w:pPr>
      <w:r w:rsidRPr="00A97486">
        <w:rPr>
          <w:rFonts w:ascii="宋体" w:hAnsi="宋体" w:cs="Arial" w:hint="eastAsia"/>
          <w:b/>
          <w:sz w:val="24"/>
        </w:rPr>
        <w:t xml:space="preserve"> </w:t>
      </w:r>
      <w:r w:rsidRPr="00A97486">
        <w:rPr>
          <w:rFonts w:ascii="宋体" w:hAnsi="宋体" w:cs="Arial" w:hint="eastAsia"/>
          <w:b/>
          <w:color w:val="000000"/>
          <w:sz w:val="24"/>
        </w:rPr>
        <w:t xml:space="preserve">   </w:t>
      </w:r>
      <w:r w:rsidRPr="00A97486">
        <w:rPr>
          <w:rFonts w:ascii="宋体" w:hAnsi="宋体" w:hint="eastAsia"/>
          <w:color w:val="000000"/>
          <w:sz w:val="24"/>
        </w:rPr>
        <w:t>在该子模式下，目标温度由DDU上的温度选择按钮（19℃、21℃、23℃、25℃、27℃）决定,可在DDU上进行目标温度选择。同样，目标温度偏差也由DDU上的温度偏差选择按钮（-2K，-1K，0K，1K，2K）决定。</w:t>
      </w:r>
    </w:p>
    <w:p w:rsidR="00735FF2" w:rsidRPr="00A97486" w:rsidRDefault="00735FF2" w:rsidP="00FD4DBE">
      <w:pPr>
        <w:pStyle w:val="31"/>
        <w:numPr>
          <w:ilvl w:val="3"/>
          <w:numId w:val="52"/>
        </w:numPr>
        <w:spacing w:line="360" w:lineRule="auto"/>
        <w:rPr>
          <w:rFonts w:ascii="宋体" w:hAnsi="宋体"/>
          <w:color w:val="000000"/>
        </w:rPr>
      </w:pPr>
      <w:bookmarkStart w:id="208" w:name="_Toc438213102"/>
      <w:bookmarkStart w:id="209" w:name="_Toc440440270"/>
      <w:bookmarkStart w:id="210" w:name="_Toc456344184"/>
      <w:bookmarkStart w:id="211" w:name="_Toc517755401"/>
      <w:r w:rsidRPr="00A97486">
        <w:rPr>
          <w:rFonts w:ascii="宋体" w:hAnsi="宋体" w:hint="eastAsia"/>
          <w:sz w:val="24"/>
        </w:rPr>
        <w:lastRenderedPageBreak/>
        <w:t>隧道火灾模式</w:t>
      </w:r>
      <w:bookmarkEnd w:id="208"/>
      <w:bookmarkEnd w:id="209"/>
      <w:bookmarkEnd w:id="210"/>
      <w:bookmarkEnd w:id="211"/>
      <w:r w:rsidRPr="00A97486">
        <w:rPr>
          <w:rFonts w:ascii="宋体" w:hAnsi="宋体" w:hint="eastAsia"/>
          <w:color w:val="000000"/>
        </w:rPr>
        <w:t xml:space="preserve"> </w:t>
      </w:r>
    </w:p>
    <w:p w:rsidR="00735FF2" w:rsidRPr="00A97486" w:rsidRDefault="00735FF2" w:rsidP="00735FF2">
      <w:pPr>
        <w:spacing w:line="360" w:lineRule="auto"/>
        <w:ind w:firstLine="480"/>
        <w:rPr>
          <w:rFonts w:ascii="宋体" w:hAnsi="宋体" w:cs="Arial"/>
          <w:color w:val="000000"/>
          <w:sz w:val="24"/>
          <w:lang w:val="de-DE"/>
        </w:rPr>
      </w:pPr>
      <w:r w:rsidRPr="00A97486">
        <w:rPr>
          <w:rFonts w:ascii="宋体" w:hAnsi="宋体" w:cs="Arial" w:hint="eastAsia"/>
          <w:color w:val="000000"/>
          <w:sz w:val="24"/>
          <w:lang w:val="de-DE"/>
        </w:rPr>
        <w:t>当发生隧道火灾时，司机室DDU发送隧道火灾信号到空调机组，空调控制系统进入隧道火灾模式,新风阀全关,回风阀全开；当司机室火灾模式按钮失效，新风阀控制由当前工况决定。</w:t>
      </w:r>
    </w:p>
    <w:p w:rsidR="00735FF2" w:rsidRPr="00A97486" w:rsidRDefault="00735FF2" w:rsidP="00FD4DBE">
      <w:pPr>
        <w:pStyle w:val="31"/>
        <w:numPr>
          <w:ilvl w:val="2"/>
          <w:numId w:val="52"/>
        </w:numPr>
        <w:spacing w:line="360" w:lineRule="auto"/>
        <w:rPr>
          <w:rFonts w:ascii="宋体" w:hAnsi="宋体"/>
          <w:sz w:val="24"/>
        </w:rPr>
      </w:pPr>
      <w:bookmarkStart w:id="212" w:name="_Toc438213103"/>
      <w:bookmarkStart w:id="213" w:name="_Toc440440271"/>
      <w:bookmarkStart w:id="214" w:name="_Toc456344185"/>
      <w:bookmarkStart w:id="215" w:name="_Toc517755402"/>
      <w:r w:rsidRPr="00A97486">
        <w:rPr>
          <w:rFonts w:ascii="宋体" w:hAnsi="宋体" w:hint="eastAsia"/>
          <w:sz w:val="24"/>
        </w:rPr>
        <w:t>维护模式</w:t>
      </w:r>
      <w:bookmarkEnd w:id="212"/>
      <w:bookmarkEnd w:id="213"/>
      <w:bookmarkEnd w:id="214"/>
      <w:bookmarkEnd w:id="215"/>
    </w:p>
    <w:p w:rsidR="00735FF2" w:rsidRPr="00A97486" w:rsidRDefault="00735FF2" w:rsidP="00735FF2">
      <w:pPr>
        <w:pStyle w:val="ab"/>
        <w:spacing w:line="360" w:lineRule="auto"/>
        <w:ind w:firstLineChars="200" w:firstLine="480"/>
        <w:rPr>
          <w:rFonts w:ascii="宋体" w:hAnsi="宋体" w:cs="Arial"/>
          <w:sz w:val="24"/>
        </w:rPr>
      </w:pPr>
      <w:r w:rsidRPr="00A97486">
        <w:rPr>
          <w:rFonts w:ascii="宋体" w:hAnsi="宋体" w:cs="Arial" w:hint="eastAsia"/>
          <w:sz w:val="24"/>
        </w:rPr>
        <w:t>另外</w:t>
      </w:r>
      <w:r w:rsidRPr="00A97486">
        <w:rPr>
          <w:rFonts w:ascii="宋体" w:hAnsi="宋体" w:cs="Arial"/>
          <w:sz w:val="24"/>
        </w:rPr>
        <w:t>控制系统设有专门的测试模式，</w:t>
      </w:r>
      <w:r w:rsidRPr="00A97486">
        <w:rPr>
          <w:rFonts w:ascii="宋体" w:hAnsi="宋体" w:cs="Arial" w:hint="eastAsia"/>
          <w:sz w:val="24"/>
        </w:rPr>
        <w:t>将PTU和空调控制器连接后，</w:t>
      </w:r>
      <w:r w:rsidRPr="00A97486">
        <w:rPr>
          <w:rFonts w:ascii="宋体" w:hAnsi="宋体" w:cs="Arial"/>
          <w:sz w:val="24"/>
        </w:rPr>
        <w:t>在授权模式下完成对风门执行器、压力开关、机组主要部件等单一部件的功能的测试</w:t>
      </w:r>
      <w:r w:rsidRPr="00A97486">
        <w:rPr>
          <w:rFonts w:ascii="宋体" w:hAnsi="宋体" w:cs="Arial" w:hint="eastAsia"/>
          <w:sz w:val="24"/>
        </w:rPr>
        <w:t>，优先级均比本控和集控要高。</w:t>
      </w:r>
    </w:p>
    <w:p w:rsidR="00735FF2" w:rsidRPr="00A97486" w:rsidRDefault="00FD4DBE" w:rsidP="00FD4DBE">
      <w:pPr>
        <w:pStyle w:val="31"/>
        <w:numPr>
          <w:ilvl w:val="1"/>
          <w:numId w:val="52"/>
        </w:numPr>
        <w:spacing w:line="360" w:lineRule="auto"/>
        <w:rPr>
          <w:rFonts w:ascii="宋体" w:hAnsi="宋体"/>
          <w:sz w:val="24"/>
        </w:rPr>
      </w:pPr>
      <w:bookmarkStart w:id="216" w:name="_Toc438213104"/>
      <w:bookmarkStart w:id="217" w:name="_Toc440440272"/>
      <w:bookmarkStart w:id="218" w:name="_Toc456344186"/>
      <w:r w:rsidRPr="00A97486">
        <w:rPr>
          <w:rFonts w:ascii="宋体" w:hAnsi="宋体"/>
          <w:sz w:val="24"/>
        </w:rPr>
        <w:t xml:space="preserve"> </w:t>
      </w:r>
      <w:bookmarkStart w:id="219" w:name="_Toc517755403"/>
      <w:r w:rsidR="00735FF2" w:rsidRPr="00A97486">
        <w:rPr>
          <w:rFonts w:ascii="宋体" w:hAnsi="宋体" w:hint="eastAsia"/>
          <w:sz w:val="24"/>
        </w:rPr>
        <w:t>目标温度设定</w:t>
      </w:r>
      <w:bookmarkEnd w:id="216"/>
      <w:bookmarkEnd w:id="217"/>
      <w:bookmarkEnd w:id="218"/>
      <w:bookmarkEnd w:id="219"/>
    </w:p>
    <w:p w:rsidR="00735FF2" w:rsidRPr="00A97486" w:rsidRDefault="00735FF2" w:rsidP="00FD4DBE">
      <w:pPr>
        <w:pStyle w:val="31"/>
        <w:numPr>
          <w:ilvl w:val="2"/>
          <w:numId w:val="52"/>
        </w:numPr>
        <w:spacing w:line="360" w:lineRule="auto"/>
        <w:rPr>
          <w:rFonts w:ascii="宋体" w:hAnsi="宋体"/>
          <w:sz w:val="24"/>
        </w:rPr>
      </w:pPr>
      <w:bookmarkStart w:id="220" w:name="_Toc438213105"/>
      <w:bookmarkStart w:id="221" w:name="_Toc440440273"/>
      <w:bookmarkStart w:id="222" w:name="_Toc456344187"/>
      <w:bookmarkStart w:id="223" w:name="_Toc517755404"/>
      <w:r w:rsidRPr="00A97486">
        <w:rPr>
          <w:rFonts w:ascii="宋体" w:hAnsi="宋体" w:hint="eastAsia"/>
          <w:sz w:val="24"/>
        </w:rPr>
        <w:t>自动模式</w:t>
      </w:r>
      <w:bookmarkEnd w:id="220"/>
      <w:bookmarkEnd w:id="221"/>
      <w:bookmarkEnd w:id="222"/>
      <w:bookmarkEnd w:id="223"/>
    </w:p>
    <w:p w:rsidR="00735FF2" w:rsidRPr="00A97486" w:rsidRDefault="00735FF2" w:rsidP="00735FF2">
      <w:pPr>
        <w:pStyle w:val="ab"/>
        <w:spacing w:line="360" w:lineRule="auto"/>
        <w:ind w:firstLine="420"/>
        <w:rPr>
          <w:rFonts w:ascii="宋体" w:hAnsi="宋体" w:cs="Arial"/>
          <w:sz w:val="24"/>
        </w:rPr>
      </w:pPr>
      <w:r w:rsidRPr="00A97486">
        <w:rPr>
          <w:rFonts w:ascii="宋体" w:hAnsi="宋体" w:cs="Arial" w:hint="eastAsia"/>
          <w:sz w:val="24"/>
        </w:rPr>
        <w:t>自动模式下制冷</w:t>
      </w:r>
      <w:r w:rsidRPr="00A97486">
        <w:rPr>
          <w:rFonts w:ascii="宋体" w:hAnsi="宋体" w:cs="Arial"/>
          <w:sz w:val="24"/>
        </w:rPr>
        <w:t>目标温度将根据UIC 553计算，其计算公式如下所示：</w:t>
      </w:r>
    </w:p>
    <w:p w:rsidR="00735FF2" w:rsidRPr="00A97486" w:rsidRDefault="00735FF2" w:rsidP="00735FF2">
      <w:pPr>
        <w:pStyle w:val="ab"/>
        <w:spacing w:line="360" w:lineRule="auto"/>
        <w:jc w:val="center"/>
        <w:rPr>
          <w:rFonts w:ascii="宋体" w:hAnsi="宋体" w:cs="Arial"/>
          <w:sz w:val="24"/>
        </w:rPr>
      </w:pPr>
      <w:r w:rsidRPr="00A97486">
        <w:rPr>
          <w:rFonts w:ascii="宋体" w:hAnsi="宋体" w:cs="Arial"/>
          <w:position w:val="-32"/>
          <w:sz w:val="24"/>
        </w:rPr>
        <w:object w:dxaOrig="5520" w:dyaOrig="760">
          <v:shape id="_x0000_i1027" type="#_x0000_t75" style="width:275.3pt;height:38.1pt" o:ole="">
            <v:imagedata r:id="rId38" o:title=""/>
          </v:shape>
          <o:OLEObject Type="Embed" ProgID="Equation.3" ShapeID="_x0000_i1027" DrawAspect="Content" ObjectID="_1591497138" r:id="rId39"/>
        </w:object>
      </w:r>
    </w:p>
    <w:p w:rsidR="00735FF2" w:rsidRPr="00A97486" w:rsidRDefault="00735FF2" w:rsidP="00735FF2">
      <w:pPr>
        <w:pStyle w:val="ab"/>
        <w:spacing w:line="360" w:lineRule="auto"/>
        <w:rPr>
          <w:rFonts w:ascii="宋体" w:hAnsi="宋体" w:cs="Arial"/>
          <w:sz w:val="24"/>
        </w:rPr>
      </w:pPr>
      <w:r w:rsidRPr="00A97486">
        <w:rPr>
          <w:rFonts w:ascii="宋体" w:hAnsi="宋体" w:cs="Arial"/>
          <w:position w:val="-12"/>
          <w:sz w:val="24"/>
        </w:rPr>
        <w:object w:dxaOrig="320" w:dyaOrig="360">
          <v:shape id="_x0000_i1028" type="#_x0000_t75" style="width:15.4pt;height:18.85pt" o:ole="">
            <v:imagedata r:id="rId40" o:title=""/>
          </v:shape>
          <o:OLEObject Type="Embed" ProgID="Equation.3" ShapeID="_x0000_i1028" DrawAspect="Content" ObjectID="_1591497139" r:id="rId41"/>
        </w:object>
      </w:r>
      <w:r w:rsidRPr="00A97486">
        <w:rPr>
          <w:rFonts w:ascii="宋体" w:hAnsi="宋体" w:cs="Arial" w:hint="eastAsia"/>
          <w:sz w:val="24"/>
        </w:rPr>
        <w:t>：</w:t>
      </w:r>
      <w:r w:rsidRPr="00A97486">
        <w:rPr>
          <w:rFonts w:ascii="宋体" w:hAnsi="宋体" w:cs="Arial"/>
          <w:sz w:val="24"/>
        </w:rPr>
        <w:t>整车默认目标温度</w:t>
      </w:r>
      <w:r w:rsidRPr="00A97486">
        <w:rPr>
          <w:rFonts w:ascii="宋体" w:hAnsi="宋体" w:cs="Arial" w:hint="eastAsia"/>
          <w:sz w:val="24"/>
        </w:rPr>
        <w:t>。</w:t>
      </w:r>
    </w:p>
    <w:p w:rsidR="00735FF2" w:rsidRPr="00A97486" w:rsidRDefault="00735FF2" w:rsidP="00735FF2">
      <w:pPr>
        <w:pStyle w:val="ab"/>
        <w:spacing w:line="360" w:lineRule="auto"/>
        <w:rPr>
          <w:rFonts w:ascii="宋体" w:hAnsi="宋体" w:cs="Arial"/>
          <w:sz w:val="24"/>
        </w:rPr>
      </w:pPr>
      <w:r w:rsidRPr="00A97486">
        <w:rPr>
          <w:rFonts w:ascii="宋体" w:hAnsi="宋体" w:cs="Arial"/>
          <w:position w:val="-12"/>
          <w:sz w:val="24"/>
        </w:rPr>
        <w:object w:dxaOrig="260" w:dyaOrig="360">
          <v:shape id="_x0000_i1029" type="#_x0000_t75" style="width:12.3pt;height:18.85pt" o:ole="">
            <v:imagedata r:id="rId42" o:title=""/>
          </v:shape>
          <o:OLEObject Type="Embed" ProgID="Equation.3" ShapeID="_x0000_i1029" DrawAspect="Content" ObjectID="_1591497140" r:id="rId43"/>
        </w:object>
      </w:r>
      <w:r w:rsidRPr="00A97486">
        <w:rPr>
          <w:rFonts w:ascii="宋体" w:hAnsi="宋体" w:cs="Arial" w:hint="eastAsia"/>
          <w:sz w:val="24"/>
        </w:rPr>
        <w:t>：</w:t>
      </w:r>
      <w:r w:rsidRPr="00A97486">
        <w:rPr>
          <w:rFonts w:ascii="宋体" w:hAnsi="宋体" w:cs="Arial"/>
          <w:sz w:val="24"/>
        </w:rPr>
        <w:t>环境温度</w:t>
      </w:r>
      <w:r w:rsidRPr="00A97486">
        <w:rPr>
          <w:rFonts w:ascii="宋体" w:hAnsi="宋体" w:cs="Arial" w:hint="eastAsia"/>
          <w:sz w:val="24"/>
        </w:rPr>
        <w:t>。</w:t>
      </w:r>
    </w:p>
    <w:p w:rsidR="00735FF2" w:rsidRPr="00A97486" w:rsidRDefault="00735FF2" w:rsidP="00735FF2">
      <w:pPr>
        <w:pStyle w:val="ab"/>
        <w:spacing w:line="360" w:lineRule="auto"/>
        <w:ind w:firstLine="420"/>
        <w:rPr>
          <w:rFonts w:ascii="宋体" w:hAnsi="宋体" w:cs="Arial"/>
          <w:sz w:val="24"/>
        </w:rPr>
      </w:pPr>
      <w:r w:rsidRPr="00A97486">
        <w:rPr>
          <w:rFonts w:ascii="宋体" w:hAnsi="宋体" w:cs="Arial" w:hint="eastAsia"/>
          <w:sz w:val="24"/>
        </w:rPr>
        <w:t>采暖</w:t>
      </w:r>
      <w:r w:rsidRPr="00A97486">
        <w:rPr>
          <w:rFonts w:ascii="宋体" w:hAnsi="宋体" w:cs="Arial"/>
          <w:sz w:val="24"/>
        </w:rPr>
        <w:t>模式的温度定义如下：</w:t>
      </w:r>
    </w:p>
    <w:p w:rsidR="00735FF2" w:rsidRPr="00A97486" w:rsidRDefault="00735FF2" w:rsidP="00735FF2">
      <w:pPr>
        <w:pStyle w:val="ab"/>
        <w:spacing w:line="360" w:lineRule="auto"/>
        <w:jc w:val="center"/>
        <w:rPr>
          <w:rFonts w:ascii="宋体" w:hAnsi="宋体"/>
          <w:i/>
          <w:sz w:val="21"/>
          <w:szCs w:val="21"/>
        </w:rPr>
      </w:pPr>
      <w:r w:rsidRPr="00A97486">
        <w:rPr>
          <w:rFonts w:ascii="宋体" w:hAnsi="宋体"/>
          <w:i/>
          <w:position w:val="-12"/>
          <w:sz w:val="21"/>
          <w:szCs w:val="21"/>
        </w:rPr>
        <w:object w:dxaOrig="2780" w:dyaOrig="360">
          <v:shape id="_x0000_i1030" type="#_x0000_t75" style="width:139pt;height:18.85pt" o:ole="">
            <v:imagedata r:id="rId44" o:title=""/>
          </v:shape>
          <o:OLEObject Type="Embed" ProgID="Equation.3" ShapeID="_x0000_i1030" DrawAspect="Content" ObjectID="_1591497141" r:id="rId45"/>
        </w:object>
      </w:r>
    </w:p>
    <w:p w:rsidR="00735FF2" w:rsidRPr="00A97486" w:rsidRDefault="00735FF2" w:rsidP="00735FF2">
      <w:pPr>
        <w:pStyle w:val="ab"/>
        <w:spacing w:line="360" w:lineRule="auto"/>
        <w:ind w:firstLine="420"/>
        <w:rPr>
          <w:rFonts w:ascii="宋体" w:hAnsi="宋体" w:cs="Arial"/>
          <w:sz w:val="24"/>
        </w:rPr>
      </w:pPr>
      <w:r w:rsidRPr="00A97486">
        <w:rPr>
          <w:rFonts w:ascii="宋体" w:hAnsi="宋体" w:cs="Arial" w:hint="eastAsia"/>
          <w:sz w:val="24"/>
        </w:rPr>
        <w:t>当外温大于16°C，回风温度大于21°C时，空调控制系统进入制冷模式，当客室温度低于22°C时，空调系统退出制冷模式；</w:t>
      </w:r>
    </w:p>
    <w:p w:rsidR="00735FF2" w:rsidRPr="00A97486" w:rsidRDefault="00735FF2" w:rsidP="00735FF2">
      <w:pPr>
        <w:pStyle w:val="ab"/>
        <w:spacing w:line="360" w:lineRule="auto"/>
        <w:ind w:firstLine="420"/>
        <w:rPr>
          <w:rFonts w:ascii="宋体" w:hAnsi="宋体" w:cs="Arial"/>
          <w:sz w:val="24"/>
        </w:rPr>
      </w:pPr>
      <w:r w:rsidRPr="00A97486">
        <w:rPr>
          <w:rFonts w:ascii="宋体" w:hAnsi="宋体" w:cs="Arial" w:hint="eastAsia"/>
          <w:sz w:val="24"/>
        </w:rPr>
        <w:t>当外温小于-5°C时，采暖</w:t>
      </w:r>
      <w:r w:rsidRPr="00A97486">
        <w:rPr>
          <w:rFonts w:ascii="宋体" w:hAnsi="宋体" w:cs="Arial"/>
          <w:sz w:val="24"/>
        </w:rPr>
        <w:t>的目标温度默认为1</w:t>
      </w:r>
      <w:r w:rsidRPr="00A97486">
        <w:rPr>
          <w:rFonts w:ascii="宋体" w:hAnsi="宋体" w:cs="Arial" w:hint="eastAsia"/>
          <w:sz w:val="24"/>
        </w:rPr>
        <w:t>3</w:t>
      </w:r>
      <w:r w:rsidRPr="00A97486">
        <w:rPr>
          <w:rFonts w:ascii="宋体" w:hAnsi="宋体" w:cs="Arial"/>
          <w:sz w:val="24"/>
        </w:rPr>
        <w:t>℃</w:t>
      </w:r>
      <w:r w:rsidRPr="00A97486">
        <w:rPr>
          <w:rFonts w:ascii="宋体" w:hAnsi="宋体" w:cs="Arial" w:hint="eastAsia"/>
          <w:sz w:val="24"/>
        </w:rPr>
        <w:t>；当外温小于16℃时，回风小于18°C时，空调控制系统进入采暖模式，此时采暖</w:t>
      </w:r>
      <w:r w:rsidRPr="00A97486">
        <w:rPr>
          <w:rFonts w:ascii="宋体" w:hAnsi="宋体" w:cs="Arial"/>
          <w:sz w:val="24"/>
        </w:rPr>
        <w:t>的目标温度默认为1</w:t>
      </w:r>
      <w:r w:rsidRPr="00A97486">
        <w:rPr>
          <w:rFonts w:ascii="宋体" w:hAnsi="宋体" w:cs="Arial" w:hint="eastAsia"/>
          <w:sz w:val="24"/>
        </w:rPr>
        <w:t>8</w:t>
      </w:r>
      <w:r w:rsidRPr="00A97486">
        <w:rPr>
          <w:rFonts w:ascii="宋体" w:hAnsi="宋体" w:cs="Arial"/>
          <w:sz w:val="24"/>
        </w:rPr>
        <w:t>℃</w:t>
      </w:r>
      <w:r w:rsidRPr="00A97486">
        <w:rPr>
          <w:rFonts w:ascii="宋体" w:hAnsi="宋体" w:cs="Arial" w:hint="eastAsia"/>
          <w:sz w:val="24"/>
        </w:rPr>
        <w:t>。当客室温度高于13℃时，空调控制系统退出采暖模式 。</w:t>
      </w:r>
    </w:p>
    <w:p w:rsidR="00735FF2" w:rsidRPr="00A97486" w:rsidRDefault="00735FF2" w:rsidP="003E4B84">
      <w:pPr>
        <w:pStyle w:val="31"/>
        <w:numPr>
          <w:ilvl w:val="2"/>
          <w:numId w:val="52"/>
        </w:numPr>
        <w:spacing w:line="360" w:lineRule="auto"/>
        <w:rPr>
          <w:rFonts w:ascii="宋体" w:hAnsi="宋体"/>
          <w:sz w:val="24"/>
        </w:rPr>
      </w:pPr>
      <w:bookmarkStart w:id="224" w:name="_Toc438213106"/>
      <w:bookmarkStart w:id="225" w:name="_Toc440440274"/>
      <w:bookmarkStart w:id="226" w:name="_Toc456344188"/>
      <w:bookmarkStart w:id="227" w:name="_Toc517755405"/>
      <w:r w:rsidRPr="00A97486">
        <w:rPr>
          <w:rFonts w:ascii="宋体" w:hAnsi="宋体" w:hint="eastAsia"/>
          <w:sz w:val="24"/>
        </w:rPr>
        <w:t>目标温度调节</w:t>
      </w:r>
      <w:bookmarkEnd w:id="224"/>
      <w:bookmarkEnd w:id="225"/>
      <w:bookmarkEnd w:id="226"/>
      <w:bookmarkEnd w:id="227"/>
    </w:p>
    <w:p w:rsidR="00735FF2" w:rsidRPr="00A97486" w:rsidRDefault="00735FF2" w:rsidP="00735FF2">
      <w:pPr>
        <w:pStyle w:val="ab"/>
        <w:spacing w:line="360" w:lineRule="auto"/>
        <w:ind w:firstLine="420"/>
        <w:rPr>
          <w:rFonts w:ascii="宋体" w:hAnsi="宋体" w:cs="Arial"/>
          <w:color w:val="000000"/>
          <w:sz w:val="24"/>
        </w:rPr>
      </w:pPr>
      <w:r w:rsidRPr="00A97486">
        <w:rPr>
          <w:rFonts w:ascii="宋体" w:hAnsi="宋体" w:cs="Arial"/>
          <w:color w:val="000000"/>
          <w:sz w:val="24"/>
        </w:rPr>
        <w:t>空调目标温度的集中设定分为：</w:t>
      </w:r>
      <w:r w:rsidRPr="00A97486">
        <w:rPr>
          <w:rFonts w:ascii="宋体" w:hAnsi="宋体" w:cs="Arial" w:hint="eastAsia"/>
          <w:color w:val="000000"/>
          <w:sz w:val="24"/>
        </w:rPr>
        <w:t>19°C</w:t>
      </w:r>
      <w:r w:rsidRPr="00A97486">
        <w:rPr>
          <w:rFonts w:ascii="宋体" w:hAnsi="宋体" w:cs="Arial"/>
          <w:color w:val="000000"/>
          <w:sz w:val="24"/>
        </w:rPr>
        <w:t>、</w:t>
      </w:r>
      <w:r w:rsidRPr="00A97486">
        <w:rPr>
          <w:rFonts w:ascii="宋体" w:hAnsi="宋体" w:cs="Arial" w:hint="eastAsia"/>
          <w:color w:val="000000"/>
          <w:sz w:val="24"/>
        </w:rPr>
        <w:t>21°C</w:t>
      </w:r>
      <w:r w:rsidRPr="00A97486">
        <w:rPr>
          <w:rFonts w:ascii="宋体" w:hAnsi="宋体" w:cs="Arial"/>
          <w:color w:val="000000"/>
          <w:sz w:val="24"/>
        </w:rPr>
        <w:t>、</w:t>
      </w:r>
      <w:r w:rsidRPr="00A97486">
        <w:rPr>
          <w:rFonts w:ascii="宋体" w:hAnsi="宋体" w:cs="Arial" w:hint="eastAsia"/>
          <w:color w:val="000000"/>
          <w:sz w:val="24"/>
        </w:rPr>
        <w:t>23°C</w:t>
      </w:r>
      <w:r w:rsidRPr="00A97486">
        <w:rPr>
          <w:rFonts w:ascii="宋体" w:hAnsi="宋体" w:cs="Arial"/>
          <w:color w:val="000000"/>
          <w:sz w:val="24"/>
        </w:rPr>
        <w:t>、</w:t>
      </w:r>
      <w:r w:rsidRPr="00A97486">
        <w:rPr>
          <w:rFonts w:ascii="宋体" w:hAnsi="宋体" w:cs="Arial" w:hint="eastAsia"/>
          <w:color w:val="000000"/>
          <w:sz w:val="24"/>
        </w:rPr>
        <w:t>25°C</w:t>
      </w:r>
      <w:r w:rsidRPr="00A97486">
        <w:rPr>
          <w:rFonts w:ascii="宋体" w:hAnsi="宋体" w:cs="Arial"/>
          <w:color w:val="000000"/>
          <w:sz w:val="24"/>
        </w:rPr>
        <w:t>、</w:t>
      </w:r>
      <w:r w:rsidRPr="00A97486">
        <w:rPr>
          <w:rFonts w:ascii="宋体" w:hAnsi="宋体" w:cs="Arial" w:hint="eastAsia"/>
          <w:color w:val="000000"/>
          <w:sz w:val="24"/>
        </w:rPr>
        <w:t>27°C</w:t>
      </w:r>
      <w:r w:rsidRPr="00A97486">
        <w:rPr>
          <w:rFonts w:ascii="宋体" w:hAnsi="宋体" w:cs="Arial"/>
          <w:color w:val="000000"/>
          <w:sz w:val="24"/>
        </w:rPr>
        <w:t>固定目标温度值（固定目标设定值不少于4个）</w:t>
      </w:r>
      <w:r w:rsidRPr="00A97486">
        <w:rPr>
          <w:rFonts w:ascii="宋体" w:hAnsi="宋体" w:cs="Arial" w:hint="eastAsia"/>
          <w:color w:val="000000"/>
          <w:sz w:val="24"/>
        </w:rPr>
        <w:t>。</w:t>
      </w:r>
    </w:p>
    <w:p w:rsidR="00735FF2" w:rsidRPr="00A97486" w:rsidRDefault="003E4B84" w:rsidP="003E4B84">
      <w:pPr>
        <w:pStyle w:val="31"/>
        <w:numPr>
          <w:ilvl w:val="1"/>
          <w:numId w:val="52"/>
        </w:numPr>
        <w:spacing w:line="360" w:lineRule="auto"/>
        <w:rPr>
          <w:rFonts w:ascii="宋体" w:hAnsi="宋体"/>
          <w:sz w:val="24"/>
        </w:rPr>
      </w:pPr>
      <w:bookmarkStart w:id="228" w:name="_Toc438213107"/>
      <w:bookmarkStart w:id="229" w:name="_Toc440440275"/>
      <w:bookmarkStart w:id="230" w:name="_Toc456344189"/>
      <w:r w:rsidRPr="00A97486">
        <w:rPr>
          <w:rFonts w:ascii="宋体" w:hAnsi="宋体"/>
          <w:sz w:val="24"/>
        </w:rPr>
        <w:t xml:space="preserve"> </w:t>
      </w:r>
      <w:bookmarkStart w:id="231" w:name="_Toc517755406"/>
      <w:r w:rsidR="00735FF2" w:rsidRPr="00A97486">
        <w:rPr>
          <w:rFonts w:ascii="宋体" w:hAnsi="宋体" w:hint="eastAsia"/>
          <w:sz w:val="24"/>
        </w:rPr>
        <w:t>压缩机变频控制</w:t>
      </w:r>
      <w:bookmarkEnd w:id="228"/>
      <w:bookmarkEnd w:id="229"/>
      <w:bookmarkEnd w:id="230"/>
      <w:bookmarkEnd w:id="231"/>
    </w:p>
    <w:p w:rsidR="00735FF2" w:rsidRPr="00A97486" w:rsidRDefault="00735FF2" w:rsidP="003E4B84">
      <w:pPr>
        <w:pStyle w:val="31"/>
        <w:numPr>
          <w:ilvl w:val="2"/>
          <w:numId w:val="52"/>
        </w:numPr>
        <w:spacing w:line="360" w:lineRule="auto"/>
        <w:rPr>
          <w:rFonts w:ascii="宋体" w:hAnsi="宋体"/>
          <w:sz w:val="24"/>
        </w:rPr>
      </w:pPr>
      <w:bookmarkStart w:id="232" w:name="_Toc456344190"/>
      <w:bookmarkStart w:id="233" w:name="_Toc517755407"/>
      <w:r w:rsidRPr="00A97486">
        <w:rPr>
          <w:rFonts w:ascii="宋体" w:hAnsi="宋体" w:hint="eastAsia"/>
          <w:sz w:val="24"/>
        </w:rPr>
        <w:t>变频控制原理</w:t>
      </w:r>
      <w:bookmarkEnd w:id="232"/>
      <w:bookmarkEnd w:id="233"/>
    </w:p>
    <w:p w:rsidR="00735FF2" w:rsidRPr="00A97486" w:rsidRDefault="00735FF2" w:rsidP="00735FF2">
      <w:pPr>
        <w:pStyle w:val="ab"/>
        <w:spacing w:line="360" w:lineRule="auto"/>
        <w:ind w:firstLineChars="225" w:firstLine="540"/>
        <w:rPr>
          <w:rFonts w:ascii="宋体" w:hAnsi="宋体" w:cs="Arial"/>
          <w:color w:val="000000"/>
          <w:sz w:val="24"/>
        </w:rPr>
      </w:pPr>
      <w:r w:rsidRPr="00A97486">
        <w:rPr>
          <w:rFonts w:ascii="宋体" w:hAnsi="宋体" w:cs="Arial" w:hint="eastAsia"/>
          <w:color w:val="000000"/>
          <w:sz w:val="24"/>
        </w:rPr>
        <w:t xml:space="preserve">客室空调机组的每台压缩机配备一个变频器，变频器接口有： </w:t>
      </w:r>
    </w:p>
    <w:p w:rsidR="00735FF2" w:rsidRPr="00A97486" w:rsidRDefault="00735FF2" w:rsidP="00735FF2">
      <w:pPr>
        <w:widowControl/>
        <w:numPr>
          <w:ilvl w:val="0"/>
          <w:numId w:val="47"/>
        </w:numPr>
        <w:spacing w:line="360" w:lineRule="auto"/>
        <w:jc w:val="left"/>
        <w:rPr>
          <w:rFonts w:ascii="宋体" w:hAnsi="宋体" w:cs="Arial"/>
          <w:color w:val="000000"/>
          <w:sz w:val="24"/>
          <w:lang w:val="de-DE"/>
        </w:rPr>
      </w:pPr>
      <w:r w:rsidRPr="00A97486">
        <w:rPr>
          <w:rFonts w:ascii="宋体" w:hAnsi="宋体" w:cs="Arial" w:hint="eastAsia"/>
          <w:color w:val="000000"/>
          <w:sz w:val="24"/>
          <w:lang w:val="de-DE"/>
        </w:rPr>
        <w:lastRenderedPageBreak/>
        <w:t>变频器AC 380V电源输入，输出电压根据V/F控制随频率变化而变化。</w:t>
      </w:r>
    </w:p>
    <w:p w:rsidR="00735FF2" w:rsidRPr="00A97486" w:rsidRDefault="00735FF2" w:rsidP="00735FF2">
      <w:pPr>
        <w:widowControl/>
        <w:numPr>
          <w:ilvl w:val="0"/>
          <w:numId w:val="47"/>
        </w:numPr>
        <w:spacing w:line="360" w:lineRule="auto"/>
        <w:jc w:val="left"/>
        <w:rPr>
          <w:rFonts w:ascii="宋体" w:hAnsi="宋体" w:cs="Arial"/>
          <w:color w:val="000000"/>
          <w:sz w:val="24"/>
        </w:rPr>
      </w:pPr>
      <w:r w:rsidRPr="00A97486">
        <w:rPr>
          <w:rFonts w:ascii="宋体" w:hAnsi="宋体" w:cs="Arial" w:hint="eastAsia"/>
          <w:color w:val="000000"/>
          <w:sz w:val="24"/>
          <w:lang w:val="de-DE"/>
        </w:rPr>
        <w:t>RS-485通讯（Modbus通讯，通过扩展模块NAC-IO上的RS-485总线连接到控制系统）；</w:t>
      </w:r>
    </w:p>
    <w:p w:rsidR="00735FF2" w:rsidRPr="00A97486" w:rsidRDefault="00735FF2" w:rsidP="00735FF2">
      <w:pPr>
        <w:spacing w:line="360" w:lineRule="auto"/>
        <w:rPr>
          <w:rFonts w:ascii="宋体" w:hAnsi="宋体" w:cs="Arial"/>
          <w:color w:val="000000"/>
          <w:sz w:val="24"/>
        </w:rPr>
      </w:pPr>
      <w:r w:rsidRPr="00A97486">
        <w:rPr>
          <w:rFonts w:ascii="宋体" w:hAnsi="宋体" w:cs="Arial" w:hint="eastAsia"/>
          <w:color w:val="000000"/>
          <w:sz w:val="24"/>
          <w:lang w:val="de-DE"/>
        </w:rPr>
        <w:t>一个车厢两个机组的4个变频器通过Modbus网络和机组内的I/O接口板连接起来。变频器作为从站，I/O接口板作为主站，每个从站分配一个不同的地址；控制器根据当前环境变量计算制冷、制热需求，通过PID算法得出电机运行的运行频率，然后将此数值通过Modbus协议发给变频器，再由变频器改变压缩机电机的频率</w:t>
      </w:r>
      <w:r w:rsidRPr="00A97486">
        <w:rPr>
          <w:rFonts w:ascii="宋体" w:hAnsi="宋体" w:cs="Arial" w:hint="eastAsia"/>
          <w:color w:val="000000"/>
          <w:sz w:val="24"/>
        </w:rPr>
        <w:t>。</w:t>
      </w:r>
    </w:p>
    <w:p w:rsidR="00735FF2" w:rsidRPr="00A97486" w:rsidRDefault="00735FF2" w:rsidP="00735FF2">
      <w:pPr>
        <w:pStyle w:val="ab"/>
        <w:spacing w:line="360" w:lineRule="auto"/>
        <w:ind w:firstLine="420"/>
        <w:jc w:val="center"/>
        <w:rPr>
          <w:rFonts w:ascii="宋体" w:hAnsi="宋体" w:cs="Arial"/>
          <w:color w:val="000000"/>
          <w:sz w:val="24"/>
        </w:rPr>
      </w:pPr>
      <w:r w:rsidRPr="00A97486">
        <w:rPr>
          <w:noProof/>
        </w:rPr>
        <w:drawing>
          <wp:inline distT="0" distB="0" distL="0" distR="0">
            <wp:extent cx="4121785" cy="2688590"/>
            <wp:effectExtent l="0" t="0" r="0" b="0"/>
            <wp:docPr id="89159" name="图片 89159" descr="QQ图片20160715094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QQ图片2016071509483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121785" cy="2688590"/>
                    </a:xfrm>
                    <a:prstGeom prst="rect">
                      <a:avLst/>
                    </a:prstGeom>
                    <a:noFill/>
                    <a:ln>
                      <a:noFill/>
                    </a:ln>
                  </pic:spPr>
                </pic:pic>
              </a:graphicData>
            </a:graphic>
          </wp:inline>
        </w:drawing>
      </w:r>
    </w:p>
    <w:p w:rsidR="00735FF2" w:rsidRPr="00A97486" w:rsidRDefault="00735FF2" w:rsidP="003E4B84">
      <w:pPr>
        <w:pStyle w:val="31"/>
        <w:numPr>
          <w:ilvl w:val="2"/>
          <w:numId w:val="52"/>
        </w:numPr>
        <w:spacing w:line="360" w:lineRule="auto"/>
        <w:rPr>
          <w:rFonts w:ascii="宋体" w:hAnsi="宋体"/>
          <w:sz w:val="24"/>
        </w:rPr>
      </w:pPr>
      <w:bookmarkStart w:id="234" w:name="_Toc456344191"/>
      <w:bookmarkStart w:id="235" w:name="_Toc517755408"/>
      <w:r w:rsidRPr="00A97486">
        <w:rPr>
          <w:rFonts w:ascii="宋体" w:hAnsi="宋体" w:hint="eastAsia"/>
          <w:sz w:val="24"/>
        </w:rPr>
        <w:t>恒温控制方案</w:t>
      </w:r>
      <w:bookmarkEnd w:id="234"/>
      <w:bookmarkEnd w:id="235"/>
    </w:p>
    <w:p w:rsidR="00735FF2" w:rsidRPr="00A97486" w:rsidRDefault="00735FF2" w:rsidP="00735FF2">
      <w:pPr>
        <w:spacing w:line="360" w:lineRule="auto"/>
        <w:jc w:val="center"/>
        <w:rPr>
          <w:rFonts w:ascii="宋体" w:hAnsi="宋体"/>
          <w:color w:val="000000"/>
          <w:sz w:val="24"/>
        </w:rPr>
      </w:pPr>
      <w:r w:rsidRPr="00A97486">
        <w:rPr>
          <w:rFonts w:ascii="宋体" w:hAnsi="宋体" w:hint="eastAsia"/>
          <w:color w:val="000000"/>
          <w:sz w:val="24"/>
        </w:rPr>
        <w:t xml:space="preserve">    恒温方案综述如下图所示，温度自动调节是在主控制器内部实现的，整个控制系统是一个闭环回路。主控制器将设定温度和回风温度进行比较，经过PID算法（比例-积分-微分）计算压缩机频率f，通过485总线发送目标频率给变频器，从而实时调整压缩机的运行频率。空调系统根据目标温度和回风温度之间的差异不断调整压缩机的频率，使回风温度逼近目标温度。当回风温度等于目标温度时，车厢内的热负载和压机的冷量匹配，系统进入动态平衡</w:t>
      </w:r>
    </w:p>
    <w:p w:rsidR="003E4B84" w:rsidRPr="00A97486" w:rsidRDefault="00735FF2" w:rsidP="00735FF2">
      <w:pPr>
        <w:spacing w:line="360" w:lineRule="auto"/>
        <w:rPr>
          <w:rFonts w:ascii="宋体" w:hAnsi="宋体"/>
          <w:color w:val="000000"/>
          <w:sz w:val="24"/>
        </w:rPr>
      </w:pPr>
      <w:r w:rsidRPr="00A97486">
        <w:rPr>
          <w:rFonts w:ascii="宋体" w:hAnsi="宋体" w:hint="eastAsia"/>
          <w:color w:val="000000"/>
          <w:sz w:val="24"/>
        </w:rPr>
        <w:t>状态，压缩机频率和回风温度维持恒定不变。</w:t>
      </w:r>
    </w:p>
    <w:p w:rsidR="00735FF2" w:rsidRPr="00A97486" w:rsidRDefault="00735FF2" w:rsidP="00735FF2">
      <w:pPr>
        <w:spacing w:line="360" w:lineRule="auto"/>
        <w:rPr>
          <w:rFonts w:ascii="宋体" w:hAnsi="宋体"/>
          <w:sz w:val="24"/>
        </w:rPr>
      </w:pPr>
      <w:r w:rsidRPr="00A97486">
        <w:rPr>
          <w:rFonts w:ascii="宋体" w:hAnsi="宋体" w:hint="eastAsia"/>
          <w:noProof/>
          <w:sz w:val="24"/>
        </w:rPr>
        <w:drawing>
          <wp:inline distT="0" distB="0" distL="0" distR="0">
            <wp:extent cx="5295265" cy="955040"/>
            <wp:effectExtent l="0" t="0" r="0" b="0"/>
            <wp:docPr id="89158" name="图片 89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95265" cy="955040"/>
                    </a:xfrm>
                    <a:prstGeom prst="rect">
                      <a:avLst/>
                    </a:prstGeom>
                    <a:noFill/>
                    <a:ln>
                      <a:noFill/>
                    </a:ln>
                  </pic:spPr>
                </pic:pic>
              </a:graphicData>
            </a:graphic>
          </wp:inline>
        </w:drawing>
      </w:r>
    </w:p>
    <w:p w:rsidR="00735FF2" w:rsidRPr="00A97486" w:rsidRDefault="00735FF2" w:rsidP="00904966">
      <w:pPr>
        <w:pStyle w:val="31"/>
        <w:numPr>
          <w:ilvl w:val="2"/>
          <w:numId w:val="52"/>
        </w:numPr>
        <w:spacing w:line="360" w:lineRule="auto"/>
        <w:rPr>
          <w:rFonts w:ascii="宋体" w:hAnsi="宋体"/>
          <w:sz w:val="24"/>
        </w:rPr>
      </w:pPr>
      <w:bookmarkStart w:id="236" w:name="_Toc456344192"/>
      <w:bookmarkStart w:id="237" w:name="_Toc517755409"/>
      <w:r w:rsidRPr="00A97486">
        <w:rPr>
          <w:rFonts w:ascii="宋体" w:hAnsi="宋体" w:hint="eastAsia"/>
          <w:sz w:val="24"/>
        </w:rPr>
        <w:lastRenderedPageBreak/>
        <w:t>PID控制</w:t>
      </w:r>
      <w:bookmarkEnd w:id="236"/>
      <w:bookmarkEnd w:id="237"/>
    </w:p>
    <w:p w:rsidR="00904966" w:rsidRPr="00A97486" w:rsidRDefault="00735FF2" w:rsidP="00735FF2">
      <w:pPr>
        <w:spacing w:line="360" w:lineRule="auto"/>
        <w:ind w:firstLineChars="200" w:firstLine="480"/>
        <w:rPr>
          <w:rFonts w:ascii="宋体" w:hAnsi="宋体"/>
          <w:sz w:val="24"/>
        </w:rPr>
      </w:pPr>
      <w:r w:rsidRPr="00A97486">
        <w:rPr>
          <w:rFonts w:ascii="宋体" w:hAnsi="宋体" w:hint="eastAsia"/>
          <w:sz w:val="24"/>
        </w:rPr>
        <w:t>PID（比例-积分-微分）控制就是根据系统的误差，利用比例、积分、微分计算出控制量进行控制。PID由比例单元（P），积分单元（I），和微分单元（D）组成。其输入e (t)与输出u(t)的关系为：u(t)=kp(e((t)+1/Ti∫e(t)dt+Td*de(t)/dt)因此它的传递函数为：</w:t>
      </w:r>
    </w:p>
    <w:p w:rsidR="00735FF2" w:rsidRPr="00A97486" w:rsidRDefault="00735FF2" w:rsidP="00735FF2">
      <w:pPr>
        <w:spacing w:line="360" w:lineRule="auto"/>
        <w:ind w:firstLineChars="200" w:firstLine="480"/>
        <w:rPr>
          <w:rFonts w:ascii="宋体" w:hAnsi="宋体"/>
          <w:sz w:val="24"/>
        </w:rPr>
      </w:pPr>
      <w:r w:rsidRPr="00A97486">
        <w:rPr>
          <w:rFonts w:ascii="宋体" w:hAnsi="宋体" w:hint="eastAsia"/>
          <w:sz w:val="24"/>
        </w:rPr>
        <w:t>G(s)=U(s)/E(s)=Kp(1+1/(Ti*s)+Td*s)。其中Kp为比例系数；Ti为积分时间常数；Td为微分时间常数。2.4.3压机启动电流控制变频压缩机的启动和常规的启动不同，在变频器的驱动下变频压机从0Hz开始启动，整个过程中冲击电流比较小，集中启动不会对SIV造成大的冲击</w:t>
      </w:r>
    </w:p>
    <w:p w:rsidR="00735FF2" w:rsidRPr="00A97486" w:rsidRDefault="00735FF2" w:rsidP="00904966">
      <w:pPr>
        <w:pStyle w:val="31"/>
        <w:numPr>
          <w:ilvl w:val="2"/>
          <w:numId w:val="52"/>
        </w:numPr>
        <w:spacing w:line="360" w:lineRule="auto"/>
        <w:rPr>
          <w:rFonts w:ascii="宋体" w:hAnsi="宋体"/>
          <w:sz w:val="24"/>
        </w:rPr>
      </w:pPr>
      <w:bookmarkStart w:id="238" w:name="_Toc456344193"/>
      <w:bookmarkStart w:id="239" w:name="_Toc517755410"/>
      <w:r w:rsidRPr="00A97486">
        <w:rPr>
          <w:rFonts w:ascii="宋体" w:hAnsi="宋体" w:hint="eastAsia"/>
          <w:sz w:val="24"/>
        </w:rPr>
        <w:t>压机启动电流</w:t>
      </w:r>
      <w:bookmarkEnd w:id="238"/>
      <w:bookmarkEnd w:id="239"/>
    </w:p>
    <w:p w:rsidR="00735FF2" w:rsidRPr="00A97486" w:rsidRDefault="00735FF2" w:rsidP="00735FF2">
      <w:pPr>
        <w:spacing w:line="360" w:lineRule="auto"/>
        <w:ind w:firstLineChars="200" w:firstLine="480"/>
        <w:rPr>
          <w:rFonts w:ascii="宋体" w:hAnsi="宋体"/>
          <w:sz w:val="24"/>
        </w:rPr>
      </w:pPr>
      <w:r w:rsidRPr="00A97486">
        <w:rPr>
          <w:rFonts w:ascii="宋体" w:hAnsi="宋体" w:hint="eastAsia"/>
          <w:sz w:val="24"/>
        </w:rPr>
        <w:t>变频压缩机启动电流波形图参考（一台压缩机）：</w:t>
      </w:r>
    </w:p>
    <w:p w:rsidR="00735FF2" w:rsidRPr="00A97486" w:rsidRDefault="00735FF2" w:rsidP="00735FF2">
      <w:pPr>
        <w:spacing w:line="360" w:lineRule="auto"/>
        <w:jc w:val="center"/>
        <w:rPr>
          <w:rFonts w:ascii="宋体" w:hAnsi="宋体"/>
          <w:sz w:val="24"/>
        </w:rPr>
      </w:pPr>
      <w:r w:rsidRPr="00A97486">
        <w:rPr>
          <w:rFonts w:ascii="宋体" w:hAnsi="宋体" w:hint="eastAsia"/>
          <w:noProof/>
          <w:sz w:val="24"/>
        </w:rPr>
        <w:drawing>
          <wp:inline distT="0" distB="0" distL="0" distR="0">
            <wp:extent cx="5349875" cy="2961640"/>
            <wp:effectExtent l="0" t="0" r="0" b="0"/>
            <wp:docPr id="89157" name="图片 89157" descr="8F2A0211-8CBB-4039-AF85-E6E6D502A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8F2A0211-8CBB-4039-AF85-E6E6D502A47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349875" cy="2961640"/>
                    </a:xfrm>
                    <a:prstGeom prst="rect">
                      <a:avLst/>
                    </a:prstGeom>
                    <a:noFill/>
                    <a:ln>
                      <a:noFill/>
                    </a:ln>
                  </pic:spPr>
                </pic:pic>
              </a:graphicData>
            </a:graphic>
          </wp:inline>
        </w:drawing>
      </w:r>
    </w:p>
    <w:p w:rsidR="00735FF2" w:rsidRPr="00A97486" w:rsidRDefault="00124C85" w:rsidP="00124C85">
      <w:pPr>
        <w:pStyle w:val="31"/>
        <w:numPr>
          <w:ilvl w:val="1"/>
          <w:numId w:val="52"/>
        </w:numPr>
        <w:spacing w:line="360" w:lineRule="auto"/>
        <w:rPr>
          <w:rFonts w:ascii="宋体" w:hAnsi="宋体"/>
          <w:sz w:val="24"/>
        </w:rPr>
      </w:pPr>
      <w:bookmarkStart w:id="240" w:name="_Toc438213108"/>
      <w:bookmarkStart w:id="241" w:name="_Toc440440276"/>
      <w:bookmarkStart w:id="242" w:name="_Toc456344194"/>
      <w:r w:rsidRPr="00A97486">
        <w:rPr>
          <w:rFonts w:ascii="宋体" w:hAnsi="宋体"/>
          <w:sz w:val="24"/>
        </w:rPr>
        <w:t xml:space="preserve"> </w:t>
      </w:r>
      <w:bookmarkStart w:id="243" w:name="_Toc517755411"/>
      <w:r w:rsidR="00735FF2" w:rsidRPr="00A97486">
        <w:rPr>
          <w:rFonts w:ascii="宋体" w:hAnsi="宋体" w:hint="eastAsia"/>
          <w:sz w:val="24"/>
        </w:rPr>
        <w:t>热泵控制</w:t>
      </w:r>
      <w:bookmarkEnd w:id="240"/>
      <w:bookmarkEnd w:id="241"/>
      <w:bookmarkEnd w:id="242"/>
      <w:bookmarkEnd w:id="243"/>
    </w:p>
    <w:p w:rsidR="00735FF2" w:rsidRPr="00A97486" w:rsidRDefault="00735FF2" w:rsidP="00735FF2">
      <w:pPr>
        <w:spacing w:beforeLines="50" w:before="156" w:line="360" w:lineRule="auto"/>
        <w:ind w:firstLineChars="200" w:firstLine="480"/>
        <w:rPr>
          <w:rFonts w:ascii="宋体" w:hAnsi="宋体"/>
          <w:color w:val="000000"/>
          <w:sz w:val="24"/>
        </w:rPr>
      </w:pPr>
      <w:r w:rsidRPr="00A97486">
        <w:rPr>
          <w:rFonts w:ascii="宋体" w:hAnsi="宋体" w:hint="eastAsia"/>
          <w:color w:val="000000"/>
          <w:sz w:val="24"/>
        </w:rPr>
        <w:t>通过四通阀，将制冷剂的流向进行转换，使原来的蒸发器变为冷凝器，原来的冷凝器变为蒸发器。原理跟制冷原理一样。此时变频器可运行在PID模式下。具体的启动逻辑如下：</w:t>
      </w:r>
    </w:p>
    <w:p w:rsidR="00735FF2" w:rsidRPr="00A97486" w:rsidRDefault="00735FF2" w:rsidP="00E46BB3">
      <w:pPr>
        <w:widowControl/>
        <w:numPr>
          <w:ilvl w:val="0"/>
          <w:numId w:val="180"/>
        </w:numPr>
        <w:spacing w:line="360" w:lineRule="auto"/>
        <w:jc w:val="left"/>
        <w:rPr>
          <w:rFonts w:ascii="宋体" w:hAnsi="宋体"/>
          <w:color w:val="000000"/>
          <w:sz w:val="24"/>
        </w:rPr>
      </w:pPr>
      <w:r w:rsidRPr="00A97486">
        <w:rPr>
          <w:rFonts w:ascii="宋体" w:hAnsi="宋体" w:hint="eastAsia"/>
          <w:color w:val="000000"/>
          <w:sz w:val="24"/>
        </w:rPr>
        <w:t>先启动通风机，如此时有制暖要求，延时启动冷凝风机，再启动2个系统的四通换向电磁阀，然后分别启动压缩机1和压缩机2，此时系统完成制暖的启动。</w:t>
      </w:r>
    </w:p>
    <w:p w:rsidR="00735FF2" w:rsidRPr="00A97486" w:rsidRDefault="00124C85" w:rsidP="00124C85">
      <w:pPr>
        <w:pStyle w:val="31"/>
        <w:numPr>
          <w:ilvl w:val="1"/>
          <w:numId w:val="52"/>
        </w:numPr>
        <w:spacing w:line="360" w:lineRule="auto"/>
        <w:rPr>
          <w:rFonts w:ascii="宋体" w:hAnsi="宋体"/>
          <w:sz w:val="24"/>
        </w:rPr>
      </w:pPr>
      <w:bookmarkStart w:id="244" w:name="_Toc438213109"/>
      <w:bookmarkStart w:id="245" w:name="_Toc440440277"/>
      <w:bookmarkStart w:id="246" w:name="_Toc456344195"/>
      <w:r w:rsidRPr="00A97486">
        <w:rPr>
          <w:rFonts w:ascii="宋体" w:hAnsi="宋体"/>
          <w:sz w:val="24"/>
        </w:rPr>
        <w:lastRenderedPageBreak/>
        <w:t xml:space="preserve"> </w:t>
      </w:r>
      <w:bookmarkStart w:id="247" w:name="_Toc517755412"/>
      <w:r w:rsidR="00735FF2" w:rsidRPr="00A97486">
        <w:rPr>
          <w:rFonts w:ascii="宋体" w:hAnsi="宋体" w:hint="eastAsia"/>
          <w:sz w:val="24"/>
        </w:rPr>
        <w:t>风阀动作</w:t>
      </w:r>
      <w:bookmarkEnd w:id="244"/>
      <w:bookmarkEnd w:id="245"/>
      <w:bookmarkEnd w:id="246"/>
      <w:bookmarkEnd w:id="247"/>
    </w:p>
    <w:p w:rsidR="00735FF2" w:rsidRPr="00A97486" w:rsidRDefault="00124C85" w:rsidP="00E46BB3">
      <w:pPr>
        <w:widowControl/>
        <w:numPr>
          <w:ilvl w:val="0"/>
          <w:numId w:val="179"/>
        </w:numPr>
        <w:spacing w:beforeLines="50" w:before="156" w:line="360" w:lineRule="auto"/>
        <w:jc w:val="left"/>
        <w:rPr>
          <w:rFonts w:ascii="宋体" w:hAnsi="宋体"/>
          <w:color w:val="000000"/>
          <w:sz w:val="24"/>
        </w:rPr>
      </w:pPr>
      <w:r w:rsidRPr="00A97486">
        <w:rPr>
          <w:rFonts w:ascii="宋体" w:hAnsi="宋体" w:hint="eastAsia"/>
          <w:sz w:val="24"/>
        </w:rPr>
        <w:t xml:space="preserve"> </w:t>
      </w:r>
      <w:r w:rsidRPr="00A97486">
        <w:rPr>
          <w:rFonts w:ascii="宋体" w:hAnsi="宋体"/>
          <w:sz w:val="24"/>
        </w:rPr>
        <w:t xml:space="preserve">   </w:t>
      </w:r>
      <w:r w:rsidR="00735FF2" w:rsidRPr="00A97486">
        <w:rPr>
          <w:rFonts w:ascii="宋体" w:hAnsi="宋体" w:hint="eastAsia"/>
          <w:sz w:val="24"/>
        </w:rPr>
        <w:t>新风常规情况开启：</w:t>
      </w:r>
      <w:r w:rsidR="00735FF2" w:rsidRPr="00A97486">
        <w:rPr>
          <w:rFonts w:ascii="宋体" w:hAnsi="宋体" w:hint="eastAsia"/>
          <w:color w:val="000000"/>
          <w:sz w:val="24"/>
        </w:rPr>
        <w:t>新风阀根据载客量分4级调控：0、1/4、1/2、3/4、1。</w:t>
      </w:r>
    </w:p>
    <w:p w:rsidR="00735FF2" w:rsidRPr="00A97486" w:rsidRDefault="00735FF2" w:rsidP="00E46BB3">
      <w:pPr>
        <w:widowControl/>
        <w:numPr>
          <w:ilvl w:val="0"/>
          <w:numId w:val="179"/>
        </w:numPr>
        <w:spacing w:line="360" w:lineRule="auto"/>
        <w:jc w:val="left"/>
        <w:rPr>
          <w:rFonts w:ascii="宋体" w:hAnsi="宋体"/>
          <w:sz w:val="24"/>
        </w:rPr>
      </w:pPr>
      <w:r w:rsidRPr="00A97486">
        <w:rPr>
          <w:rFonts w:ascii="宋体" w:hAnsi="宋体" w:hint="eastAsia"/>
          <w:color w:val="000000"/>
          <w:sz w:val="24"/>
        </w:rPr>
        <w:t>新风全开：当司机发送通风指令，本地强制通风，</w:t>
      </w:r>
      <w:r w:rsidRPr="00A97486">
        <w:rPr>
          <w:rFonts w:ascii="宋体" w:hAnsi="宋体" w:hint="eastAsia"/>
          <w:sz w:val="24"/>
        </w:rPr>
        <w:t>紧急通风或者载荷信号故障时，新风全开；</w:t>
      </w:r>
    </w:p>
    <w:p w:rsidR="00735FF2" w:rsidRPr="00A97486" w:rsidRDefault="00124C85" w:rsidP="00E46BB3">
      <w:pPr>
        <w:widowControl/>
        <w:numPr>
          <w:ilvl w:val="0"/>
          <w:numId w:val="179"/>
        </w:numPr>
        <w:spacing w:line="360" w:lineRule="auto"/>
        <w:jc w:val="left"/>
        <w:rPr>
          <w:rFonts w:ascii="宋体" w:hAnsi="宋体"/>
          <w:color w:val="000000"/>
          <w:sz w:val="24"/>
        </w:rPr>
      </w:pPr>
      <w:r w:rsidRPr="00A97486">
        <w:rPr>
          <w:rFonts w:ascii="宋体" w:hAnsi="宋体" w:hint="eastAsia"/>
          <w:color w:val="000000"/>
          <w:sz w:val="24"/>
        </w:rPr>
        <w:t xml:space="preserve"> </w:t>
      </w:r>
      <w:r w:rsidRPr="00A97486">
        <w:rPr>
          <w:rFonts w:ascii="宋体" w:hAnsi="宋体"/>
          <w:color w:val="000000"/>
          <w:sz w:val="24"/>
        </w:rPr>
        <w:t xml:space="preserve">   </w:t>
      </w:r>
      <w:r w:rsidR="00735FF2" w:rsidRPr="00A97486">
        <w:rPr>
          <w:rFonts w:ascii="宋体" w:hAnsi="宋体" w:hint="eastAsia"/>
          <w:color w:val="000000"/>
          <w:sz w:val="24"/>
        </w:rPr>
        <w:t>新风全关：在预冷及预热时关闭；</w:t>
      </w:r>
    </w:p>
    <w:p w:rsidR="00735FF2" w:rsidRPr="00A97486" w:rsidRDefault="00124C85" w:rsidP="00E46BB3">
      <w:pPr>
        <w:widowControl/>
        <w:numPr>
          <w:ilvl w:val="0"/>
          <w:numId w:val="179"/>
        </w:numPr>
        <w:spacing w:line="360" w:lineRule="auto"/>
        <w:jc w:val="left"/>
        <w:rPr>
          <w:rFonts w:ascii="宋体" w:hAnsi="宋体"/>
          <w:color w:val="000000"/>
          <w:sz w:val="24"/>
        </w:rPr>
      </w:pPr>
      <w:r w:rsidRPr="00A97486">
        <w:rPr>
          <w:rFonts w:ascii="宋体" w:hAnsi="宋体" w:hint="eastAsia"/>
          <w:color w:val="000000"/>
          <w:sz w:val="24"/>
        </w:rPr>
        <w:t xml:space="preserve"> </w:t>
      </w:r>
      <w:r w:rsidRPr="00A97486">
        <w:rPr>
          <w:rFonts w:ascii="宋体" w:hAnsi="宋体"/>
          <w:color w:val="000000"/>
          <w:sz w:val="24"/>
        </w:rPr>
        <w:t xml:space="preserve">   </w:t>
      </w:r>
      <w:r w:rsidR="00735FF2" w:rsidRPr="00A97486">
        <w:rPr>
          <w:rFonts w:ascii="宋体" w:hAnsi="宋体" w:hint="eastAsia"/>
          <w:color w:val="000000"/>
          <w:sz w:val="24"/>
        </w:rPr>
        <w:t>回风全关：在紧急通风时回风阀关闭；</w:t>
      </w:r>
    </w:p>
    <w:p w:rsidR="00735FF2" w:rsidRPr="00A97486" w:rsidRDefault="00124C85" w:rsidP="00E46BB3">
      <w:pPr>
        <w:widowControl/>
        <w:numPr>
          <w:ilvl w:val="0"/>
          <w:numId w:val="179"/>
        </w:numPr>
        <w:spacing w:line="360" w:lineRule="auto"/>
        <w:jc w:val="left"/>
        <w:rPr>
          <w:rFonts w:ascii="宋体" w:hAnsi="宋体"/>
          <w:color w:val="000000"/>
          <w:sz w:val="24"/>
        </w:rPr>
      </w:pPr>
      <w:r w:rsidRPr="00A97486">
        <w:rPr>
          <w:rFonts w:ascii="宋体" w:hAnsi="宋体" w:hint="eastAsia"/>
          <w:color w:val="000000"/>
          <w:sz w:val="24"/>
        </w:rPr>
        <w:t xml:space="preserve"> </w:t>
      </w:r>
      <w:r w:rsidRPr="00A97486">
        <w:rPr>
          <w:rFonts w:ascii="宋体" w:hAnsi="宋体"/>
          <w:color w:val="000000"/>
          <w:sz w:val="24"/>
        </w:rPr>
        <w:t xml:space="preserve">   </w:t>
      </w:r>
      <w:r w:rsidR="00735FF2" w:rsidRPr="00A97486">
        <w:rPr>
          <w:rFonts w:ascii="宋体" w:hAnsi="宋体" w:hint="eastAsia"/>
          <w:color w:val="000000"/>
          <w:sz w:val="24"/>
        </w:rPr>
        <w:t>新风阀反馈: 新风阀的4级调控都有模拟量反馈；在AW0工况下，除预冷预热模式外，新风门必须置于25%开度（≤67人）；当一节车厢人数介于67＜P≤134人之间，新风开度置于50％；当一节车厢人数介于134小于P≤200人之间，新风开度置于75％；当一节车厢人数＞200人，新风开度置于100％； （TC车）</w:t>
      </w:r>
    </w:p>
    <w:p w:rsidR="00735FF2" w:rsidRPr="00A97486" w:rsidRDefault="00124C85" w:rsidP="00E46BB3">
      <w:pPr>
        <w:widowControl/>
        <w:numPr>
          <w:ilvl w:val="0"/>
          <w:numId w:val="179"/>
        </w:numPr>
        <w:spacing w:line="360" w:lineRule="auto"/>
        <w:jc w:val="left"/>
        <w:rPr>
          <w:rFonts w:ascii="宋体" w:hAnsi="宋体"/>
          <w:color w:val="000000"/>
          <w:sz w:val="24"/>
        </w:rPr>
      </w:pPr>
      <w:r w:rsidRPr="00A97486">
        <w:rPr>
          <w:rFonts w:ascii="宋体" w:hAnsi="宋体" w:hint="eastAsia"/>
          <w:color w:val="000000"/>
          <w:sz w:val="24"/>
        </w:rPr>
        <w:t xml:space="preserve"> </w:t>
      </w:r>
      <w:r w:rsidRPr="00A97486">
        <w:rPr>
          <w:rFonts w:ascii="宋体" w:hAnsi="宋体"/>
          <w:color w:val="000000"/>
          <w:sz w:val="24"/>
        </w:rPr>
        <w:t xml:space="preserve">   </w:t>
      </w:r>
      <w:r w:rsidR="00735FF2" w:rsidRPr="00A97486">
        <w:rPr>
          <w:rFonts w:ascii="宋体" w:hAnsi="宋体" w:hint="eastAsia"/>
          <w:color w:val="000000"/>
          <w:sz w:val="24"/>
        </w:rPr>
        <w:t>在AW0工况下，除预冷预热模式外，新风门必须置于25%开度（≤73人）；当一节车厢人数介于73＜P≤145人之间，新风开度置于50％；当一节车厢人数介于145小于P≤218人之间，新风开度置于75％；当一节车厢人数＞218人，新风开度置于100％； （MP、M车）</w:t>
      </w:r>
      <w:r w:rsidR="00735FF2" w:rsidRPr="00A97486">
        <w:rPr>
          <w:rFonts w:ascii="宋体" w:hAnsi="宋体" w:hint="eastAsia"/>
          <w:color w:val="000000"/>
          <w:sz w:val="24"/>
        </w:rPr>
        <w:br/>
        <w:t xml:space="preserve">    列车载客量：</w:t>
      </w:r>
    </w:p>
    <w:p w:rsidR="00735FF2" w:rsidRPr="00A97486" w:rsidRDefault="00735FF2" w:rsidP="00E46BB3">
      <w:pPr>
        <w:widowControl/>
        <w:numPr>
          <w:ilvl w:val="0"/>
          <w:numId w:val="179"/>
        </w:numPr>
        <w:spacing w:line="360" w:lineRule="auto"/>
        <w:jc w:val="left"/>
        <w:rPr>
          <w:rFonts w:ascii="宋体" w:hAnsi="宋体"/>
          <w:color w:val="000000"/>
          <w:sz w:val="24"/>
        </w:rPr>
      </w:pPr>
      <w:r w:rsidRPr="00A97486">
        <w:rPr>
          <w:rFonts w:ascii="宋体" w:hAnsi="宋体" w:hint="eastAsia"/>
          <w:color w:val="000000"/>
          <w:sz w:val="24"/>
        </w:rPr>
        <w:t xml:space="preserve"> 空载AW0</w:t>
      </w:r>
    </w:p>
    <w:p w:rsidR="00735FF2" w:rsidRPr="00A97486" w:rsidRDefault="00735FF2" w:rsidP="00E46BB3">
      <w:pPr>
        <w:widowControl/>
        <w:numPr>
          <w:ilvl w:val="0"/>
          <w:numId w:val="179"/>
        </w:numPr>
        <w:spacing w:line="360" w:lineRule="auto"/>
        <w:jc w:val="left"/>
        <w:rPr>
          <w:rFonts w:ascii="宋体" w:hAnsi="宋体"/>
          <w:color w:val="000000"/>
          <w:sz w:val="24"/>
        </w:rPr>
      </w:pPr>
      <w:r w:rsidRPr="00A97486">
        <w:rPr>
          <w:rFonts w:ascii="宋体" w:hAnsi="宋体" w:hint="eastAsia"/>
          <w:color w:val="000000"/>
          <w:sz w:val="24"/>
        </w:rPr>
        <w:t xml:space="preserve"> 座位客数AW1</w:t>
      </w:r>
      <w:r w:rsidRPr="00A97486">
        <w:rPr>
          <w:rFonts w:ascii="宋体" w:hAnsi="宋体" w:hint="eastAsia"/>
          <w:color w:val="000000"/>
          <w:sz w:val="24"/>
        </w:rPr>
        <w:tab/>
        <w:t>≥33人/ TC         ≥41人/ MP M</w:t>
      </w:r>
    </w:p>
    <w:p w:rsidR="00735FF2" w:rsidRPr="00A97486" w:rsidRDefault="00735FF2" w:rsidP="00E46BB3">
      <w:pPr>
        <w:widowControl/>
        <w:numPr>
          <w:ilvl w:val="0"/>
          <w:numId w:val="179"/>
        </w:numPr>
        <w:spacing w:line="360" w:lineRule="auto"/>
        <w:jc w:val="left"/>
        <w:rPr>
          <w:rFonts w:ascii="宋体" w:hAnsi="宋体"/>
          <w:color w:val="000000"/>
          <w:sz w:val="24"/>
        </w:rPr>
      </w:pPr>
      <w:r w:rsidRPr="00A97486">
        <w:rPr>
          <w:rFonts w:ascii="宋体" w:hAnsi="宋体" w:hint="eastAsia"/>
          <w:color w:val="000000"/>
          <w:sz w:val="24"/>
        </w:rPr>
        <w:t xml:space="preserve"> 额定载客数AW2</w:t>
      </w:r>
      <w:r w:rsidRPr="00A97486">
        <w:rPr>
          <w:rFonts w:ascii="宋体" w:hAnsi="宋体" w:hint="eastAsia"/>
          <w:color w:val="000000"/>
          <w:sz w:val="24"/>
        </w:rPr>
        <w:tab/>
        <w:t>≥200人/ TC       ≥218人/ MP M</w:t>
      </w:r>
    </w:p>
    <w:p w:rsidR="00735FF2" w:rsidRPr="00A97486" w:rsidRDefault="00735FF2" w:rsidP="00E46BB3">
      <w:pPr>
        <w:widowControl/>
        <w:numPr>
          <w:ilvl w:val="0"/>
          <w:numId w:val="179"/>
        </w:numPr>
        <w:spacing w:line="360" w:lineRule="auto"/>
        <w:jc w:val="left"/>
        <w:rPr>
          <w:rFonts w:ascii="宋体" w:hAnsi="宋体"/>
          <w:color w:val="000000"/>
          <w:sz w:val="24"/>
        </w:rPr>
      </w:pPr>
      <w:r w:rsidRPr="00A97486">
        <w:rPr>
          <w:rFonts w:ascii="宋体" w:hAnsi="宋体" w:hint="eastAsia"/>
          <w:color w:val="000000"/>
          <w:sz w:val="24"/>
        </w:rPr>
        <w:t xml:space="preserve"> 超员载客数AW3</w:t>
      </w:r>
      <w:r w:rsidRPr="00A97486">
        <w:rPr>
          <w:rFonts w:ascii="宋体" w:hAnsi="宋体" w:hint="eastAsia"/>
          <w:color w:val="000000"/>
          <w:sz w:val="24"/>
        </w:rPr>
        <w:tab/>
        <w:t>≥280人/ TC        ≥ 304人/ MP M</w:t>
      </w:r>
    </w:p>
    <w:p w:rsidR="00735FF2" w:rsidRPr="00A97486" w:rsidRDefault="00735FF2" w:rsidP="00735FF2">
      <w:pPr>
        <w:pStyle w:val="ab"/>
        <w:spacing w:line="360" w:lineRule="auto"/>
        <w:ind w:firstLineChars="225" w:firstLine="540"/>
        <w:rPr>
          <w:rFonts w:ascii="宋体" w:hAnsi="宋体" w:cs="Arial"/>
          <w:color w:val="000000"/>
          <w:sz w:val="24"/>
        </w:rPr>
      </w:pPr>
      <w:r w:rsidRPr="00A97486">
        <w:rPr>
          <w:rFonts w:ascii="宋体" w:hAnsi="宋体" w:cs="Arial" w:hint="eastAsia"/>
          <w:color w:val="000000"/>
          <w:sz w:val="24"/>
        </w:rPr>
        <w:t>新风、回风门不能动作时会有相关故障信息反馈到空调控制系统。风门在每次空调控制单元得电后进行自检。在空调在正常运行模式下，空调控制系统能够自动根据载客量信号对新风量进行档位调节。风门共为5档，分别0档、1档、2档、3档和4档全开，其中0档为全关，1至4档在集控模式下根据TCMS发送的载客量信息进行调节，满足新风量的要求且新风门的开度信息需要传输到TCMS上。如下图所示，图中各档位风阀的开启时间待定。</w:t>
      </w:r>
    </w:p>
    <w:p w:rsidR="00735FF2" w:rsidRPr="00A97486" w:rsidRDefault="007629B1" w:rsidP="00735FF2">
      <w:pPr>
        <w:pStyle w:val="ab"/>
        <w:rPr>
          <w:rFonts w:ascii="宋体" w:hAnsi="宋体"/>
          <w:b/>
          <w:color w:val="000000"/>
          <w:spacing w:val="-11"/>
          <w:szCs w:val="21"/>
        </w:rPr>
      </w:pPr>
      <w:r w:rsidRPr="00A97486">
        <w:rPr>
          <w:rFonts w:ascii="宋体" w:hAnsi="宋体"/>
          <w:b/>
          <w:color w:val="000000"/>
          <w:spacing w:val="-11"/>
          <w:szCs w:val="21"/>
        </w:rPr>
      </w:r>
      <w:r w:rsidRPr="00A97486">
        <w:rPr>
          <w:rFonts w:ascii="宋体" w:hAnsi="宋体"/>
          <w:b/>
          <w:color w:val="000000"/>
          <w:spacing w:val="-11"/>
          <w:szCs w:val="21"/>
        </w:rPr>
        <w:pict>
          <v:group id="_x0000_s1257" editas="canvas" style="width:462pt;height:185.3pt;mso-position-horizontal-relative:char;mso-position-vertical-relative:line" coordorigin="1418,5605" coordsize="9240,3706">
            <o:lock v:ext="edit" aspectratio="t"/>
            <v:shape id="_x0000_s1258" type="#_x0000_t75" style="position:absolute;left:1418;top:5605;width:9240;height:3706" o:preferrelative="f" stroked="t">
              <v:fill o:detectmouseclick="t"/>
              <v:path o:extrusionok="t" o:connecttype="none"/>
              <o:lock v:ext="edit" text="t"/>
            </v:shape>
            <v:line id="_x0000_s1259" style="position:absolute" from="3578,6790" to="3579,9310" strokecolor="red" strokeweight="1pt">
              <v:stroke dashstyle="dash"/>
            </v:line>
            <v:line id="_x0000_s1260" style="position:absolute" from="3578,9310" to="6098,9311" strokecolor="blue" strokeweight="2pt"/>
            <v:shape id="_x0000_s1261" style="position:absolute;left:3578;top:7242;width:1449;height:2068" coordsize="2202,1201" path="m,1201l2202,e" filled="f" strokecolor="lime">
              <v:stroke dashstyle="dash"/>
              <v:path arrowok="t"/>
            </v:shape>
            <v:shapetype id="_x0000_t93" coordsize="21600,21600" o:spt="93" adj="16200,5400" path="m@0,l@0@1,3375@1,3375@2@0@2@0,21600,21600,10800xem1350@1l1350@2,2700@2,2700@1xem0@1l0@2,675@2,675@1xe">
              <v:stroke joinstyle="miter"/>
              <v:formulas>
                <v:f eqn="val #0"/>
                <v:f eqn="val #1"/>
                <v:f eqn="sum height 0 #1"/>
                <v:f eqn="sum 10800 0 #1"/>
                <v:f eqn="sum width 0 #0"/>
                <v:f eqn="prod @4 @3 10800"/>
                <v:f eqn="sum width 0 @5"/>
              </v:formulas>
              <v:path o:connecttype="custom" o:connectlocs="@0,0;0,10800;@0,21600;21600,10800" o:connectangles="270,180,90,0" textboxrect="3375,@1,@6,@2"/>
              <v:handles>
                <v:h position="#0,#1" xrange="3375,21600" yrange="0,10800"/>
              </v:handles>
            </v:shapetype>
            <v:shape id="_x0000_s1262" type="#_x0000_t93" style="position:absolute;left:2114;top:7871;width:1284;height:389" strokeweight="1pt">
              <v:fill opacity="39322f"/>
            </v:shape>
            <v:shape id="_x0000_s1263" type="#_x0000_t202" style="position:absolute;left:2258;top:7331;width:930;height:540" stroked="f">
              <v:textbox style="mso-next-textbox:#_x0000_s1263">
                <w:txbxContent>
                  <w:p w:rsidR="007629B1" w:rsidRPr="00726D51" w:rsidRDefault="007629B1" w:rsidP="00735FF2">
                    <w:r>
                      <w:rPr>
                        <w:rFonts w:hint="eastAsia"/>
                      </w:rPr>
                      <w:t>新风</w:t>
                    </w:r>
                  </w:p>
                </w:txbxContent>
              </v:textbox>
            </v:shape>
            <v:shapetype id="_x0000_t19" coordsize="21600,21600" o:spt="19" adj="-5898240,,,21600,21600" path="wr-21600,,21600,43200,,,21600,21600nfewr-21600,,21600,43200,,,21600,21600l,21600nsxe" filled="f">
              <v:formulas>
                <v:f eqn="val #2"/>
                <v:f eqn="val #3"/>
                <v:f eqn="val #4"/>
              </v:formulas>
              <v:path arrowok="t" o:extrusionok="f" gradientshapeok="t" o:connecttype="custom" o:connectlocs="0,0;21600,21600;0,21600"/>
              <v:handles>
                <v:h position="@2,#0" polar="@0,@1"/>
                <v:h position="@2,#1" polar="@0,@1"/>
              </v:handles>
            </v:shapetype>
            <v:shape id="_x0000_s1264" type="#_x0000_t19" style="position:absolute;left:3578;top:6790;width:2520;height:2520">
              <v:stroke dashstyle="dash" startarrow="classic" endarrow="classic"/>
            </v:shape>
            <v:shape id="_x0000_s1265" type="#_x0000_t202" style="position:absolute;left:2627;top:8802;width:951;height:435" stroked="f">
              <v:textbox style="mso-next-textbox:#_x0000_s1265">
                <w:txbxContent>
                  <w:p w:rsidR="007629B1" w:rsidRPr="00726D51" w:rsidRDefault="007629B1" w:rsidP="00735FF2">
                    <w:r>
                      <w:rPr>
                        <w:rFonts w:hint="eastAsia"/>
                      </w:rPr>
                      <w:t>风门</w:t>
                    </w:r>
                  </w:p>
                </w:txbxContent>
              </v:textbox>
            </v:shape>
            <v:shape id="_x0000_s1266" style="position:absolute;left:3579;top:6897;width:683;height:2414" coordsize="2202,1201" path="m,1201l2202,e" filled="f" strokecolor="lime">
              <v:stroke dashstyle="dash"/>
              <v:path arrowok="t"/>
            </v:shape>
            <v:shape id="_x0000_s1267" type="#_x0000_t202" style="position:absolute;left:5477;top:6113;width:3439;height:508" stroked="f">
              <v:textbox style="mso-next-textbox:#_x0000_s1267">
                <w:txbxContent>
                  <w:p w:rsidR="007629B1" w:rsidRPr="00726D51" w:rsidRDefault="007629B1" w:rsidP="00735FF2">
                    <w:pPr>
                      <w:rPr>
                        <w:color w:val="0000FF"/>
                      </w:rPr>
                    </w:pPr>
                    <w:r>
                      <w:rPr>
                        <w:rFonts w:hint="eastAsia"/>
                        <w:color w:val="0000FF"/>
                      </w:rPr>
                      <w:t>2</w:t>
                    </w:r>
                    <w:r>
                      <w:rPr>
                        <w:rFonts w:hint="eastAsia"/>
                        <w:color w:val="0000FF"/>
                      </w:rPr>
                      <w:t>档（</w:t>
                    </w:r>
                    <w:r>
                      <w:rPr>
                        <w:rFonts w:hint="eastAsia"/>
                        <w:color w:val="0000FF"/>
                      </w:rPr>
                      <w:t>AW1</w:t>
                    </w:r>
                    <w:r>
                      <w:rPr>
                        <w:rFonts w:hint="eastAsia"/>
                        <w:color w:val="0000FF"/>
                      </w:rPr>
                      <w:t>）：风阀开启运行</w:t>
                    </w:r>
                    <w:r>
                      <w:rPr>
                        <w:rFonts w:hint="eastAsia"/>
                        <w:color w:val="0000FF"/>
                      </w:rPr>
                      <w:t>xxxs</w:t>
                    </w:r>
                  </w:p>
                  <w:p w:rsidR="007629B1" w:rsidRPr="00891AEF" w:rsidRDefault="007629B1" w:rsidP="00735FF2">
                    <w:pPr>
                      <w:rPr>
                        <w:color w:val="339966"/>
                      </w:rPr>
                    </w:pPr>
                    <w:r w:rsidRPr="00726D51">
                      <w:rPr>
                        <w:color w:val="0000FF"/>
                      </w:rPr>
                      <w:t xml:space="preserve"> </w:t>
                    </w:r>
                  </w:p>
                  <w:p w:rsidR="007629B1" w:rsidRPr="00726D51" w:rsidRDefault="007629B1" w:rsidP="00735FF2">
                    <w:pPr>
                      <w:rPr>
                        <w:color w:val="0000FF"/>
                      </w:rPr>
                    </w:pPr>
                  </w:p>
                  <w:p w:rsidR="007629B1" w:rsidRDefault="007629B1" w:rsidP="00735FF2"/>
                </w:txbxContent>
              </v:textbox>
            </v:shape>
            <v:shape id="_x0000_s1268" type="#_x0000_t202" style="position:absolute;left:6389;top:8605;width:4269;height:632" stroked="f">
              <v:textbox style="mso-next-textbox:#_x0000_s1268">
                <w:txbxContent>
                  <w:p w:rsidR="007629B1" w:rsidRPr="00726D51" w:rsidRDefault="007629B1" w:rsidP="00735FF2">
                    <w:pPr>
                      <w:rPr>
                        <w:color w:val="0000FF"/>
                      </w:rPr>
                    </w:pPr>
                    <w:r>
                      <w:rPr>
                        <w:rFonts w:hint="eastAsia"/>
                        <w:color w:val="0000FF"/>
                      </w:rPr>
                      <w:t>全开（</w:t>
                    </w:r>
                    <w:r>
                      <w:rPr>
                        <w:rFonts w:hint="eastAsia"/>
                        <w:color w:val="0000FF"/>
                      </w:rPr>
                      <w:t>AW3</w:t>
                    </w:r>
                    <w:r>
                      <w:rPr>
                        <w:rFonts w:hint="eastAsia"/>
                        <w:color w:val="0000FF"/>
                      </w:rPr>
                      <w:t>）：风阀运行</w:t>
                    </w:r>
                    <w:r>
                      <w:rPr>
                        <w:rFonts w:hint="eastAsia"/>
                        <w:color w:val="0000FF"/>
                      </w:rPr>
                      <w:t>xxxs</w:t>
                    </w:r>
                    <w:r>
                      <w:rPr>
                        <w:rFonts w:hint="eastAsia"/>
                        <w:color w:val="0000FF"/>
                      </w:rPr>
                      <w:t>，</w:t>
                    </w:r>
                    <w:r>
                      <w:rPr>
                        <w:rFonts w:hint="eastAsia"/>
                        <w:color w:val="0000FF"/>
                      </w:rPr>
                      <w:t>4</w:t>
                    </w:r>
                    <w:r>
                      <w:rPr>
                        <w:rFonts w:hint="eastAsia"/>
                        <w:color w:val="0000FF"/>
                      </w:rPr>
                      <w:t>档都有反馈信号</w:t>
                    </w:r>
                    <w:r w:rsidRPr="00726D51">
                      <w:rPr>
                        <w:rFonts w:hint="eastAsia"/>
                        <w:color w:val="0000FF"/>
                      </w:rPr>
                      <w:t xml:space="preserve"> </w:t>
                    </w:r>
                  </w:p>
                  <w:p w:rsidR="007629B1" w:rsidRPr="00891AEF" w:rsidRDefault="007629B1" w:rsidP="00735FF2">
                    <w:pPr>
                      <w:rPr>
                        <w:color w:val="339966"/>
                      </w:rPr>
                    </w:pPr>
                    <w:r w:rsidRPr="00726D51">
                      <w:rPr>
                        <w:color w:val="0000FF"/>
                      </w:rPr>
                      <w:t xml:space="preserve"> </w:t>
                    </w:r>
                  </w:p>
                  <w:p w:rsidR="007629B1" w:rsidRPr="00726D51" w:rsidRDefault="007629B1" w:rsidP="00735FF2">
                    <w:pPr>
                      <w:rPr>
                        <w:color w:val="0000FF"/>
                      </w:rPr>
                    </w:pPr>
                  </w:p>
                </w:txbxContent>
              </v:textbox>
            </v:shape>
            <v:shape id="_x0000_s1269" type="#_x0000_t19" style="position:absolute;left:3579;top:6174;width:1797;height:710" coordsize="20784,21600" adj=",-1035699" path="wr-21600,,21600,43200,,,20784,15717nfewr-21600,,21600,43200,,,20784,15717l,21600nsxe" strokecolor="red">
              <v:stroke endarrow="block"/>
              <v:path o:connectlocs="0,0;20784,15717;0,21600"/>
            </v:shape>
            <v:shape id="_x0000_s1270" type="#_x0000_t19" style="position:absolute;left:3579;top:6532;width:2810;height:2779" strokecolor="red">
              <v:stroke endarrow="block"/>
            </v:shape>
            <v:shape id="_x0000_s1271" type="#_x0000_t202" style="position:absolute;left:3188;top:5605;width:1394;height:358" stroked="f">
              <v:textbox style="mso-next-textbox:#_x0000_s1271">
                <w:txbxContent>
                  <w:p w:rsidR="007629B1" w:rsidRPr="00B73EED" w:rsidRDefault="007629B1" w:rsidP="00735FF2">
                    <w:pPr>
                      <w:rPr>
                        <w:color w:val="0000FF"/>
                      </w:rPr>
                    </w:pPr>
                    <w:r w:rsidRPr="00B73EED">
                      <w:rPr>
                        <w:color w:val="0000FF"/>
                      </w:rPr>
                      <w:t>0</w:t>
                    </w:r>
                    <w:r w:rsidRPr="00B73EED">
                      <w:rPr>
                        <w:rFonts w:hint="eastAsia"/>
                        <w:color w:val="0000FF"/>
                      </w:rPr>
                      <w:t>档：全关</w:t>
                    </w:r>
                  </w:p>
                </w:txbxContent>
              </v:textbox>
            </v:shape>
            <v:shape id="_x0000_s1272" type="#_x0000_t202" style="position:absolute;left:4557;top:5755;width:3404;height:358" stroked="f">
              <v:textbox style="mso-next-textbox:#_x0000_s1272">
                <w:txbxContent>
                  <w:p w:rsidR="007629B1" w:rsidRPr="00726D51" w:rsidRDefault="007629B1" w:rsidP="00735FF2">
                    <w:pPr>
                      <w:rPr>
                        <w:color w:val="0000FF"/>
                      </w:rPr>
                    </w:pPr>
                    <w:r>
                      <w:rPr>
                        <w:rFonts w:hint="eastAsia"/>
                        <w:color w:val="0000FF"/>
                      </w:rPr>
                      <w:t>1</w:t>
                    </w:r>
                    <w:r>
                      <w:rPr>
                        <w:rFonts w:hint="eastAsia"/>
                        <w:color w:val="0000FF"/>
                      </w:rPr>
                      <w:t>档（</w:t>
                    </w:r>
                    <w:r>
                      <w:rPr>
                        <w:rFonts w:hint="eastAsia"/>
                        <w:color w:val="0000FF"/>
                      </w:rPr>
                      <w:t>AW0</w:t>
                    </w:r>
                    <w:r>
                      <w:rPr>
                        <w:rFonts w:hint="eastAsia"/>
                        <w:color w:val="0000FF"/>
                      </w:rPr>
                      <w:t>）：风阀开启运行</w:t>
                    </w:r>
                    <w:r>
                      <w:rPr>
                        <w:rFonts w:hint="eastAsia"/>
                        <w:color w:val="0000FF"/>
                      </w:rPr>
                      <w:t>xxxs</w:t>
                    </w:r>
                  </w:p>
                  <w:p w:rsidR="007629B1" w:rsidRPr="00891AEF" w:rsidRDefault="007629B1" w:rsidP="00735FF2">
                    <w:pPr>
                      <w:rPr>
                        <w:color w:val="339966"/>
                      </w:rPr>
                    </w:pPr>
                    <w:r w:rsidRPr="00726D51">
                      <w:rPr>
                        <w:color w:val="0000FF"/>
                      </w:rPr>
                      <w:t xml:space="preserve"> </w:t>
                    </w:r>
                  </w:p>
                  <w:p w:rsidR="007629B1" w:rsidRPr="00726D51" w:rsidRDefault="007629B1" w:rsidP="00735FF2">
                    <w:pPr>
                      <w:rPr>
                        <w:color w:val="0000FF"/>
                      </w:rPr>
                    </w:pPr>
                  </w:p>
                  <w:p w:rsidR="007629B1" w:rsidRDefault="007629B1" w:rsidP="00735FF2"/>
                </w:txbxContent>
              </v:textbox>
            </v:shape>
            <v:shape id="_x0000_s1273" type="#_x0000_t19" style="position:absolute;left:3579;top:5963;width:871;height:150" strokecolor="red">
              <v:stroke endarrow="block"/>
            </v:shape>
            <v:shape id="_x0000_s1274" style="position:absolute;left:3579;top:8178;width:2263;height:1133" coordsize="2202,1201" path="m,1201l2202,e" filled="f" strokecolor="lime">
              <v:stroke dashstyle="dash"/>
              <v:path arrowok="t"/>
            </v:shape>
            <v:shape id="_x0000_s1275" type="#_x0000_t19" style="position:absolute;left:4868;top:6973;width:1506;height:732;rotation:1417193fd" coordsize="20784,21210" adj="-5183387,-1035699,,21210" path="wr-21600,-390,21600,42810,4087,,20784,15327nfewr-21600,-390,21600,42810,4087,,20784,15327l,21210nsxe" strokecolor="red">
              <v:stroke endarrow="block"/>
              <v:path o:connectlocs="4087,0;20784,15327;0,21210"/>
            </v:shape>
            <v:shape id="_x0000_s1276" type="#_x0000_t202" style="position:absolute;left:6249;top:7532;width:3439;height:508" stroked="f">
              <v:textbox style="mso-next-textbox:#_x0000_s1276">
                <w:txbxContent>
                  <w:p w:rsidR="007629B1" w:rsidRPr="00726D51" w:rsidRDefault="007629B1" w:rsidP="00735FF2">
                    <w:pPr>
                      <w:rPr>
                        <w:color w:val="0000FF"/>
                      </w:rPr>
                    </w:pPr>
                    <w:r>
                      <w:rPr>
                        <w:rFonts w:hint="eastAsia"/>
                        <w:color w:val="0000FF"/>
                      </w:rPr>
                      <w:t>3</w:t>
                    </w:r>
                    <w:r>
                      <w:rPr>
                        <w:rFonts w:hint="eastAsia"/>
                        <w:color w:val="0000FF"/>
                      </w:rPr>
                      <w:t>档（</w:t>
                    </w:r>
                    <w:r>
                      <w:rPr>
                        <w:rFonts w:hint="eastAsia"/>
                        <w:color w:val="0000FF"/>
                      </w:rPr>
                      <w:t>AW2</w:t>
                    </w:r>
                    <w:r>
                      <w:rPr>
                        <w:rFonts w:hint="eastAsia"/>
                        <w:color w:val="0000FF"/>
                      </w:rPr>
                      <w:t>）：风阀开启运行</w:t>
                    </w:r>
                    <w:r>
                      <w:rPr>
                        <w:rFonts w:hint="eastAsia"/>
                        <w:color w:val="0000FF"/>
                      </w:rPr>
                      <w:t>xxxs</w:t>
                    </w:r>
                  </w:p>
                  <w:p w:rsidR="007629B1" w:rsidRPr="00891AEF" w:rsidRDefault="007629B1" w:rsidP="00735FF2">
                    <w:pPr>
                      <w:rPr>
                        <w:color w:val="339966"/>
                      </w:rPr>
                    </w:pPr>
                    <w:r w:rsidRPr="00726D51">
                      <w:rPr>
                        <w:color w:val="0000FF"/>
                      </w:rPr>
                      <w:t xml:space="preserve"> </w:t>
                    </w:r>
                  </w:p>
                  <w:p w:rsidR="007629B1" w:rsidRPr="00726D51" w:rsidRDefault="007629B1" w:rsidP="00735FF2">
                    <w:pPr>
                      <w:rPr>
                        <w:color w:val="0000FF"/>
                      </w:rPr>
                    </w:pPr>
                  </w:p>
                  <w:p w:rsidR="007629B1" w:rsidRDefault="007629B1" w:rsidP="00735FF2"/>
                </w:txbxContent>
              </v:textbox>
            </v:shape>
            <w10:anchorlock/>
          </v:group>
        </w:pict>
      </w:r>
    </w:p>
    <w:p w:rsidR="00735FF2" w:rsidRPr="00A97486" w:rsidRDefault="00735FF2" w:rsidP="00124C85">
      <w:pPr>
        <w:pStyle w:val="31"/>
        <w:numPr>
          <w:ilvl w:val="1"/>
          <w:numId w:val="52"/>
        </w:numPr>
        <w:spacing w:line="360" w:lineRule="auto"/>
        <w:rPr>
          <w:rFonts w:ascii="宋体" w:hAnsi="宋体"/>
          <w:sz w:val="24"/>
        </w:rPr>
      </w:pPr>
      <w:bookmarkStart w:id="248" w:name="_Toc438213110"/>
      <w:bookmarkStart w:id="249" w:name="_Toc440440278"/>
      <w:bookmarkStart w:id="250" w:name="_Toc456344196"/>
      <w:bookmarkStart w:id="251" w:name="_Toc517755413"/>
      <w:r w:rsidRPr="00A97486">
        <w:rPr>
          <w:rFonts w:ascii="宋体" w:hAnsi="宋体" w:hint="eastAsia"/>
          <w:sz w:val="24"/>
        </w:rPr>
        <w:t>空调系统保护和故障处理</w:t>
      </w:r>
      <w:bookmarkEnd w:id="248"/>
      <w:bookmarkEnd w:id="249"/>
      <w:bookmarkEnd w:id="250"/>
      <w:bookmarkEnd w:id="251"/>
    </w:p>
    <w:p w:rsidR="00735FF2" w:rsidRPr="00A97486" w:rsidRDefault="00735FF2" w:rsidP="00735FF2">
      <w:pPr>
        <w:pStyle w:val="ab"/>
        <w:spacing w:line="360" w:lineRule="auto"/>
        <w:ind w:firstLineChars="175" w:firstLine="420"/>
        <w:rPr>
          <w:rFonts w:ascii="宋体" w:hAnsi="宋体" w:cs="Arial"/>
          <w:color w:val="000000"/>
          <w:sz w:val="24"/>
        </w:rPr>
      </w:pPr>
      <w:r w:rsidRPr="00A97486">
        <w:rPr>
          <w:rFonts w:ascii="宋体" w:hAnsi="宋体" w:cs="Arial" w:hint="eastAsia"/>
          <w:color w:val="000000"/>
          <w:sz w:val="24"/>
        </w:rPr>
        <w:t>空调控制系统对空调机组内部的通风机、冷凝风机电机三相进线端设有热磁断路器，对风机有过载、过流保护；压缩机设有高、低压力保护继电器、过流继电器；空调控制系统对供电电源具有过电压、欠电压和缺相保护等功能。空调控制系统在软件上都要设置蒸发风机与冷凝风机、冷凝风机与压缩机顺序正连锁。系统带有制冷和制暖互锁的保护逻辑关系。蒸发风机的紧急通风模式与正常运行模式的电路具有互锁功能。</w:t>
      </w:r>
    </w:p>
    <w:p w:rsidR="00735FF2" w:rsidRPr="00A97486" w:rsidRDefault="007A2BDC" w:rsidP="007A2BDC">
      <w:pPr>
        <w:pStyle w:val="1"/>
        <w:pageBreakBefore/>
        <w:numPr>
          <w:ilvl w:val="0"/>
          <w:numId w:val="52"/>
        </w:numPr>
        <w:spacing w:line="360" w:lineRule="auto"/>
        <w:ind w:left="568" w:right="-867" w:hangingChars="202" w:hanging="568"/>
        <w:rPr>
          <w:rFonts w:ascii="宋体" w:hAnsi="宋体"/>
          <w:sz w:val="28"/>
          <w:szCs w:val="28"/>
        </w:rPr>
      </w:pPr>
      <w:bookmarkStart w:id="252" w:name="_Toc517755414"/>
      <w:r w:rsidRPr="00A97486">
        <w:rPr>
          <w:rFonts w:ascii="宋体" w:hAnsi="宋体" w:hint="eastAsia"/>
          <w:sz w:val="28"/>
          <w:szCs w:val="28"/>
        </w:rPr>
        <w:lastRenderedPageBreak/>
        <w:t>司机室空调机组控制逻辑说明</w:t>
      </w:r>
      <w:bookmarkEnd w:id="252"/>
    </w:p>
    <w:p w:rsidR="00735FF2" w:rsidRPr="00A97486" w:rsidRDefault="00735FF2" w:rsidP="00A566BC">
      <w:pPr>
        <w:pStyle w:val="31"/>
        <w:numPr>
          <w:ilvl w:val="1"/>
          <w:numId w:val="52"/>
        </w:numPr>
        <w:spacing w:line="360" w:lineRule="auto"/>
        <w:rPr>
          <w:rFonts w:ascii="宋体" w:hAnsi="宋体"/>
          <w:sz w:val="24"/>
        </w:rPr>
      </w:pPr>
      <w:bookmarkStart w:id="253" w:name="_Toc438213112"/>
      <w:bookmarkStart w:id="254" w:name="_Toc440440280"/>
      <w:bookmarkStart w:id="255" w:name="_Toc456344198"/>
      <w:bookmarkStart w:id="256" w:name="_Toc517755415"/>
      <w:r w:rsidRPr="00A97486">
        <w:rPr>
          <w:rFonts w:ascii="宋体" w:hAnsi="宋体" w:hint="eastAsia"/>
          <w:sz w:val="24"/>
        </w:rPr>
        <w:t>系统配置</w:t>
      </w:r>
      <w:bookmarkEnd w:id="253"/>
      <w:bookmarkEnd w:id="254"/>
      <w:bookmarkEnd w:id="255"/>
      <w:bookmarkEnd w:id="256"/>
    </w:p>
    <w:p w:rsidR="00735FF2" w:rsidRPr="00A97486" w:rsidRDefault="00735FF2" w:rsidP="00735FF2">
      <w:pPr>
        <w:pStyle w:val="ab"/>
        <w:spacing w:line="360" w:lineRule="auto"/>
        <w:ind w:firstLineChars="200" w:firstLine="480"/>
        <w:rPr>
          <w:rFonts w:ascii="宋体" w:hAnsi="宋体" w:cs="Arial"/>
          <w:sz w:val="24"/>
        </w:rPr>
      </w:pPr>
      <w:r w:rsidRPr="00A97486">
        <w:rPr>
          <w:rFonts w:ascii="宋体" w:hAnsi="宋体" w:cs="Arial" w:hint="eastAsia"/>
          <w:sz w:val="24"/>
        </w:rPr>
        <w:t>每节车厢配有一套空调控制盘用于客室空调系统的控制.</w:t>
      </w:r>
    </w:p>
    <w:tbl>
      <w:tblPr>
        <w:tblW w:w="9356" w:type="dxa"/>
        <w:tblInd w:w="250" w:type="dxa"/>
        <w:tblBorders>
          <w:top w:val="single" w:sz="2" w:space="0" w:color="auto"/>
          <w:left w:val="single" w:sz="2" w:space="0" w:color="auto"/>
          <w:bottom w:val="single" w:sz="2" w:space="0" w:color="auto"/>
          <w:right w:val="single" w:sz="2" w:space="0" w:color="auto"/>
          <w:insideH w:val="single" w:sz="6" w:space="0" w:color="auto"/>
          <w:insideV w:val="single" w:sz="6" w:space="0" w:color="auto"/>
        </w:tblBorders>
        <w:tblLook w:val="01E0" w:firstRow="1" w:lastRow="1" w:firstColumn="1" w:lastColumn="1" w:noHBand="0" w:noVBand="0"/>
      </w:tblPr>
      <w:tblGrid>
        <w:gridCol w:w="3321"/>
        <w:gridCol w:w="6035"/>
      </w:tblGrid>
      <w:tr w:rsidR="00735FF2" w:rsidRPr="00A97486" w:rsidTr="00A04DEC">
        <w:tc>
          <w:tcPr>
            <w:tcW w:w="3321" w:type="dxa"/>
            <w:shd w:val="clear" w:color="auto" w:fill="auto"/>
            <w:vAlign w:val="bottom"/>
          </w:tcPr>
          <w:p w:rsidR="00735FF2" w:rsidRPr="00A97486" w:rsidRDefault="00735FF2" w:rsidP="00A04DEC">
            <w:pPr>
              <w:spacing w:before="40" w:after="40" w:line="360" w:lineRule="auto"/>
              <w:rPr>
                <w:rFonts w:ascii="宋体" w:hAnsi="宋体" w:cs="Arial"/>
                <w:bCs/>
                <w:noProof/>
                <w:szCs w:val="21"/>
              </w:rPr>
            </w:pPr>
            <w:r w:rsidRPr="00A97486">
              <w:rPr>
                <w:rFonts w:ascii="宋体" w:hAnsi="宋体" w:cs="Arial" w:hint="eastAsia"/>
                <w:bCs/>
                <w:noProof/>
                <w:szCs w:val="21"/>
              </w:rPr>
              <w:t>主回路电源</w:t>
            </w:r>
          </w:p>
        </w:tc>
        <w:tc>
          <w:tcPr>
            <w:tcW w:w="6035" w:type="dxa"/>
            <w:shd w:val="clear" w:color="auto" w:fill="auto"/>
            <w:vAlign w:val="bottom"/>
          </w:tcPr>
          <w:p w:rsidR="00735FF2" w:rsidRPr="00A97486" w:rsidRDefault="00735FF2" w:rsidP="00A04DEC">
            <w:pPr>
              <w:spacing w:before="40" w:after="40" w:line="360" w:lineRule="auto"/>
              <w:rPr>
                <w:rFonts w:ascii="宋体" w:hAnsi="宋体" w:cs="Arial"/>
                <w:bCs/>
                <w:noProof/>
                <w:szCs w:val="21"/>
              </w:rPr>
            </w:pPr>
            <w:r w:rsidRPr="00A97486">
              <w:rPr>
                <w:rFonts w:ascii="宋体" w:hAnsi="宋体" w:cs="Arial" w:hint="eastAsia"/>
                <w:bCs/>
                <w:noProof/>
                <w:szCs w:val="21"/>
              </w:rPr>
              <w:t>380V AC 50HZ, 3PH</w:t>
            </w:r>
          </w:p>
        </w:tc>
      </w:tr>
      <w:tr w:rsidR="00735FF2" w:rsidRPr="00A97486" w:rsidTr="00A04DEC">
        <w:tc>
          <w:tcPr>
            <w:tcW w:w="3321" w:type="dxa"/>
            <w:shd w:val="clear" w:color="auto" w:fill="auto"/>
            <w:vAlign w:val="center"/>
          </w:tcPr>
          <w:p w:rsidR="00735FF2" w:rsidRPr="00A97486" w:rsidRDefault="00735FF2" w:rsidP="00A04DEC">
            <w:pPr>
              <w:spacing w:before="40" w:after="40" w:line="360" w:lineRule="auto"/>
              <w:rPr>
                <w:rFonts w:ascii="宋体" w:hAnsi="宋体" w:cs="Arial"/>
                <w:bCs/>
                <w:noProof/>
                <w:szCs w:val="21"/>
              </w:rPr>
            </w:pPr>
            <w:r w:rsidRPr="00A97486">
              <w:rPr>
                <w:rFonts w:ascii="宋体" w:hAnsi="宋体" w:cs="Arial" w:hint="eastAsia"/>
                <w:bCs/>
                <w:noProof/>
                <w:szCs w:val="21"/>
              </w:rPr>
              <w:t>控制回路电源</w:t>
            </w:r>
          </w:p>
        </w:tc>
        <w:tc>
          <w:tcPr>
            <w:tcW w:w="6035" w:type="dxa"/>
            <w:shd w:val="clear" w:color="auto" w:fill="auto"/>
            <w:vAlign w:val="bottom"/>
          </w:tcPr>
          <w:p w:rsidR="00735FF2" w:rsidRPr="00A97486" w:rsidRDefault="00735FF2" w:rsidP="00A04DEC">
            <w:pPr>
              <w:spacing w:before="40" w:after="40" w:line="360" w:lineRule="auto"/>
              <w:rPr>
                <w:rFonts w:ascii="宋体" w:hAnsi="宋体" w:cs="Arial"/>
                <w:bCs/>
                <w:noProof/>
                <w:color w:val="000000"/>
                <w:szCs w:val="21"/>
              </w:rPr>
            </w:pPr>
            <w:r w:rsidRPr="00A97486">
              <w:rPr>
                <w:rFonts w:ascii="宋体" w:hAnsi="宋体" w:cs="Arial" w:hint="eastAsia"/>
                <w:bCs/>
                <w:noProof/>
                <w:color w:val="000000"/>
                <w:szCs w:val="21"/>
              </w:rPr>
              <w:t>110V,24V DC</w:t>
            </w:r>
          </w:p>
        </w:tc>
      </w:tr>
      <w:tr w:rsidR="00735FF2" w:rsidRPr="00A97486" w:rsidTr="00A04DEC">
        <w:trPr>
          <w:trHeight w:val="479"/>
        </w:trPr>
        <w:tc>
          <w:tcPr>
            <w:tcW w:w="3321" w:type="dxa"/>
            <w:shd w:val="clear" w:color="auto" w:fill="auto"/>
            <w:vAlign w:val="bottom"/>
          </w:tcPr>
          <w:p w:rsidR="00735FF2" w:rsidRPr="00A97486" w:rsidRDefault="00735FF2" w:rsidP="00A04DEC">
            <w:pPr>
              <w:spacing w:before="40" w:after="40" w:line="360" w:lineRule="auto"/>
              <w:rPr>
                <w:rFonts w:ascii="宋体" w:hAnsi="宋体" w:cs="Arial"/>
                <w:bCs/>
                <w:noProof/>
                <w:szCs w:val="21"/>
              </w:rPr>
            </w:pPr>
            <w:r w:rsidRPr="00A97486">
              <w:rPr>
                <w:rFonts w:ascii="宋体" w:hAnsi="宋体" w:cs="Arial" w:hint="eastAsia"/>
                <w:bCs/>
                <w:noProof/>
                <w:szCs w:val="21"/>
              </w:rPr>
              <w:t>控制回路消耗功率</w:t>
            </w:r>
          </w:p>
        </w:tc>
        <w:tc>
          <w:tcPr>
            <w:tcW w:w="6035" w:type="dxa"/>
            <w:shd w:val="clear" w:color="auto" w:fill="auto"/>
            <w:vAlign w:val="bottom"/>
          </w:tcPr>
          <w:p w:rsidR="00735FF2" w:rsidRPr="00A97486" w:rsidRDefault="00735FF2" w:rsidP="00A04DEC">
            <w:pPr>
              <w:spacing w:before="40" w:after="40" w:line="360" w:lineRule="auto"/>
              <w:rPr>
                <w:rFonts w:ascii="宋体" w:hAnsi="宋体" w:cs="Arial"/>
                <w:bCs/>
                <w:noProof/>
                <w:szCs w:val="21"/>
              </w:rPr>
            </w:pPr>
            <w:r w:rsidRPr="00A97486">
              <w:rPr>
                <w:rFonts w:ascii="宋体" w:hAnsi="宋体" w:cs="Arial" w:hint="eastAsia"/>
                <w:bCs/>
                <w:noProof/>
                <w:szCs w:val="21"/>
              </w:rPr>
              <w:t>小于150W</w:t>
            </w:r>
          </w:p>
        </w:tc>
      </w:tr>
    </w:tbl>
    <w:p w:rsidR="00735FF2" w:rsidRPr="00A97486" w:rsidRDefault="00735FF2" w:rsidP="00735FF2">
      <w:pPr>
        <w:pStyle w:val="ab"/>
        <w:spacing w:line="360" w:lineRule="auto"/>
        <w:ind w:firstLineChars="200" w:firstLine="480"/>
        <w:rPr>
          <w:rFonts w:ascii="宋体" w:hAnsi="宋体" w:cs="Arial"/>
          <w:color w:val="000000"/>
          <w:sz w:val="24"/>
        </w:rPr>
      </w:pPr>
      <w:r w:rsidRPr="00A97486">
        <w:rPr>
          <w:rFonts w:ascii="宋体" w:hAnsi="宋体" w:cs="Arial" w:hint="eastAsia"/>
          <w:color w:val="000000"/>
          <w:sz w:val="24"/>
        </w:rPr>
        <w:t>主要由以下部件组成：</w:t>
      </w:r>
    </w:p>
    <w:p w:rsidR="00735FF2" w:rsidRPr="00A97486" w:rsidRDefault="00735FF2" w:rsidP="00735FF2">
      <w:pPr>
        <w:pStyle w:val="ab"/>
        <w:spacing w:line="360" w:lineRule="auto"/>
        <w:ind w:firstLineChars="200" w:firstLine="480"/>
        <w:jc w:val="center"/>
        <w:rPr>
          <w:rFonts w:ascii="宋体" w:hAnsi="宋体" w:cs="Arial"/>
          <w:sz w:val="24"/>
        </w:rPr>
      </w:pPr>
      <w:r w:rsidRPr="00A97486">
        <w:rPr>
          <w:rFonts w:ascii="宋体" w:hAnsi="宋体" w:cs="Arial" w:hint="eastAsia"/>
          <w:noProof/>
          <w:sz w:val="24"/>
        </w:rPr>
        <w:drawing>
          <wp:inline distT="0" distB="0" distL="0" distR="0">
            <wp:extent cx="4217035" cy="3548380"/>
            <wp:effectExtent l="0" t="0" r="0" b="0"/>
            <wp:docPr id="89156" name="图片 89156" descr="QQ图片20160524102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QQ图片2016052410234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217035" cy="3548380"/>
                    </a:xfrm>
                    <a:prstGeom prst="rect">
                      <a:avLst/>
                    </a:prstGeom>
                    <a:noFill/>
                    <a:ln>
                      <a:noFill/>
                    </a:ln>
                  </pic:spPr>
                </pic:pic>
              </a:graphicData>
            </a:graphic>
          </wp:inline>
        </w:drawing>
      </w:r>
    </w:p>
    <w:p w:rsidR="00735FF2" w:rsidRPr="00A97486" w:rsidRDefault="00735FF2" w:rsidP="00A566BC">
      <w:pPr>
        <w:pStyle w:val="31"/>
        <w:numPr>
          <w:ilvl w:val="1"/>
          <w:numId w:val="52"/>
        </w:numPr>
        <w:spacing w:line="360" w:lineRule="auto"/>
        <w:rPr>
          <w:rFonts w:ascii="宋体" w:hAnsi="宋体"/>
          <w:sz w:val="24"/>
        </w:rPr>
      </w:pPr>
      <w:bookmarkStart w:id="257" w:name="_Toc435689244"/>
      <w:bookmarkStart w:id="258" w:name="_Toc438213113"/>
      <w:bookmarkStart w:id="259" w:name="_Toc440440281"/>
      <w:bookmarkStart w:id="260" w:name="_Toc456344199"/>
      <w:bookmarkStart w:id="261" w:name="_Toc517755416"/>
      <w:r w:rsidRPr="00A97486">
        <w:rPr>
          <w:rFonts w:ascii="宋体" w:hAnsi="宋体" w:hint="eastAsia"/>
          <w:sz w:val="24"/>
        </w:rPr>
        <w:t>司机室空调控制盘主要部件</w:t>
      </w:r>
      <w:bookmarkEnd w:id="257"/>
      <w:bookmarkEnd w:id="258"/>
      <w:bookmarkEnd w:id="259"/>
      <w:bookmarkEnd w:id="260"/>
      <w:bookmarkEnd w:id="261"/>
    </w:p>
    <w:tbl>
      <w:tblPr>
        <w:tblW w:w="4747" w:type="pct"/>
        <w:tblInd w:w="250"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1E0" w:firstRow="1" w:lastRow="1" w:firstColumn="1" w:lastColumn="1" w:noHBand="0" w:noVBand="0"/>
      </w:tblPr>
      <w:tblGrid>
        <w:gridCol w:w="744"/>
        <w:gridCol w:w="2575"/>
        <w:gridCol w:w="558"/>
        <w:gridCol w:w="4214"/>
      </w:tblGrid>
      <w:tr w:rsidR="00735FF2" w:rsidRPr="00A97486" w:rsidTr="00A04DEC">
        <w:trPr>
          <w:tblHeader/>
        </w:trPr>
        <w:tc>
          <w:tcPr>
            <w:tcW w:w="460" w:type="pct"/>
            <w:shd w:val="clear" w:color="auto" w:fill="auto"/>
            <w:vAlign w:val="center"/>
          </w:tcPr>
          <w:p w:rsidR="00735FF2" w:rsidRPr="00A97486" w:rsidRDefault="00735FF2" w:rsidP="00A04DEC">
            <w:pPr>
              <w:spacing w:before="40" w:after="40" w:line="360" w:lineRule="auto"/>
              <w:jc w:val="center"/>
              <w:rPr>
                <w:rFonts w:ascii="宋体" w:hAnsi="宋体" w:cs="Arial"/>
                <w:b/>
                <w:bCs/>
                <w:noProof/>
                <w:szCs w:val="21"/>
              </w:rPr>
            </w:pPr>
            <w:r w:rsidRPr="00A97486">
              <w:rPr>
                <w:rFonts w:ascii="宋体" w:hAnsi="宋体" w:cs="Arial" w:hint="eastAsia"/>
                <w:b/>
                <w:bCs/>
                <w:noProof/>
                <w:szCs w:val="21"/>
              </w:rPr>
              <w:t>序号</w:t>
            </w:r>
          </w:p>
        </w:tc>
        <w:tc>
          <w:tcPr>
            <w:tcW w:w="1591" w:type="pct"/>
            <w:shd w:val="clear" w:color="auto" w:fill="auto"/>
            <w:vAlign w:val="center"/>
          </w:tcPr>
          <w:p w:rsidR="00735FF2" w:rsidRPr="00A97486" w:rsidRDefault="00735FF2" w:rsidP="00A04DEC">
            <w:pPr>
              <w:spacing w:before="40" w:after="40" w:line="360" w:lineRule="auto"/>
              <w:jc w:val="center"/>
              <w:rPr>
                <w:rFonts w:ascii="宋体" w:hAnsi="宋体" w:cs="Arial"/>
                <w:b/>
                <w:bCs/>
                <w:noProof/>
                <w:szCs w:val="21"/>
              </w:rPr>
            </w:pPr>
            <w:r w:rsidRPr="00A97486">
              <w:rPr>
                <w:rFonts w:ascii="宋体" w:hAnsi="宋体" w:cs="Arial" w:hint="eastAsia"/>
                <w:b/>
                <w:bCs/>
                <w:noProof/>
                <w:szCs w:val="21"/>
              </w:rPr>
              <w:t>部件</w:t>
            </w:r>
          </w:p>
        </w:tc>
        <w:tc>
          <w:tcPr>
            <w:tcW w:w="345" w:type="pct"/>
            <w:shd w:val="clear" w:color="auto" w:fill="auto"/>
            <w:vAlign w:val="center"/>
          </w:tcPr>
          <w:p w:rsidR="00735FF2" w:rsidRPr="00A97486" w:rsidRDefault="00735FF2" w:rsidP="00A04DEC">
            <w:pPr>
              <w:spacing w:before="40" w:after="40" w:line="360" w:lineRule="auto"/>
              <w:jc w:val="center"/>
              <w:rPr>
                <w:rFonts w:ascii="宋体" w:hAnsi="宋体" w:cs="Arial"/>
                <w:b/>
                <w:bCs/>
                <w:noProof/>
                <w:szCs w:val="21"/>
              </w:rPr>
            </w:pPr>
            <w:r w:rsidRPr="00A97486">
              <w:rPr>
                <w:rFonts w:ascii="宋体" w:hAnsi="宋体" w:cs="Arial" w:hint="eastAsia"/>
                <w:b/>
                <w:bCs/>
                <w:noProof/>
                <w:szCs w:val="21"/>
              </w:rPr>
              <w:t>数量</w:t>
            </w:r>
          </w:p>
        </w:tc>
        <w:tc>
          <w:tcPr>
            <w:tcW w:w="2603" w:type="pct"/>
            <w:shd w:val="clear" w:color="auto" w:fill="auto"/>
            <w:vAlign w:val="center"/>
          </w:tcPr>
          <w:p w:rsidR="00735FF2" w:rsidRPr="00A97486" w:rsidRDefault="00735FF2" w:rsidP="00A04DEC">
            <w:pPr>
              <w:spacing w:before="40" w:after="40" w:line="360" w:lineRule="auto"/>
              <w:jc w:val="center"/>
              <w:rPr>
                <w:rFonts w:ascii="宋体" w:hAnsi="宋体" w:cs="Arial"/>
                <w:b/>
                <w:bCs/>
                <w:noProof/>
                <w:szCs w:val="21"/>
              </w:rPr>
            </w:pPr>
            <w:r w:rsidRPr="00A97486">
              <w:rPr>
                <w:rFonts w:ascii="宋体" w:hAnsi="宋体" w:cs="Arial" w:hint="eastAsia"/>
                <w:b/>
                <w:bCs/>
                <w:noProof/>
                <w:szCs w:val="21"/>
              </w:rPr>
              <w:t>备注</w:t>
            </w:r>
          </w:p>
        </w:tc>
      </w:tr>
      <w:tr w:rsidR="00735FF2" w:rsidRPr="00A97486" w:rsidTr="00A04DEC">
        <w:tc>
          <w:tcPr>
            <w:tcW w:w="460" w:type="pct"/>
            <w:shd w:val="clear" w:color="auto" w:fill="auto"/>
            <w:vAlign w:val="center"/>
          </w:tcPr>
          <w:p w:rsidR="00735FF2" w:rsidRPr="00A97486" w:rsidRDefault="00735FF2" w:rsidP="00A04DEC">
            <w:pPr>
              <w:spacing w:before="40" w:after="40" w:line="360" w:lineRule="auto"/>
              <w:rPr>
                <w:rFonts w:ascii="宋体" w:hAnsi="宋体" w:cs="Arial"/>
                <w:bCs/>
                <w:noProof/>
                <w:szCs w:val="21"/>
              </w:rPr>
            </w:pPr>
            <w:r w:rsidRPr="00A97486">
              <w:rPr>
                <w:rFonts w:ascii="宋体" w:hAnsi="宋体" w:cs="Arial" w:hint="eastAsia"/>
                <w:bCs/>
                <w:noProof/>
                <w:szCs w:val="21"/>
              </w:rPr>
              <w:t>1</w:t>
            </w:r>
          </w:p>
        </w:tc>
        <w:tc>
          <w:tcPr>
            <w:tcW w:w="1591" w:type="pct"/>
            <w:shd w:val="clear" w:color="auto" w:fill="auto"/>
            <w:vAlign w:val="center"/>
          </w:tcPr>
          <w:p w:rsidR="00735FF2" w:rsidRPr="00A97486" w:rsidRDefault="00735FF2" w:rsidP="00A04DEC">
            <w:pPr>
              <w:spacing w:before="40" w:after="40" w:line="360" w:lineRule="auto"/>
              <w:rPr>
                <w:rFonts w:ascii="宋体" w:hAnsi="宋体" w:cs="Arial"/>
                <w:bCs/>
                <w:noProof/>
                <w:szCs w:val="21"/>
              </w:rPr>
            </w:pPr>
            <w:r w:rsidRPr="00A97486">
              <w:rPr>
                <w:rFonts w:ascii="宋体" w:hAnsi="宋体" w:cs="Arial" w:hint="eastAsia"/>
                <w:bCs/>
                <w:noProof/>
                <w:szCs w:val="21"/>
              </w:rPr>
              <w:t>空调控制器</w:t>
            </w:r>
          </w:p>
        </w:tc>
        <w:tc>
          <w:tcPr>
            <w:tcW w:w="345" w:type="pct"/>
            <w:shd w:val="clear" w:color="auto" w:fill="auto"/>
            <w:vAlign w:val="center"/>
          </w:tcPr>
          <w:p w:rsidR="00735FF2" w:rsidRPr="00A97486" w:rsidRDefault="00735FF2" w:rsidP="00A04DEC">
            <w:pPr>
              <w:spacing w:before="40" w:after="40" w:line="360" w:lineRule="auto"/>
              <w:jc w:val="center"/>
              <w:rPr>
                <w:rFonts w:ascii="宋体" w:hAnsi="宋体" w:cs="Arial"/>
                <w:bCs/>
                <w:noProof/>
                <w:szCs w:val="21"/>
              </w:rPr>
            </w:pPr>
            <w:r w:rsidRPr="00A97486">
              <w:rPr>
                <w:rFonts w:ascii="宋体" w:hAnsi="宋体" w:cs="Arial" w:hint="eastAsia"/>
                <w:bCs/>
                <w:noProof/>
                <w:szCs w:val="21"/>
              </w:rPr>
              <w:t>1</w:t>
            </w:r>
          </w:p>
        </w:tc>
        <w:tc>
          <w:tcPr>
            <w:tcW w:w="2603" w:type="pct"/>
            <w:shd w:val="clear" w:color="auto" w:fill="auto"/>
            <w:vAlign w:val="center"/>
          </w:tcPr>
          <w:p w:rsidR="00735FF2" w:rsidRPr="00A97486" w:rsidRDefault="00735FF2" w:rsidP="00A04DEC">
            <w:pPr>
              <w:spacing w:before="40" w:after="40" w:line="360" w:lineRule="auto"/>
              <w:rPr>
                <w:rFonts w:ascii="宋体" w:hAnsi="宋体" w:cs="Arial"/>
                <w:bCs/>
                <w:noProof/>
                <w:szCs w:val="21"/>
              </w:rPr>
            </w:pPr>
          </w:p>
        </w:tc>
      </w:tr>
      <w:tr w:rsidR="00735FF2" w:rsidRPr="00A97486" w:rsidTr="00A04DEC">
        <w:tc>
          <w:tcPr>
            <w:tcW w:w="460" w:type="pct"/>
            <w:shd w:val="clear" w:color="auto" w:fill="auto"/>
            <w:vAlign w:val="center"/>
          </w:tcPr>
          <w:p w:rsidR="00735FF2" w:rsidRPr="00A97486" w:rsidRDefault="00735FF2" w:rsidP="00A04DEC">
            <w:pPr>
              <w:spacing w:before="40" w:after="40" w:line="360" w:lineRule="auto"/>
              <w:rPr>
                <w:rFonts w:ascii="宋体" w:hAnsi="宋体" w:cs="Arial"/>
                <w:bCs/>
                <w:noProof/>
                <w:szCs w:val="21"/>
              </w:rPr>
            </w:pPr>
            <w:r w:rsidRPr="00A97486">
              <w:rPr>
                <w:rFonts w:ascii="宋体" w:hAnsi="宋体" w:cs="Arial" w:hint="eastAsia"/>
                <w:bCs/>
                <w:noProof/>
                <w:szCs w:val="21"/>
              </w:rPr>
              <w:t>2</w:t>
            </w:r>
          </w:p>
        </w:tc>
        <w:tc>
          <w:tcPr>
            <w:tcW w:w="1591" w:type="pct"/>
            <w:shd w:val="clear" w:color="auto" w:fill="auto"/>
            <w:vAlign w:val="center"/>
          </w:tcPr>
          <w:p w:rsidR="00735FF2" w:rsidRPr="00A97486" w:rsidRDefault="00735FF2" w:rsidP="00A04DEC">
            <w:pPr>
              <w:spacing w:before="40" w:after="40" w:line="360" w:lineRule="auto"/>
              <w:rPr>
                <w:rFonts w:ascii="宋体" w:hAnsi="宋体" w:cs="Arial"/>
                <w:bCs/>
                <w:noProof/>
                <w:szCs w:val="21"/>
              </w:rPr>
            </w:pPr>
            <w:r w:rsidRPr="00A97486">
              <w:rPr>
                <w:rFonts w:ascii="宋体" w:hAnsi="宋体" w:cs="Arial" w:hint="eastAsia"/>
                <w:bCs/>
                <w:noProof/>
                <w:szCs w:val="21"/>
              </w:rPr>
              <w:t>断路器</w:t>
            </w:r>
          </w:p>
        </w:tc>
        <w:tc>
          <w:tcPr>
            <w:tcW w:w="345" w:type="pct"/>
            <w:shd w:val="clear" w:color="auto" w:fill="auto"/>
            <w:vAlign w:val="center"/>
          </w:tcPr>
          <w:p w:rsidR="00735FF2" w:rsidRPr="00A97486" w:rsidRDefault="00735FF2" w:rsidP="00A04DEC">
            <w:pPr>
              <w:spacing w:before="40" w:after="40" w:line="360" w:lineRule="auto"/>
              <w:jc w:val="center"/>
              <w:rPr>
                <w:rFonts w:ascii="宋体" w:hAnsi="宋体" w:cs="Arial"/>
                <w:bCs/>
                <w:noProof/>
                <w:szCs w:val="21"/>
              </w:rPr>
            </w:pPr>
            <w:r w:rsidRPr="00A97486">
              <w:rPr>
                <w:rFonts w:ascii="宋体" w:hAnsi="宋体" w:cs="Arial" w:hint="eastAsia"/>
                <w:bCs/>
                <w:noProof/>
                <w:szCs w:val="21"/>
              </w:rPr>
              <w:t>若干</w:t>
            </w:r>
          </w:p>
        </w:tc>
        <w:tc>
          <w:tcPr>
            <w:tcW w:w="2603" w:type="pct"/>
            <w:shd w:val="clear" w:color="auto" w:fill="auto"/>
          </w:tcPr>
          <w:p w:rsidR="00735FF2" w:rsidRPr="00A97486" w:rsidRDefault="00735FF2" w:rsidP="00A04DEC">
            <w:pPr>
              <w:rPr>
                <w:rFonts w:ascii="宋体" w:hAnsi="宋体"/>
              </w:rPr>
            </w:pPr>
          </w:p>
        </w:tc>
      </w:tr>
      <w:tr w:rsidR="00735FF2" w:rsidRPr="00A97486" w:rsidTr="00A04DEC">
        <w:tc>
          <w:tcPr>
            <w:tcW w:w="460" w:type="pct"/>
            <w:shd w:val="clear" w:color="auto" w:fill="auto"/>
            <w:vAlign w:val="center"/>
          </w:tcPr>
          <w:p w:rsidR="00735FF2" w:rsidRPr="00A97486" w:rsidRDefault="00735FF2" w:rsidP="00A04DEC">
            <w:pPr>
              <w:spacing w:before="40" w:after="40" w:line="360" w:lineRule="auto"/>
              <w:rPr>
                <w:rFonts w:ascii="宋体" w:hAnsi="宋体" w:cs="Arial"/>
                <w:bCs/>
                <w:noProof/>
                <w:szCs w:val="21"/>
              </w:rPr>
            </w:pPr>
            <w:r w:rsidRPr="00A97486">
              <w:rPr>
                <w:rFonts w:ascii="宋体" w:hAnsi="宋体" w:cs="Arial" w:hint="eastAsia"/>
                <w:bCs/>
                <w:noProof/>
                <w:szCs w:val="21"/>
              </w:rPr>
              <w:t>3</w:t>
            </w:r>
          </w:p>
        </w:tc>
        <w:tc>
          <w:tcPr>
            <w:tcW w:w="1591" w:type="pct"/>
            <w:shd w:val="clear" w:color="auto" w:fill="auto"/>
            <w:vAlign w:val="center"/>
          </w:tcPr>
          <w:p w:rsidR="00735FF2" w:rsidRPr="00A97486" w:rsidRDefault="00735FF2" w:rsidP="00A04DEC">
            <w:pPr>
              <w:spacing w:before="40" w:after="40" w:line="360" w:lineRule="auto"/>
              <w:rPr>
                <w:rFonts w:ascii="宋体" w:hAnsi="宋体" w:cs="Arial"/>
                <w:bCs/>
                <w:noProof/>
                <w:szCs w:val="21"/>
              </w:rPr>
            </w:pPr>
            <w:r w:rsidRPr="00A97486">
              <w:rPr>
                <w:rFonts w:ascii="宋体" w:hAnsi="宋体" w:cs="Arial" w:hint="eastAsia"/>
                <w:bCs/>
                <w:noProof/>
                <w:szCs w:val="21"/>
              </w:rPr>
              <w:t>马达保护器</w:t>
            </w:r>
          </w:p>
        </w:tc>
        <w:tc>
          <w:tcPr>
            <w:tcW w:w="345" w:type="pct"/>
            <w:shd w:val="clear" w:color="auto" w:fill="auto"/>
            <w:vAlign w:val="center"/>
          </w:tcPr>
          <w:p w:rsidR="00735FF2" w:rsidRPr="00A97486" w:rsidRDefault="00735FF2" w:rsidP="00A04DEC">
            <w:pPr>
              <w:spacing w:before="40" w:after="40" w:line="360" w:lineRule="auto"/>
              <w:jc w:val="center"/>
              <w:rPr>
                <w:rFonts w:ascii="宋体" w:hAnsi="宋体" w:cs="Arial"/>
                <w:bCs/>
                <w:noProof/>
                <w:szCs w:val="21"/>
              </w:rPr>
            </w:pPr>
            <w:r w:rsidRPr="00A97486">
              <w:rPr>
                <w:rFonts w:ascii="宋体" w:hAnsi="宋体" w:cs="Arial" w:hint="eastAsia"/>
                <w:bCs/>
                <w:noProof/>
                <w:szCs w:val="21"/>
              </w:rPr>
              <w:t>若干</w:t>
            </w:r>
          </w:p>
        </w:tc>
        <w:tc>
          <w:tcPr>
            <w:tcW w:w="2603" w:type="pct"/>
            <w:shd w:val="clear" w:color="auto" w:fill="auto"/>
          </w:tcPr>
          <w:p w:rsidR="00735FF2" w:rsidRPr="00A97486" w:rsidRDefault="00735FF2" w:rsidP="00A04DEC">
            <w:pPr>
              <w:rPr>
                <w:rFonts w:ascii="宋体" w:hAnsi="宋体"/>
              </w:rPr>
            </w:pPr>
          </w:p>
        </w:tc>
      </w:tr>
      <w:tr w:rsidR="00735FF2" w:rsidRPr="00A97486" w:rsidTr="00A04DEC">
        <w:tc>
          <w:tcPr>
            <w:tcW w:w="460" w:type="pct"/>
            <w:shd w:val="clear" w:color="auto" w:fill="auto"/>
            <w:vAlign w:val="center"/>
          </w:tcPr>
          <w:p w:rsidR="00735FF2" w:rsidRPr="00A97486" w:rsidRDefault="00735FF2" w:rsidP="00A04DEC">
            <w:pPr>
              <w:spacing w:before="40" w:after="40" w:line="360" w:lineRule="auto"/>
              <w:rPr>
                <w:rFonts w:ascii="宋体" w:hAnsi="宋体" w:cs="Arial"/>
                <w:bCs/>
                <w:noProof/>
                <w:szCs w:val="21"/>
              </w:rPr>
            </w:pPr>
            <w:r w:rsidRPr="00A97486">
              <w:rPr>
                <w:rFonts w:ascii="宋体" w:hAnsi="宋体" w:cs="Arial" w:hint="eastAsia"/>
                <w:bCs/>
                <w:noProof/>
                <w:szCs w:val="21"/>
              </w:rPr>
              <w:lastRenderedPageBreak/>
              <w:t>4</w:t>
            </w:r>
          </w:p>
        </w:tc>
        <w:tc>
          <w:tcPr>
            <w:tcW w:w="1591" w:type="pct"/>
            <w:shd w:val="clear" w:color="auto" w:fill="auto"/>
            <w:vAlign w:val="center"/>
          </w:tcPr>
          <w:p w:rsidR="00735FF2" w:rsidRPr="00A97486" w:rsidRDefault="00735FF2" w:rsidP="00A04DEC">
            <w:pPr>
              <w:spacing w:before="40" w:after="40" w:line="360" w:lineRule="auto"/>
              <w:rPr>
                <w:rFonts w:ascii="宋体" w:hAnsi="宋体" w:cs="Arial"/>
                <w:bCs/>
                <w:noProof/>
                <w:szCs w:val="21"/>
              </w:rPr>
            </w:pPr>
            <w:r w:rsidRPr="00A97486">
              <w:rPr>
                <w:rFonts w:ascii="宋体" w:hAnsi="宋体" w:cs="Arial" w:hint="eastAsia"/>
                <w:bCs/>
                <w:noProof/>
                <w:szCs w:val="21"/>
              </w:rPr>
              <w:t>接触器</w:t>
            </w:r>
          </w:p>
        </w:tc>
        <w:tc>
          <w:tcPr>
            <w:tcW w:w="345" w:type="pct"/>
            <w:shd w:val="clear" w:color="auto" w:fill="auto"/>
            <w:vAlign w:val="center"/>
          </w:tcPr>
          <w:p w:rsidR="00735FF2" w:rsidRPr="00A97486" w:rsidRDefault="00735FF2" w:rsidP="00A04DEC">
            <w:pPr>
              <w:spacing w:before="40" w:after="40" w:line="360" w:lineRule="auto"/>
              <w:jc w:val="center"/>
              <w:rPr>
                <w:rFonts w:ascii="宋体" w:hAnsi="宋体" w:cs="Arial"/>
                <w:bCs/>
                <w:noProof/>
                <w:szCs w:val="21"/>
              </w:rPr>
            </w:pPr>
            <w:r w:rsidRPr="00A97486">
              <w:rPr>
                <w:rFonts w:ascii="宋体" w:hAnsi="宋体" w:cs="Arial" w:hint="eastAsia"/>
                <w:bCs/>
                <w:noProof/>
                <w:szCs w:val="21"/>
              </w:rPr>
              <w:t>若干</w:t>
            </w:r>
          </w:p>
        </w:tc>
        <w:tc>
          <w:tcPr>
            <w:tcW w:w="2603" w:type="pct"/>
            <w:shd w:val="clear" w:color="auto" w:fill="auto"/>
          </w:tcPr>
          <w:p w:rsidR="00735FF2" w:rsidRPr="00A97486" w:rsidRDefault="00735FF2" w:rsidP="00A04DEC">
            <w:pPr>
              <w:rPr>
                <w:rFonts w:ascii="宋体" w:hAnsi="宋体"/>
              </w:rPr>
            </w:pPr>
          </w:p>
        </w:tc>
      </w:tr>
      <w:tr w:rsidR="00735FF2" w:rsidRPr="00A97486" w:rsidTr="00A04DEC">
        <w:tc>
          <w:tcPr>
            <w:tcW w:w="460" w:type="pct"/>
            <w:shd w:val="clear" w:color="auto" w:fill="auto"/>
            <w:vAlign w:val="center"/>
          </w:tcPr>
          <w:p w:rsidR="00735FF2" w:rsidRPr="00A97486" w:rsidRDefault="00735FF2" w:rsidP="00A04DEC">
            <w:pPr>
              <w:spacing w:before="40" w:after="40" w:line="360" w:lineRule="auto"/>
              <w:rPr>
                <w:rFonts w:ascii="宋体" w:hAnsi="宋体" w:cs="Arial"/>
                <w:bCs/>
                <w:noProof/>
                <w:szCs w:val="21"/>
              </w:rPr>
            </w:pPr>
            <w:r w:rsidRPr="00A97486">
              <w:rPr>
                <w:rFonts w:ascii="宋体" w:hAnsi="宋体" w:cs="Arial" w:hint="eastAsia"/>
                <w:bCs/>
                <w:noProof/>
                <w:szCs w:val="21"/>
              </w:rPr>
              <w:t>5</w:t>
            </w:r>
          </w:p>
        </w:tc>
        <w:tc>
          <w:tcPr>
            <w:tcW w:w="1591" w:type="pct"/>
            <w:shd w:val="clear" w:color="auto" w:fill="auto"/>
            <w:vAlign w:val="center"/>
          </w:tcPr>
          <w:p w:rsidR="00735FF2" w:rsidRPr="00A97486" w:rsidRDefault="00735FF2" w:rsidP="00A04DEC">
            <w:pPr>
              <w:spacing w:before="40" w:after="40" w:line="360" w:lineRule="auto"/>
              <w:rPr>
                <w:rFonts w:ascii="宋体" w:hAnsi="宋体" w:cs="Arial"/>
                <w:bCs/>
                <w:noProof/>
                <w:color w:val="000000"/>
                <w:szCs w:val="21"/>
              </w:rPr>
            </w:pPr>
            <w:r w:rsidRPr="00A97486">
              <w:rPr>
                <w:rFonts w:ascii="宋体" w:hAnsi="宋体" w:cs="Arial" w:hint="eastAsia"/>
                <w:bCs/>
                <w:noProof/>
                <w:color w:val="000000"/>
                <w:szCs w:val="21"/>
              </w:rPr>
              <w:t>万能转换开关</w:t>
            </w:r>
          </w:p>
        </w:tc>
        <w:tc>
          <w:tcPr>
            <w:tcW w:w="345" w:type="pct"/>
            <w:shd w:val="clear" w:color="auto" w:fill="auto"/>
            <w:vAlign w:val="center"/>
          </w:tcPr>
          <w:p w:rsidR="00735FF2" w:rsidRPr="00A97486" w:rsidRDefault="00735FF2" w:rsidP="00A04DEC">
            <w:pPr>
              <w:spacing w:before="40" w:after="40" w:line="360" w:lineRule="auto"/>
              <w:jc w:val="center"/>
              <w:rPr>
                <w:rFonts w:ascii="宋体" w:hAnsi="宋体" w:cs="Arial"/>
                <w:bCs/>
                <w:noProof/>
                <w:szCs w:val="21"/>
              </w:rPr>
            </w:pPr>
            <w:r w:rsidRPr="00A97486">
              <w:rPr>
                <w:rFonts w:ascii="宋体" w:hAnsi="宋体" w:cs="Arial" w:hint="eastAsia"/>
                <w:bCs/>
                <w:noProof/>
                <w:szCs w:val="21"/>
              </w:rPr>
              <w:t>若干</w:t>
            </w:r>
          </w:p>
        </w:tc>
        <w:tc>
          <w:tcPr>
            <w:tcW w:w="2603" w:type="pct"/>
            <w:shd w:val="clear" w:color="auto" w:fill="auto"/>
          </w:tcPr>
          <w:p w:rsidR="00735FF2" w:rsidRPr="00A97486" w:rsidRDefault="00735FF2" w:rsidP="00A04DEC">
            <w:pPr>
              <w:rPr>
                <w:rFonts w:ascii="宋体" w:hAnsi="宋体"/>
              </w:rPr>
            </w:pPr>
          </w:p>
        </w:tc>
      </w:tr>
      <w:tr w:rsidR="00735FF2" w:rsidRPr="00A97486" w:rsidTr="00A04DEC">
        <w:tc>
          <w:tcPr>
            <w:tcW w:w="460" w:type="pct"/>
            <w:shd w:val="clear" w:color="auto" w:fill="auto"/>
            <w:vAlign w:val="center"/>
          </w:tcPr>
          <w:p w:rsidR="00735FF2" w:rsidRPr="00A97486" w:rsidRDefault="00735FF2" w:rsidP="00A04DEC">
            <w:pPr>
              <w:spacing w:before="40" w:after="40" w:line="360" w:lineRule="auto"/>
              <w:rPr>
                <w:rFonts w:ascii="宋体" w:hAnsi="宋体" w:cs="Arial"/>
                <w:bCs/>
                <w:noProof/>
                <w:szCs w:val="21"/>
              </w:rPr>
            </w:pPr>
            <w:r w:rsidRPr="00A97486">
              <w:rPr>
                <w:rFonts w:ascii="宋体" w:hAnsi="宋体" w:cs="Arial" w:hint="eastAsia"/>
                <w:bCs/>
                <w:noProof/>
                <w:szCs w:val="21"/>
              </w:rPr>
              <w:t>6</w:t>
            </w:r>
          </w:p>
        </w:tc>
        <w:tc>
          <w:tcPr>
            <w:tcW w:w="1591" w:type="pct"/>
            <w:shd w:val="clear" w:color="auto" w:fill="auto"/>
            <w:vAlign w:val="center"/>
          </w:tcPr>
          <w:p w:rsidR="00735FF2" w:rsidRPr="00A97486" w:rsidRDefault="00735FF2" w:rsidP="00A04DEC">
            <w:pPr>
              <w:spacing w:before="40" w:after="40" w:line="360" w:lineRule="auto"/>
              <w:rPr>
                <w:rFonts w:ascii="宋体" w:hAnsi="宋体" w:cs="Arial"/>
                <w:bCs/>
                <w:noProof/>
                <w:szCs w:val="21"/>
              </w:rPr>
            </w:pPr>
            <w:r w:rsidRPr="00A97486">
              <w:rPr>
                <w:rFonts w:ascii="宋体" w:hAnsi="宋体" w:cs="Arial" w:hint="eastAsia"/>
                <w:bCs/>
                <w:noProof/>
                <w:szCs w:val="21"/>
              </w:rPr>
              <w:t>中间继电器</w:t>
            </w:r>
          </w:p>
        </w:tc>
        <w:tc>
          <w:tcPr>
            <w:tcW w:w="345" w:type="pct"/>
            <w:shd w:val="clear" w:color="auto" w:fill="auto"/>
            <w:vAlign w:val="center"/>
          </w:tcPr>
          <w:p w:rsidR="00735FF2" w:rsidRPr="00A97486" w:rsidRDefault="00735FF2" w:rsidP="00A04DEC">
            <w:pPr>
              <w:spacing w:before="40" w:after="40" w:line="360" w:lineRule="auto"/>
              <w:jc w:val="center"/>
              <w:rPr>
                <w:rFonts w:ascii="宋体" w:hAnsi="宋体" w:cs="Arial"/>
                <w:bCs/>
                <w:noProof/>
                <w:szCs w:val="21"/>
              </w:rPr>
            </w:pPr>
            <w:r w:rsidRPr="00A97486">
              <w:rPr>
                <w:rFonts w:ascii="宋体" w:hAnsi="宋体" w:cs="Arial" w:hint="eastAsia"/>
                <w:bCs/>
                <w:noProof/>
                <w:szCs w:val="21"/>
              </w:rPr>
              <w:t>若干</w:t>
            </w:r>
          </w:p>
        </w:tc>
        <w:tc>
          <w:tcPr>
            <w:tcW w:w="2603" w:type="pct"/>
            <w:shd w:val="clear" w:color="auto" w:fill="auto"/>
          </w:tcPr>
          <w:p w:rsidR="00735FF2" w:rsidRPr="00A97486" w:rsidRDefault="00735FF2" w:rsidP="00A04DEC">
            <w:pPr>
              <w:rPr>
                <w:rFonts w:ascii="宋体" w:hAnsi="宋体"/>
              </w:rPr>
            </w:pPr>
          </w:p>
        </w:tc>
      </w:tr>
      <w:tr w:rsidR="00735FF2" w:rsidRPr="00A97486" w:rsidTr="00A04DEC">
        <w:tc>
          <w:tcPr>
            <w:tcW w:w="460" w:type="pct"/>
            <w:shd w:val="clear" w:color="auto" w:fill="auto"/>
            <w:vAlign w:val="center"/>
          </w:tcPr>
          <w:p w:rsidR="00735FF2" w:rsidRPr="00A97486" w:rsidRDefault="00735FF2" w:rsidP="00A04DEC">
            <w:pPr>
              <w:spacing w:before="40" w:after="40" w:line="360" w:lineRule="auto"/>
              <w:rPr>
                <w:rFonts w:ascii="宋体" w:hAnsi="宋体" w:cs="Arial"/>
                <w:bCs/>
                <w:noProof/>
                <w:szCs w:val="21"/>
              </w:rPr>
            </w:pPr>
            <w:r w:rsidRPr="00A97486">
              <w:rPr>
                <w:rFonts w:ascii="宋体" w:hAnsi="宋体" w:cs="Arial" w:hint="eastAsia"/>
                <w:bCs/>
                <w:noProof/>
                <w:szCs w:val="21"/>
              </w:rPr>
              <w:t>7</w:t>
            </w:r>
          </w:p>
        </w:tc>
        <w:tc>
          <w:tcPr>
            <w:tcW w:w="1591" w:type="pct"/>
            <w:shd w:val="clear" w:color="auto" w:fill="auto"/>
            <w:vAlign w:val="center"/>
          </w:tcPr>
          <w:p w:rsidR="00735FF2" w:rsidRPr="00A97486" w:rsidRDefault="00735FF2" w:rsidP="00A04DEC">
            <w:pPr>
              <w:spacing w:before="40" w:after="40" w:line="360" w:lineRule="auto"/>
              <w:rPr>
                <w:rFonts w:ascii="宋体" w:hAnsi="宋体" w:cs="Arial"/>
                <w:bCs/>
                <w:noProof/>
                <w:szCs w:val="21"/>
              </w:rPr>
            </w:pPr>
            <w:r w:rsidRPr="00A97486">
              <w:rPr>
                <w:rFonts w:ascii="宋体" w:hAnsi="宋体" w:cs="Arial" w:hint="eastAsia"/>
                <w:bCs/>
                <w:noProof/>
                <w:szCs w:val="21"/>
              </w:rPr>
              <w:t>接线端子</w:t>
            </w:r>
          </w:p>
        </w:tc>
        <w:tc>
          <w:tcPr>
            <w:tcW w:w="345" w:type="pct"/>
            <w:shd w:val="clear" w:color="auto" w:fill="auto"/>
            <w:vAlign w:val="center"/>
          </w:tcPr>
          <w:p w:rsidR="00735FF2" w:rsidRPr="00A97486" w:rsidRDefault="00735FF2" w:rsidP="00A04DEC">
            <w:pPr>
              <w:spacing w:before="40" w:after="40" w:line="360" w:lineRule="auto"/>
              <w:jc w:val="center"/>
              <w:rPr>
                <w:rFonts w:ascii="宋体" w:hAnsi="宋体" w:cs="Arial"/>
                <w:bCs/>
                <w:noProof/>
                <w:szCs w:val="21"/>
              </w:rPr>
            </w:pPr>
            <w:r w:rsidRPr="00A97486">
              <w:rPr>
                <w:rFonts w:ascii="宋体" w:hAnsi="宋体" w:cs="Arial" w:hint="eastAsia"/>
                <w:bCs/>
                <w:noProof/>
                <w:szCs w:val="21"/>
              </w:rPr>
              <w:t>若干</w:t>
            </w:r>
          </w:p>
        </w:tc>
        <w:tc>
          <w:tcPr>
            <w:tcW w:w="2603" w:type="pct"/>
            <w:shd w:val="clear" w:color="auto" w:fill="auto"/>
          </w:tcPr>
          <w:p w:rsidR="00735FF2" w:rsidRPr="00A97486" w:rsidRDefault="00735FF2" w:rsidP="00A04DEC">
            <w:pPr>
              <w:rPr>
                <w:rFonts w:ascii="宋体" w:hAnsi="宋体"/>
              </w:rPr>
            </w:pPr>
          </w:p>
        </w:tc>
      </w:tr>
      <w:tr w:rsidR="00735FF2" w:rsidRPr="00A97486" w:rsidTr="00A04DEC">
        <w:tc>
          <w:tcPr>
            <w:tcW w:w="460" w:type="pct"/>
            <w:shd w:val="clear" w:color="auto" w:fill="auto"/>
            <w:vAlign w:val="center"/>
          </w:tcPr>
          <w:p w:rsidR="00735FF2" w:rsidRPr="00A97486" w:rsidRDefault="00735FF2" w:rsidP="00A04DEC">
            <w:pPr>
              <w:spacing w:before="40" w:after="40" w:line="360" w:lineRule="auto"/>
              <w:rPr>
                <w:rFonts w:ascii="宋体" w:hAnsi="宋体" w:cs="Arial"/>
                <w:bCs/>
                <w:noProof/>
                <w:szCs w:val="21"/>
              </w:rPr>
            </w:pPr>
            <w:r w:rsidRPr="00A97486">
              <w:rPr>
                <w:rFonts w:ascii="宋体" w:hAnsi="宋体" w:cs="Arial" w:hint="eastAsia"/>
                <w:bCs/>
                <w:noProof/>
                <w:szCs w:val="21"/>
              </w:rPr>
              <w:t>8</w:t>
            </w:r>
          </w:p>
        </w:tc>
        <w:tc>
          <w:tcPr>
            <w:tcW w:w="1591" w:type="pct"/>
            <w:shd w:val="clear" w:color="auto" w:fill="auto"/>
            <w:vAlign w:val="center"/>
          </w:tcPr>
          <w:p w:rsidR="00735FF2" w:rsidRPr="00A97486" w:rsidRDefault="00735FF2" w:rsidP="00A04DEC">
            <w:pPr>
              <w:spacing w:before="40" w:after="40" w:line="360" w:lineRule="auto"/>
              <w:rPr>
                <w:rFonts w:ascii="宋体" w:hAnsi="宋体" w:cs="Arial"/>
                <w:bCs/>
                <w:noProof/>
                <w:szCs w:val="21"/>
              </w:rPr>
            </w:pPr>
            <w:r w:rsidRPr="00A97486">
              <w:rPr>
                <w:rFonts w:ascii="宋体" w:hAnsi="宋体" w:cs="Arial" w:hint="eastAsia"/>
                <w:bCs/>
                <w:noProof/>
                <w:szCs w:val="21"/>
              </w:rPr>
              <w:t>电气连接器</w:t>
            </w:r>
          </w:p>
        </w:tc>
        <w:tc>
          <w:tcPr>
            <w:tcW w:w="345" w:type="pct"/>
            <w:shd w:val="clear" w:color="auto" w:fill="auto"/>
            <w:vAlign w:val="center"/>
          </w:tcPr>
          <w:p w:rsidR="00735FF2" w:rsidRPr="00A97486" w:rsidRDefault="00735FF2" w:rsidP="00A04DEC">
            <w:pPr>
              <w:spacing w:before="40" w:after="40" w:line="360" w:lineRule="auto"/>
              <w:jc w:val="center"/>
              <w:rPr>
                <w:rFonts w:ascii="宋体" w:hAnsi="宋体" w:cs="Arial"/>
                <w:bCs/>
                <w:noProof/>
                <w:szCs w:val="21"/>
              </w:rPr>
            </w:pPr>
            <w:r w:rsidRPr="00A97486">
              <w:rPr>
                <w:rFonts w:ascii="宋体" w:hAnsi="宋体" w:cs="Arial" w:hint="eastAsia"/>
                <w:bCs/>
                <w:noProof/>
                <w:szCs w:val="21"/>
              </w:rPr>
              <w:t>若干</w:t>
            </w:r>
          </w:p>
        </w:tc>
        <w:tc>
          <w:tcPr>
            <w:tcW w:w="2603" w:type="pct"/>
            <w:shd w:val="clear" w:color="auto" w:fill="auto"/>
          </w:tcPr>
          <w:p w:rsidR="00735FF2" w:rsidRPr="00A97486" w:rsidRDefault="00735FF2" w:rsidP="00A04DEC">
            <w:pPr>
              <w:rPr>
                <w:rFonts w:ascii="宋体" w:hAnsi="宋体"/>
              </w:rPr>
            </w:pPr>
          </w:p>
        </w:tc>
      </w:tr>
      <w:tr w:rsidR="00735FF2" w:rsidRPr="00A97486" w:rsidTr="00A04DEC">
        <w:tc>
          <w:tcPr>
            <w:tcW w:w="460" w:type="pct"/>
            <w:shd w:val="clear" w:color="auto" w:fill="auto"/>
            <w:vAlign w:val="center"/>
          </w:tcPr>
          <w:p w:rsidR="00735FF2" w:rsidRPr="00A97486" w:rsidRDefault="00735FF2" w:rsidP="00A04DEC">
            <w:pPr>
              <w:spacing w:before="40" w:after="40" w:line="360" w:lineRule="auto"/>
              <w:rPr>
                <w:rFonts w:ascii="宋体" w:hAnsi="宋体" w:cs="Arial"/>
                <w:bCs/>
                <w:noProof/>
                <w:szCs w:val="21"/>
              </w:rPr>
            </w:pPr>
            <w:r w:rsidRPr="00A97486">
              <w:rPr>
                <w:rFonts w:ascii="宋体" w:hAnsi="宋体" w:cs="Arial" w:hint="eastAsia"/>
                <w:bCs/>
                <w:noProof/>
                <w:szCs w:val="21"/>
              </w:rPr>
              <w:t>9</w:t>
            </w:r>
          </w:p>
        </w:tc>
        <w:tc>
          <w:tcPr>
            <w:tcW w:w="1591" w:type="pct"/>
            <w:shd w:val="clear" w:color="auto" w:fill="auto"/>
            <w:vAlign w:val="center"/>
          </w:tcPr>
          <w:p w:rsidR="00735FF2" w:rsidRPr="00A97486" w:rsidRDefault="00735FF2" w:rsidP="00A04DEC">
            <w:pPr>
              <w:spacing w:before="40" w:after="40" w:line="360" w:lineRule="auto"/>
              <w:rPr>
                <w:rFonts w:ascii="宋体" w:hAnsi="宋体" w:cs="Arial"/>
                <w:bCs/>
                <w:noProof/>
                <w:szCs w:val="21"/>
              </w:rPr>
            </w:pPr>
            <w:r w:rsidRPr="00A97486">
              <w:rPr>
                <w:rFonts w:ascii="宋体" w:hAnsi="宋体" w:cs="Arial" w:hint="eastAsia"/>
                <w:bCs/>
                <w:noProof/>
                <w:szCs w:val="21"/>
              </w:rPr>
              <w:t>壳体</w:t>
            </w:r>
          </w:p>
        </w:tc>
        <w:tc>
          <w:tcPr>
            <w:tcW w:w="345" w:type="pct"/>
            <w:shd w:val="clear" w:color="auto" w:fill="auto"/>
            <w:vAlign w:val="center"/>
          </w:tcPr>
          <w:p w:rsidR="00735FF2" w:rsidRPr="00A97486" w:rsidRDefault="00735FF2" w:rsidP="00A04DEC">
            <w:pPr>
              <w:spacing w:before="40" w:after="40" w:line="360" w:lineRule="auto"/>
              <w:jc w:val="center"/>
              <w:rPr>
                <w:rFonts w:ascii="宋体" w:hAnsi="宋体" w:cs="Arial"/>
                <w:bCs/>
                <w:noProof/>
                <w:szCs w:val="21"/>
              </w:rPr>
            </w:pPr>
            <w:r w:rsidRPr="00A97486">
              <w:rPr>
                <w:rFonts w:ascii="宋体" w:hAnsi="宋体" w:cs="Arial" w:hint="eastAsia"/>
                <w:bCs/>
                <w:noProof/>
                <w:szCs w:val="21"/>
              </w:rPr>
              <w:t>1</w:t>
            </w:r>
          </w:p>
        </w:tc>
        <w:tc>
          <w:tcPr>
            <w:tcW w:w="2603" w:type="pct"/>
            <w:shd w:val="clear" w:color="auto" w:fill="auto"/>
            <w:vAlign w:val="center"/>
          </w:tcPr>
          <w:p w:rsidR="00735FF2" w:rsidRPr="00A97486" w:rsidRDefault="00735FF2" w:rsidP="00A04DEC">
            <w:pPr>
              <w:spacing w:before="40" w:after="40" w:line="360" w:lineRule="auto"/>
              <w:rPr>
                <w:rFonts w:ascii="宋体" w:hAnsi="宋体" w:cs="Arial"/>
                <w:bCs/>
                <w:noProof/>
                <w:szCs w:val="21"/>
              </w:rPr>
            </w:pPr>
          </w:p>
        </w:tc>
      </w:tr>
    </w:tbl>
    <w:p w:rsidR="00735FF2" w:rsidRPr="00A97486" w:rsidRDefault="00735FF2" w:rsidP="00A566BC">
      <w:pPr>
        <w:pStyle w:val="31"/>
        <w:numPr>
          <w:ilvl w:val="1"/>
          <w:numId w:val="52"/>
        </w:numPr>
        <w:spacing w:line="360" w:lineRule="auto"/>
        <w:rPr>
          <w:rFonts w:ascii="宋体" w:hAnsi="宋体"/>
          <w:sz w:val="24"/>
        </w:rPr>
      </w:pPr>
      <w:bookmarkStart w:id="262" w:name="_Toc438213114"/>
      <w:bookmarkStart w:id="263" w:name="_Toc440440282"/>
      <w:bookmarkStart w:id="264" w:name="_Toc456344200"/>
      <w:bookmarkStart w:id="265" w:name="_Toc517755417"/>
      <w:r w:rsidRPr="00A97486">
        <w:rPr>
          <w:rFonts w:ascii="宋体" w:hAnsi="宋体" w:hint="eastAsia"/>
          <w:sz w:val="24"/>
        </w:rPr>
        <w:t>保护功能</w:t>
      </w:r>
      <w:bookmarkEnd w:id="262"/>
      <w:bookmarkEnd w:id="263"/>
      <w:bookmarkEnd w:id="264"/>
      <w:bookmarkEnd w:id="265"/>
    </w:p>
    <w:p w:rsidR="00735FF2" w:rsidRPr="00A97486" w:rsidRDefault="00735FF2" w:rsidP="00735FF2">
      <w:pPr>
        <w:pStyle w:val="ab"/>
        <w:spacing w:line="360" w:lineRule="auto"/>
        <w:rPr>
          <w:sz w:val="24"/>
          <w:lang w:val="x-none"/>
        </w:rPr>
      </w:pPr>
      <w:r w:rsidRPr="00A97486">
        <w:rPr>
          <w:rFonts w:hint="eastAsia"/>
          <w:lang w:val="x-none"/>
        </w:rPr>
        <w:t xml:space="preserve">     </w:t>
      </w:r>
      <w:r w:rsidRPr="00A97486">
        <w:rPr>
          <w:rFonts w:hint="eastAsia"/>
          <w:sz w:val="24"/>
          <w:lang w:val="x-none"/>
        </w:rPr>
        <w:t>司机室的保护功能包括电机连锁、紧急通风和正常通风的互锁、高压保护、欠压、过压相序保护、过载和短路保护，请参见客室空调系统。</w:t>
      </w:r>
    </w:p>
    <w:p w:rsidR="00735FF2" w:rsidRPr="00A97486" w:rsidRDefault="00735FF2" w:rsidP="00BC0952">
      <w:pPr>
        <w:pStyle w:val="31"/>
        <w:numPr>
          <w:ilvl w:val="2"/>
          <w:numId w:val="52"/>
        </w:numPr>
        <w:spacing w:line="360" w:lineRule="auto"/>
        <w:rPr>
          <w:rFonts w:ascii="宋体" w:hAnsi="宋体"/>
          <w:sz w:val="24"/>
        </w:rPr>
      </w:pPr>
      <w:bookmarkStart w:id="266" w:name="_Toc440440283"/>
      <w:bookmarkStart w:id="267" w:name="_Toc456344201"/>
      <w:bookmarkStart w:id="268" w:name="_Toc517755418"/>
      <w:r w:rsidRPr="00A97486">
        <w:rPr>
          <w:rFonts w:ascii="宋体" w:hAnsi="宋体" w:hint="eastAsia"/>
          <w:sz w:val="24"/>
        </w:rPr>
        <w:t>低压保护</w:t>
      </w:r>
      <w:bookmarkEnd w:id="266"/>
      <w:bookmarkEnd w:id="267"/>
      <w:bookmarkEnd w:id="268"/>
    </w:p>
    <w:p w:rsidR="00735FF2" w:rsidRPr="00A97486" w:rsidRDefault="00735FF2" w:rsidP="00735FF2">
      <w:pPr>
        <w:tabs>
          <w:tab w:val="left" w:pos="720"/>
        </w:tabs>
        <w:spacing w:beforeLines="50" w:before="156" w:line="360" w:lineRule="auto"/>
        <w:ind w:left="57"/>
        <w:rPr>
          <w:rFonts w:ascii="宋体" w:hAnsi="宋体"/>
          <w:sz w:val="24"/>
          <w:lang w:val="zh-CN"/>
        </w:rPr>
      </w:pPr>
      <w:r w:rsidRPr="00A97486">
        <w:rPr>
          <w:rFonts w:hint="eastAsia"/>
          <w:lang w:val="x-none"/>
        </w:rPr>
        <w:t xml:space="preserve">     </w:t>
      </w:r>
      <w:r w:rsidRPr="00A97486">
        <w:rPr>
          <w:rFonts w:ascii="宋体" w:hAnsi="宋体" w:hint="eastAsia"/>
          <w:sz w:val="24"/>
          <w:lang w:val="zh-CN"/>
        </w:rPr>
        <w:t>空调机组内设置低压开关对空调系统进行保护。压缩机启动后的一段时间内，不检测低压开关信号。</w:t>
      </w:r>
    </w:p>
    <w:p w:rsidR="00735FF2" w:rsidRPr="00A97486" w:rsidRDefault="00735FF2" w:rsidP="00735FF2">
      <w:pPr>
        <w:tabs>
          <w:tab w:val="left" w:pos="720"/>
        </w:tabs>
        <w:spacing w:line="360" w:lineRule="auto"/>
        <w:ind w:leftChars="28" w:left="59" w:firstLineChars="200" w:firstLine="480"/>
        <w:rPr>
          <w:rFonts w:ascii="宋体" w:hAnsi="宋体"/>
          <w:sz w:val="24"/>
          <w:lang w:val="zh-CN"/>
        </w:rPr>
      </w:pPr>
      <w:r w:rsidRPr="00A97486">
        <w:rPr>
          <w:rFonts w:ascii="宋体" w:hAnsi="宋体" w:hint="eastAsia"/>
          <w:sz w:val="24"/>
          <w:lang w:val="zh-CN"/>
        </w:rPr>
        <w:t>低压压力故障后，压缩机停机，并记录故障次数1次。如在限定时间内压力开关仍未恢复，则锁死故障并上报故障；如保护装置恢复，相应压缩机转入正常运行；机组低压故障次数累计为3次时，锁死故障并显示故障。</w:t>
      </w:r>
    </w:p>
    <w:p w:rsidR="00735FF2" w:rsidRPr="00A97486" w:rsidRDefault="00735FF2" w:rsidP="00BC0952">
      <w:pPr>
        <w:pStyle w:val="31"/>
        <w:numPr>
          <w:ilvl w:val="1"/>
          <w:numId w:val="52"/>
        </w:numPr>
        <w:spacing w:line="360" w:lineRule="auto"/>
        <w:rPr>
          <w:rFonts w:ascii="宋体" w:hAnsi="宋体"/>
          <w:sz w:val="24"/>
        </w:rPr>
      </w:pPr>
      <w:bookmarkStart w:id="269" w:name="_Toc438213115"/>
      <w:bookmarkStart w:id="270" w:name="_Toc440440284"/>
      <w:bookmarkStart w:id="271" w:name="_Toc456344202"/>
      <w:bookmarkStart w:id="272" w:name="_Toc517755419"/>
      <w:r w:rsidRPr="00A97486">
        <w:rPr>
          <w:rFonts w:ascii="宋体" w:hAnsi="宋体" w:hint="eastAsia"/>
          <w:sz w:val="24"/>
        </w:rPr>
        <w:t>空调控制器</w:t>
      </w:r>
      <w:bookmarkEnd w:id="269"/>
      <w:bookmarkEnd w:id="270"/>
      <w:bookmarkEnd w:id="271"/>
      <w:bookmarkEnd w:id="272"/>
    </w:p>
    <w:p w:rsidR="00735FF2" w:rsidRPr="00A97486" w:rsidRDefault="00735FF2" w:rsidP="00735FF2">
      <w:pPr>
        <w:pStyle w:val="ab"/>
        <w:spacing w:beforeLines="50" w:before="156" w:line="360" w:lineRule="auto"/>
        <w:ind w:firstLineChars="225" w:firstLine="540"/>
        <w:rPr>
          <w:rFonts w:ascii="宋体" w:hAnsi="宋体" w:cs="Arial"/>
          <w:color w:val="000000"/>
          <w:sz w:val="24"/>
        </w:rPr>
      </w:pPr>
      <w:r w:rsidRPr="00A97486">
        <w:rPr>
          <w:rFonts w:ascii="宋体" w:hAnsi="宋体" w:cs="Arial" w:hint="eastAsia"/>
          <w:color w:val="000000"/>
          <w:sz w:val="24"/>
        </w:rPr>
        <w:t>每个司机室空调配一套空调控制盘，控制系统采用PLC，可采集各传感器以及各元件的状态信息，进行数据的运算、处理，并与车辆控制系统进行通讯。针对司机室的PTU诊断功能、CAN总线接口、目标温度设定请参见客室空调系统。</w:t>
      </w:r>
    </w:p>
    <w:p w:rsidR="00735FF2" w:rsidRPr="00A97486" w:rsidRDefault="00735FF2" w:rsidP="00E46BB3">
      <w:pPr>
        <w:pStyle w:val="ab"/>
        <w:widowControl/>
        <w:numPr>
          <w:ilvl w:val="0"/>
          <w:numId w:val="178"/>
        </w:numPr>
        <w:tabs>
          <w:tab w:val="clear" w:pos="3255"/>
          <w:tab w:val="clear" w:pos="10920"/>
        </w:tabs>
        <w:spacing w:line="360" w:lineRule="auto"/>
        <w:rPr>
          <w:rFonts w:ascii="宋体" w:hAnsi="宋体" w:cs="Arial"/>
          <w:color w:val="000000"/>
          <w:sz w:val="24"/>
        </w:rPr>
      </w:pPr>
      <w:r w:rsidRPr="00A97486">
        <w:rPr>
          <w:rFonts w:ascii="宋体" w:hAnsi="宋体" w:cs="Arial" w:hint="eastAsia"/>
          <w:color w:val="000000"/>
          <w:sz w:val="24"/>
        </w:rPr>
        <w:lastRenderedPageBreak/>
        <w:t>110V DC/24V DC电源：将外部的110V DC电源转化为内部稳定的24V DC电源，供应给控制器使用。</w:t>
      </w:r>
    </w:p>
    <w:p w:rsidR="00735FF2" w:rsidRPr="00A97486" w:rsidRDefault="00735FF2" w:rsidP="00E46BB3">
      <w:pPr>
        <w:pStyle w:val="ab"/>
        <w:widowControl/>
        <w:numPr>
          <w:ilvl w:val="0"/>
          <w:numId w:val="178"/>
        </w:numPr>
        <w:tabs>
          <w:tab w:val="clear" w:pos="3255"/>
          <w:tab w:val="clear" w:pos="10920"/>
        </w:tabs>
        <w:spacing w:line="360" w:lineRule="auto"/>
        <w:rPr>
          <w:rFonts w:ascii="宋体" w:hAnsi="宋体" w:cs="Arial"/>
          <w:color w:val="000000"/>
          <w:sz w:val="24"/>
        </w:rPr>
      </w:pPr>
      <w:r w:rsidRPr="00A97486">
        <w:rPr>
          <w:rFonts w:ascii="宋体" w:hAnsi="宋体" w:cs="Arial" w:hint="eastAsia"/>
          <w:color w:val="000000"/>
          <w:sz w:val="24"/>
        </w:rPr>
        <w:t>SW1：风速选择选择开关，通过控制盘上2个接触器的交替通断改变蒸发风机的内部绕组来进行调速。</w:t>
      </w:r>
    </w:p>
    <w:p w:rsidR="00735FF2" w:rsidRPr="00A97486" w:rsidRDefault="00735FF2" w:rsidP="00735FF2">
      <w:pPr>
        <w:pStyle w:val="ab"/>
        <w:spacing w:line="360" w:lineRule="auto"/>
        <w:ind w:left="840"/>
        <w:rPr>
          <w:rFonts w:ascii="宋体" w:hAnsi="宋体" w:cs="Arial"/>
          <w:color w:val="000000"/>
          <w:sz w:val="24"/>
        </w:rPr>
      </w:pPr>
      <w:r w:rsidRPr="00A97486">
        <w:rPr>
          <w:rFonts w:ascii="宋体" w:hAnsi="宋体" w:cs="Arial" w:hint="eastAsia"/>
          <w:color w:val="000000"/>
          <w:sz w:val="24"/>
        </w:rPr>
        <w:t>SW2：模式选择开关，运行模式可分为自动，通风，手动冷，手动暖，停止。</w:t>
      </w:r>
    </w:p>
    <w:p w:rsidR="00735FF2" w:rsidRPr="00A97486" w:rsidRDefault="00735FF2" w:rsidP="00735FF2">
      <w:pPr>
        <w:pStyle w:val="ab"/>
        <w:spacing w:line="360" w:lineRule="auto"/>
        <w:ind w:left="840"/>
        <w:rPr>
          <w:rFonts w:ascii="宋体" w:hAnsi="宋体" w:cs="Arial"/>
          <w:color w:val="000000"/>
          <w:sz w:val="24"/>
        </w:rPr>
      </w:pPr>
      <w:r w:rsidRPr="00A97486">
        <w:rPr>
          <w:rFonts w:ascii="宋体" w:hAnsi="宋体" w:cs="Arial" w:hint="eastAsia"/>
          <w:color w:val="000000"/>
          <w:sz w:val="24"/>
        </w:rPr>
        <w:t>SW3：温度选择开关，调节目标温度集中设定19°C</w:t>
      </w:r>
      <w:r w:rsidRPr="00A97486">
        <w:rPr>
          <w:rFonts w:ascii="宋体" w:hAnsi="宋体" w:cs="Arial"/>
          <w:color w:val="000000"/>
          <w:sz w:val="24"/>
        </w:rPr>
        <w:t>、</w:t>
      </w:r>
      <w:r w:rsidRPr="00A97486">
        <w:rPr>
          <w:rFonts w:ascii="宋体" w:hAnsi="宋体" w:cs="Arial" w:hint="eastAsia"/>
          <w:color w:val="000000"/>
          <w:sz w:val="24"/>
        </w:rPr>
        <w:t>21°C</w:t>
      </w:r>
      <w:r w:rsidRPr="00A97486">
        <w:rPr>
          <w:rFonts w:ascii="宋体" w:hAnsi="宋体" w:cs="Arial"/>
          <w:color w:val="000000"/>
          <w:sz w:val="24"/>
        </w:rPr>
        <w:t>、</w:t>
      </w:r>
      <w:r w:rsidRPr="00A97486">
        <w:rPr>
          <w:rFonts w:ascii="宋体" w:hAnsi="宋体" w:cs="Arial" w:hint="eastAsia"/>
          <w:color w:val="000000"/>
          <w:sz w:val="24"/>
        </w:rPr>
        <w:t>23°C</w:t>
      </w:r>
      <w:r w:rsidRPr="00A97486">
        <w:rPr>
          <w:rFonts w:ascii="宋体" w:hAnsi="宋体" w:cs="Arial"/>
          <w:color w:val="000000"/>
          <w:sz w:val="24"/>
        </w:rPr>
        <w:t>、</w:t>
      </w:r>
      <w:r w:rsidRPr="00A97486">
        <w:rPr>
          <w:rFonts w:ascii="宋体" w:hAnsi="宋体" w:cs="Arial" w:hint="eastAsia"/>
          <w:color w:val="000000"/>
          <w:sz w:val="24"/>
        </w:rPr>
        <w:t>25°C</w:t>
      </w:r>
      <w:r w:rsidRPr="00A97486">
        <w:rPr>
          <w:rFonts w:ascii="宋体" w:hAnsi="宋体" w:cs="Arial"/>
          <w:color w:val="000000"/>
          <w:sz w:val="24"/>
        </w:rPr>
        <w:t>、</w:t>
      </w:r>
      <w:r w:rsidRPr="00A97486">
        <w:rPr>
          <w:rFonts w:ascii="宋体" w:hAnsi="宋体" w:cs="Arial" w:hint="eastAsia"/>
          <w:color w:val="000000"/>
          <w:sz w:val="24"/>
        </w:rPr>
        <w:t>27°C。</w:t>
      </w:r>
    </w:p>
    <w:p w:rsidR="00735FF2" w:rsidRPr="00A97486" w:rsidRDefault="00735FF2" w:rsidP="00E46BB3">
      <w:pPr>
        <w:pStyle w:val="ab"/>
        <w:widowControl/>
        <w:numPr>
          <w:ilvl w:val="0"/>
          <w:numId w:val="178"/>
        </w:numPr>
        <w:tabs>
          <w:tab w:val="clear" w:pos="3255"/>
          <w:tab w:val="clear" w:pos="10920"/>
        </w:tabs>
        <w:spacing w:line="360" w:lineRule="auto"/>
        <w:rPr>
          <w:rFonts w:ascii="宋体" w:hAnsi="宋体" w:cs="Arial"/>
          <w:color w:val="000000"/>
          <w:sz w:val="24"/>
        </w:rPr>
      </w:pPr>
      <w:r w:rsidRPr="00A97486">
        <w:rPr>
          <w:rFonts w:ascii="宋体" w:hAnsi="宋体" w:cs="Arial" w:hint="eastAsia"/>
          <w:color w:val="000000"/>
          <w:sz w:val="24"/>
        </w:rPr>
        <w:t>其它低压元件，包括断路器，热磁断路器，中间继电器等器件。</w:t>
      </w:r>
    </w:p>
    <w:p w:rsidR="00735FF2" w:rsidRPr="00A97486" w:rsidRDefault="00735FF2" w:rsidP="00E46BB3">
      <w:pPr>
        <w:pStyle w:val="ab"/>
        <w:widowControl/>
        <w:numPr>
          <w:ilvl w:val="0"/>
          <w:numId w:val="178"/>
        </w:numPr>
        <w:tabs>
          <w:tab w:val="clear" w:pos="3255"/>
          <w:tab w:val="clear" w:pos="10920"/>
        </w:tabs>
        <w:spacing w:line="360" w:lineRule="auto"/>
        <w:rPr>
          <w:rFonts w:ascii="宋体" w:hAnsi="宋体" w:cs="Arial"/>
          <w:color w:val="000000"/>
          <w:sz w:val="24"/>
        </w:rPr>
      </w:pPr>
      <w:r w:rsidRPr="00A97486">
        <w:rPr>
          <w:rFonts w:ascii="宋体" w:hAnsi="宋体" w:cs="Arial" w:hint="eastAsia"/>
          <w:color w:val="000000"/>
          <w:sz w:val="24"/>
        </w:rPr>
        <w:t>紧急通风逆变器：和控制盘均安装在客室空调控制柜内，在紧急通风工况时供给客室及司机室空调通风机（仅Tc车）使用。</w:t>
      </w:r>
    </w:p>
    <w:p w:rsidR="00735FF2" w:rsidRPr="00A97486" w:rsidRDefault="00735FF2" w:rsidP="00D41F27">
      <w:pPr>
        <w:pStyle w:val="31"/>
        <w:numPr>
          <w:ilvl w:val="1"/>
          <w:numId w:val="52"/>
        </w:numPr>
        <w:spacing w:line="360" w:lineRule="auto"/>
        <w:rPr>
          <w:rFonts w:ascii="宋体" w:hAnsi="宋体"/>
          <w:sz w:val="24"/>
        </w:rPr>
      </w:pPr>
      <w:bookmarkStart w:id="273" w:name="_Toc438213116"/>
      <w:bookmarkStart w:id="274" w:name="_Toc440440285"/>
      <w:bookmarkStart w:id="275" w:name="_Toc456344203"/>
      <w:bookmarkStart w:id="276" w:name="_Toc517755420"/>
      <w:r w:rsidRPr="00A97486">
        <w:rPr>
          <w:rFonts w:ascii="宋体" w:hAnsi="宋体" w:hint="eastAsia"/>
          <w:sz w:val="24"/>
        </w:rPr>
        <w:t>运行模式</w:t>
      </w:r>
      <w:bookmarkEnd w:id="273"/>
      <w:bookmarkEnd w:id="274"/>
      <w:bookmarkEnd w:id="275"/>
      <w:bookmarkEnd w:id="276"/>
      <w:r w:rsidRPr="00A97486">
        <w:rPr>
          <w:rFonts w:ascii="宋体" w:hAnsi="宋体"/>
          <w:sz w:val="24"/>
        </w:rPr>
        <w:t xml:space="preserve"> </w:t>
      </w:r>
    </w:p>
    <w:p w:rsidR="00735FF2" w:rsidRPr="00A97486" w:rsidRDefault="00735FF2" w:rsidP="00735FF2">
      <w:pPr>
        <w:pStyle w:val="Style5"/>
        <w:tabs>
          <w:tab w:val="left" w:pos="2052"/>
        </w:tabs>
        <w:spacing w:line="360" w:lineRule="auto"/>
        <w:ind w:left="0" w:firstLineChars="200" w:firstLine="480"/>
        <w:rPr>
          <w:rFonts w:ascii="宋体" w:hAnsi="宋体" w:cs="Times New Roman"/>
          <w:b w:val="0"/>
          <w:bCs/>
          <w:noProof w:val="0"/>
          <w:color w:val="000000"/>
          <w:kern w:val="2"/>
          <w:sz w:val="24"/>
        </w:rPr>
      </w:pPr>
      <w:r w:rsidRPr="00A97486">
        <w:rPr>
          <w:rFonts w:ascii="宋体" w:hAnsi="宋体" w:cs="Times New Roman" w:hint="eastAsia"/>
          <w:b w:val="0"/>
          <w:bCs/>
          <w:noProof w:val="0"/>
          <w:color w:val="000000"/>
          <w:kern w:val="2"/>
          <w:sz w:val="24"/>
        </w:rPr>
        <w:t>两种信号可以对司机室的运行模式产生影响。它们是：</w:t>
      </w:r>
    </w:p>
    <w:p w:rsidR="00735FF2" w:rsidRPr="00A97486" w:rsidRDefault="00735FF2" w:rsidP="00E46BB3">
      <w:pPr>
        <w:pStyle w:val="ab"/>
        <w:widowControl/>
        <w:numPr>
          <w:ilvl w:val="0"/>
          <w:numId w:val="181"/>
        </w:numPr>
        <w:tabs>
          <w:tab w:val="clear" w:pos="1860"/>
          <w:tab w:val="clear" w:pos="3255"/>
          <w:tab w:val="clear" w:pos="10920"/>
          <w:tab w:val="num" w:pos="1134"/>
        </w:tabs>
        <w:spacing w:beforeLines="25" w:before="78" w:afterLines="50" w:after="156" w:line="240" w:lineRule="auto"/>
        <w:ind w:hanging="1151"/>
        <w:rPr>
          <w:rFonts w:ascii="宋体" w:hAnsi="宋体"/>
          <w:bCs/>
          <w:color w:val="000000"/>
          <w:sz w:val="24"/>
        </w:rPr>
      </w:pPr>
      <w:r w:rsidRPr="00A97486">
        <w:rPr>
          <w:rFonts w:ascii="宋体" w:hAnsi="宋体" w:hint="eastAsia"/>
          <w:bCs/>
          <w:color w:val="000000"/>
          <w:sz w:val="24"/>
        </w:rPr>
        <w:t>TCMS发送的控制命令</w:t>
      </w:r>
    </w:p>
    <w:p w:rsidR="00735FF2" w:rsidRPr="00A97486" w:rsidRDefault="00735FF2" w:rsidP="00E46BB3">
      <w:pPr>
        <w:pStyle w:val="ab"/>
        <w:widowControl/>
        <w:numPr>
          <w:ilvl w:val="0"/>
          <w:numId w:val="181"/>
        </w:numPr>
        <w:tabs>
          <w:tab w:val="clear" w:pos="1860"/>
          <w:tab w:val="clear" w:pos="3255"/>
          <w:tab w:val="clear" w:pos="10920"/>
          <w:tab w:val="num" w:pos="1134"/>
        </w:tabs>
        <w:spacing w:beforeLines="25" w:before="78" w:afterLines="50" w:after="156" w:line="240" w:lineRule="auto"/>
        <w:ind w:hanging="1151"/>
        <w:rPr>
          <w:rFonts w:ascii="宋体" w:hAnsi="宋体"/>
          <w:bCs/>
          <w:color w:val="000000"/>
          <w:sz w:val="24"/>
        </w:rPr>
      </w:pPr>
      <w:r w:rsidRPr="00A97486">
        <w:rPr>
          <w:rFonts w:ascii="宋体" w:hAnsi="宋体" w:hint="eastAsia"/>
          <w:bCs/>
          <w:color w:val="000000"/>
          <w:sz w:val="24"/>
        </w:rPr>
        <w:t>模式选择开关SW2和温度选择开关SW3；</w:t>
      </w:r>
    </w:p>
    <w:p w:rsidR="00735FF2" w:rsidRPr="00A97486" w:rsidRDefault="00735FF2" w:rsidP="00E46BB3">
      <w:pPr>
        <w:pStyle w:val="ab"/>
        <w:widowControl/>
        <w:numPr>
          <w:ilvl w:val="0"/>
          <w:numId w:val="181"/>
        </w:numPr>
        <w:tabs>
          <w:tab w:val="clear" w:pos="1860"/>
          <w:tab w:val="clear" w:pos="3255"/>
          <w:tab w:val="clear" w:pos="10920"/>
          <w:tab w:val="num" w:pos="1134"/>
        </w:tabs>
        <w:spacing w:beforeLines="25" w:before="78" w:afterLines="50" w:after="156" w:line="240" w:lineRule="auto"/>
        <w:ind w:hanging="1151"/>
        <w:rPr>
          <w:rFonts w:ascii="宋体" w:hAnsi="宋体"/>
          <w:bCs/>
          <w:color w:val="000000"/>
          <w:sz w:val="24"/>
        </w:rPr>
      </w:pPr>
      <w:r w:rsidRPr="00A97486">
        <w:rPr>
          <w:rFonts w:ascii="宋体" w:hAnsi="宋体" w:hint="eastAsia"/>
          <w:bCs/>
          <w:color w:val="000000"/>
          <w:sz w:val="24"/>
        </w:rPr>
        <w:t>维护软件（PTU）发来的命令。</w:t>
      </w:r>
    </w:p>
    <w:p w:rsidR="00735FF2" w:rsidRPr="00A97486" w:rsidRDefault="00735FF2" w:rsidP="00735FF2">
      <w:pPr>
        <w:pStyle w:val="Style5"/>
        <w:tabs>
          <w:tab w:val="left" w:pos="2052"/>
        </w:tabs>
        <w:spacing w:line="360" w:lineRule="auto"/>
        <w:ind w:left="0" w:firstLineChars="250" w:firstLine="600"/>
        <w:rPr>
          <w:rFonts w:ascii="宋体" w:hAnsi="宋体" w:cs="Times New Roman"/>
          <w:b w:val="0"/>
          <w:bCs/>
          <w:noProof w:val="0"/>
          <w:color w:val="000000"/>
          <w:kern w:val="2"/>
          <w:sz w:val="24"/>
        </w:rPr>
      </w:pPr>
      <w:r w:rsidRPr="00A97486">
        <w:rPr>
          <w:rFonts w:ascii="宋体" w:hAnsi="宋体" w:cs="Times New Roman" w:hint="eastAsia"/>
          <w:b w:val="0"/>
          <w:bCs/>
          <w:noProof w:val="0"/>
          <w:color w:val="000000"/>
          <w:kern w:val="2"/>
          <w:sz w:val="24"/>
        </w:rPr>
        <w:t>当系统处于测试模式时，由维护软件发来的命令有最高的优先权。</w:t>
      </w:r>
    </w:p>
    <w:p w:rsidR="00735FF2" w:rsidRPr="00A97486" w:rsidRDefault="00735FF2" w:rsidP="00735FF2">
      <w:pPr>
        <w:spacing w:line="360" w:lineRule="auto"/>
        <w:ind w:firstLineChars="250" w:firstLine="600"/>
        <w:rPr>
          <w:rFonts w:ascii="宋体" w:hAnsi="宋体"/>
          <w:bCs/>
          <w:color w:val="000000"/>
          <w:sz w:val="24"/>
        </w:rPr>
      </w:pPr>
      <w:r w:rsidRPr="00A97486">
        <w:rPr>
          <w:rFonts w:ascii="宋体" w:hAnsi="宋体" w:hint="eastAsia"/>
          <w:sz w:val="24"/>
        </w:rPr>
        <w:t>司机室空调可以通过MVB总线上与整车TCMS进行网络通讯。</w:t>
      </w:r>
      <w:r w:rsidRPr="00A97486">
        <w:rPr>
          <w:rFonts w:ascii="宋体" w:hAnsi="宋体" w:hint="eastAsia"/>
          <w:bCs/>
          <w:color w:val="000000"/>
          <w:sz w:val="24"/>
        </w:rPr>
        <w:t>可以上送司机室空调的状态和故障信息。</w:t>
      </w:r>
    </w:p>
    <w:p w:rsidR="00735FF2" w:rsidRPr="00A97486" w:rsidRDefault="00735FF2" w:rsidP="00735FF2">
      <w:pPr>
        <w:spacing w:line="360" w:lineRule="auto"/>
        <w:ind w:firstLineChars="250" w:firstLine="600"/>
        <w:rPr>
          <w:rFonts w:ascii="宋体" w:hAnsi="宋体"/>
          <w:bCs/>
          <w:color w:val="000000"/>
          <w:sz w:val="24"/>
        </w:rPr>
      </w:pPr>
      <w:r w:rsidRPr="00A97486">
        <w:rPr>
          <w:rFonts w:ascii="宋体" w:hAnsi="宋体" w:hint="eastAsia"/>
          <w:bCs/>
          <w:color w:val="000000"/>
          <w:sz w:val="24"/>
        </w:rPr>
        <w:t>当司机台模式开关在“自动”档时，司机室空调由DDU通过TCMS控制司机室运行。此时司机台温度设定和风速开关无效。</w:t>
      </w:r>
    </w:p>
    <w:p w:rsidR="00735FF2" w:rsidRPr="00A97486" w:rsidRDefault="00735FF2" w:rsidP="00735FF2">
      <w:pPr>
        <w:pStyle w:val="Style5"/>
        <w:tabs>
          <w:tab w:val="left" w:pos="2052"/>
        </w:tabs>
        <w:spacing w:line="360" w:lineRule="auto"/>
        <w:ind w:left="0" w:firstLineChars="250" w:firstLine="600"/>
        <w:rPr>
          <w:rFonts w:ascii="宋体" w:hAnsi="宋体" w:cs="Times New Roman"/>
          <w:b w:val="0"/>
          <w:bCs/>
          <w:noProof w:val="0"/>
          <w:color w:val="000000"/>
          <w:kern w:val="2"/>
          <w:sz w:val="24"/>
          <w:szCs w:val="20"/>
        </w:rPr>
      </w:pPr>
      <w:r w:rsidRPr="00A97486">
        <w:rPr>
          <w:rFonts w:ascii="宋体" w:hAnsi="宋体" w:cs="Times New Roman" w:hint="eastAsia"/>
          <w:b w:val="0"/>
          <w:bCs/>
          <w:noProof w:val="0"/>
          <w:color w:val="000000"/>
          <w:kern w:val="2"/>
          <w:sz w:val="24"/>
          <w:szCs w:val="20"/>
        </w:rPr>
        <w:t>当司机台模式开关在其他档位时，司机室的运行模式通过司机台的模式选择开关SW2和温度选择开关SW3来实现。</w:t>
      </w:r>
    </w:p>
    <w:p w:rsidR="00735FF2" w:rsidRPr="00A97486" w:rsidRDefault="00735FF2" w:rsidP="00735FF2">
      <w:pPr>
        <w:pStyle w:val="Style5"/>
        <w:tabs>
          <w:tab w:val="left" w:pos="2052"/>
        </w:tabs>
        <w:spacing w:line="360" w:lineRule="auto"/>
        <w:ind w:leftChars="276" w:left="856" w:hangingChars="115" w:hanging="276"/>
        <w:rPr>
          <w:rFonts w:ascii="宋体" w:hAnsi="宋体" w:cs="Times New Roman"/>
          <w:b w:val="0"/>
          <w:bCs/>
          <w:noProof w:val="0"/>
          <w:color w:val="000000"/>
          <w:kern w:val="2"/>
          <w:sz w:val="24"/>
        </w:rPr>
      </w:pPr>
      <w:r w:rsidRPr="00A97486">
        <w:rPr>
          <w:rFonts w:ascii="宋体" w:hAnsi="宋体" w:cs="Times New Roman" w:hint="eastAsia"/>
          <w:b w:val="0"/>
          <w:bCs/>
          <w:noProof w:val="0"/>
          <w:color w:val="000000"/>
          <w:kern w:val="2"/>
          <w:sz w:val="24"/>
        </w:rPr>
        <w:t>司机室和客室的运行模式大致相仿，区别在于司机室压机定频运行，制热由电加热提供。</w:t>
      </w:r>
    </w:p>
    <w:p w:rsidR="00735FF2" w:rsidRPr="00A97486" w:rsidRDefault="00735FF2" w:rsidP="00735FF2">
      <w:pPr>
        <w:spacing w:line="360" w:lineRule="auto"/>
        <w:ind w:firstLineChars="250" w:firstLine="600"/>
        <w:rPr>
          <w:rFonts w:cs="Arial"/>
          <w:sz w:val="24"/>
        </w:rPr>
      </w:pPr>
      <w:r w:rsidRPr="00A97486">
        <w:rPr>
          <w:rFonts w:cs="Arial" w:hint="eastAsia"/>
          <w:sz w:val="24"/>
        </w:rPr>
        <w:t>司机室空调主要运行模式如下：</w:t>
      </w:r>
    </w:p>
    <w:p w:rsidR="00735FF2" w:rsidRPr="00A97486" w:rsidRDefault="00735FF2" w:rsidP="00E46BB3">
      <w:pPr>
        <w:pStyle w:val="ab"/>
        <w:widowControl/>
        <w:numPr>
          <w:ilvl w:val="0"/>
          <w:numId w:val="183"/>
        </w:numPr>
        <w:tabs>
          <w:tab w:val="clear" w:pos="3255"/>
          <w:tab w:val="clear" w:pos="10920"/>
          <w:tab w:val="num" w:pos="1860"/>
        </w:tabs>
        <w:spacing w:beforeLines="25" w:before="78" w:afterLines="50" w:after="156" w:line="240" w:lineRule="auto"/>
        <w:rPr>
          <w:rFonts w:ascii="宋体" w:hAnsi="宋体"/>
          <w:bCs/>
          <w:color w:val="000000"/>
          <w:sz w:val="24"/>
        </w:rPr>
      </w:pPr>
      <w:r w:rsidRPr="00A97486">
        <w:rPr>
          <w:rFonts w:ascii="宋体" w:hAnsi="宋体" w:hint="eastAsia"/>
          <w:bCs/>
          <w:color w:val="000000"/>
          <w:sz w:val="24"/>
        </w:rPr>
        <w:t>集控模式（DDU控制）；</w:t>
      </w:r>
    </w:p>
    <w:p w:rsidR="00735FF2" w:rsidRPr="00A97486" w:rsidRDefault="00735FF2" w:rsidP="00E46BB3">
      <w:pPr>
        <w:pStyle w:val="ab"/>
        <w:widowControl/>
        <w:numPr>
          <w:ilvl w:val="0"/>
          <w:numId w:val="183"/>
        </w:numPr>
        <w:tabs>
          <w:tab w:val="clear" w:pos="3255"/>
          <w:tab w:val="clear" w:pos="10920"/>
          <w:tab w:val="num" w:pos="1860"/>
        </w:tabs>
        <w:spacing w:beforeLines="25" w:before="78" w:afterLines="50" w:after="156" w:line="240" w:lineRule="auto"/>
        <w:rPr>
          <w:rFonts w:ascii="宋体" w:hAnsi="宋体"/>
          <w:bCs/>
          <w:color w:val="000000"/>
          <w:sz w:val="24"/>
        </w:rPr>
      </w:pPr>
      <w:r w:rsidRPr="00A97486">
        <w:rPr>
          <w:rFonts w:ascii="宋体" w:hAnsi="宋体" w:hint="eastAsia"/>
          <w:bCs/>
          <w:color w:val="000000"/>
          <w:sz w:val="24"/>
        </w:rPr>
        <w:t>本控模式；</w:t>
      </w:r>
    </w:p>
    <w:p w:rsidR="00735FF2" w:rsidRPr="00A97486" w:rsidRDefault="00735FF2" w:rsidP="00E46BB3">
      <w:pPr>
        <w:pStyle w:val="ab"/>
        <w:widowControl/>
        <w:numPr>
          <w:ilvl w:val="0"/>
          <w:numId w:val="183"/>
        </w:numPr>
        <w:tabs>
          <w:tab w:val="clear" w:pos="3255"/>
          <w:tab w:val="clear" w:pos="10920"/>
          <w:tab w:val="num" w:pos="1860"/>
        </w:tabs>
        <w:spacing w:beforeLines="25" w:before="78" w:afterLines="50" w:after="156" w:line="240" w:lineRule="auto"/>
        <w:rPr>
          <w:rFonts w:ascii="宋体" w:hAnsi="宋体"/>
          <w:bCs/>
          <w:color w:val="000000"/>
          <w:sz w:val="24"/>
        </w:rPr>
      </w:pPr>
      <w:r w:rsidRPr="00A97486">
        <w:rPr>
          <w:rFonts w:ascii="宋体" w:hAnsi="宋体" w:hint="eastAsia"/>
          <w:bCs/>
          <w:color w:val="000000"/>
          <w:sz w:val="24"/>
        </w:rPr>
        <w:t>维护模式</w:t>
      </w:r>
    </w:p>
    <w:p w:rsidR="00735FF2" w:rsidRPr="00A97486" w:rsidRDefault="00735FF2" w:rsidP="00D41F27">
      <w:pPr>
        <w:pStyle w:val="31"/>
        <w:numPr>
          <w:ilvl w:val="2"/>
          <w:numId w:val="52"/>
        </w:numPr>
        <w:spacing w:line="360" w:lineRule="auto"/>
        <w:rPr>
          <w:rFonts w:ascii="宋体" w:hAnsi="宋体"/>
          <w:sz w:val="24"/>
        </w:rPr>
      </w:pPr>
      <w:bookmarkStart w:id="277" w:name="_Toc438213117"/>
      <w:bookmarkStart w:id="278" w:name="_Toc440440286"/>
      <w:bookmarkStart w:id="279" w:name="_Toc456344204"/>
      <w:bookmarkStart w:id="280" w:name="_Toc517755421"/>
      <w:r w:rsidRPr="00A97486">
        <w:rPr>
          <w:rFonts w:ascii="宋体" w:hAnsi="宋体" w:hint="eastAsia"/>
          <w:sz w:val="24"/>
        </w:rPr>
        <w:lastRenderedPageBreak/>
        <w:t>本控模式</w:t>
      </w:r>
      <w:bookmarkEnd w:id="277"/>
      <w:bookmarkEnd w:id="278"/>
      <w:bookmarkEnd w:id="279"/>
      <w:bookmarkEnd w:id="280"/>
    </w:p>
    <w:p w:rsidR="00735FF2" w:rsidRPr="00A97486" w:rsidRDefault="00735FF2" w:rsidP="00735FF2">
      <w:pPr>
        <w:pStyle w:val="ab"/>
        <w:spacing w:line="360" w:lineRule="auto"/>
        <w:ind w:firstLineChars="200" w:firstLine="480"/>
        <w:rPr>
          <w:rFonts w:ascii="宋体" w:hAnsi="宋体" w:cs="Arial"/>
          <w:sz w:val="24"/>
        </w:rPr>
      </w:pPr>
      <w:r w:rsidRPr="00A97486">
        <w:rPr>
          <w:rFonts w:ascii="宋体" w:hAnsi="宋体" w:cs="Arial" w:hint="eastAsia"/>
          <w:sz w:val="24"/>
        </w:rPr>
        <w:t>本控模式时，由本车的</w:t>
      </w:r>
      <w:r w:rsidRPr="00A97486">
        <w:rPr>
          <w:rFonts w:ascii="宋体" w:hAnsi="宋体" w:hint="eastAsia"/>
          <w:bCs/>
          <w:color w:val="000000"/>
          <w:sz w:val="24"/>
        </w:rPr>
        <w:t>模式选择开关SW2</w:t>
      </w:r>
      <w:r w:rsidRPr="00A97486">
        <w:rPr>
          <w:rFonts w:ascii="宋体" w:hAnsi="宋体" w:cs="Arial" w:hint="eastAsia"/>
          <w:sz w:val="24"/>
        </w:rPr>
        <w:t>控制本地的空调机组，在“本控模式”下由SW2决定有以下几种子模式，分别为：自动模式，通风模式，（手动）制冷模式，（手动）制热模式，停机模式；另外还可以通过SW1改变达到调节蒸发风机风速的目的。</w:t>
      </w:r>
    </w:p>
    <w:p w:rsidR="00735FF2" w:rsidRPr="00A97486" w:rsidRDefault="00735FF2" w:rsidP="00BE6EAB">
      <w:pPr>
        <w:pStyle w:val="31"/>
        <w:numPr>
          <w:ilvl w:val="3"/>
          <w:numId w:val="52"/>
        </w:numPr>
        <w:spacing w:line="360" w:lineRule="auto"/>
        <w:rPr>
          <w:rFonts w:ascii="宋体" w:hAnsi="宋体"/>
          <w:sz w:val="24"/>
        </w:rPr>
      </w:pPr>
      <w:bookmarkStart w:id="281" w:name="_Toc438213118"/>
      <w:bookmarkStart w:id="282" w:name="_Toc440440287"/>
      <w:bookmarkStart w:id="283" w:name="_Toc456344205"/>
      <w:bookmarkStart w:id="284" w:name="_Toc517755422"/>
      <w:r w:rsidRPr="00A97486">
        <w:rPr>
          <w:rFonts w:ascii="宋体" w:hAnsi="宋体" w:hint="eastAsia"/>
          <w:sz w:val="24"/>
        </w:rPr>
        <w:t>自动</w:t>
      </w:r>
      <w:bookmarkEnd w:id="281"/>
      <w:bookmarkEnd w:id="282"/>
      <w:bookmarkEnd w:id="283"/>
      <w:bookmarkEnd w:id="284"/>
    </w:p>
    <w:p w:rsidR="00735FF2" w:rsidRPr="00A97486" w:rsidRDefault="00735FF2" w:rsidP="00735FF2">
      <w:pPr>
        <w:pStyle w:val="ab"/>
        <w:spacing w:line="360" w:lineRule="auto"/>
        <w:ind w:firstLineChars="200" w:firstLine="480"/>
        <w:rPr>
          <w:rFonts w:ascii="宋体" w:hAnsi="宋体" w:cs="Arial"/>
          <w:sz w:val="24"/>
        </w:rPr>
      </w:pPr>
      <w:r w:rsidRPr="00A97486">
        <w:rPr>
          <w:rFonts w:ascii="宋体" w:hAnsi="宋体" w:cs="Arial" w:hint="eastAsia"/>
          <w:sz w:val="24"/>
          <w:lang w:val="x-none"/>
        </w:rPr>
        <w:t>SW2</w:t>
      </w:r>
      <w:r w:rsidRPr="00A97486">
        <w:rPr>
          <w:rFonts w:ascii="宋体" w:hAnsi="宋体" w:cs="Arial" w:hint="eastAsia"/>
          <w:sz w:val="24"/>
        </w:rPr>
        <w:t>模式置于“自动”位时</w:t>
      </w:r>
      <w:r w:rsidRPr="00A97486">
        <w:rPr>
          <w:rFonts w:ascii="宋体" w:hAnsi="宋体" w:cs="Arial" w:hint="eastAsia"/>
          <w:color w:val="000000"/>
          <w:sz w:val="24"/>
        </w:rPr>
        <w:t>，空调处于集控模式，此时SW3</w:t>
      </w:r>
      <w:r w:rsidRPr="00A97486">
        <w:rPr>
          <w:rFonts w:ascii="宋体" w:hAnsi="宋体" w:cs="Arial" w:hint="eastAsia"/>
          <w:sz w:val="24"/>
        </w:rPr>
        <w:t>温度选择开关和SW1风速开关无效，根据UIC553曲线算出目标温度，并根据目标温度及温度控制曲线自动运行，自动模式时又有以下几种运行模式。</w:t>
      </w:r>
    </w:p>
    <w:p w:rsidR="00735FF2" w:rsidRPr="00A97486" w:rsidRDefault="00735FF2" w:rsidP="00A032F8">
      <w:pPr>
        <w:pStyle w:val="31"/>
        <w:numPr>
          <w:ilvl w:val="4"/>
          <w:numId w:val="52"/>
        </w:numPr>
        <w:spacing w:line="360" w:lineRule="auto"/>
        <w:rPr>
          <w:rFonts w:ascii="宋体" w:hAnsi="宋体"/>
          <w:sz w:val="24"/>
        </w:rPr>
      </w:pPr>
      <w:bookmarkStart w:id="285" w:name="_Toc438213119"/>
      <w:bookmarkStart w:id="286" w:name="_Toc440440288"/>
      <w:bookmarkStart w:id="287" w:name="_Toc456344206"/>
      <w:bookmarkStart w:id="288" w:name="_Toc517755423"/>
      <w:r w:rsidRPr="00A97486">
        <w:rPr>
          <w:rFonts w:ascii="宋体" w:hAnsi="宋体" w:hint="eastAsia"/>
          <w:sz w:val="24"/>
        </w:rPr>
        <w:t>制冷</w:t>
      </w:r>
      <w:bookmarkEnd w:id="285"/>
      <w:bookmarkEnd w:id="286"/>
      <w:bookmarkEnd w:id="287"/>
      <w:bookmarkEnd w:id="288"/>
    </w:p>
    <w:p w:rsidR="00735FF2" w:rsidRPr="00A97486" w:rsidRDefault="00735FF2" w:rsidP="00735FF2">
      <w:pPr>
        <w:pStyle w:val="ab"/>
        <w:spacing w:beforeLines="50" w:before="156" w:line="360" w:lineRule="auto"/>
        <w:ind w:firstLineChars="200" w:firstLine="480"/>
        <w:rPr>
          <w:rFonts w:ascii="宋体" w:hAnsi="宋体" w:cs="Arial"/>
          <w:color w:val="000000"/>
          <w:sz w:val="24"/>
          <w:lang w:val="x-none"/>
        </w:rPr>
      </w:pPr>
      <w:bookmarkStart w:id="289" w:name="_Toc438213120"/>
      <w:r w:rsidRPr="00A97486">
        <w:rPr>
          <w:rFonts w:ascii="宋体" w:hAnsi="宋体" w:cs="Arial" w:hint="eastAsia"/>
          <w:color w:val="000000"/>
          <w:sz w:val="24"/>
          <w:lang w:val="x-none"/>
        </w:rPr>
        <w:t>在有制冷需求时，空调处于本控制冷模式，压缩机和冷凝风机开启，根据司机室温度变化而调整系统运行。</w:t>
      </w:r>
    </w:p>
    <w:p w:rsidR="00735FF2" w:rsidRPr="00A97486" w:rsidRDefault="00735FF2" w:rsidP="00A032F8">
      <w:pPr>
        <w:pStyle w:val="31"/>
        <w:numPr>
          <w:ilvl w:val="4"/>
          <w:numId w:val="52"/>
        </w:numPr>
        <w:spacing w:line="360" w:lineRule="auto"/>
        <w:rPr>
          <w:rFonts w:ascii="宋体" w:hAnsi="宋体"/>
          <w:sz w:val="24"/>
        </w:rPr>
      </w:pPr>
      <w:bookmarkStart w:id="290" w:name="_Toc440440289"/>
      <w:bookmarkStart w:id="291" w:name="_Toc456344207"/>
      <w:bookmarkStart w:id="292" w:name="_Toc517755424"/>
      <w:r w:rsidRPr="00A97486">
        <w:rPr>
          <w:rFonts w:ascii="宋体" w:hAnsi="宋体" w:hint="eastAsia"/>
          <w:sz w:val="24"/>
        </w:rPr>
        <w:t>制热</w:t>
      </w:r>
      <w:bookmarkEnd w:id="289"/>
      <w:bookmarkEnd w:id="290"/>
      <w:bookmarkEnd w:id="291"/>
      <w:bookmarkEnd w:id="292"/>
    </w:p>
    <w:p w:rsidR="00735FF2" w:rsidRPr="00A97486" w:rsidRDefault="00735FF2" w:rsidP="00735FF2">
      <w:pPr>
        <w:pStyle w:val="ab"/>
        <w:spacing w:beforeLines="50" w:before="156" w:line="360" w:lineRule="auto"/>
        <w:ind w:firstLineChars="200" w:firstLine="480"/>
        <w:rPr>
          <w:rFonts w:ascii="宋体" w:hAnsi="宋体" w:cs="Arial"/>
          <w:color w:val="000000"/>
          <w:sz w:val="24"/>
        </w:rPr>
      </w:pPr>
      <w:r w:rsidRPr="00A97486">
        <w:rPr>
          <w:rFonts w:ascii="宋体" w:hAnsi="宋体" w:cs="Arial" w:hint="eastAsia"/>
          <w:color w:val="000000"/>
          <w:sz w:val="24"/>
          <w:lang w:val="x-none"/>
        </w:rPr>
        <w:t>司机室采用电加热制热</w:t>
      </w:r>
      <w:r w:rsidRPr="00A97486">
        <w:rPr>
          <w:rFonts w:ascii="宋体" w:hAnsi="宋体" w:cs="Arial" w:hint="eastAsia"/>
          <w:color w:val="000000"/>
          <w:sz w:val="24"/>
        </w:rPr>
        <w:t>，空调处于本控自动制热模式，当出现制热需求且满足要求时，电加热和通风机运行，空调机组运行于制热模式。司机室空调控制系统设置采暖工况关机后延时功能：电加热关闭时，空调机组内部积存了很高的热量，关机后，也不会马上降温。高温对空调内部器件损害很大，因此，在司机室空调采暖工况关机后，通风机继续工作一段时间，把积存的余热散发。</w:t>
      </w:r>
    </w:p>
    <w:p w:rsidR="00735FF2" w:rsidRPr="00A97486" w:rsidRDefault="00735FF2" w:rsidP="00735FF2">
      <w:pPr>
        <w:pStyle w:val="ab"/>
        <w:spacing w:beforeLines="50" w:before="156" w:line="360" w:lineRule="auto"/>
        <w:ind w:firstLineChars="200" w:firstLine="480"/>
        <w:rPr>
          <w:rFonts w:ascii="宋体" w:hAnsi="宋体" w:cs="Arial"/>
          <w:color w:val="000000"/>
          <w:sz w:val="24"/>
        </w:rPr>
      </w:pPr>
      <w:r w:rsidRPr="00A97486">
        <w:rPr>
          <w:rFonts w:ascii="宋体" w:hAnsi="宋体" w:cs="Arial" w:hint="eastAsia"/>
          <w:color w:val="000000"/>
          <w:sz w:val="24"/>
        </w:rPr>
        <w:t>具体实现：采暖工况下，只有电加热和通风机工作运行（接触器KM30吸合，KM34或KM35吸合、KM33吸合），压缩机与冷凝风机停止。司机室模式开关置于关闭位后，此时控制器控制电加热接触器KM33断开，通风机接触器（KM34或KM35）依旧吸合，按照关闭前转速，继续运行一段时间，保证电加热的余热散发。（20s，可设置。）</w:t>
      </w:r>
    </w:p>
    <w:p w:rsidR="00735FF2" w:rsidRPr="00A97486" w:rsidRDefault="00735FF2" w:rsidP="00735FF2">
      <w:pPr>
        <w:pStyle w:val="ab"/>
        <w:spacing w:beforeLines="50" w:before="156" w:line="360" w:lineRule="auto"/>
        <w:ind w:firstLineChars="200" w:firstLine="480"/>
        <w:jc w:val="center"/>
        <w:rPr>
          <w:rFonts w:ascii="宋体" w:hAnsi="宋体" w:cs="Arial"/>
          <w:color w:val="FF0000"/>
          <w:sz w:val="24"/>
        </w:rPr>
      </w:pPr>
      <w:r w:rsidRPr="00A97486">
        <w:rPr>
          <w:rFonts w:ascii="宋体" w:hAnsi="宋体" w:cs="Arial" w:hint="eastAsia"/>
          <w:noProof/>
          <w:color w:val="000000"/>
          <w:sz w:val="24"/>
        </w:rPr>
        <w:lastRenderedPageBreak/>
        <w:drawing>
          <wp:inline distT="0" distB="0" distL="0" distR="0">
            <wp:extent cx="2388235" cy="3180080"/>
            <wp:effectExtent l="0" t="0" r="0" b="0"/>
            <wp:docPr id="89155" name="图片 89155" descr="QQ图片20160715103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QQ图片2016071510303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388235" cy="3180080"/>
                    </a:xfrm>
                    <a:prstGeom prst="rect">
                      <a:avLst/>
                    </a:prstGeom>
                    <a:noFill/>
                    <a:ln>
                      <a:noFill/>
                    </a:ln>
                  </pic:spPr>
                </pic:pic>
              </a:graphicData>
            </a:graphic>
          </wp:inline>
        </w:drawing>
      </w:r>
    </w:p>
    <w:p w:rsidR="00735FF2" w:rsidRPr="00A97486" w:rsidRDefault="00735FF2" w:rsidP="00323F03">
      <w:pPr>
        <w:pStyle w:val="31"/>
        <w:numPr>
          <w:ilvl w:val="4"/>
          <w:numId w:val="52"/>
        </w:numPr>
        <w:spacing w:line="360" w:lineRule="auto"/>
        <w:rPr>
          <w:rFonts w:ascii="宋体" w:hAnsi="宋体"/>
          <w:sz w:val="24"/>
        </w:rPr>
      </w:pPr>
      <w:bookmarkStart w:id="293" w:name="_Toc438213121"/>
      <w:bookmarkStart w:id="294" w:name="_Toc440440290"/>
      <w:bookmarkStart w:id="295" w:name="_Toc456344208"/>
      <w:bookmarkStart w:id="296" w:name="_Toc517755425"/>
      <w:r w:rsidRPr="00A97486">
        <w:rPr>
          <w:rFonts w:ascii="宋体" w:hAnsi="宋体" w:hint="eastAsia"/>
          <w:sz w:val="24"/>
        </w:rPr>
        <w:t>通风</w:t>
      </w:r>
      <w:bookmarkEnd w:id="293"/>
      <w:bookmarkEnd w:id="294"/>
      <w:bookmarkEnd w:id="295"/>
      <w:bookmarkEnd w:id="296"/>
    </w:p>
    <w:p w:rsidR="00735FF2" w:rsidRPr="00A97486" w:rsidRDefault="00735FF2" w:rsidP="00735FF2">
      <w:pPr>
        <w:pStyle w:val="ab"/>
        <w:spacing w:beforeLines="50" w:before="156" w:line="360" w:lineRule="auto"/>
        <w:ind w:firstLineChars="200" w:firstLine="480"/>
        <w:rPr>
          <w:rFonts w:ascii="宋体" w:hAnsi="宋体" w:cs="Arial"/>
          <w:color w:val="000000"/>
          <w:sz w:val="24"/>
        </w:rPr>
      </w:pPr>
      <w:r w:rsidRPr="00A97486">
        <w:rPr>
          <w:rFonts w:ascii="宋体" w:hAnsi="宋体" w:cs="Arial" w:hint="eastAsia"/>
          <w:color w:val="000000"/>
          <w:sz w:val="24"/>
        </w:rPr>
        <w:t>在某些条件下，车厢无制冷制热需求。此时，空调机组将工作在通风模式。在通风模式下，只有通风机工作，压缩机、冷凝风机和电加热停止工作。</w:t>
      </w:r>
    </w:p>
    <w:p w:rsidR="00735FF2" w:rsidRPr="00A97486" w:rsidRDefault="00735FF2" w:rsidP="00323F03">
      <w:pPr>
        <w:pStyle w:val="31"/>
        <w:numPr>
          <w:ilvl w:val="4"/>
          <w:numId w:val="52"/>
        </w:numPr>
        <w:spacing w:line="360" w:lineRule="auto"/>
        <w:rPr>
          <w:rFonts w:ascii="宋体" w:hAnsi="宋体"/>
          <w:sz w:val="24"/>
        </w:rPr>
      </w:pPr>
      <w:bookmarkStart w:id="297" w:name="_Toc438213123"/>
      <w:bookmarkStart w:id="298" w:name="_Toc440440291"/>
      <w:bookmarkStart w:id="299" w:name="_Toc449343146"/>
      <w:bookmarkStart w:id="300" w:name="_Toc456344209"/>
      <w:bookmarkStart w:id="301" w:name="_Toc517755426"/>
      <w:r w:rsidRPr="00A97486">
        <w:rPr>
          <w:rFonts w:ascii="宋体" w:hAnsi="宋体" w:hint="eastAsia"/>
          <w:sz w:val="24"/>
        </w:rPr>
        <w:t>预冷/预热</w:t>
      </w:r>
      <w:bookmarkEnd w:id="297"/>
      <w:bookmarkEnd w:id="298"/>
      <w:bookmarkEnd w:id="299"/>
      <w:bookmarkEnd w:id="300"/>
      <w:bookmarkEnd w:id="301"/>
    </w:p>
    <w:p w:rsidR="00735FF2" w:rsidRPr="00A97486" w:rsidRDefault="00735FF2" w:rsidP="00323F03">
      <w:pPr>
        <w:spacing w:beforeLines="50" w:before="156" w:line="360" w:lineRule="auto"/>
        <w:ind w:firstLineChars="200" w:firstLine="480"/>
        <w:rPr>
          <w:rFonts w:ascii="宋体" w:hAnsi="宋体" w:cs="Arial"/>
          <w:color w:val="000000"/>
          <w:sz w:val="24"/>
          <w:lang w:val="de-DE"/>
        </w:rPr>
      </w:pPr>
      <w:r w:rsidRPr="00A97486">
        <w:rPr>
          <w:rFonts w:ascii="宋体" w:hAnsi="宋体" w:cs="Arial" w:hint="eastAsia"/>
          <w:color w:val="000000"/>
          <w:sz w:val="24"/>
          <w:lang w:val="de-DE"/>
        </w:rPr>
        <w:t>在列车司机室空调的第一次启动阶段（空调控制器得电），空调控制器首先进行系统自检，如一切正常且根据温度判断有制冷需求，则系统自动开始预冷/热模式。此时电动新风调节门处在全关位，</w:t>
      </w:r>
      <w:r w:rsidRPr="00A97486">
        <w:rPr>
          <w:rFonts w:ascii="宋体" w:hAnsi="宋体" w:cs="Arial"/>
          <w:color w:val="000000"/>
          <w:sz w:val="24"/>
          <w:lang w:val="de-DE"/>
        </w:rPr>
        <w:t>回风</w:t>
      </w:r>
      <w:r w:rsidRPr="00A97486">
        <w:rPr>
          <w:rFonts w:ascii="宋体" w:hAnsi="宋体" w:cs="Arial" w:hint="eastAsia"/>
          <w:color w:val="000000"/>
          <w:sz w:val="24"/>
          <w:lang w:val="de-DE"/>
        </w:rPr>
        <w:t>调节门处在全开位，新风负荷为零，系统运行在全回风状态且压缩机运行在额定频率；从而实现对客室快速降温/升温，以尽快接近目标温度。当室内达到目标温度后，系统转入通风模式。如果在规定时间内（30分钟）没有达到目标温度，则自动转入正常制冷/制热模式，即新风门开启，保持正常的新/回风比。在预冷/热过程中，操作人员可通过司机室操作界面或本地控制板解除预冷/热模式。</w:t>
      </w:r>
    </w:p>
    <w:p w:rsidR="00735FF2" w:rsidRPr="00A97486" w:rsidRDefault="00735FF2" w:rsidP="00323F03">
      <w:pPr>
        <w:pStyle w:val="31"/>
        <w:numPr>
          <w:ilvl w:val="4"/>
          <w:numId w:val="52"/>
        </w:numPr>
        <w:spacing w:line="360" w:lineRule="auto"/>
        <w:rPr>
          <w:rFonts w:ascii="宋体" w:hAnsi="宋体"/>
          <w:sz w:val="24"/>
        </w:rPr>
      </w:pPr>
      <w:bookmarkStart w:id="302" w:name="_Toc438213124"/>
      <w:bookmarkStart w:id="303" w:name="_Toc440440292"/>
      <w:bookmarkStart w:id="304" w:name="_Toc456344210"/>
      <w:bookmarkStart w:id="305" w:name="_Toc517755427"/>
      <w:r w:rsidRPr="00A97486">
        <w:rPr>
          <w:rFonts w:ascii="宋体" w:hAnsi="宋体" w:hint="eastAsia"/>
          <w:sz w:val="24"/>
        </w:rPr>
        <w:t>手动制冷模式</w:t>
      </w:r>
      <w:bookmarkEnd w:id="302"/>
      <w:bookmarkEnd w:id="303"/>
      <w:bookmarkEnd w:id="304"/>
      <w:bookmarkEnd w:id="305"/>
    </w:p>
    <w:p w:rsidR="00735FF2" w:rsidRPr="00A97486" w:rsidRDefault="00735FF2" w:rsidP="00735FF2">
      <w:pPr>
        <w:pStyle w:val="ab"/>
        <w:spacing w:line="360" w:lineRule="auto"/>
        <w:rPr>
          <w:rFonts w:ascii="宋体" w:hAnsi="宋体" w:cs="Arial"/>
          <w:color w:val="000000"/>
          <w:sz w:val="24"/>
        </w:rPr>
      </w:pPr>
      <w:r w:rsidRPr="00A97486">
        <w:rPr>
          <w:rFonts w:hint="eastAsia"/>
          <w:color w:val="000000"/>
          <w:lang w:val="x-none"/>
        </w:rPr>
        <w:t xml:space="preserve">     </w:t>
      </w:r>
      <w:r w:rsidRPr="00A97486">
        <w:rPr>
          <w:rFonts w:ascii="宋体" w:hAnsi="宋体" w:hint="eastAsia"/>
          <w:color w:val="000000"/>
          <w:sz w:val="24"/>
          <w:lang w:val="x-none"/>
        </w:rPr>
        <w:t>SW2</w:t>
      </w:r>
      <w:r w:rsidRPr="00A97486">
        <w:rPr>
          <w:rFonts w:ascii="宋体" w:hAnsi="宋体" w:cs="Arial" w:hint="eastAsia"/>
          <w:color w:val="000000"/>
          <w:sz w:val="24"/>
        </w:rPr>
        <w:t>模式开关置于“制冷”位时，目标温度通过SW3温度选择开关进行调节，</w:t>
      </w:r>
      <w:r w:rsidRPr="00A97486">
        <w:rPr>
          <w:rFonts w:ascii="宋体" w:hAnsi="宋体" w:hint="eastAsia"/>
          <w:color w:val="000000"/>
          <w:sz w:val="24"/>
          <w:lang w:val="x-none"/>
        </w:rPr>
        <w:t>司机室</w:t>
      </w:r>
      <w:r w:rsidRPr="00A97486">
        <w:rPr>
          <w:rFonts w:ascii="宋体" w:hAnsi="宋体" w:cs="Arial" w:hint="eastAsia"/>
          <w:color w:val="000000"/>
          <w:sz w:val="24"/>
        </w:rPr>
        <w:t>空调根据该目标温度及温度控制曲线运行，此时压缩机和冷凝风机开启，通风机一直运行。</w:t>
      </w:r>
    </w:p>
    <w:p w:rsidR="00735FF2" w:rsidRPr="00A97486" w:rsidRDefault="00735FF2" w:rsidP="000E78C3">
      <w:pPr>
        <w:pStyle w:val="31"/>
        <w:numPr>
          <w:ilvl w:val="4"/>
          <w:numId w:val="52"/>
        </w:numPr>
        <w:spacing w:line="360" w:lineRule="auto"/>
        <w:rPr>
          <w:rFonts w:ascii="宋体" w:hAnsi="宋体"/>
          <w:sz w:val="24"/>
        </w:rPr>
      </w:pPr>
      <w:bookmarkStart w:id="306" w:name="_Toc438213125"/>
      <w:bookmarkStart w:id="307" w:name="_Toc440440293"/>
      <w:bookmarkStart w:id="308" w:name="_Toc456344211"/>
      <w:bookmarkStart w:id="309" w:name="_Toc517755428"/>
      <w:r w:rsidRPr="00A97486">
        <w:rPr>
          <w:rFonts w:ascii="宋体" w:hAnsi="宋体" w:hint="eastAsia"/>
          <w:sz w:val="24"/>
        </w:rPr>
        <w:lastRenderedPageBreak/>
        <w:t>手动制热模式</w:t>
      </w:r>
      <w:bookmarkEnd w:id="306"/>
      <w:bookmarkEnd w:id="307"/>
      <w:bookmarkEnd w:id="308"/>
      <w:bookmarkEnd w:id="309"/>
    </w:p>
    <w:p w:rsidR="00735FF2" w:rsidRPr="00A97486" w:rsidRDefault="00735FF2" w:rsidP="00735FF2">
      <w:pPr>
        <w:pStyle w:val="ab"/>
        <w:spacing w:beforeLines="50" w:before="156" w:line="360" w:lineRule="auto"/>
        <w:rPr>
          <w:rFonts w:ascii="宋体" w:hAnsi="宋体" w:cs="Arial"/>
          <w:color w:val="FF0000"/>
          <w:sz w:val="24"/>
        </w:rPr>
      </w:pPr>
      <w:r w:rsidRPr="00A97486">
        <w:rPr>
          <w:rFonts w:hint="eastAsia"/>
          <w:color w:val="000000"/>
        </w:rPr>
        <w:t xml:space="preserve">     </w:t>
      </w:r>
      <w:r w:rsidRPr="00A97486">
        <w:rPr>
          <w:rFonts w:ascii="宋体" w:hAnsi="宋体" w:hint="eastAsia"/>
          <w:color w:val="000000"/>
          <w:sz w:val="24"/>
        </w:rPr>
        <w:t>SW2</w:t>
      </w:r>
      <w:r w:rsidRPr="00A97486">
        <w:rPr>
          <w:rFonts w:ascii="宋体" w:hAnsi="宋体" w:cs="Arial" w:hint="eastAsia"/>
          <w:color w:val="000000"/>
          <w:sz w:val="24"/>
        </w:rPr>
        <w:t>模式开关置于“制热”位时，目标温度为13℃，SW3温度调节无效，</w:t>
      </w:r>
      <w:r w:rsidRPr="00A97486">
        <w:rPr>
          <w:rFonts w:ascii="宋体" w:hAnsi="宋体" w:hint="eastAsia"/>
          <w:color w:val="000000"/>
          <w:sz w:val="24"/>
          <w:lang w:val="x-none"/>
        </w:rPr>
        <w:t>司机室</w:t>
      </w:r>
      <w:r w:rsidRPr="00A97486">
        <w:rPr>
          <w:rFonts w:ascii="宋体" w:hAnsi="宋体" w:cs="Arial" w:hint="eastAsia"/>
          <w:color w:val="000000"/>
          <w:sz w:val="24"/>
        </w:rPr>
        <w:t>空调根据该目标温度及温度控制曲线运行，此时开启电加热，通风机一直运行。</w:t>
      </w:r>
    </w:p>
    <w:p w:rsidR="00735FF2" w:rsidRPr="00A97486" w:rsidRDefault="00735FF2" w:rsidP="000E78C3">
      <w:pPr>
        <w:pStyle w:val="31"/>
        <w:numPr>
          <w:ilvl w:val="3"/>
          <w:numId w:val="52"/>
        </w:numPr>
        <w:spacing w:line="360" w:lineRule="auto"/>
        <w:rPr>
          <w:rFonts w:ascii="宋体" w:hAnsi="宋体"/>
          <w:sz w:val="24"/>
        </w:rPr>
      </w:pPr>
      <w:bookmarkStart w:id="310" w:name="_Toc438213126"/>
      <w:bookmarkStart w:id="311" w:name="_Toc440440294"/>
      <w:bookmarkStart w:id="312" w:name="_Toc456344212"/>
      <w:bookmarkStart w:id="313" w:name="_Toc517755429"/>
      <w:r w:rsidRPr="00A97486">
        <w:rPr>
          <w:rFonts w:ascii="宋体" w:hAnsi="宋体" w:hint="eastAsia"/>
          <w:sz w:val="24"/>
        </w:rPr>
        <w:t>通风模式</w:t>
      </w:r>
      <w:bookmarkEnd w:id="310"/>
      <w:bookmarkEnd w:id="311"/>
      <w:bookmarkEnd w:id="312"/>
      <w:bookmarkEnd w:id="313"/>
    </w:p>
    <w:p w:rsidR="00735FF2" w:rsidRPr="00A97486" w:rsidRDefault="00735FF2" w:rsidP="00735FF2">
      <w:pPr>
        <w:spacing w:beforeLines="50" w:before="156" w:afterLines="50" w:after="156" w:line="360" w:lineRule="auto"/>
        <w:ind w:firstLineChars="200" w:firstLine="480"/>
        <w:rPr>
          <w:rFonts w:ascii="宋体" w:hAnsi="宋体" w:cs="Arial"/>
          <w:color w:val="000000"/>
          <w:sz w:val="24"/>
          <w:lang w:val="de-DE"/>
        </w:rPr>
      </w:pPr>
      <w:r w:rsidRPr="00A97486">
        <w:rPr>
          <w:rFonts w:ascii="宋体" w:hAnsi="宋体" w:hint="eastAsia"/>
          <w:color w:val="000000"/>
          <w:sz w:val="24"/>
          <w:lang w:val="x-none"/>
        </w:rPr>
        <w:t>SW2</w:t>
      </w:r>
      <w:r w:rsidRPr="00A97486">
        <w:rPr>
          <w:rFonts w:ascii="宋体" w:hAnsi="宋体" w:cs="Arial" w:hint="eastAsia"/>
          <w:color w:val="000000"/>
          <w:sz w:val="24"/>
          <w:lang w:val="de-DE"/>
        </w:rPr>
        <w:t>模式开关置于“通风”位时，</w:t>
      </w:r>
      <w:r w:rsidRPr="00A97486">
        <w:rPr>
          <w:rFonts w:ascii="宋体" w:hAnsi="宋体" w:cs="Arial" w:hint="eastAsia"/>
          <w:color w:val="000000"/>
          <w:sz w:val="24"/>
        </w:rPr>
        <w:t>空调处于本控手动通风模式，SW3温度调节无效，司机室</w:t>
      </w:r>
      <w:r w:rsidRPr="00A97486">
        <w:rPr>
          <w:rFonts w:ascii="宋体" w:hAnsi="宋体" w:cs="Arial" w:hint="eastAsia"/>
          <w:color w:val="000000"/>
          <w:sz w:val="24"/>
          <w:lang w:val="de-DE"/>
        </w:rPr>
        <w:t>空调通风运行，此时压缩机、冷凝风机、电加热停机。</w:t>
      </w:r>
    </w:p>
    <w:p w:rsidR="00735FF2" w:rsidRPr="00A97486" w:rsidRDefault="00735FF2" w:rsidP="000E78C3">
      <w:pPr>
        <w:pStyle w:val="31"/>
        <w:numPr>
          <w:ilvl w:val="3"/>
          <w:numId w:val="52"/>
        </w:numPr>
        <w:spacing w:line="360" w:lineRule="auto"/>
        <w:rPr>
          <w:rFonts w:ascii="宋体" w:hAnsi="宋体"/>
          <w:sz w:val="24"/>
        </w:rPr>
      </w:pPr>
      <w:bookmarkStart w:id="314" w:name="_Toc438213127"/>
      <w:bookmarkStart w:id="315" w:name="_Toc440440295"/>
      <w:bookmarkStart w:id="316" w:name="_Toc456344213"/>
      <w:bookmarkStart w:id="317" w:name="_Toc517755430"/>
      <w:r w:rsidRPr="00A97486">
        <w:rPr>
          <w:rFonts w:ascii="宋体" w:hAnsi="宋体" w:hint="eastAsia"/>
          <w:sz w:val="24"/>
        </w:rPr>
        <w:t>停止模式</w:t>
      </w:r>
      <w:bookmarkEnd w:id="314"/>
      <w:bookmarkEnd w:id="315"/>
      <w:bookmarkEnd w:id="316"/>
      <w:bookmarkEnd w:id="317"/>
    </w:p>
    <w:p w:rsidR="00735FF2" w:rsidRPr="00A97486" w:rsidRDefault="00735FF2" w:rsidP="00735FF2">
      <w:pPr>
        <w:pStyle w:val="ab"/>
        <w:spacing w:beforeLines="50" w:before="156"/>
        <w:rPr>
          <w:rFonts w:ascii="宋体" w:hAnsi="宋体"/>
          <w:sz w:val="24"/>
          <w:lang w:val="x-none"/>
        </w:rPr>
      </w:pPr>
      <w:r w:rsidRPr="00A97486">
        <w:rPr>
          <w:rFonts w:hint="eastAsia"/>
          <w:lang w:val="x-none"/>
        </w:rPr>
        <w:t xml:space="preserve">     </w:t>
      </w:r>
      <w:r w:rsidRPr="00A97486">
        <w:rPr>
          <w:rFonts w:ascii="宋体" w:hAnsi="宋体" w:hint="eastAsia"/>
          <w:sz w:val="24"/>
          <w:lang w:val="x-none"/>
        </w:rPr>
        <w:t>SW2模式开关置于“停止”位时</w:t>
      </w:r>
      <w:r w:rsidRPr="00A97486">
        <w:rPr>
          <w:rFonts w:ascii="宋体" w:hAnsi="宋体" w:hint="eastAsia"/>
          <w:color w:val="000000"/>
          <w:sz w:val="24"/>
          <w:lang w:val="x-none"/>
        </w:rPr>
        <w:t>，</w:t>
      </w:r>
      <w:r w:rsidRPr="00A97486">
        <w:rPr>
          <w:rFonts w:ascii="宋体" w:hAnsi="宋体" w:cs="Arial" w:hint="eastAsia"/>
          <w:color w:val="000000"/>
          <w:sz w:val="24"/>
        </w:rPr>
        <w:t>空调处于本控手动停机模式，</w:t>
      </w:r>
      <w:r w:rsidRPr="00A97486">
        <w:rPr>
          <w:rFonts w:ascii="宋体" w:hAnsi="宋体" w:cs="Arial" w:hint="eastAsia"/>
          <w:sz w:val="24"/>
        </w:rPr>
        <w:t>司机室</w:t>
      </w:r>
      <w:r w:rsidRPr="00A97486">
        <w:rPr>
          <w:rFonts w:ascii="宋体" w:hAnsi="宋体" w:hint="eastAsia"/>
          <w:sz w:val="24"/>
          <w:lang w:val="x-none"/>
        </w:rPr>
        <w:t>空调停止运行。</w:t>
      </w:r>
    </w:p>
    <w:p w:rsidR="00735FF2" w:rsidRPr="00A97486" w:rsidRDefault="00735FF2" w:rsidP="000E78C3">
      <w:pPr>
        <w:pStyle w:val="31"/>
        <w:numPr>
          <w:ilvl w:val="2"/>
          <w:numId w:val="52"/>
        </w:numPr>
        <w:spacing w:line="360" w:lineRule="auto"/>
        <w:rPr>
          <w:rFonts w:ascii="宋体" w:hAnsi="宋体"/>
          <w:sz w:val="24"/>
        </w:rPr>
      </w:pPr>
      <w:bookmarkStart w:id="318" w:name="_Toc438213129"/>
      <w:bookmarkStart w:id="319" w:name="_Toc440440297"/>
      <w:bookmarkStart w:id="320" w:name="_Toc456344214"/>
      <w:bookmarkStart w:id="321" w:name="_Toc517755431"/>
      <w:r w:rsidRPr="00A97486">
        <w:rPr>
          <w:rFonts w:ascii="宋体" w:hAnsi="宋体" w:hint="eastAsia"/>
          <w:sz w:val="24"/>
        </w:rPr>
        <w:t>维护模式</w:t>
      </w:r>
      <w:bookmarkEnd w:id="318"/>
      <w:bookmarkEnd w:id="319"/>
      <w:bookmarkEnd w:id="320"/>
      <w:bookmarkEnd w:id="321"/>
    </w:p>
    <w:p w:rsidR="00735FF2" w:rsidRPr="00A97486" w:rsidRDefault="00735FF2" w:rsidP="00735FF2">
      <w:pPr>
        <w:pStyle w:val="ab"/>
        <w:spacing w:line="360" w:lineRule="auto"/>
        <w:ind w:firstLineChars="200" w:firstLine="480"/>
        <w:rPr>
          <w:rFonts w:ascii="宋体" w:hAnsi="宋体" w:cs="Arial"/>
          <w:sz w:val="24"/>
        </w:rPr>
      </w:pPr>
      <w:r w:rsidRPr="00A97486">
        <w:rPr>
          <w:rFonts w:ascii="宋体" w:hAnsi="宋体" w:cs="Arial" w:hint="eastAsia"/>
          <w:sz w:val="24"/>
        </w:rPr>
        <w:t>另外</w:t>
      </w:r>
      <w:r w:rsidRPr="00A97486">
        <w:rPr>
          <w:rFonts w:ascii="宋体" w:hAnsi="宋体" w:cs="Arial"/>
          <w:sz w:val="24"/>
        </w:rPr>
        <w:t>控制系统设有专门的</w:t>
      </w:r>
      <w:r w:rsidRPr="00A97486">
        <w:rPr>
          <w:rFonts w:ascii="宋体" w:hAnsi="宋体" w:cs="Arial" w:hint="eastAsia"/>
          <w:sz w:val="24"/>
        </w:rPr>
        <w:t>维护</w:t>
      </w:r>
      <w:r w:rsidRPr="00A97486">
        <w:rPr>
          <w:rFonts w:ascii="宋体" w:hAnsi="宋体" w:cs="Arial"/>
          <w:sz w:val="24"/>
        </w:rPr>
        <w:t>模式，</w:t>
      </w:r>
      <w:r w:rsidRPr="00A97486">
        <w:rPr>
          <w:rFonts w:ascii="宋体" w:hAnsi="宋体" w:cs="Arial" w:hint="eastAsia"/>
          <w:sz w:val="24"/>
        </w:rPr>
        <w:t>将PTU和空调控制器连接后，</w:t>
      </w:r>
      <w:r w:rsidRPr="00A97486">
        <w:rPr>
          <w:rFonts w:ascii="宋体" w:hAnsi="宋体" w:cs="Arial"/>
          <w:sz w:val="24"/>
        </w:rPr>
        <w:t>在授权模式下完成对风门执行器、压力开关、机组主要部件等单一部件的功能的测试</w:t>
      </w:r>
      <w:r w:rsidRPr="00A97486">
        <w:rPr>
          <w:rFonts w:ascii="宋体" w:hAnsi="宋体" w:cs="Arial" w:hint="eastAsia"/>
          <w:sz w:val="24"/>
        </w:rPr>
        <w:t>，优先级均比本控和集控要高。</w:t>
      </w:r>
    </w:p>
    <w:p w:rsidR="00735FF2" w:rsidRPr="00A97486" w:rsidRDefault="00735FF2" w:rsidP="00617035">
      <w:pPr>
        <w:pStyle w:val="31"/>
        <w:numPr>
          <w:ilvl w:val="1"/>
          <w:numId w:val="52"/>
        </w:numPr>
        <w:spacing w:line="360" w:lineRule="auto"/>
        <w:rPr>
          <w:rFonts w:ascii="宋体" w:hAnsi="宋体"/>
          <w:sz w:val="24"/>
        </w:rPr>
      </w:pPr>
      <w:bookmarkStart w:id="322" w:name="_Toc456344215"/>
      <w:bookmarkStart w:id="323" w:name="_Toc517755432"/>
      <w:r w:rsidRPr="00A97486">
        <w:rPr>
          <w:rFonts w:ascii="宋体" w:hAnsi="宋体" w:hint="eastAsia"/>
          <w:sz w:val="24"/>
        </w:rPr>
        <w:t>双速风机调速原理</w:t>
      </w:r>
      <w:bookmarkEnd w:id="322"/>
      <w:bookmarkEnd w:id="323"/>
    </w:p>
    <w:p w:rsidR="00735FF2" w:rsidRPr="00A97486" w:rsidRDefault="00735FF2" w:rsidP="00617035">
      <w:pPr>
        <w:pStyle w:val="ab"/>
        <w:spacing w:line="360" w:lineRule="auto"/>
        <w:ind w:firstLineChars="200" w:firstLine="480"/>
        <w:rPr>
          <w:rFonts w:ascii="宋体" w:hAnsi="宋体" w:cs="Arial"/>
          <w:sz w:val="24"/>
        </w:rPr>
      </w:pPr>
      <w:r w:rsidRPr="00A97486">
        <w:rPr>
          <w:rFonts w:ascii="宋体" w:hAnsi="宋体" w:cs="Arial" w:hint="eastAsia"/>
          <w:sz w:val="24"/>
        </w:rPr>
        <w:t>司机室通风机采用双速和热保护的三相电机。</w:t>
      </w:r>
      <w:r w:rsidRPr="00A97486">
        <w:rPr>
          <w:rFonts w:ascii="宋体" w:hAnsi="宋体" w:cs="Arial"/>
          <w:sz w:val="24"/>
        </w:rPr>
        <w:t>利用△-Y变换，改变加在定子绕组线圈上的工作电压，从而改变三相交流电动机的转速</w:t>
      </w:r>
      <w:r w:rsidRPr="00A97486">
        <w:rPr>
          <w:rFonts w:ascii="宋体" w:hAnsi="宋体" w:cs="Arial" w:hint="eastAsia"/>
          <w:sz w:val="24"/>
        </w:rPr>
        <w:t>。</w:t>
      </w:r>
    </w:p>
    <w:p w:rsidR="00735FF2" w:rsidRPr="00A97486" w:rsidRDefault="00735FF2" w:rsidP="00735FF2">
      <w:pPr>
        <w:pStyle w:val="ab"/>
        <w:spacing w:line="360" w:lineRule="auto"/>
        <w:ind w:firstLineChars="200" w:firstLine="480"/>
        <w:rPr>
          <w:rFonts w:ascii="宋体" w:hAnsi="宋体" w:cs="Arial"/>
          <w:sz w:val="24"/>
        </w:rPr>
      </w:pPr>
      <w:r w:rsidRPr="00A97486">
        <w:rPr>
          <w:rFonts w:ascii="宋体" w:hAnsi="宋体" w:cs="Arial" w:hint="eastAsia"/>
          <w:sz w:val="24"/>
        </w:rPr>
        <w:t>控制盘处设2个接触器，低速时，KM35吸合，KM34断开，此时电机绕组呈</w:t>
      </w:r>
      <w:r w:rsidRPr="00A97486">
        <w:rPr>
          <w:rFonts w:ascii="宋体" w:hAnsi="宋体" w:cs="Arial"/>
          <w:sz w:val="24"/>
        </w:rPr>
        <w:t>Y</w:t>
      </w:r>
      <w:r w:rsidRPr="00A97486">
        <w:rPr>
          <w:rFonts w:ascii="宋体" w:hAnsi="宋体" w:cs="Arial" w:hint="eastAsia"/>
          <w:sz w:val="24"/>
        </w:rPr>
        <w:t>形；高速时，KM34吸合，KM35断开，此时电机绕组呈</w:t>
      </w:r>
      <w:r w:rsidRPr="00A97486">
        <w:rPr>
          <w:rFonts w:ascii="宋体" w:hAnsi="宋体" w:cs="Arial"/>
          <w:sz w:val="24"/>
        </w:rPr>
        <w:t>△</w:t>
      </w:r>
      <w:r w:rsidRPr="00A97486">
        <w:rPr>
          <w:rFonts w:ascii="宋体" w:hAnsi="宋体" w:cs="Arial" w:hint="eastAsia"/>
          <w:sz w:val="24"/>
        </w:rPr>
        <w:t>形；KM34与KM35之间有机械互锁，软件也做了互锁，保证两个接触器不会同时吸合；</w:t>
      </w:r>
    </w:p>
    <w:p w:rsidR="000E7354" w:rsidRPr="00A97486" w:rsidRDefault="00735FF2" w:rsidP="000E7354">
      <w:pPr>
        <w:pStyle w:val="HTML3"/>
        <w:shd w:val="clear" w:color="auto" w:fill="F3FFEC"/>
        <w:spacing w:before="156" w:after="150" w:line="360" w:lineRule="atLeast"/>
        <w:ind w:leftChars="300" w:left="630"/>
        <w:jc w:val="center"/>
      </w:pPr>
      <w:r w:rsidRPr="00A97486">
        <w:rPr>
          <w:rFonts w:hint="eastAsia"/>
          <w:noProof/>
          <w:lang w:val="en-US" w:eastAsia="zh-CN"/>
        </w:rPr>
        <w:lastRenderedPageBreak/>
        <w:drawing>
          <wp:inline distT="0" distB="0" distL="0" distR="0">
            <wp:extent cx="2593340" cy="3234690"/>
            <wp:effectExtent l="0" t="0" r="0" b="0"/>
            <wp:docPr id="89154" name="图片 89154" descr="QQ图片20160715104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QQ图片2016071510420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593340" cy="3234690"/>
                    </a:xfrm>
                    <a:prstGeom prst="rect">
                      <a:avLst/>
                    </a:prstGeom>
                    <a:noFill/>
                    <a:ln>
                      <a:noFill/>
                    </a:ln>
                  </pic:spPr>
                </pic:pic>
              </a:graphicData>
            </a:graphic>
          </wp:inline>
        </w:drawing>
      </w:r>
    </w:p>
    <w:p w:rsidR="00735FF2" w:rsidRPr="00A97486" w:rsidRDefault="00735FF2" w:rsidP="000E7354">
      <w:pPr>
        <w:pStyle w:val="HTML3"/>
        <w:shd w:val="clear" w:color="auto" w:fill="F3FFEC"/>
        <w:spacing w:before="156" w:after="150" w:line="360" w:lineRule="atLeast"/>
        <w:ind w:leftChars="300" w:left="630"/>
        <w:jc w:val="center"/>
      </w:pPr>
      <w:r w:rsidRPr="00A97486">
        <w:rPr>
          <w:rFonts w:hint="eastAsia"/>
          <w:noProof/>
          <w:lang w:val="en-US" w:eastAsia="zh-CN"/>
        </w:rPr>
        <w:drawing>
          <wp:inline distT="0" distB="0" distL="0" distR="0">
            <wp:extent cx="2074545" cy="1992630"/>
            <wp:effectExtent l="0" t="0" r="0" b="0"/>
            <wp:docPr id="89153" name="图片 89153" descr="QQ图片20160413130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QQ图片2016041313034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074545" cy="1992630"/>
                    </a:xfrm>
                    <a:prstGeom prst="rect">
                      <a:avLst/>
                    </a:prstGeom>
                    <a:noFill/>
                    <a:ln>
                      <a:noFill/>
                    </a:ln>
                  </pic:spPr>
                </pic:pic>
              </a:graphicData>
            </a:graphic>
          </wp:inline>
        </w:drawing>
      </w:r>
    </w:p>
    <w:p w:rsidR="00735FF2" w:rsidRPr="00A97486" w:rsidRDefault="00735FF2" w:rsidP="00617035">
      <w:pPr>
        <w:pStyle w:val="ab"/>
        <w:spacing w:line="360" w:lineRule="auto"/>
        <w:ind w:firstLineChars="200" w:firstLine="480"/>
        <w:rPr>
          <w:rFonts w:ascii="宋体" w:hAnsi="宋体" w:cs="Arial"/>
          <w:sz w:val="24"/>
        </w:rPr>
      </w:pPr>
      <w:r w:rsidRPr="00A97486">
        <w:rPr>
          <w:rFonts w:ascii="宋体" w:hAnsi="宋体" w:cs="Arial" w:hint="eastAsia"/>
          <w:sz w:val="24"/>
        </w:rPr>
        <w:t>司机室控制台设有风速模式开关（低速-高速）。自动模式时，通风机风速根据回风温度与目标温度的差值，自动调整高低风速，此时风速模式开关是无效的。通风及手动制热、制冷模式时，通风机风速根据风速模式开关的档位调速。</w:t>
      </w:r>
    </w:p>
    <w:p w:rsidR="00735FF2" w:rsidRPr="00A97486" w:rsidRDefault="00735FF2" w:rsidP="005E70C3">
      <w:pPr>
        <w:pStyle w:val="1"/>
        <w:pageBreakBefore/>
        <w:numPr>
          <w:ilvl w:val="0"/>
          <w:numId w:val="52"/>
        </w:numPr>
        <w:spacing w:line="360" w:lineRule="auto"/>
        <w:ind w:left="568" w:right="-867" w:hangingChars="202" w:hanging="568"/>
        <w:rPr>
          <w:rFonts w:ascii="宋体" w:hAnsi="宋体"/>
          <w:sz w:val="28"/>
          <w:szCs w:val="28"/>
        </w:rPr>
      </w:pPr>
      <w:bookmarkStart w:id="324" w:name="_Toc438213131"/>
      <w:bookmarkStart w:id="325" w:name="_Toc440440298"/>
      <w:bookmarkStart w:id="326" w:name="_Toc447891694"/>
      <w:bookmarkStart w:id="327" w:name="_Toc456344216"/>
      <w:bookmarkStart w:id="328" w:name="_Toc517755433"/>
      <w:r w:rsidRPr="00A97486">
        <w:rPr>
          <w:rFonts w:ascii="宋体" w:hAnsi="宋体" w:hint="eastAsia"/>
          <w:sz w:val="28"/>
          <w:szCs w:val="28"/>
        </w:rPr>
        <w:lastRenderedPageBreak/>
        <w:t>紧急通风逆变器</w:t>
      </w:r>
      <w:bookmarkEnd w:id="324"/>
      <w:bookmarkEnd w:id="325"/>
      <w:bookmarkEnd w:id="326"/>
      <w:bookmarkEnd w:id="327"/>
      <w:r w:rsidR="0064330B" w:rsidRPr="00A97486">
        <w:rPr>
          <w:rFonts w:ascii="宋体" w:hAnsi="宋体" w:hint="eastAsia"/>
          <w:sz w:val="28"/>
          <w:szCs w:val="28"/>
        </w:rPr>
        <w:t>控制逻辑</w:t>
      </w:r>
      <w:r w:rsidR="00920548" w:rsidRPr="00A97486">
        <w:rPr>
          <w:rFonts w:ascii="宋体" w:hAnsi="宋体" w:hint="eastAsia"/>
          <w:sz w:val="28"/>
          <w:szCs w:val="28"/>
        </w:rPr>
        <w:t>说明</w:t>
      </w:r>
      <w:bookmarkEnd w:id="328"/>
    </w:p>
    <w:p w:rsidR="00735FF2" w:rsidRPr="00A97486" w:rsidRDefault="00735FF2" w:rsidP="00735FF2">
      <w:pPr>
        <w:pStyle w:val="ab"/>
        <w:spacing w:beforeLines="50" w:before="156" w:line="360" w:lineRule="auto"/>
        <w:ind w:firstLineChars="200" w:firstLine="480"/>
        <w:rPr>
          <w:rFonts w:ascii="宋体" w:hAnsi="宋体"/>
          <w:sz w:val="24"/>
        </w:rPr>
      </w:pPr>
      <w:r w:rsidRPr="00A97486">
        <w:rPr>
          <w:rFonts w:ascii="宋体" w:hAnsi="宋体" w:hint="eastAsia"/>
          <w:sz w:val="24"/>
        </w:rPr>
        <w:t>紧急通风逆变器的启动由客室控制系统给出，它将启动及故障信号反馈给控制器。在紧急通风模式下，通风机是通过紧急逆变电源从110V DC蓄电池逆变成三相交流电进行供电，</w:t>
      </w:r>
      <w:r w:rsidRPr="00A97486">
        <w:rPr>
          <w:rFonts w:ascii="宋体" w:hAnsi="宋体" w:hint="eastAsia"/>
          <w:color w:val="000000"/>
          <w:sz w:val="24"/>
        </w:rPr>
        <w:t>紧急通风设计时间维持45分钟运行。</w:t>
      </w:r>
      <w:r w:rsidRPr="00A97486">
        <w:rPr>
          <w:rFonts w:ascii="宋体" w:hAnsi="宋体" w:hint="eastAsia"/>
          <w:sz w:val="24"/>
        </w:rPr>
        <w:t>当交流供电电源恢复时，空调系统自动转入正常运行模式。</w:t>
      </w:r>
    </w:p>
    <w:p w:rsidR="002320B3" w:rsidRPr="00A97486" w:rsidRDefault="002320B3" w:rsidP="002320B3">
      <w:pPr>
        <w:pStyle w:val="a6"/>
        <w:tabs>
          <w:tab w:val="clear" w:pos="4153"/>
          <w:tab w:val="left" w:pos="851"/>
          <w:tab w:val="center" w:pos="2340"/>
        </w:tabs>
        <w:spacing w:line="360" w:lineRule="auto"/>
        <w:rPr>
          <w:rFonts w:ascii="宋体" w:hAnsi="宋体"/>
          <w:color w:val="000000"/>
          <w:sz w:val="24"/>
          <w:szCs w:val="24"/>
        </w:rPr>
      </w:pPr>
    </w:p>
    <w:p w:rsidR="00D35478" w:rsidRPr="00A97486" w:rsidRDefault="00D35478" w:rsidP="002320B3">
      <w:pPr>
        <w:pStyle w:val="a6"/>
        <w:tabs>
          <w:tab w:val="clear" w:pos="4153"/>
          <w:tab w:val="left" w:pos="851"/>
          <w:tab w:val="center" w:pos="2340"/>
        </w:tabs>
        <w:spacing w:line="360" w:lineRule="auto"/>
        <w:rPr>
          <w:rFonts w:ascii="宋体" w:hAnsi="宋体"/>
          <w:color w:val="000000"/>
          <w:sz w:val="24"/>
          <w:szCs w:val="24"/>
        </w:rPr>
      </w:pPr>
    </w:p>
    <w:p w:rsidR="00D35478" w:rsidRPr="00A97486" w:rsidRDefault="00D35478" w:rsidP="002320B3">
      <w:pPr>
        <w:pStyle w:val="a6"/>
        <w:tabs>
          <w:tab w:val="clear" w:pos="4153"/>
          <w:tab w:val="left" w:pos="851"/>
          <w:tab w:val="center" w:pos="2340"/>
        </w:tabs>
        <w:spacing w:line="360" w:lineRule="auto"/>
        <w:rPr>
          <w:rFonts w:ascii="宋体" w:hAnsi="宋体"/>
          <w:color w:val="000000"/>
          <w:sz w:val="24"/>
          <w:szCs w:val="24"/>
        </w:rPr>
      </w:pPr>
    </w:p>
    <w:p w:rsidR="002910A6" w:rsidRPr="00A97486" w:rsidRDefault="002910A6" w:rsidP="002320B3">
      <w:pPr>
        <w:pStyle w:val="a6"/>
        <w:tabs>
          <w:tab w:val="clear" w:pos="4153"/>
          <w:tab w:val="left" w:pos="851"/>
          <w:tab w:val="center" w:pos="2340"/>
        </w:tabs>
        <w:spacing w:line="360" w:lineRule="auto"/>
        <w:rPr>
          <w:rFonts w:ascii="宋体" w:hAnsi="宋体"/>
          <w:color w:val="000000"/>
          <w:sz w:val="24"/>
          <w:szCs w:val="24"/>
        </w:rPr>
      </w:pPr>
    </w:p>
    <w:p w:rsidR="002910A6" w:rsidRPr="00A97486" w:rsidRDefault="0083298F" w:rsidP="002910A6">
      <w:pPr>
        <w:pStyle w:val="1"/>
        <w:pageBreakBefore/>
        <w:numPr>
          <w:ilvl w:val="0"/>
          <w:numId w:val="52"/>
        </w:numPr>
        <w:spacing w:line="360" w:lineRule="auto"/>
        <w:ind w:left="568" w:right="-867" w:hangingChars="202" w:hanging="568"/>
        <w:rPr>
          <w:rFonts w:ascii="宋体" w:hAnsi="宋体"/>
          <w:sz w:val="28"/>
          <w:szCs w:val="28"/>
        </w:rPr>
      </w:pPr>
      <w:bookmarkStart w:id="329" w:name="_Toc517755434"/>
      <w:r w:rsidRPr="00A97486">
        <w:rPr>
          <w:rFonts w:ascii="宋体" w:hAnsi="宋体" w:hint="eastAsia"/>
          <w:sz w:val="28"/>
          <w:szCs w:val="28"/>
        </w:rPr>
        <w:lastRenderedPageBreak/>
        <w:t>软件使用</w:t>
      </w:r>
      <w:r w:rsidR="002910A6" w:rsidRPr="00A97486">
        <w:rPr>
          <w:rFonts w:ascii="宋体" w:hAnsi="宋体" w:hint="eastAsia"/>
          <w:sz w:val="28"/>
          <w:szCs w:val="28"/>
        </w:rPr>
        <w:t>说明</w:t>
      </w:r>
      <w:bookmarkEnd w:id="329"/>
    </w:p>
    <w:p w:rsidR="00B3156E" w:rsidRPr="00A97486" w:rsidRDefault="00B3156E" w:rsidP="00B3156E">
      <w:pPr>
        <w:pStyle w:val="31"/>
        <w:numPr>
          <w:ilvl w:val="1"/>
          <w:numId w:val="52"/>
        </w:numPr>
        <w:spacing w:line="360" w:lineRule="auto"/>
        <w:rPr>
          <w:rFonts w:ascii="宋体" w:hAnsi="宋体"/>
          <w:sz w:val="24"/>
        </w:rPr>
      </w:pPr>
      <w:bookmarkStart w:id="330" w:name="_Toc485216656"/>
      <w:bookmarkStart w:id="331" w:name="_Toc485217029"/>
      <w:bookmarkStart w:id="332" w:name="_Toc485217172"/>
      <w:bookmarkStart w:id="333" w:name="_Toc517755435"/>
      <w:r w:rsidRPr="00A97486">
        <w:rPr>
          <w:rFonts w:ascii="宋体" w:hAnsi="宋体" w:hint="eastAsia"/>
          <w:sz w:val="24"/>
        </w:rPr>
        <w:t>概述</w:t>
      </w:r>
      <w:bookmarkEnd w:id="330"/>
      <w:bookmarkEnd w:id="331"/>
      <w:bookmarkEnd w:id="332"/>
      <w:bookmarkEnd w:id="333"/>
    </w:p>
    <w:p w:rsidR="00B3156E" w:rsidRPr="00A97486" w:rsidRDefault="00B3156E" w:rsidP="003F44DC">
      <w:pPr>
        <w:spacing w:line="360" w:lineRule="auto"/>
        <w:rPr>
          <w:sz w:val="24"/>
        </w:rPr>
      </w:pPr>
      <w:r w:rsidRPr="00A97486">
        <w:rPr>
          <w:rFonts w:hint="eastAsia"/>
          <w:sz w:val="24"/>
        </w:rPr>
        <w:t>本文用于指导空调系统安装于列车上后的操作包括</w:t>
      </w:r>
      <w:r w:rsidRPr="00A97486">
        <w:rPr>
          <w:sz w:val="24"/>
        </w:rPr>
        <w:t>:</w:t>
      </w:r>
      <w:r w:rsidRPr="00A97486">
        <w:rPr>
          <w:sz w:val="24"/>
        </w:rPr>
        <w:br/>
      </w:r>
      <w:r w:rsidRPr="00A97486">
        <w:rPr>
          <w:rFonts w:ascii="SymbolMT" w:hAnsi="SymbolMT"/>
          <w:sz w:val="24"/>
        </w:rPr>
        <w:t xml:space="preserve">− </w:t>
      </w:r>
      <w:r w:rsidRPr="00A97486">
        <w:rPr>
          <w:rFonts w:hint="eastAsia"/>
          <w:sz w:val="24"/>
        </w:rPr>
        <w:t>软硬件连接</w:t>
      </w:r>
      <w:r w:rsidRPr="00A97486">
        <w:rPr>
          <w:sz w:val="24"/>
        </w:rPr>
        <w:br/>
      </w:r>
      <w:r w:rsidRPr="00A97486">
        <w:rPr>
          <w:rFonts w:ascii="SymbolMT" w:hAnsi="SymbolMT"/>
          <w:sz w:val="24"/>
        </w:rPr>
        <w:t xml:space="preserve">− </w:t>
      </w:r>
      <w:r w:rsidRPr="00A97486">
        <w:rPr>
          <w:rFonts w:hint="eastAsia"/>
          <w:sz w:val="24"/>
        </w:rPr>
        <w:t>控制系统与空调机组之间的连接</w:t>
      </w:r>
    </w:p>
    <w:p w:rsidR="00B3156E" w:rsidRPr="00A97486" w:rsidRDefault="00B3156E" w:rsidP="003F44DC">
      <w:pPr>
        <w:spacing w:line="360" w:lineRule="auto"/>
        <w:rPr>
          <w:sz w:val="24"/>
        </w:rPr>
      </w:pPr>
      <w:r w:rsidRPr="00A97486">
        <w:rPr>
          <w:rFonts w:ascii="SymbolMT" w:hAnsi="SymbolMT"/>
          <w:sz w:val="24"/>
        </w:rPr>
        <w:t xml:space="preserve">− </w:t>
      </w:r>
      <w:r w:rsidRPr="00A97486">
        <w:rPr>
          <w:rFonts w:cs="Arial" w:hint="eastAsia"/>
          <w:sz w:val="24"/>
        </w:rPr>
        <w:t>以太网</w:t>
      </w:r>
      <w:r w:rsidRPr="00A97486">
        <w:rPr>
          <w:rFonts w:cs="Arial"/>
          <w:sz w:val="24"/>
        </w:rPr>
        <w:t>PTU</w:t>
      </w:r>
      <w:r w:rsidRPr="00A97486">
        <w:rPr>
          <w:rFonts w:cs="Arial" w:hint="eastAsia"/>
          <w:sz w:val="24"/>
        </w:rPr>
        <w:t>界面使用说明和软件升级方法</w:t>
      </w:r>
    </w:p>
    <w:p w:rsidR="00B3156E" w:rsidRPr="00A97486" w:rsidRDefault="00B3156E" w:rsidP="00B3156E">
      <w:pPr>
        <w:pStyle w:val="31"/>
        <w:numPr>
          <w:ilvl w:val="2"/>
          <w:numId w:val="52"/>
        </w:numPr>
        <w:spacing w:line="360" w:lineRule="auto"/>
        <w:rPr>
          <w:rFonts w:ascii="宋体" w:hAnsi="宋体"/>
          <w:sz w:val="24"/>
        </w:rPr>
      </w:pPr>
      <w:bookmarkStart w:id="334" w:name="_Toc485216657"/>
      <w:bookmarkStart w:id="335" w:name="_Toc485217030"/>
      <w:bookmarkStart w:id="336" w:name="_Toc485217173"/>
      <w:bookmarkStart w:id="337" w:name="_Toc517755436"/>
      <w:r w:rsidRPr="00A97486">
        <w:rPr>
          <w:noProof/>
        </w:rPr>
        <w:drawing>
          <wp:anchor distT="0" distB="0" distL="114300" distR="114300" simplePos="0" relativeHeight="251656192" behindDoc="0" locked="0" layoutInCell="1" allowOverlap="1">
            <wp:simplePos x="0" y="0"/>
            <wp:positionH relativeFrom="column">
              <wp:posOffset>-51180</wp:posOffset>
            </wp:positionH>
            <wp:positionV relativeFrom="paragraph">
              <wp:posOffset>305368</wp:posOffset>
            </wp:positionV>
            <wp:extent cx="702859" cy="702859"/>
            <wp:effectExtent l="0" t="0" r="0" b="0"/>
            <wp:wrapNone/>
            <wp:docPr id="89169" name="图片 89169" descr="说明: t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说明: tim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708027" cy="708027"/>
                    </a:xfrm>
                    <a:prstGeom prst="rect">
                      <a:avLst/>
                    </a:prstGeom>
                    <a:noFill/>
                  </pic:spPr>
                </pic:pic>
              </a:graphicData>
            </a:graphic>
            <wp14:sizeRelH relativeFrom="page">
              <wp14:pctWidth>0</wp14:pctWidth>
            </wp14:sizeRelH>
            <wp14:sizeRelV relativeFrom="page">
              <wp14:pctHeight>0</wp14:pctHeight>
            </wp14:sizeRelV>
          </wp:anchor>
        </w:drawing>
      </w:r>
      <w:r w:rsidRPr="00A97486">
        <w:rPr>
          <w:rFonts w:ascii="宋体" w:hAnsi="宋体" w:hint="eastAsia"/>
          <w:sz w:val="24"/>
        </w:rPr>
        <w:t>安全说明</w:t>
      </w:r>
      <w:bookmarkEnd w:id="334"/>
      <w:bookmarkEnd w:id="335"/>
      <w:bookmarkEnd w:id="336"/>
      <w:bookmarkEnd w:id="337"/>
    </w:p>
    <w:p w:rsidR="00B3156E" w:rsidRPr="00A97486" w:rsidRDefault="00B3156E" w:rsidP="003F44DC">
      <w:pPr>
        <w:pStyle w:val="afd"/>
        <w:spacing w:before="156" w:line="360" w:lineRule="auto"/>
        <w:ind w:leftChars="561" w:left="1178" w:firstLineChars="200" w:firstLine="480"/>
      </w:pPr>
      <w:r w:rsidRPr="00A97486">
        <w:rPr>
          <w:rFonts w:hint="eastAsia"/>
        </w:rPr>
        <w:t>空调系统运行于“维护模式”时，系统的安全保护功能失效，任何误操作将会损坏设备</w:t>
      </w:r>
      <w:r w:rsidRPr="00A97486">
        <w:rPr>
          <w:rFonts w:hint="eastAsia"/>
        </w:rPr>
        <w:t xml:space="preserve"> </w:t>
      </w:r>
      <w:r w:rsidRPr="00A97486">
        <w:rPr>
          <w:rFonts w:hint="eastAsia"/>
        </w:rPr>
        <w:t>甚至整个系统。因此只有熟悉系统或经过培训的人员才能使用维护软件进行维护。</w:t>
      </w:r>
    </w:p>
    <w:p w:rsidR="00B3156E" w:rsidRPr="00A97486" w:rsidRDefault="00B3156E" w:rsidP="00B3156E">
      <w:pPr>
        <w:pStyle w:val="31"/>
        <w:numPr>
          <w:ilvl w:val="2"/>
          <w:numId w:val="52"/>
        </w:numPr>
        <w:spacing w:line="360" w:lineRule="auto"/>
        <w:rPr>
          <w:rFonts w:ascii="宋体" w:hAnsi="宋体"/>
          <w:sz w:val="24"/>
        </w:rPr>
      </w:pPr>
      <w:bookmarkStart w:id="338" w:name="_Toc485216658"/>
      <w:bookmarkStart w:id="339" w:name="_Toc485217031"/>
      <w:bookmarkStart w:id="340" w:name="_Toc485217174"/>
      <w:bookmarkStart w:id="341" w:name="_Toc517755437"/>
      <w:r w:rsidRPr="00A97486">
        <w:rPr>
          <w:rFonts w:ascii="宋体" w:hAnsi="宋体" w:hint="eastAsia"/>
          <w:sz w:val="24"/>
        </w:rPr>
        <w:t>基本过程</w:t>
      </w:r>
      <w:bookmarkEnd w:id="338"/>
      <w:bookmarkEnd w:id="339"/>
      <w:bookmarkEnd w:id="340"/>
      <w:bookmarkEnd w:id="341"/>
    </w:p>
    <w:p w:rsidR="00B3156E" w:rsidRPr="00A97486" w:rsidRDefault="00B3156E" w:rsidP="003F44DC">
      <w:pPr>
        <w:spacing w:line="360" w:lineRule="auto"/>
        <w:ind w:firstLineChars="175" w:firstLine="420"/>
        <w:rPr>
          <w:color w:val="000000"/>
          <w:sz w:val="24"/>
        </w:rPr>
      </w:pPr>
      <w:r w:rsidRPr="00A97486">
        <w:rPr>
          <w:rFonts w:hint="eastAsia"/>
          <w:color w:val="000000"/>
          <w:sz w:val="24"/>
        </w:rPr>
        <w:t>空调系统安装于列车上后，必须经过调试，确保功能无误，才能常规运行。调试过程中必须使用安装了空调维护监控软件</w:t>
      </w:r>
      <w:r w:rsidRPr="00A97486">
        <w:rPr>
          <w:color w:val="000000"/>
          <w:sz w:val="24"/>
        </w:rPr>
        <w:t xml:space="preserve"> </w:t>
      </w:r>
      <w:r w:rsidRPr="00A97486">
        <w:rPr>
          <w:rFonts w:ascii="ArialUnicodeMS" w:hAnsi="ArialUnicodeMS"/>
          <w:color w:val="000000"/>
          <w:sz w:val="24"/>
        </w:rPr>
        <w:t>PTU</w:t>
      </w:r>
      <w:r w:rsidRPr="00A97486">
        <w:rPr>
          <w:rFonts w:hint="eastAsia"/>
          <w:color w:val="000000"/>
          <w:sz w:val="24"/>
        </w:rPr>
        <w:t>的笔记本电脑，其与控制器的接口为</w:t>
      </w:r>
      <w:r w:rsidRPr="00A97486">
        <w:rPr>
          <w:rFonts w:ascii="ArialUnicodeMS" w:hAnsi="ArialUnicodeMS"/>
          <w:color w:val="000000"/>
          <w:sz w:val="24"/>
        </w:rPr>
        <w:t>RJ45</w:t>
      </w:r>
      <w:r w:rsidRPr="00A97486">
        <w:rPr>
          <w:rFonts w:ascii="ArialUnicodeMS" w:hAnsi="ArialUnicodeMS" w:hint="eastAsia"/>
          <w:color w:val="000000"/>
          <w:sz w:val="24"/>
        </w:rPr>
        <w:t>以太网，本地使用</w:t>
      </w:r>
      <w:r w:rsidRPr="00A97486">
        <w:rPr>
          <w:rFonts w:ascii="ArialUnicodeMS" w:hAnsi="ArialUnicodeMS"/>
          <w:color w:val="000000"/>
          <w:sz w:val="24"/>
        </w:rPr>
        <w:t>PTU</w:t>
      </w:r>
      <w:r w:rsidRPr="00A97486">
        <w:rPr>
          <w:rFonts w:ascii="ArialUnicodeMS" w:hAnsi="ArialUnicodeMS" w:hint="eastAsia"/>
          <w:color w:val="000000"/>
          <w:sz w:val="24"/>
        </w:rPr>
        <w:t>维护时，需将以太网口</w:t>
      </w:r>
      <w:r w:rsidRPr="00A97486">
        <w:rPr>
          <w:rFonts w:ascii="ArialUnicodeMS" w:hAnsi="ArialUnicodeMS"/>
          <w:color w:val="000000"/>
          <w:sz w:val="24"/>
        </w:rPr>
        <w:t>M12</w:t>
      </w:r>
      <w:r w:rsidRPr="00A97486">
        <w:rPr>
          <w:rFonts w:ascii="ArialUnicodeMS" w:hAnsi="ArialUnicodeMS" w:hint="eastAsia"/>
          <w:color w:val="000000"/>
          <w:sz w:val="24"/>
        </w:rPr>
        <w:t>的连接器拔去，否则将无法进入维护网页</w:t>
      </w:r>
      <w:r w:rsidRPr="00A97486">
        <w:rPr>
          <w:rFonts w:hint="eastAsia"/>
          <w:color w:val="000000"/>
          <w:sz w:val="24"/>
        </w:rPr>
        <w:t>。</w:t>
      </w:r>
    </w:p>
    <w:p w:rsidR="00B3156E" w:rsidRPr="00A97486" w:rsidRDefault="00B3156E" w:rsidP="003F44DC">
      <w:pPr>
        <w:pStyle w:val="afd"/>
        <w:spacing w:before="156" w:line="360" w:lineRule="auto"/>
        <w:ind w:leftChars="561" w:left="1178" w:firstLineChars="200" w:firstLine="480"/>
        <w:rPr>
          <w:rFonts w:cs="Times New Roman"/>
          <w:color w:val="auto"/>
          <w:szCs w:val="24"/>
          <w:lang w:val="en-US"/>
        </w:rPr>
      </w:pPr>
      <w:r w:rsidRPr="00A97486">
        <w:rPr>
          <w:rFonts w:cs="Times New Roman"/>
          <w:noProof/>
          <w:color w:val="auto"/>
          <w:szCs w:val="24"/>
          <w:lang w:val="en-US"/>
        </w:rPr>
        <w:drawing>
          <wp:anchor distT="0" distB="0" distL="114300" distR="114300" simplePos="0" relativeHeight="251662336" behindDoc="0" locked="0" layoutInCell="1" allowOverlap="1">
            <wp:simplePos x="0" y="0"/>
            <wp:positionH relativeFrom="column">
              <wp:posOffset>-50800</wp:posOffset>
            </wp:positionH>
            <wp:positionV relativeFrom="paragraph">
              <wp:posOffset>217473</wp:posOffset>
            </wp:positionV>
            <wp:extent cx="743803" cy="743803"/>
            <wp:effectExtent l="0" t="0" r="0" b="0"/>
            <wp:wrapNone/>
            <wp:docPr id="89168" name="图片 89168" descr="说明: t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descr="说明: tim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743803" cy="743803"/>
                    </a:xfrm>
                    <a:prstGeom prst="rect">
                      <a:avLst/>
                    </a:prstGeom>
                    <a:noFill/>
                  </pic:spPr>
                </pic:pic>
              </a:graphicData>
            </a:graphic>
            <wp14:sizeRelH relativeFrom="page">
              <wp14:pctWidth>0</wp14:pctWidth>
            </wp14:sizeRelH>
            <wp14:sizeRelV relativeFrom="page">
              <wp14:pctHeight>0</wp14:pctHeight>
            </wp14:sizeRelV>
          </wp:anchor>
        </w:drawing>
      </w:r>
      <w:r w:rsidRPr="00A97486">
        <w:rPr>
          <w:rFonts w:cs="Times New Roman" w:hint="eastAsia"/>
          <w:color w:val="auto"/>
          <w:szCs w:val="24"/>
          <w:lang w:val="en-US"/>
        </w:rPr>
        <w:t>空调系统运行于“维护模式”时，输出可以在忽略任何安全保护的条件下激活。请依照调试顺序进行调试，以免损坏系统。</w:t>
      </w:r>
    </w:p>
    <w:p w:rsidR="00B3156E" w:rsidRPr="00A97486" w:rsidRDefault="00B3156E" w:rsidP="003F44DC">
      <w:pPr>
        <w:pStyle w:val="afd"/>
        <w:spacing w:before="156" w:line="360" w:lineRule="auto"/>
        <w:ind w:leftChars="561" w:left="1178" w:firstLineChars="200" w:firstLine="480"/>
        <w:rPr>
          <w:rFonts w:cs="Times New Roman"/>
          <w:color w:val="auto"/>
          <w:szCs w:val="24"/>
          <w:lang w:val="en-US"/>
        </w:rPr>
      </w:pPr>
      <w:r w:rsidRPr="00A97486">
        <w:rPr>
          <w:rFonts w:cs="Times New Roman" w:hint="eastAsia"/>
          <w:color w:val="auto"/>
          <w:szCs w:val="24"/>
          <w:lang w:val="en-US"/>
        </w:rPr>
        <w:t>为保证系统安全，在启动压缩机前，请先启动，电子膨胀阀，通风机及冷凝风机，并确认风机运行正常。如果遇到紧急情况，可断开控制电源</w:t>
      </w:r>
      <w:r w:rsidRPr="00A97486">
        <w:rPr>
          <w:rFonts w:cs="Times New Roman"/>
          <w:color w:val="auto"/>
          <w:szCs w:val="24"/>
          <w:lang w:val="en-US"/>
        </w:rPr>
        <w:t>110V</w:t>
      </w:r>
      <w:r w:rsidRPr="00A97486">
        <w:rPr>
          <w:rFonts w:cs="Times New Roman" w:hint="eastAsia"/>
          <w:color w:val="auto"/>
          <w:szCs w:val="24"/>
          <w:lang w:val="en-US"/>
        </w:rPr>
        <w:t>输入，瞬间切断所有输出。</w:t>
      </w:r>
    </w:p>
    <w:p w:rsidR="00B3156E" w:rsidRPr="00A97486" w:rsidRDefault="00B3156E" w:rsidP="00B3156E">
      <w:pPr>
        <w:pStyle w:val="31"/>
        <w:numPr>
          <w:ilvl w:val="2"/>
          <w:numId w:val="52"/>
        </w:numPr>
        <w:spacing w:line="360" w:lineRule="auto"/>
        <w:rPr>
          <w:rFonts w:ascii="宋体" w:hAnsi="宋体"/>
          <w:sz w:val="24"/>
        </w:rPr>
      </w:pPr>
      <w:bookmarkStart w:id="342" w:name="_Toc485216659"/>
      <w:bookmarkStart w:id="343" w:name="_Toc485217032"/>
      <w:bookmarkStart w:id="344" w:name="_Toc485217175"/>
      <w:bookmarkStart w:id="345" w:name="_Toc517755438"/>
      <w:r w:rsidRPr="00A97486">
        <w:rPr>
          <w:rFonts w:ascii="宋体" w:hAnsi="宋体" w:hint="eastAsia"/>
          <w:sz w:val="24"/>
        </w:rPr>
        <w:t>工具和文件</w:t>
      </w:r>
      <w:bookmarkEnd w:id="342"/>
      <w:bookmarkEnd w:id="343"/>
      <w:bookmarkEnd w:id="344"/>
      <w:bookmarkEnd w:id="345"/>
    </w:p>
    <w:p w:rsidR="00B3156E" w:rsidRPr="00A97486" w:rsidRDefault="00B3156E" w:rsidP="00B3156E">
      <w:pPr>
        <w:rPr>
          <w:sz w:val="24"/>
        </w:rPr>
      </w:pPr>
      <w:r w:rsidRPr="00A97486">
        <w:rPr>
          <w:rFonts w:hint="eastAsia"/>
          <w:sz w:val="24"/>
        </w:rPr>
        <w:t>调试开始前需要准备下列工具和文件：</w:t>
      </w:r>
    </w:p>
    <w:tbl>
      <w:tblPr>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4A0" w:firstRow="1" w:lastRow="0" w:firstColumn="1" w:lastColumn="0" w:noHBand="0" w:noVBand="1"/>
      </w:tblPr>
      <w:tblGrid>
        <w:gridCol w:w="438"/>
        <w:gridCol w:w="421"/>
        <w:gridCol w:w="1562"/>
        <w:gridCol w:w="1784"/>
        <w:gridCol w:w="3888"/>
        <w:gridCol w:w="400"/>
      </w:tblGrid>
      <w:tr w:rsidR="00B3156E" w:rsidRPr="00A97486" w:rsidTr="006550D5">
        <w:trPr>
          <w:trHeight w:val="358"/>
          <w:jc w:val="center"/>
        </w:trPr>
        <w:tc>
          <w:tcPr>
            <w:tcW w:w="438" w:type="dxa"/>
            <w:tcBorders>
              <w:top w:val="single" w:sz="8" w:space="0" w:color="auto"/>
              <w:left w:val="single" w:sz="8" w:space="0" w:color="auto"/>
              <w:bottom w:val="single" w:sz="8" w:space="0" w:color="auto"/>
              <w:right w:val="single" w:sz="8" w:space="0" w:color="auto"/>
            </w:tcBorders>
            <w:vAlign w:val="center"/>
            <w:hideMark/>
          </w:tcPr>
          <w:p w:rsidR="00B3156E" w:rsidRPr="00A97486" w:rsidRDefault="00B3156E" w:rsidP="009538C4">
            <w:pPr>
              <w:rPr>
                <w:rFonts w:ascii="宋体" w:hAnsi="宋体" w:cs="宋体"/>
                <w:b/>
                <w:bCs/>
                <w:color w:val="000000"/>
                <w:szCs w:val="21"/>
              </w:rPr>
            </w:pPr>
            <w:r w:rsidRPr="00A97486">
              <w:rPr>
                <w:rFonts w:ascii="宋体" w:hAnsi="宋体" w:cs="宋体" w:hint="eastAsia"/>
                <w:b/>
                <w:bCs/>
                <w:color w:val="000000"/>
                <w:szCs w:val="21"/>
              </w:rPr>
              <w:t>序号</w:t>
            </w:r>
          </w:p>
        </w:tc>
        <w:tc>
          <w:tcPr>
            <w:tcW w:w="421" w:type="dxa"/>
            <w:tcBorders>
              <w:top w:val="single" w:sz="8" w:space="0" w:color="auto"/>
              <w:left w:val="single" w:sz="8" w:space="0" w:color="auto"/>
              <w:bottom w:val="single" w:sz="8" w:space="0" w:color="auto"/>
              <w:right w:val="single" w:sz="8" w:space="0" w:color="auto"/>
            </w:tcBorders>
            <w:vAlign w:val="center"/>
            <w:hideMark/>
          </w:tcPr>
          <w:p w:rsidR="00B3156E" w:rsidRPr="00A97486" w:rsidRDefault="00B3156E" w:rsidP="009538C4">
            <w:pPr>
              <w:rPr>
                <w:rFonts w:ascii="宋体" w:hAnsi="宋体" w:cs="宋体"/>
                <w:b/>
                <w:bCs/>
                <w:color w:val="000000"/>
                <w:szCs w:val="21"/>
              </w:rPr>
            </w:pPr>
            <w:r w:rsidRPr="00A97486">
              <w:rPr>
                <w:rFonts w:ascii="宋体" w:hAnsi="宋体" w:cs="宋体" w:hint="eastAsia"/>
                <w:b/>
                <w:bCs/>
                <w:color w:val="000000"/>
                <w:szCs w:val="21"/>
              </w:rPr>
              <w:t>已备</w:t>
            </w:r>
          </w:p>
        </w:tc>
        <w:tc>
          <w:tcPr>
            <w:tcW w:w="1562" w:type="dxa"/>
            <w:tcBorders>
              <w:top w:val="single" w:sz="8" w:space="0" w:color="auto"/>
              <w:left w:val="single" w:sz="8" w:space="0" w:color="auto"/>
              <w:bottom w:val="single" w:sz="8" w:space="0" w:color="auto"/>
              <w:right w:val="single" w:sz="8" w:space="0" w:color="auto"/>
            </w:tcBorders>
            <w:vAlign w:val="center"/>
            <w:hideMark/>
          </w:tcPr>
          <w:p w:rsidR="00B3156E" w:rsidRPr="00A97486" w:rsidRDefault="00B3156E" w:rsidP="009538C4">
            <w:pPr>
              <w:rPr>
                <w:rFonts w:ascii="宋体" w:hAnsi="宋体" w:cs="宋体"/>
                <w:b/>
                <w:bCs/>
                <w:color w:val="000000"/>
                <w:szCs w:val="21"/>
              </w:rPr>
            </w:pPr>
            <w:r w:rsidRPr="00A97486">
              <w:rPr>
                <w:rFonts w:ascii="宋体" w:hAnsi="宋体" w:cs="宋体" w:hint="eastAsia"/>
                <w:b/>
                <w:bCs/>
                <w:color w:val="000000"/>
                <w:szCs w:val="21"/>
              </w:rPr>
              <w:t>名称</w:t>
            </w:r>
          </w:p>
        </w:tc>
        <w:tc>
          <w:tcPr>
            <w:tcW w:w="1784" w:type="dxa"/>
            <w:tcBorders>
              <w:top w:val="single" w:sz="8" w:space="0" w:color="auto"/>
              <w:left w:val="single" w:sz="8" w:space="0" w:color="auto"/>
              <w:bottom w:val="single" w:sz="8" w:space="0" w:color="auto"/>
              <w:right w:val="single" w:sz="8" w:space="0" w:color="auto"/>
            </w:tcBorders>
            <w:vAlign w:val="center"/>
            <w:hideMark/>
          </w:tcPr>
          <w:p w:rsidR="00B3156E" w:rsidRPr="00A97486" w:rsidRDefault="00B3156E" w:rsidP="009538C4">
            <w:pPr>
              <w:rPr>
                <w:rFonts w:ascii="宋体" w:hAnsi="宋体" w:cs="宋体"/>
                <w:b/>
                <w:bCs/>
                <w:color w:val="000000"/>
                <w:szCs w:val="21"/>
              </w:rPr>
            </w:pPr>
            <w:r w:rsidRPr="00A97486">
              <w:rPr>
                <w:rFonts w:ascii="宋体" w:hAnsi="宋体" w:cs="宋体" w:hint="eastAsia"/>
                <w:b/>
                <w:bCs/>
                <w:color w:val="000000"/>
                <w:szCs w:val="21"/>
              </w:rPr>
              <w:t>物料号</w:t>
            </w:r>
          </w:p>
        </w:tc>
        <w:tc>
          <w:tcPr>
            <w:tcW w:w="3888" w:type="dxa"/>
            <w:tcBorders>
              <w:top w:val="single" w:sz="8" w:space="0" w:color="auto"/>
              <w:left w:val="single" w:sz="8" w:space="0" w:color="auto"/>
              <w:bottom w:val="single" w:sz="8" w:space="0" w:color="auto"/>
              <w:right w:val="single" w:sz="8" w:space="0" w:color="auto"/>
            </w:tcBorders>
            <w:vAlign w:val="center"/>
            <w:hideMark/>
          </w:tcPr>
          <w:p w:rsidR="00B3156E" w:rsidRPr="00A97486" w:rsidRDefault="00B3156E" w:rsidP="009538C4">
            <w:pPr>
              <w:rPr>
                <w:rFonts w:ascii="宋体" w:hAnsi="宋体" w:cs="宋体"/>
                <w:b/>
                <w:bCs/>
                <w:color w:val="000000"/>
                <w:szCs w:val="21"/>
              </w:rPr>
            </w:pPr>
            <w:r w:rsidRPr="00A97486">
              <w:rPr>
                <w:rFonts w:ascii="宋体" w:hAnsi="宋体" w:cs="宋体" w:hint="eastAsia"/>
                <w:b/>
                <w:bCs/>
                <w:color w:val="000000"/>
                <w:szCs w:val="21"/>
              </w:rPr>
              <w:t>参考型号</w:t>
            </w:r>
          </w:p>
        </w:tc>
        <w:tc>
          <w:tcPr>
            <w:tcW w:w="400" w:type="dxa"/>
            <w:tcBorders>
              <w:top w:val="single" w:sz="8" w:space="0" w:color="auto"/>
              <w:left w:val="single" w:sz="8" w:space="0" w:color="auto"/>
              <w:bottom w:val="single" w:sz="8" w:space="0" w:color="auto"/>
              <w:right w:val="single" w:sz="8" w:space="0" w:color="auto"/>
            </w:tcBorders>
            <w:vAlign w:val="center"/>
            <w:hideMark/>
          </w:tcPr>
          <w:p w:rsidR="00B3156E" w:rsidRPr="00A97486" w:rsidRDefault="00B3156E" w:rsidP="009538C4">
            <w:pPr>
              <w:rPr>
                <w:rFonts w:ascii="宋体" w:hAnsi="宋体" w:cs="宋体"/>
                <w:b/>
                <w:bCs/>
                <w:color w:val="000000"/>
                <w:szCs w:val="21"/>
              </w:rPr>
            </w:pPr>
            <w:r w:rsidRPr="00A97486">
              <w:rPr>
                <w:rFonts w:ascii="宋体" w:hAnsi="宋体" w:cs="宋体" w:hint="eastAsia"/>
                <w:b/>
                <w:bCs/>
                <w:color w:val="000000"/>
                <w:szCs w:val="21"/>
              </w:rPr>
              <w:t>数量</w:t>
            </w:r>
          </w:p>
        </w:tc>
      </w:tr>
      <w:tr w:rsidR="00B3156E" w:rsidRPr="00A97486" w:rsidTr="006550D5">
        <w:trPr>
          <w:trHeight w:val="248"/>
          <w:jc w:val="center"/>
        </w:trPr>
        <w:tc>
          <w:tcPr>
            <w:tcW w:w="438" w:type="dxa"/>
            <w:tcBorders>
              <w:top w:val="single" w:sz="8" w:space="0" w:color="auto"/>
              <w:left w:val="single" w:sz="8" w:space="0" w:color="auto"/>
              <w:bottom w:val="single" w:sz="8" w:space="0" w:color="auto"/>
              <w:right w:val="single" w:sz="8" w:space="0" w:color="auto"/>
            </w:tcBorders>
            <w:vAlign w:val="center"/>
            <w:hideMark/>
          </w:tcPr>
          <w:p w:rsidR="00B3156E" w:rsidRPr="00A97486" w:rsidRDefault="00B3156E" w:rsidP="009538C4">
            <w:pPr>
              <w:rPr>
                <w:szCs w:val="22"/>
              </w:rPr>
            </w:pPr>
            <w:r w:rsidRPr="00A97486">
              <w:t>1</w:t>
            </w:r>
          </w:p>
        </w:tc>
        <w:tc>
          <w:tcPr>
            <w:tcW w:w="421" w:type="dxa"/>
            <w:tcBorders>
              <w:top w:val="single" w:sz="8" w:space="0" w:color="auto"/>
              <w:left w:val="single" w:sz="8" w:space="0" w:color="auto"/>
              <w:bottom w:val="single" w:sz="8" w:space="0" w:color="auto"/>
              <w:right w:val="single" w:sz="8" w:space="0" w:color="auto"/>
            </w:tcBorders>
            <w:vAlign w:val="center"/>
            <w:hideMark/>
          </w:tcPr>
          <w:p w:rsidR="00B3156E" w:rsidRPr="00A97486" w:rsidRDefault="00B3156E" w:rsidP="009538C4">
            <w:pPr>
              <w:rPr>
                <w:rFonts w:ascii="宋体" w:hAnsi="宋体" w:cs="宋体"/>
                <w:b/>
                <w:bCs/>
                <w:szCs w:val="22"/>
              </w:rPr>
            </w:pPr>
            <w:r w:rsidRPr="00A97486">
              <w:rPr>
                <w:rFonts w:ascii="宋体" w:hAnsi="宋体" w:cs="宋体" w:hint="eastAsia"/>
                <w:b/>
                <w:bCs/>
              </w:rPr>
              <w:t>□</w:t>
            </w:r>
          </w:p>
        </w:tc>
        <w:tc>
          <w:tcPr>
            <w:tcW w:w="1562" w:type="dxa"/>
            <w:tcBorders>
              <w:top w:val="single" w:sz="8" w:space="0" w:color="auto"/>
              <w:left w:val="single" w:sz="8" w:space="0" w:color="auto"/>
              <w:bottom w:val="single" w:sz="8" w:space="0" w:color="auto"/>
              <w:right w:val="single" w:sz="8" w:space="0" w:color="auto"/>
            </w:tcBorders>
            <w:vAlign w:val="center"/>
            <w:hideMark/>
          </w:tcPr>
          <w:p w:rsidR="00B3156E" w:rsidRPr="00A97486" w:rsidRDefault="00B3156E" w:rsidP="009538C4">
            <w:pPr>
              <w:pStyle w:val="affff2"/>
            </w:pPr>
            <w:r w:rsidRPr="00A97486">
              <w:rPr>
                <w:rFonts w:hint="eastAsia"/>
              </w:rPr>
              <w:t>相序仪</w:t>
            </w:r>
          </w:p>
        </w:tc>
        <w:tc>
          <w:tcPr>
            <w:tcW w:w="1784" w:type="dxa"/>
            <w:tcBorders>
              <w:top w:val="single" w:sz="8" w:space="0" w:color="auto"/>
              <w:left w:val="single" w:sz="8" w:space="0" w:color="auto"/>
              <w:bottom w:val="single" w:sz="8" w:space="0" w:color="auto"/>
              <w:right w:val="single" w:sz="8" w:space="0" w:color="auto"/>
            </w:tcBorders>
            <w:vAlign w:val="center"/>
            <w:hideMark/>
          </w:tcPr>
          <w:p w:rsidR="00B3156E" w:rsidRPr="00A97486" w:rsidRDefault="00B3156E" w:rsidP="009538C4">
            <w:pPr>
              <w:pStyle w:val="affff2"/>
            </w:pPr>
            <w:r w:rsidRPr="00A97486">
              <w:t>T053-0010-11</w:t>
            </w:r>
          </w:p>
        </w:tc>
        <w:tc>
          <w:tcPr>
            <w:tcW w:w="3888" w:type="dxa"/>
            <w:tcBorders>
              <w:top w:val="single" w:sz="8" w:space="0" w:color="auto"/>
              <w:left w:val="single" w:sz="8" w:space="0" w:color="auto"/>
              <w:bottom w:val="single" w:sz="8" w:space="0" w:color="auto"/>
              <w:right w:val="single" w:sz="8" w:space="0" w:color="auto"/>
            </w:tcBorders>
            <w:vAlign w:val="center"/>
            <w:hideMark/>
          </w:tcPr>
          <w:p w:rsidR="00B3156E" w:rsidRPr="00A97486" w:rsidRDefault="00B3156E" w:rsidP="009538C4">
            <w:pPr>
              <w:pStyle w:val="affff2"/>
            </w:pPr>
            <w:r w:rsidRPr="00A97486">
              <w:t>Hioki 3126-01</w:t>
            </w:r>
          </w:p>
        </w:tc>
        <w:tc>
          <w:tcPr>
            <w:tcW w:w="400" w:type="dxa"/>
            <w:tcBorders>
              <w:top w:val="single" w:sz="8" w:space="0" w:color="auto"/>
              <w:left w:val="single" w:sz="8" w:space="0" w:color="auto"/>
              <w:bottom w:val="single" w:sz="8" w:space="0" w:color="auto"/>
              <w:right w:val="single" w:sz="8" w:space="0" w:color="auto"/>
            </w:tcBorders>
            <w:vAlign w:val="center"/>
            <w:hideMark/>
          </w:tcPr>
          <w:p w:rsidR="00B3156E" w:rsidRPr="00A97486" w:rsidRDefault="00B3156E" w:rsidP="009538C4">
            <w:pPr>
              <w:rPr>
                <w:color w:val="000000"/>
                <w:szCs w:val="22"/>
              </w:rPr>
            </w:pPr>
            <w:r w:rsidRPr="00A97486">
              <w:rPr>
                <w:color w:val="000000"/>
              </w:rPr>
              <w:t>1</w:t>
            </w:r>
          </w:p>
        </w:tc>
      </w:tr>
      <w:tr w:rsidR="00B3156E" w:rsidRPr="00A97486" w:rsidTr="006550D5">
        <w:trPr>
          <w:trHeight w:val="467"/>
          <w:jc w:val="center"/>
        </w:trPr>
        <w:tc>
          <w:tcPr>
            <w:tcW w:w="438" w:type="dxa"/>
            <w:tcBorders>
              <w:top w:val="single" w:sz="8" w:space="0" w:color="auto"/>
              <w:left w:val="single" w:sz="8" w:space="0" w:color="auto"/>
              <w:bottom w:val="single" w:sz="8" w:space="0" w:color="auto"/>
              <w:right w:val="single" w:sz="8" w:space="0" w:color="auto"/>
            </w:tcBorders>
            <w:vAlign w:val="center"/>
            <w:hideMark/>
          </w:tcPr>
          <w:p w:rsidR="00B3156E" w:rsidRPr="00A97486" w:rsidRDefault="00B3156E" w:rsidP="009538C4">
            <w:pPr>
              <w:rPr>
                <w:szCs w:val="22"/>
              </w:rPr>
            </w:pPr>
            <w:r w:rsidRPr="00A97486">
              <w:t>2</w:t>
            </w:r>
          </w:p>
        </w:tc>
        <w:tc>
          <w:tcPr>
            <w:tcW w:w="421" w:type="dxa"/>
            <w:tcBorders>
              <w:top w:val="single" w:sz="8" w:space="0" w:color="auto"/>
              <w:left w:val="single" w:sz="8" w:space="0" w:color="auto"/>
              <w:bottom w:val="single" w:sz="8" w:space="0" w:color="auto"/>
              <w:right w:val="single" w:sz="8" w:space="0" w:color="auto"/>
            </w:tcBorders>
            <w:vAlign w:val="center"/>
            <w:hideMark/>
          </w:tcPr>
          <w:p w:rsidR="00B3156E" w:rsidRPr="00A97486" w:rsidRDefault="00B3156E" w:rsidP="009538C4">
            <w:pPr>
              <w:rPr>
                <w:rFonts w:ascii="宋体" w:hAnsi="宋体" w:cs="宋体"/>
                <w:b/>
                <w:bCs/>
                <w:szCs w:val="22"/>
              </w:rPr>
            </w:pPr>
            <w:r w:rsidRPr="00A97486">
              <w:rPr>
                <w:rFonts w:ascii="宋体" w:hAnsi="宋体" w:cs="宋体" w:hint="eastAsia"/>
                <w:b/>
                <w:bCs/>
              </w:rPr>
              <w:t>□</w:t>
            </w:r>
          </w:p>
        </w:tc>
        <w:tc>
          <w:tcPr>
            <w:tcW w:w="1562" w:type="dxa"/>
            <w:tcBorders>
              <w:top w:val="single" w:sz="8" w:space="0" w:color="auto"/>
              <w:left w:val="single" w:sz="8" w:space="0" w:color="auto"/>
              <w:bottom w:val="single" w:sz="8" w:space="0" w:color="auto"/>
              <w:right w:val="single" w:sz="8" w:space="0" w:color="auto"/>
            </w:tcBorders>
            <w:vAlign w:val="center"/>
            <w:hideMark/>
          </w:tcPr>
          <w:p w:rsidR="00B3156E" w:rsidRPr="00A97486" w:rsidRDefault="00B3156E" w:rsidP="009538C4">
            <w:pPr>
              <w:pStyle w:val="affff2"/>
              <w:rPr>
                <w:rFonts w:ascii="宋体" w:hAnsi="宋体" w:cs="宋体"/>
              </w:rPr>
            </w:pPr>
            <w:r w:rsidRPr="00A97486">
              <w:rPr>
                <w:rFonts w:ascii="宋体" w:hAnsi="宋体" w:cs="宋体" w:hint="eastAsia"/>
              </w:rPr>
              <w:t>万用表</w:t>
            </w:r>
          </w:p>
        </w:tc>
        <w:tc>
          <w:tcPr>
            <w:tcW w:w="1784" w:type="dxa"/>
            <w:tcBorders>
              <w:top w:val="single" w:sz="8" w:space="0" w:color="auto"/>
              <w:left w:val="single" w:sz="8" w:space="0" w:color="auto"/>
              <w:bottom w:val="single" w:sz="8" w:space="0" w:color="auto"/>
              <w:right w:val="single" w:sz="8" w:space="0" w:color="auto"/>
            </w:tcBorders>
            <w:vAlign w:val="center"/>
            <w:hideMark/>
          </w:tcPr>
          <w:p w:rsidR="00B3156E" w:rsidRPr="00A97486" w:rsidRDefault="00B3156E" w:rsidP="009538C4">
            <w:pPr>
              <w:pStyle w:val="affff2"/>
            </w:pPr>
            <w:r w:rsidRPr="00A97486">
              <w:t>T053-0010-03</w:t>
            </w:r>
          </w:p>
        </w:tc>
        <w:tc>
          <w:tcPr>
            <w:tcW w:w="3888" w:type="dxa"/>
            <w:tcBorders>
              <w:top w:val="single" w:sz="8" w:space="0" w:color="auto"/>
              <w:left w:val="single" w:sz="8" w:space="0" w:color="auto"/>
              <w:bottom w:val="single" w:sz="8" w:space="0" w:color="auto"/>
              <w:right w:val="single" w:sz="8" w:space="0" w:color="auto"/>
            </w:tcBorders>
            <w:vAlign w:val="center"/>
            <w:hideMark/>
          </w:tcPr>
          <w:p w:rsidR="00B3156E" w:rsidRPr="00A97486" w:rsidRDefault="00B3156E" w:rsidP="009538C4">
            <w:pPr>
              <w:pStyle w:val="affff2"/>
            </w:pPr>
            <w:r w:rsidRPr="00A97486">
              <w:rPr>
                <w:rFonts w:hint="eastAsia"/>
              </w:rPr>
              <w:t>日置钳形表</w:t>
            </w:r>
            <w:r w:rsidRPr="00A97486">
              <w:t>3280-10AC</w:t>
            </w:r>
          </w:p>
        </w:tc>
        <w:tc>
          <w:tcPr>
            <w:tcW w:w="400" w:type="dxa"/>
            <w:tcBorders>
              <w:top w:val="single" w:sz="8" w:space="0" w:color="auto"/>
              <w:left w:val="single" w:sz="8" w:space="0" w:color="auto"/>
              <w:bottom w:val="single" w:sz="8" w:space="0" w:color="auto"/>
              <w:right w:val="single" w:sz="8" w:space="0" w:color="auto"/>
            </w:tcBorders>
            <w:vAlign w:val="center"/>
            <w:hideMark/>
          </w:tcPr>
          <w:p w:rsidR="00B3156E" w:rsidRPr="00A97486" w:rsidRDefault="00B3156E" w:rsidP="009538C4">
            <w:pPr>
              <w:rPr>
                <w:color w:val="000000"/>
                <w:szCs w:val="22"/>
              </w:rPr>
            </w:pPr>
            <w:r w:rsidRPr="00A97486">
              <w:rPr>
                <w:color w:val="000000"/>
              </w:rPr>
              <w:t>1</w:t>
            </w:r>
          </w:p>
        </w:tc>
      </w:tr>
      <w:tr w:rsidR="00B3156E" w:rsidRPr="00A97486" w:rsidTr="006550D5">
        <w:trPr>
          <w:trHeight w:val="949"/>
          <w:jc w:val="center"/>
        </w:trPr>
        <w:tc>
          <w:tcPr>
            <w:tcW w:w="438" w:type="dxa"/>
            <w:tcBorders>
              <w:top w:val="single" w:sz="8" w:space="0" w:color="auto"/>
              <w:left w:val="single" w:sz="8" w:space="0" w:color="auto"/>
              <w:bottom w:val="single" w:sz="8" w:space="0" w:color="auto"/>
              <w:right w:val="single" w:sz="8" w:space="0" w:color="auto"/>
            </w:tcBorders>
            <w:vAlign w:val="center"/>
            <w:hideMark/>
          </w:tcPr>
          <w:p w:rsidR="00B3156E" w:rsidRPr="00A97486" w:rsidRDefault="00B3156E" w:rsidP="009538C4">
            <w:pPr>
              <w:rPr>
                <w:szCs w:val="22"/>
              </w:rPr>
            </w:pPr>
            <w:r w:rsidRPr="00A97486">
              <w:t>3</w:t>
            </w:r>
          </w:p>
        </w:tc>
        <w:tc>
          <w:tcPr>
            <w:tcW w:w="421" w:type="dxa"/>
            <w:tcBorders>
              <w:top w:val="single" w:sz="8" w:space="0" w:color="auto"/>
              <w:left w:val="single" w:sz="8" w:space="0" w:color="auto"/>
              <w:bottom w:val="single" w:sz="8" w:space="0" w:color="auto"/>
              <w:right w:val="single" w:sz="8" w:space="0" w:color="auto"/>
            </w:tcBorders>
            <w:vAlign w:val="center"/>
            <w:hideMark/>
          </w:tcPr>
          <w:p w:rsidR="00B3156E" w:rsidRPr="00A97486" w:rsidRDefault="00B3156E" w:rsidP="009538C4">
            <w:pPr>
              <w:rPr>
                <w:rFonts w:ascii="宋体" w:hAnsi="宋体" w:cs="宋体"/>
                <w:b/>
                <w:bCs/>
                <w:szCs w:val="22"/>
              </w:rPr>
            </w:pPr>
            <w:r w:rsidRPr="00A97486">
              <w:rPr>
                <w:rFonts w:ascii="宋体" w:hAnsi="宋体" w:cs="宋体" w:hint="eastAsia"/>
                <w:b/>
                <w:bCs/>
              </w:rPr>
              <w:t>□</w:t>
            </w:r>
          </w:p>
        </w:tc>
        <w:tc>
          <w:tcPr>
            <w:tcW w:w="1562" w:type="dxa"/>
            <w:tcBorders>
              <w:top w:val="single" w:sz="8" w:space="0" w:color="auto"/>
              <w:left w:val="single" w:sz="8" w:space="0" w:color="auto"/>
              <w:bottom w:val="single" w:sz="8" w:space="0" w:color="auto"/>
              <w:right w:val="single" w:sz="8" w:space="0" w:color="auto"/>
            </w:tcBorders>
            <w:vAlign w:val="center"/>
            <w:hideMark/>
          </w:tcPr>
          <w:p w:rsidR="00B3156E" w:rsidRPr="00A97486" w:rsidRDefault="00B3156E" w:rsidP="009538C4">
            <w:pPr>
              <w:pStyle w:val="affff2"/>
            </w:pPr>
            <w:r w:rsidRPr="00A97486">
              <w:rPr>
                <w:rFonts w:hint="eastAsia"/>
              </w:rPr>
              <w:t>笔记本电脑（</w:t>
            </w:r>
            <w:r w:rsidRPr="00A97486">
              <w:t>Windows</w:t>
            </w:r>
            <w:r w:rsidRPr="00A97486">
              <w:rPr>
                <w:rFonts w:hint="eastAsia"/>
              </w:rPr>
              <w:t>系统）</w:t>
            </w:r>
          </w:p>
        </w:tc>
        <w:tc>
          <w:tcPr>
            <w:tcW w:w="1784" w:type="dxa"/>
            <w:tcBorders>
              <w:top w:val="single" w:sz="8" w:space="0" w:color="auto"/>
              <w:left w:val="single" w:sz="8" w:space="0" w:color="auto"/>
              <w:bottom w:val="single" w:sz="8" w:space="0" w:color="auto"/>
              <w:right w:val="single" w:sz="8" w:space="0" w:color="auto"/>
            </w:tcBorders>
            <w:vAlign w:val="center"/>
          </w:tcPr>
          <w:p w:rsidR="00B3156E" w:rsidRPr="00A97486" w:rsidRDefault="00B3156E" w:rsidP="009538C4">
            <w:pPr>
              <w:pStyle w:val="affff2"/>
            </w:pPr>
          </w:p>
        </w:tc>
        <w:tc>
          <w:tcPr>
            <w:tcW w:w="3888" w:type="dxa"/>
            <w:tcBorders>
              <w:top w:val="single" w:sz="8" w:space="0" w:color="auto"/>
              <w:left w:val="single" w:sz="8" w:space="0" w:color="auto"/>
              <w:bottom w:val="single" w:sz="8" w:space="0" w:color="auto"/>
              <w:right w:val="single" w:sz="8" w:space="0" w:color="auto"/>
            </w:tcBorders>
            <w:vAlign w:val="center"/>
            <w:hideMark/>
          </w:tcPr>
          <w:p w:rsidR="00B3156E" w:rsidRPr="00A97486" w:rsidRDefault="00B3156E" w:rsidP="009538C4">
            <w:pPr>
              <w:pStyle w:val="affff2"/>
            </w:pPr>
            <w:r w:rsidRPr="00A97486">
              <w:rPr>
                <w:rFonts w:ascii="宋体" w:hAnsi="宋体" w:hint="eastAsia"/>
              </w:rPr>
              <w:t>带有以太网口及</w:t>
            </w:r>
            <w:r w:rsidRPr="00A97486">
              <w:t>USB</w:t>
            </w:r>
            <w:r w:rsidRPr="00A97486">
              <w:rPr>
                <w:rFonts w:ascii="宋体" w:hAnsi="宋体" w:hint="eastAsia"/>
              </w:rPr>
              <w:t>接口，电脑自带</w:t>
            </w:r>
            <w:r w:rsidRPr="00A97486">
              <w:t>IE</w:t>
            </w:r>
            <w:r w:rsidRPr="00A97486">
              <w:rPr>
                <w:rFonts w:ascii="宋体" w:hAnsi="宋体" w:hint="eastAsia"/>
              </w:rPr>
              <w:t>浏览器。</w:t>
            </w:r>
          </w:p>
        </w:tc>
        <w:tc>
          <w:tcPr>
            <w:tcW w:w="400" w:type="dxa"/>
            <w:tcBorders>
              <w:top w:val="single" w:sz="8" w:space="0" w:color="auto"/>
              <w:left w:val="single" w:sz="8" w:space="0" w:color="auto"/>
              <w:bottom w:val="single" w:sz="8" w:space="0" w:color="auto"/>
              <w:right w:val="single" w:sz="8" w:space="0" w:color="auto"/>
            </w:tcBorders>
            <w:vAlign w:val="center"/>
            <w:hideMark/>
          </w:tcPr>
          <w:p w:rsidR="00B3156E" w:rsidRPr="00A97486" w:rsidRDefault="00B3156E" w:rsidP="009538C4">
            <w:pPr>
              <w:rPr>
                <w:color w:val="000000"/>
                <w:szCs w:val="22"/>
              </w:rPr>
            </w:pPr>
            <w:r w:rsidRPr="00A97486">
              <w:rPr>
                <w:color w:val="000000"/>
              </w:rPr>
              <w:t>1</w:t>
            </w:r>
          </w:p>
        </w:tc>
      </w:tr>
      <w:tr w:rsidR="00B3156E" w:rsidRPr="00A97486" w:rsidTr="006550D5">
        <w:trPr>
          <w:trHeight w:val="1023"/>
          <w:jc w:val="center"/>
        </w:trPr>
        <w:tc>
          <w:tcPr>
            <w:tcW w:w="438" w:type="dxa"/>
            <w:tcBorders>
              <w:top w:val="single" w:sz="8" w:space="0" w:color="auto"/>
              <w:left w:val="single" w:sz="8" w:space="0" w:color="auto"/>
              <w:bottom w:val="single" w:sz="8" w:space="0" w:color="auto"/>
              <w:right w:val="single" w:sz="8" w:space="0" w:color="auto"/>
            </w:tcBorders>
            <w:vAlign w:val="center"/>
            <w:hideMark/>
          </w:tcPr>
          <w:p w:rsidR="00B3156E" w:rsidRPr="00A97486" w:rsidRDefault="00B3156E" w:rsidP="009538C4">
            <w:pPr>
              <w:rPr>
                <w:szCs w:val="22"/>
              </w:rPr>
            </w:pPr>
            <w:r w:rsidRPr="00A97486">
              <w:lastRenderedPageBreak/>
              <w:t>4</w:t>
            </w:r>
          </w:p>
        </w:tc>
        <w:tc>
          <w:tcPr>
            <w:tcW w:w="421" w:type="dxa"/>
            <w:tcBorders>
              <w:top w:val="single" w:sz="8" w:space="0" w:color="auto"/>
              <w:left w:val="single" w:sz="8" w:space="0" w:color="auto"/>
              <w:bottom w:val="single" w:sz="8" w:space="0" w:color="auto"/>
              <w:right w:val="single" w:sz="8" w:space="0" w:color="auto"/>
            </w:tcBorders>
            <w:vAlign w:val="center"/>
            <w:hideMark/>
          </w:tcPr>
          <w:p w:rsidR="00B3156E" w:rsidRPr="00A97486" w:rsidRDefault="00B3156E" w:rsidP="009538C4">
            <w:pPr>
              <w:rPr>
                <w:rFonts w:ascii="宋体" w:hAnsi="宋体" w:cs="宋体"/>
                <w:b/>
                <w:bCs/>
                <w:szCs w:val="22"/>
              </w:rPr>
            </w:pPr>
            <w:r w:rsidRPr="00A97486">
              <w:rPr>
                <w:rFonts w:ascii="宋体" w:hAnsi="宋体" w:cs="宋体" w:hint="eastAsia"/>
                <w:b/>
                <w:bCs/>
              </w:rPr>
              <w:t>□</w:t>
            </w:r>
          </w:p>
        </w:tc>
        <w:tc>
          <w:tcPr>
            <w:tcW w:w="1562" w:type="dxa"/>
            <w:tcBorders>
              <w:top w:val="single" w:sz="8" w:space="0" w:color="auto"/>
              <w:left w:val="single" w:sz="8" w:space="0" w:color="auto"/>
              <w:bottom w:val="single" w:sz="8" w:space="0" w:color="auto"/>
              <w:right w:val="single" w:sz="8" w:space="0" w:color="auto"/>
            </w:tcBorders>
            <w:vAlign w:val="center"/>
            <w:hideMark/>
          </w:tcPr>
          <w:p w:rsidR="00B3156E" w:rsidRPr="00A97486" w:rsidRDefault="00B3156E" w:rsidP="009538C4">
            <w:pPr>
              <w:pStyle w:val="affff2"/>
            </w:pPr>
            <w:r w:rsidRPr="00A97486">
              <w:t>RJ45</w:t>
            </w:r>
            <w:r w:rsidRPr="00A97486">
              <w:rPr>
                <w:rFonts w:ascii="宋体" w:hAnsi="宋体" w:hint="eastAsia"/>
              </w:rPr>
              <w:t>以太网电缆（网线）</w:t>
            </w:r>
          </w:p>
        </w:tc>
        <w:tc>
          <w:tcPr>
            <w:tcW w:w="1784" w:type="dxa"/>
            <w:tcBorders>
              <w:top w:val="single" w:sz="8" w:space="0" w:color="auto"/>
              <w:left w:val="single" w:sz="8" w:space="0" w:color="auto"/>
              <w:bottom w:val="single" w:sz="8" w:space="0" w:color="auto"/>
              <w:right w:val="single" w:sz="8" w:space="0" w:color="auto"/>
            </w:tcBorders>
            <w:vAlign w:val="center"/>
          </w:tcPr>
          <w:p w:rsidR="00B3156E" w:rsidRPr="00A97486" w:rsidRDefault="00B3156E" w:rsidP="009538C4">
            <w:pPr>
              <w:pStyle w:val="affff2"/>
            </w:pPr>
          </w:p>
        </w:tc>
        <w:tc>
          <w:tcPr>
            <w:tcW w:w="3888" w:type="dxa"/>
            <w:tcBorders>
              <w:top w:val="single" w:sz="8" w:space="0" w:color="auto"/>
              <w:left w:val="single" w:sz="8" w:space="0" w:color="auto"/>
              <w:bottom w:val="single" w:sz="8" w:space="0" w:color="auto"/>
              <w:right w:val="single" w:sz="8" w:space="0" w:color="auto"/>
            </w:tcBorders>
            <w:vAlign w:val="center"/>
            <w:hideMark/>
          </w:tcPr>
          <w:p w:rsidR="00B3156E" w:rsidRPr="00A97486" w:rsidRDefault="00B3156E" w:rsidP="009538C4">
            <w:pPr>
              <w:pStyle w:val="affff2"/>
            </w:pPr>
            <w:r w:rsidRPr="00A97486">
              <w:rPr>
                <w:rFonts w:ascii="宋体" w:hAnsi="宋体" w:hint="eastAsia"/>
              </w:rPr>
              <w:t>电缆一头是</w:t>
            </w:r>
            <w:r w:rsidRPr="00A97486">
              <w:t>RJ45</w:t>
            </w:r>
            <w:r w:rsidRPr="00A97486">
              <w:rPr>
                <w:rFonts w:ascii="宋体" w:hAnsi="宋体" w:hint="eastAsia"/>
              </w:rPr>
              <w:t>的</w:t>
            </w:r>
            <w:r w:rsidRPr="00A97486">
              <w:t>9</w:t>
            </w:r>
            <w:r w:rsidRPr="00A97486">
              <w:rPr>
                <w:rFonts w:ascii="宋体" w:hAnsi="宋体" w:hint="eastAsia"/>
              </w:rPr>
              <w:t>芯连接器，连接手提电脑；另一头也是</w:t>
            </w:r>
            <w:r w:rsidRPr="00A97486">
              <w:t>RJ45</w:t>
            </w:r>
            <w:r w:rsidRPr="00A97486">
              <w:rPr>
                <w:rFonts w:ascii="宋体" w:hAnsi="宋体" w:hint="eastAsia"/>
              </w:rPr>
              <w:t>的</w:t>
            </w:r>
            <w:r w:rsidRPr="00A97486">
              <w:t>9</w:t>
            </w:r>
            <w:r w:rsidRPr="00A97486">
              <w:rPr>
                <w:rFonts w:ascii="宋体" w:hAnsi="宋体" w:hint="eastAsia"/>
              </w:rPr>
              <w:t>芯连接器，用于连接控制器的以太网接口。PS：电缆长度3m左右</w:t>
            </w:r>
          </w:p>
        </w:tc>
        <w:tc>
          <w:tcPr>
            <w:tcW w:w="400" w:type="dxa"/>
            <w:tcBorders>
              <w:top w:val="single" w:sz="8" w:space="0" w:color="auto"/>
              <w:left w:val="single" w:sz="8" w:space="0" w:color="auto"/>
              <w:bottom w:val="single" w:sz="8" w:space="0" w:color="auto"/>
              <w:right w:val="single" w:sz="8" w:space="0" w:color="auto"/>
            </w:tcBorders>
            <w:vAlign w:val="center"/>
            <w:hideMark/>
          </w:tcPr>
          <w:p w:rsidR="00B3156E" w:rsidRPr="00A97486" w:rsidRDefault="00B3156E" w:rsidP="009538C4">
            <w:pPr>
              <w:rPr>
                <w:color w:val="000000"/>
                <w:szCs w:val="22"/>
              </w:rPr>
            </w:pPr>
            <w:r w:rsidRPr="00A97486">
              <w:rPr>
                <w:color w:val="000000"/>
              </w:rPr>
              <w:t>1</w:t>
            </w:r>
          </w:p>
        </w:tc>
      </w:tr>
      <w:tr w:rsidR="00B3156E" w:rsidRPr="00A97486" w:rsidTr="006550D5">
        <w:trPr>
          <w:trHeight w:val="342"/>
          <w:jc w:val="center"/>
        </w:trPr>
        <w:tc>
          <w:tcPr>
            <w:tcW w:w="438" w:type="dxa"/>
            <w:tcBorders>
              <w:top w:val="single" w:sz="8" w:space="0" w:color="auto"/>
              <w:left w:val="single" w:sz="8" w:space="0" w:color="auto"/>
              <w:bottom w:val="single" w:sz="8" w:space="0" w:color="auto"/>
              <w:right w:val="single" w:sz="8" w:space="0" w:color="auto"/>
            </w:tcBorders>
            <w:vAlign w:val="center"/>
            <w:hideMark/>
          </w:tcPr>
          <w:p w:rsidR="00B3156E" w:rsidRPr="00A97486" w:rsidRDefault="00B3156E" w:rsidP="009538C4">
            <w:pPr>
              <w:rPr>
                <w:szCs w:val="22"/>
              </w:rPr>
            </w:pPr>
            <w:r w:rsidRPr="00A97486">
              <w:t>5</w:t>
            </w:r>
          </w:p>
        </w:tc>
        <w:tc>
          <w:tcPr>
            <w:tcW w:w="421" w:type="dxa"/>
            <w:tcBorders>
              <w:top w:val="single" w:sz="8" w:space="0" w:color="auto"/>
              <w:left w:val="single" w:sz="8" w:space="0" w:color="auto"/>
              <w:bottom w:val="single" w:sz="8" w:space="0" w:color="auto"/>
              <w:right w:val="single" w:sz="8" w:space="0" w:color="auto"/>
            </w:tcBorders>
            <w:vAlign w:val="center"/>
            <w:hideMark/>
          </w:tcPr>
          <w:p w:rsidR="00B3156E" w:rsidRPr="00A97486" w:rsidRDefault="00B3156E" w:rsidP="009538C4">
            <w:pPr>
              <w:rPr>
                <w:rFonts w:ascii="宋体" w:hAnsi="宋体" w:cs="宋体"/>
                <w:b/>
                <w:bCs/>
                <w:szCs w:val="22"/>
              </w:rPr>
            </w:pPr>
            <w:r w:rsidRPr="00A97486">
              <w:rPr>
                <w:rFonts w:ascii="宋体" w:hAnsi="宋体" w:cs="宋体" w:hint="eastAsia"/>
                <w:b/>
                <w:bCs/>
              </w:rPr>
              <w:t>□</w:t>
            </w:r>
          </w:p>
        </w:tc>
        <w:tc>
          <w:tcPr>
            <w:tcW w:w="1562" w:type="dxa"/>
            <w:tcBorders>
              <w:top w:val="single" w:sz="8" w:space="0" w:color="auto"/>
              <w:left w:val="single" w:sz="8" w:space="0" w:color="auto"/>
              <w:bottom w:val="single" w:sz="8" w:space="0" w:color="auto"/>
              <w:right w:val="single" w:sz="8" w:space="0" w:color="auto"/>
            </w:tcBorders>
            <w:vAlign w:val="center"/>
            <w:hideMark/>
          </w:tcPr>
          <w:p w:rsidR="00B3156E" w:rsidRPr="00A97486" w:rsidRDefault="00B3156E" w:rsidP="009538C4">
            <w:pPr>
              <w:pStyle w:val="affff2"/>
            </w:pPr>
            <w:r w:rsidRPr="00A97486">
              <w:t>PTU</w:t>
            </w:r>
            <w:r w:rsidRPr="00A97486">
              <w:rPr>
                <w:rFonts w:ascii="宋体" w:hAnsi="宋体" w:hint="eastAsia"/>
              </w:rPr>
              <w:t>维护软件</w:t>
            </w:r>
          </w:p>
        </w:tc>
        <w:tc>
          <w:tcPr>
            <w:tcW w:w="1784" w:type="dxa"/>
            <w:tcBorders>
              <w:top w:val="single" w:sz="8" w:space="0" w:color="auto"/>
              <w:left w:val="single" w:sz="8" w:space="0" w:color="auto"/>
              <w:bottom w:val="single" w:sz="8" w:space="0" w:color="auto"/>
              <w:right w:val="single" w:sz="8" w:space="0" w:color="auto"/>
            </w:tcBorders>
            <w:vAlign w:val="center"/>
          </w:tcPr>
          <w:p w:rsidR="00B3156E" w:rsidRPr="00A97486" w:rsidRDefault="00B3156E" w:rsidP="009538C4">
            <w:pPr>
              <w:pStyle w:val="affff2"/>
            </w:pPr>
          </w:p>
        </w:tc>
        <w:tc>
          <w:tcPr>
            <w:tcW w:w="3888" w:type="dxa"/>
            <w:tcBorders>
              <w:top w:val="single" w:sz="8" w:space="0" w:color="auto"/>
              <w:left w:val="single" w:sz="8" w:space="0" w:color="auto"/>
              <w:bottom w:val="single" w:sz="8" w:space="0" w:color="auto"/>
              <w:right w:val="single" w:sz="8" w:space="0" w:color="auto"/>
            </w:tcBorders>
            <w:vAlign w:val="center"/>
            <w:hideMark/>
          </w:tcPr>
          <w:p w:rsidR="00B3156E" w:rsidRPr="00A97486" w:rsidRDefault="00B3156E" w:rsidP="009538C4">
            <w:pPr>
              <w:pStyle w:val="affff2"/>
            </w:pPr>
            <w:r w:rsidRPr="00A97486">
              <w:rPr>
                <w:rFonts w:hint="eastAsia"/>
              </w:rPr>
              <w:t>网页形式</w:t>
            </w:r>
          </w:p>
        </w:tc>
        <w:tc>
          <w:tcPr>
            <w:tcW w:w="400" w:type="dxa"/>
            <w:tcBorders>
              <w:top w:val="single" w:sz="8" w:space="0" w:color="auto"/>
              <w:left w:val="single" w:sz="8" w:space="0" w:color="auto"/>
              <w:bottom w:val="single" w:sz="8" w:space="0" w:color="auto"/>
              <w:right w:val="single" w:sz="8" w:space="0" w:color="auto"/>
            </w:tcBorders>
            <w:vAlign w:val="center"/>
            <w:hideMark/>
          </w:tcPr>
          <w:p w:rsidR="00B3156E" w:rsidRPr="00A97486" w:rsidRDefault="00B3156E" w:rsidP="009538C4">
            <w:pPr>
              <w:rPr>
                <w:color w:val="000000"/>
                <w:szCs w:val="22"/>
              </w:rPr>
            </w:pPr>
            <w:r w:rsidRPr="00A97486">
              <w:rPr>
                <w:color w:val="000000"/>
              </w:rPr>
              <w:t>1</w:t>
            </w:r>
          </w:p>
        </w:tc>
      </w:tr>
      <w:tr w:rsidR="00B3156E" w:rsidRPr="00A97486" w:rsidTr="006550D5">
        <w:trPr>
          <w:trHeight w:val="342"/>
          <w:jc w:val="center"/>
        </w:trPr>
        <w:tc>
          <w:tcPr>
            <w:tcW w:w="438" w:type="dxa"/>
            <w:tcBorders>
              <w:top w:val="single" w:sz="8" w:space="0" w:color="auto"/>
              <w:left w:val="single" w:sz="8" w:space="0" w:color="auto"/>
              <w:bottom w:val="single" w:sz="8" w:space="0" w:color="auto"/>
              <w:right w:val="single" w:sz="8" w:space="0" w:color="auto"/>
            </w:tcBorders>
            <w:vAlign w:val="center"/>
            <w:hideMark/>
          </w:tcPr>
          <w:p w:rsidR="00B3156E" w:rsidRPr="00A97486" w:rsidRDefault="00B3156E" w:rsidP="009538C4">
            <w:pPr>
              <w:rPr>
                <w:szCs w:val="22"/>
              </w:rPr>
            </w:pPr>
            <w:r w:rsidRPr="00A97486">
              <w:t>6</w:t>
            </w:r>
          </w:p>
        </w:tc>
        <w:tc>
          <w:tcPr>
            <w:tcW w:w="421" w:type="dxa"/>
            <w:tcBorders>
              <w:top w:val="single" w:sz="8" w:space="0" w:color="auto"/>
              <w:left w:val="single" w:sz="8" w:space="0" w:color="auto"/>
              <w:bottom w:val="single" w:sz="8" w:space="0" w:color="auto"/>
              <w:right w:val="single" w:sz="8" w:space="0" w:color="auto"/>
            </w:tcBorders>
            <w:vAlign w:val="center"/>
            <w:hideMark/>
          </w:tcPr>
          <w:p w:rsidR="00B3156E" w:rsidRPr="00A97486" w:rsidRDefault="00B3156E" w:rsidP="009538C4">
            <w:pPr>
              <w:rPr>
                <w:rFonts w:ascii="宋体" w:hAnsi="宋体" w:cs="宋体"/>
                <w:b/>
                <w:bCs/>
                <w:szCs w:val="22"/>
              </w:rPr>
            </w:pPr>
            <w:r w:rsidRPr="00A97486">
              <w:rPr>
                <w:rFonts w:ascii="宋体" w:hAnsi="宋体" w:cs="宋体" w:hint="eastAsia"/>
                <w:b/>
                <w:bCs/>
              </w:rPr>
              <w:t>□</w:t>
            </w:r>
          </w:p>
        </w:tc>
        <w:tc>
          <w:tcPr>
            <w:tcW w:w="1562" w:type="dxa"/>
            <w:tcBorders>
              <w:top w:val="single" w:sz="8" w:space="0" w:color="auto"/>
              <w:left w:val="single" w:sz="8" w:space="0" w:color="auto"/>
              <w:bottom w:val="single" w:sz="8" w:space="0" w:color="auto"/>
              <w:right w:val="single" w:sz="8" w:space="0" w:color="auto"/>
            </w:tcBorders>
            <w:vAlign w:val="center"/>
            <w:hideMark/>
          </w:tcPr>
          <w:p w:rsidR="00B3156E" w:rsidRPr="00A97486" w:rsidRDefault="00B3156E" w:rsidP="009538C4">
            <w:pPr>
              <w:pStyle w:val="affff2"/>
            </w:pPr>
            <w:r w:rsidRPr="00A97486">
              <w:rPr>
                <w:rFonts w:hint="eastAsia"/>
              </w:rPr>
              <w:t>螺丝刀</w:t>
            </w:r>
            <w:r w:rsidRPr="00A97486">
              <w:t>3mm</w:t>
            </w:r>
          </w:p>
        </w:tc>
        <w:tc>
          <w:tcPr>
            <w:tcW w:w="1784" w:type="dxa"/>
            <w:tcBorders>
              <w:top w:val="single" w:sz="8" w:space="0" w:color="auto"/>
              <w:left w:val="single" w:sz="8" w:space="0" w:color="auto"/>
              <w:bottom w:val="single" w:sz="8" w:space="0" w:color="auto"/>
              <w:right w:val="single" w:sz="8" w:space="0" w:color="auto"/>
            </w:tcBorders>
            <w:vAlign w:val="center"/>
          </w:tcPr>
          <w:p w:rsidR="00B3156E" w:rsidRPr="00A97486" w:rsidRDefault="00B3156E" w:rsidP="009538C4">
            <w:pPr>
              <w:pStyle w:val="affff2"/>
            </w:pPr>
          </w:p>
        </w:tc>
        <w:tc>
          <w:tcPr>
            <w:tcW w:w="3888" w:type="dxa"/>
            <w:tcBorders>
              <w:top w:val="single" w:sz="8" w:space="0" w:color="auto"/>
              <w:left w:val="single" w:sz="8" w:space="0" w:color="auto"/>
              <w:bottom w:val="single" w:sz="8" w:space="0" w:color="auto"/>
              <w:right w:val="single" w:sz="8" w:space="0" w:color="auto"/>
            </w:tcBorders>
            <w:vAlign w:val="center"/>
            <w:hideMark/>
          </w:tcPr>
          <w:p w:rsidR="00B3156E" w:rsidRPr="00A97486" w:rsidRDefault="00B3156E" w:rsidP="009538C4">
            <w:pPr>
              <w:pStyle w:val="affff2"/>
            </w:pPr>
            <w:r w:rsidRPr="00A97486">
              <w:rPr>
                <w:rFonts w:hint="eastAsia"/>
              </w:rPr>
              <w:t>带绝缘，最好有一套螺丝刀</w:t>
            </w:r>
          </w:p>
        </w:tc>
        <w:tc>
          <w:tcPr>
            <w:tcW w:w="400" w:type="dxa"/>
            <w:tcBorders>
              <w:top w:val="single" w:sz="8" w:space="0" w:color="auto"/>
              <w:left w:val="single" w:sz="8" w:space="0" w:color="auto"/>
              <w:bottom w:val="single" w:sz="8" w:space="0" w:color="auto"/>
              <w:right w:val="single" w:sz="8" w:space="0" w:color="auto"/>
            </w:tcBorders>
            <w:vAlign w:val="center"/>
            <w:hideMark/>
          </w:tcPr>
          <w:p w:rsidR="00B3156E" w:rsidRPr="00A97486" w:rsidRDefault="00B3156E" w:rsidP="009538C4">
            <w:pPr>
              <w:rPr>
                <w:color w:val="000000"/>
                <w:szCs w:val="22"/>
              </w:rPr>
            </w:pPr>
            <w:r w:rsidRPr="00A97486">
              <w:rPr>
                <w:color w:val="000000"/>
              </w:rPr>
              <w:t>1</w:t>
            </w:r>
          </w:p>
        </w:tc>
      </w:tr>
      <w:tr w:rsidR="00B3156E" w:rsidRPr="00A97486" w:rsidTr="006550D5">
        <w:trPr>
          <w:trHeight w:val="324"/>
          <w:jc w:val="center"/>
        </w:trPr>
        <w:tc>
          <w:tcPr>
            <w:tcW w:w="438" w:type="dxa"/>
            <w:tcBorders>
              <w:top w:val="single" w:sz="8" w:space="0" w:color="auto"/>
              <w:left w:val="single" w:sz="8" w:space="0" w:color="auto"/>
              <w:bottom w:val="single" w:sz="8" w:space="0" w:color="auto"/>
              <w:right w:val="single" w:sz="8" w:space="0" w:color="auto"/>
            </w:tcBorders>
            <w:vAlign w:val="center"/>
            <w:hideMark/>
          </w:tcPr>
          <w:p w:rsidR="00B3156E" w:rsidRPr="00A97486" w:rsidRDefault="00B3156E" w:rsidP="009538C4">
            <w:pPr>
              <w:rPr>
                <w:szCs w:val="22"/>
              </w:rPr>
            </w:pPr>
            <w:r w:rsidRPr="00A97486">
              <w:t>7</w:t>
            </w:r>
          </w:p>
        </w:tc>
        <w:tc>
          <w:tcPr>
            <w:tcW w:w="421" w:type="dxa"/>
            <w:tcBorders>
              <w:top w:val="single" w:sz="8" w:space="0" w:color="auto"/>
              <w:left w:val="single" w:sz="8" w:space="0" w:color="auto"/>
              <w:bottom w:val="single" w:sz="8" w:space="0" w:color="auto"/>
              <w:right w:val="single" w:sz="8" w:space="0" w:color="auto"/>
            </w:tcBorders>
            <w:vAlign w:val="center"/>
            <w:hideMark/>
          </w:tcPr>
          <w:p w:rsidR="00B3156E" w:rsidRPr="00A97486" w:rsidRDefault="00B3156E" w:rsidP="009538C4">
            <w:pPr>
              <w:rPr>
                <w:rFonts w:ascii="宋体" w:hAnsi="宋体" w:cs="宋体"/>
                <w:b/>
                <w:bCs/>
                <w:szCs w:val="22"/>
              </w:rPr>
            </w:pPr>
            <w:r w:rsidRPr="00A97486">
              <w:rPr>
                <w:rFonts w:ascii="宋体" w:hAnsi="宋体" w:cs="宋体" w:hint="eastAsia"/>
                <w:b/>
                <w:bCs/>
              </w:rPr>
              <w:t>□</w:t>
            </w:r>
          </w:p>
        </w:tc>
        <w:tc>
          <w:tcPr>
            <w:tcW w:w="1562" w:type="dxa"/>
            <w:tcBorders>
              <w:top w:val="single" w:sz="8" w:space="0" w:color="auto"/>
              <w:left w:val="single" w:sz="8" w:space="0" w:color="auto"/>
              <w:bottom w:val="single" w:sz="8" w:space="0" w:color="auto"/>
              <w:right w:val="single" w:sz="8" w:space="0" w:color="auto"/>
            </w:tcBorders>
            <w:vAlign w:val="center"/>
            <w:hideMark/>
          </w:tcPr>
          <w:p w:rsidR="00B3156E" w:rsidRPr="00A97486" w:rsidRDefault="00B3156E" w:rsidP="009538C4">
            <w:pPr>
              <w:pStyle w:val="affff2"/>
            </w:pPr>
            <w:r w:rsidRPr="00A97486">
              <w:rPr>
                <w:rFonts w:hint="eastAsia"/>
              </w:rPr>
              <w:t>温度测量仪</w:t>
            </w:r>
          </w:p>
        </w:tc>
        <w:tc>
          <w:tcPr>
            <w:tcW w:w="1784" w:type="dxa"/>
            <w:tcBorders>
              <w:top w:val="single" w:sz="8" w:space="0" w:color="auto"/>
              <w:left w:val="single" w:sz="8" w:space="0" w:color="auto"/>
              <w:bottom w:val="single" w:sz="8" w:space="0" w:color="auto"/>
              <w:right w:val="single" w:sz="8" w:space="0" w:color="auto"/>
            </w:tcBorders>
            <w:vAlign w:val="center"/>
            <w:hideMark/>
          </w:tcPr>
          <w:p w:rsidR="00B3156E" w:rsidRPr="00A97486" w:rsidRDefault="00B3156E" w:rsidP="009538C4">
            <w:pPr>
              <w:pStyle w:val="affff2"/>
            </w:pPr>
            <w:r w:rsidRPr="00A97486">
              <w:t>T054-0004-00</w:t>
            </w:r>
          </w:p>
        </w:tc>
        <w:tc>
          <w:tcPr>
            <w:tcW w:w="3888" w:type="dxa"/>
            <w:tcBorders>
              <w:top w:val="single" w:sz="8" w:space="0" w:color="auto"/>
              <w:left w:val="single" w:sz="8" w:space="0" w:color="auto"/>
              <w:bottom w:val="single" w:sz="8" w:space="0" w:color="auto"/>
              <w:right w:val="single" w:sz="8" w:space="0" w:color="auto"/>
            </w:tcBorders>
            <w:vAlign w:val="center"/>
            <w:hideMark/>
          </w:tcPr>
          <w:p w:rsidR="00B3156E" w:rsidRPr="00A97486" w:rsidRDefault="00B3156E" w:rsidP="009538C4">
            <w:pPr>
              <w:pStyle w:val="affff2"/>
            </w:pPr>
            <w:r w:rsidRPr="00A97486">
              <w:rPr>
                <w:rFonts w:hint="eastAsia"/>
              </w:rPr>
              <w:t>测量范围</w:t>
            </w:r>
            <w:r w:rsidRPr="00A97486">
              <w:t>-60</w:t>
            </w:r>
            <w:r w:rsidRPr="00A97486">
              <w:rPr>
                <w:rFonts w:ascii="宋体" w:hAnsi="宋体" w:hint="eastAsia"/>
              </w:rPr>
              <w:t>℃</w:t>
            </w:r>
            <w:r w:rsidRPr="00A97486">
              <w:t>~200</w:t>
            </w:r>
            <w:r w:rsidRPr="00A97486">
              <w:rPr>
                <w:rFonts w:ascii="宋体" w:hAnsi="宋体" w:hint="eastAsia"/>
              </w:rPr>
              <w:t>℃（</w:t>
            </w:r>
            <w:r w:rsidRPr="00A97486">
              <w:t>JM222</w:t>
            </w:r>
            <w:r w:rsidRPr="00A97486">
              <w:rPr>
                <w:rFonts w:ascii="宋体" w:hAnsi="宋体" w:hint="eastAsia"/>
              </w:rPr>
              <w:t>）</w:t>
            </w:r>
          </w:p>
        </w:tc>
        <w:tc>
          <w:tcPr>
            <w:tcW w:w="400" w:type="dxa"/>
            <w:tcBorders>
              <w:top w:val="single" w:sz="8" w:space="0" w:color="auto"/>
              <w:left w:val="single" w:sz="8" w:space="0" w:color="auto"/>
              <w:bottom w:val="single" w:sz="8" w:space="0" w:color="auto"/>
              <w:right w:val="single" w:sz="8" w:space="0" w:color="auto"/>
            </w:tcBorders>
            <w:vAlign w:val="center"/>
            <w:hideMark/>
          </w:tcPr>
          <w:p w:rsidR="00B3156E" w:rsidRPr="00A97486" w:rsidRDefault="00B3156E" w:rsidP="009538C4">
            <w:pPr>
              <w:rPr>
                <w:color w:val="000000"/>
                <w:szCs w:val="22"/>
              </w:rPr>
            </w:pPr>
            <w:r w:rsidRPr="00A97486">
              <w:rPr>
                <w:color w:val="000000"/>
              </w:rPr>
              <w:t>1</w:t>
            </w:r>
          </w:p>
        </w:tc>
      </w:tr>
      <w:tr w:rsidR="00B3156E" w:rsidRPr="00A97486" w:rsidTr="006550D5">
        <w:trPr>
          <w:trHeight w:val="270"/>
          <w:jc w:val="center"/>
        </w:trPr>
        <w:tc>
          <w:tcPr>
            <w:tcW w:w="438" w:type="dxa"/>
            <w:tcBorders>
              <w:top w:val="single" w:sz="8" w:space="0" w:color="auto"/>
              <w:left w:val="single" w:sz="8" w:space="0" w:color="auto"/>
              <w:bottom w:val="single" w:sz="8" w:space="0" w:color="auto"/>
              <w:right w:val="single" w:sz="8" w:space="0" w:color="auto"/>
            </w:tcBorders>
            <w:vAlign w:val="center"/>
            <w:hideMark/>
          </w:tcPr>
          <w:p w:rsidR="00B3156E" w:rsidRPr="00A97486" w:rsidRDefault="00B3156E" w:rsidP="009538C4">
            <w:pPr>
              <w:rPr>
                <w:szCs w:val="22"/>
              </w:rPr>
            </w:pPr>
            <w:r w:rsidRPr="00A97486">
              <w:t>8</w:t>
            </w:r>
          </w:p>
        </w:tc>
        <w:tc>
          <w:tcPr>
            <w:tcW w:w="421" w:type="dxa"/>
            <w:tcBorders>
              <w:top w:val="single" w:sz="8" w:space="0" w:color="auto"/>
              <w:left w:val="single" w:sz="8" w:space="0" w:color="auto"/>
              <w:bottom w:val="single" w:sz="8" w:space="0" w:color="auto"/>
              <w:right w:val="single" w:sz="8" w:space="0" w:color="auto"/>
            </w:tcBorders>
            <w:vAlign w:val="center"/>
            <w:hideMark/>
          </w:tcPr>
          <w:p w:rsidR="00B3156E" w:rsidRPr="00A97486" w:rsidRDefault="00B3156E" w:rsidP="009538C4">
            <w:pPr>
              <w:rPr>
                <w:rFonts w:ascii="宋体" w:hAnsi="宋体" w:cs="宋体"/>
                <w:b/>
                <w:bCs/>
                <w:szCs w:val="22"/>
              </w:rPr>
            </w:pPr>
            <w:r w:rsidRPr="00A97486">
              <w:rPr>
                <w:rFonts w:ascii="宋体" w:hAnsi="宋体" w:cs="宋体" w:hint="eastAsia"/>
                <w:b/>
                <w:bCs/>
              </w:rPr>
              <w:t>□</w:t>
            </w:r>
          </w:p>
        </w:tc>
        <w:tc>
          <w:tcPr>
            <w:tcW w:w="1562" w:type="dxa"/>
            <w:tcBorders>
              <w:top w:val="single" w:sz="8" w:space="0" w:color="auto"/>
              <w:left w:val="single" w:sz="8" w:space="0" w:color="auto"/>
              <w:bottom w:val="single" w:sz="8" w:space="0" w:color="auto"/>
              <w:right w:val="single" w:sz="8" w:space="0" w:color="auto"/>
            </w:tcBorders>
            <w:vAlign w:val="center"/>
            <w:hideMark/>
          </w:tcPr>
          <w:p w:rsidR="00B3156E" w:rsidRPr="00A97486" w:rsidRDefault="00B3156E" w:rsidP="009538C4">
            <w:pPr>
              <w:pStyle w:val="affff2"/>
            </w:pPr>
            <w:r w:rsidRPr="00A97486">
              <w:t>SD</w:t>
            </w:r>
            <w:r w:rsidRPr="00A97486">
              <w:rPr>
                <w:rFonts w:hint="eastAsia"/>
              </w:rPr>
              <w:t>卡读卡器</w:t>
            </w:r>
          </w:p>
        </w:tc>
        <w:tc>
          <w:tcPr>
            <w:tcW w:w="1784" w:type="dxa"/>
            <w:tcBorders>
              <w:top w:val="single" w:sz="8" w:space="0" w:color="auto"/>
              <w:left w:val="single" w:sz="8" w:space="0" w:color="auto"/>
              <w:bottom w:val="single" w:sz="8" w:space="0" w:color="auto"/>
              <w:right w:val="single" w:sz="8" w:space="0" w:color="auto"/>
            </w:tcBorders>
            <w:vAlign w:val="center"/>
          </w:tcPr>
          <w:p w:rsidR="00B3156E" w:rsidRPr="00A97486" w:rsidRDefault="00B3156E" w:rsidP="009538C4">
            <w:pPr>
              <w:pStyle w:val="affff2"/>
            </w:pPr>
          </w:p>
        </w:tc>
        <w:tc>
          <w:tcPr>
            <w:tcW w:w="3888" w:type="dxa"/>
            <w:tcBorders>
              <w:top w:val="single" w:sz="8" w:space="0" w:color="auto"/>
              <w:left w:val="single" w:sz="8" w:space="0" w:color="auto"/>
              <w:bottom w:val="single" w:sz="8" w:space="0" w:color="auto"/>
              <w:right w:val="single" w:sz="8" w:space="0" w:color="auto"/>
            </w:tcBorders>
            <w:vAlign w:val="center"/>
            <w:hideMark/>
          </w:tcPr>
          <w:p w:rsidR="00B3156E" w:rsidRPr="00A97486" w:rsidRDefault="00B3156E" w:rsidP="009538C4">
            <w:pPr>
              <w:pStyle w:val="affff2"/>
              <w:rPr>
                <w:sz w:val="20"/>
              </w:rPr>
            </w:pPr>
          </w:p>
        </w:tc>
        <w:tc>
          <w:tcPr>
            <w:tcW w:w="400" w:type="dxa"/>
            <w:tcBorders>
              <w:top w:val="single" w:sz="8" w:space="0" w:color="auto"/>
              <w:left w:val="single" w:sz="8" w:space="0" w:color="auto"/>
              <w:bottom w:val="single" w:sz="8" w:space="0" w:color="auto"/>
              <w:right w:val="single" w:sz="8" w:space="0" w:color="auto"/>
            </w:tcBorders>
            <w:vAlign w:val="center"/>
            <w:hideMark/>
          </w:tcPr>
          <w:p w:rsidR="00B3156E" w:rsidRPr="00A97486" w:rsidRDefault="00B3156E" w:rsidP="009538C4">
            <w:pPr>
              <w:rPr>
                <w:color w:val="000000"/>
                <w:szCs w:val="22"/>
              </w:rPr>
            </w:pPr>
            <w:r w:rsidRPr="00A97486">
              <w:rPr>
                <w:color w:val="000000"/>
              </w:rPr>
              <w:t>1</w:t>
            </w:r>
          </w:p>
        </w:tc>
      </w:tr>
      <w:tr w:rsidR="00B3156E" w:rsidRPr="00A97486" w:rsidTr="006550D5">
        <w:trPr>
          <w:trHeight w:val="940"/>
          <w:jc w:val="center"/>
        </w:trPr>
        <w:tc>
          <w:tcPr>
            <w:tcW w:w="438" w:type="dxa"/>
            <w:tcBorders>
              <w:top w:val="single" w:sz="8" w:space="0" w:color="auto"/>
              <w:left w:val="single" w:sz="8" w:space="0" w:color="auto"/>
              <w:bottom w:val="single" w:sz="8" w:space="0" w:color="auto"/>
              <w:right w:val="single" w:sz="8" w:space="0" w:color="auto"/>
            </w:tcBorders>
            <w:vAlign w:val="center"/>
            <w:hideMark/>
          </w:tcPr>
          <w:p w:rsidR="00B3156E" w:rsidRPr="00A97486" w:rsidRDefault="00B3156E" w:rsidP="009538C4">
            <w:pPr>
              <w:rPr>
                <w:szCs w:val="22"/>
              </w:rPr>
            </w:pPr>
            <w:r w:rsidRPr="00A97486">
              <w:t>9</w:t>
            </w:r>
          </w:p>
        </w:tc>
        <w:tc>
          <w:tcPr>
            <w:tcW w:w="421" w:type="dxa"/>
            <w:tcBorders>
              <w:top w:val="single" w:sz="8" w:space="0" w:color="auto"/>
              <w:left w:val="single" w:sz="8" w:space="0" w:color="auto"/>
              <w:bottom w:val="single" w:sz="8" w:space="0" w:color="auto"/>
              <w:right w:val="single" w:sz="8" w:space="0" w:color="auto"/>
            </w:tcBorders>
            <w:vAlign w:val="center"/>
            <w:hideMark/>
          </w:tcPr>
          <w:p w:rsidR="00B3156E" w:rsidRPr="00A97486" w:rsidRDefault="00B3156E" w:rsidP="009538C4">
            <w:pPr>
              <w:rPr>
                <w:rFonts w:ascii="宋体" w:hAnsi="宋体" w:cs="宋体"/>
                <w:b/>
                <w:bCs/>
                <w:szCs w:val="22"/>
              </w:rPr>
            </w:pPr>
            <w:r w:rsidRPr="00A97486">
              <w:rPr>
                <w:rFonts w:ascii="宋体" w:hAnsi="宋体" w:cs="宋体" w:hint="eastAsia"/>
                <w:b/>
                <w:bCs/>
              </w:rPr>
              <w:t>□</w:t>
            </w:r>
          </w:p>
        </w:tc>
        <w:tc>
          <w:tcPr>
            <w:tcW w:w="1562" w:type="dxa"/>
            <w:tcBorders>
              <w:top w:val="single" w:sz="8" w:space="0" w:color="auto"/>
              <w:left w:val="single" w:sz="8" w:space="0" w:color="auto"/>
              <w:bottom w:val="single" w:sz="8" w:space="0" w:color="auto"/>
              <w:right w:val="single" w:sz="8" w:space="0" w:color="auto"/>
            </w:tcBorders>
            <w:vAlign w:val="center"/>
            <w:hideMark/>
          </w:tcPr>
          <w:p w:rsidR="00B3156E" w:rsidRPr="00A97486" w:rsidRDefault="00B3156E" w:rsidP="009538C4">
            <w:pPr>
              <w:pStyle w:val="affff2"/>
            </w:pPr>
            <w:r w:rsidRPr="00A97486">
              <w:t>USB</w:t>
            </w:r>
            <w:r w:rsidRPr="00A97486">
              <w:rPr>
                <w:rFonts w:hint="eastAsia"/>
              </w:rPr>
              <w:t>转</w:t>
            </w:r>
            <w:r w:rsidRPr="00A97486">
              <w:t>485</w:t>
            </w:r>
            <w:r w:rsidRPr="00A97486">
              <w:rPr>
                <w:rFonts w:hint="eastAsia"/>
              </w:rPr>
              <w:t>通讯定制线</w:t>
            </w:r>
          </w:p>
        </w:tc>
        <w:tc>
          <w:tcPr>
            <w:tcW w:w="1784" w:type="dxa"/>
            <w:tcBorders>
              <w:top w:val="single" w:sz="8" w:space="0" w:color="auto"/>
              <w:left w:val="single" w:sz="8" w:space="0" w:color="auto"/>
              <w:bottom w:val="single" w:sz="8" w:space="0" w:color="auto"/>
              <w:right w:val="single" w:sz="8" w:space="0" w:color="auto"/>
            </w:tcBorders>
            <w:vAlign w:val="center"/>
            <w:hideMark/>
          </w:tcPr>
          <w:p w:rsidR="00B3156E" w:rsidRPr="00A97486" w:rsidRDefault="00B3156E" w:rsidP="009538C4">
            <w:pPr>
              <w:pStyle w:val="affff2"/>
            </w:pPr>
            <w:r w:rsidRPr="00A97486">
              <w:t>G016-0042-97</w:t>
            </w:r>
          </w:p>
          <w:p w:rsidR="00B3156E" w:rsidRPr="00A97486" w:rsidRDefault="00B3156E" w:rsidP="009538C4">
            <w:pPr>
              <w:pStyle w:val="affff2"/>
            </w:pPr>
            <w:r w:rsidRPr="00A97486">
              <w:rPr>
                <w:rFonts w:hint="eastAsia"/>
              </w:rPr>
              <w:t>和</w:t>
            </w:r>
          </w:p>
          <w:p w:rsidR="00B3156E" w:rsidRPr="00A97486" w:rsidRDefault="00B3156E" w:rsidP="009538C4">
            <w:pPr>
              <w:pStyle w:val="affff2"/>
            </w:pPr>
            <w:r w:rsidRPr="00A97486">
              <w:t>G016-0042-99</w:t>
            </w:r>
          </w:p>
        </w:tc>
        <w:tc>
          <w:tcPr>
            <w:tcW w:w="3888" w:type="dxa"/>
            <w:tcBorders>
              <w:top w:val="single" w:sz="8" w:space="0" w:color="auto"/>
              <w:left w:val="single" w:sz="8" w:space="0" w:color="auto"/>
              <w:bottom w:val="single" w:sz="8" w:space="0" w:color="auto"/>
              <w:right w:val="single" w:sz="8" w:space="0" w:color="auto"/>
            </w:tcBorders>
            <w:vAlign w:val="center"/>
          </w:tcPr>
          <w:p w:rsidR="00B3156E" w:rsidRPr="00A97486" w:rsidRDefault="00B3156E" w:rsidP="009538C4">
            <w:pPr>
              <w:pStyle w:val="affff2"/>
            </w:pPr>
          </w:p>
        </w:tc>
        <w:tc>
          <w:tcPr>
            <w:tcW w:w="400" w:type="dxa"/>
            <w:tcBorders>
              <w:top w:val="single" w:sz="8" w:space="0" w:color="auto"/>
              <w:left w:val="single" w:sz="8" w:space="0" w:color="auto"/>
              <w:bottom w:val="single" w:sz="8" w:space="0" w:color="auto"/>
              <w:right w:val="single" w:sz="8" w:space="0" w:color="auto"/>
            </w:tcBorders>
            <w:vAlign w:val="center"/>
            <w:hideMark/>
          </w:tcPr>
          <w:p w:rsidR="00B3156E" w:rsidRPr="00A97486" w:rsidRDefault="00B3156E" w:rsidP="009538C4">
            <w:pPr>
              <w:rPr>
                <w:color w:val="000000"/>
                <w:szCs w:val="22"/>
              </w:rPr>
            </w:pPr>
            <w:r w:rsidRPr="00A97486">
              <w:rPr>
                <w:color w:val="000000"/>
              </w:rPr>
              <w:t>1</w:t>
            </w:r>
          </w:p>
        </w:tc>
      </w:tr>
      <w:tr w:rsidR="00B3156E" w:rsidRPr="00A97486" w:rsidTr="006550D5">
        <w:trPr>
          <w:trHeight w:val="1621"/>
          <w:jc w:val="center"/>
        </w:trPr>
        <w:tc>
          <w:tcPr>
            <w:tcW w:w="438" w:type="dxa"/>
            <w:tcBorders>
              <w:top w:val="single" w:sz="8" w:space="0" w:color="auto"/>
              <w:left w:val="single" w:sz="8" w:space="0" w:color="auto"/>
              <w:bottom w:val="single" w:sz="8" w:space="0" w:color="auto"/>
              <w:right w:val="single" w:sz="8" w:space="0" w:color="auto"/>
            </w:tcBorders>
            <w:vAlign w:val="center"/>
            <w:hideMark/>
          </w:tcPr>
          <w:p w:rsidR="00B3156E" w:rsidRPr="00A97486" w:rsidRDefault="00B3156E" w:rsidP="009538C4">
            <w:pPr>
              <w:rPr>
                <w:szCs w:val="22"/>
              </w:rPr>
            </w:pPr>
            <w:r w:rsidRPr="00A97486">
              <w:t>10</w:t>
            </w:r>
          </w:p>
        </w:tc>
        <w:tc>
          <w:tcPr>
            <w:tcW w:w="421" w:type="dxa"/>
            <w:tcBorders>
              <w:top w:val="single" w:sz="8" w:space="0" w:color="auto"/>
              <w:left w:val="single" w:sz="8" w:space="0" w:color="auto"/>
              <w:bottom w:val="single" w:sz="8" w:space="0" w:color="auto"/>
              <w:right w:val="single" w:sz="8" w:space="0" w:color="auto"/>
            </w:tcBorders>
            <w:vAlign w:val="center"/>
            <w:hideMark/>
          </w:tcPr>
          <w:p w:rsidR="00B3156E" w:rsidRPr="00A97486" w:rsidRDefault="00B3156E" w:rsidP="009538C4">
            <w:pPr>
              <w:jc w:val="center"/>
              <w:rPr>
                <w:rFonts w:ascii="宋体" w:hAnsi="宋体" w:cs="宋体"/>
                <w:b/>
                <w:bCs/>
                <w:szCs w:val="22"/>
              </w:rPr>
            </w:pPr>
            <w:r w:rsidRPr="00A97486">
              <w:rPr>
                <w:rFonts w:ascii="宋体" w:hAnsi="宋体" w:cs="宋体" w:hint="eastAsia"/>
                <w:b/>
                <w:bCs/>
              </w:rPr>
              <w:t>□</w:t>
            </w:r>
          </w:p>
        </w:tc>
        <w:tc>
          <w:tcPr>
            <w:tcW w:w="1562" w:type="dxa"/>
            <w:tcBorders>
              <w:top w:val="single" w:sz="8" w:space="0" w:color="auto"/>
              <w:left w:val="single" w:sz="8" w:space="0" w:color="auto"/>
              <w:bottom w:val="single" w:sz="8" w:space="0" w:color="auto"/>
              <w:right w:val="single" w:sz="8" w:space="0" w:color="auto"/>
            </w:tcBorders>
            <w:vAlign w:val="center"/>
            <w:hideMark/>
          </w:tcPr>
          <w:p w:rsidR="00B3156E" w:rsidRPr="00A97486" w:rsidRDefault="00B3156E" w:rsidP="009538C4">
            <w:pPr>
              <w:pStyle w:val="affff2"/>
            </w:pPr>
            <w:r w:rsidRPr="00A97486">
              <w:rPr>
                <w:rFonts w:hint="eastAsia"/>
              </w:rPr>
              <w:t>控制器应用软件</w:t>
            </w:r>
          </w:p>
        </w:tc>
        <w:tc>
          <w:tcPr>
            <w:tcW w:w="1784" w:type="dxa"/>
            <w:tcBorders>
              <w:top w:val="single" w:sz="8" w:space="0" w:color="auto"/>
              <w:left w:val="single" w:sz="8" w:space="0" w:color="auto"/>
              <w:bottom w:val="single" w:sz="8" w:space="0" w:color="auto"/>
              <w:right w:val="single" w:sz="8" w:space="0" w:color="auto"/>
            </w:tcBorders>
            <w:vAlign w:val="center"/>
            <w:hideMark/>
          </w:tcPr>
          <w:p w:rsidR="00B3156E" w:rsidRPr="00A97486" w:rsidRDefault="00B3156E" w:rsidP="009538C4">
            <w:pPr>
              <w:pStyle w:val="affff2"/>
            </w:pPr>
            <w:r w:rsidRPr="00A97486">
              <w:t>J463-0057-01</w:t>
            </w:r>
          </w:p>
          <w:p w:rsidR="00B3156E" w:rsidRPr="00A97486" w:rsidRDefault="00B3156E" w:rsidP="009538C4">
            <w:pPr>
              <w:pStyle w:val="affff2"/>
            </w:pPr>
            <w:r w:rsidRPr="00A97486">
              <w:t>J463-0057-02</w:t>
            </w:r>
          </w:p>
        </w:tc>
        <w:tc>
          <w:tcPr>
            <w:tcW w:w="3888" w:type="dxa"/>
            <w:tcBorders>
              <w:top w:val="single" w:sz="8" w:space="0" w:color="auto"/>
              <w:left w:val="single" w:sz="8" w:space="0" w:color="auto"/>
              <w:bottom w:val="single" w:sz="8" w:space="0" w:color="auto"/>
              <w:right w:val="single" w:sz="8" w:space="0" w:color="auto"/>
            </w:tcBorders>
            <w:vAlign w:val="center"/>
            <w:hideMark/>
          </w:tcPr>
          <w:p w:rsidR="00B3156E" w:rsidRPr="00A97486" w:rsidRDefault="00B3156E" w:rsidP="009538C4">
            <w:pPr>
              <w:pStyle w:val="affff2"/>
            </w:pPr>
            <w:r w:rsidRPr="00A97486">
              <w:t>•</w:t>
            </w:r>
            <w:r w:rsidRPr="00A97486">
              <w:rPr>
                <w:rFonts w:hint="eastAsia"/>
              </w:rPr>
              <w:t>客室控制器应用软件</w:t>
            </w:r>
            <w:r w:rsidRPr="00A97486">
              <w:br/>
              <w:t xml:space="preserve"> </w:t>
            </w:r>
            <w:r w:rsidRPr="00A97486">
              <w:rPr>
                <w:rFonts w:hint="eastAsia"/>
              </w:rPr>
              <w:t>文件名：</w:t>
            </w:r>
            <w:r w:rsidRPr="00A97486">
              <w:t>5</w:t>
            </w:r>
            <w:r w:rsidRPr="00A97486">
              <w:rPr>
                <w:rFonts w:hint="eastAsia"/>
              </w:rPr>
              <w:t>号线客室控制器软件</w:t>
            </w:r>
            <w:r w:rsidRPr="00A97486">
              <w:t> </w:t>
            </w:r>
            <w:r w:rsidRPr="00A97486">
              <w:rPr>
                <w:rFonts w:hint="eastAsia"/>
              </w:rPr>
              <w:t>（最新版本）</w:t>
            </w:r>
          </w:p>
          <w:p w:rsidR="00B3156E" w:rsidRPr="00A97486" w:rsidRDefault="00B3156E" w:rsidP="009538C4">
            <w:pPr>
              <w:pStyle w:val="affff2"/>
            </w:pPr>
            <w:r w:rsidRPr="00A97486">
              <w:t>•</w:t>
            </w:r>
            <w:r w:rsidRPr="00A97486">
              <w:rPr>
                <w:rFonts w:hint="eastAsia"/>
              </w:rPr>
              <w:t>司机室控制器应用软件</w:t>
            </w:r>
            <w:r w:rsidRPr="00A97486">
              <w:br/>
              <w:t xml:space="preserve"> </w:t>
            </w:r>
            <w:r w:rsidRPr="00A97486">
              <w:rPr>
                <w:rFonts w:hint="eastAsia"/>
              </w:rPr>
              <w:t>文件名：</w:t>
            </w:r>
            <w:r w:rsidRPr="00A97486">
              <w:t>5</w:t>
            </w:r>
            <w:r w:rsidRPr="00A97486">
              <w:rPr>
                <w:rFonts w:hint="eastAsia"/>
              </w:rPr>
              <w:t>号线司机室控制器软件（最新版本）</w:t>
            </w:r>
          </w:p>
        </w:tc>
        <w:tc>
          <w:tcPr>
            <w:tcW w:w="400" w:type="dxa"/>
            <w:tcBorders>
              <w:top w:val="single" w:sz="8" w:space="0" w:color="auto"/>
              <w:left w:val="single" w:sz="8" w:space="0" w:color="auto"/>
              <w:bottom w:val="single" w:sz="8" w:space="0" w:color="auto"/>
              <w:right w:val="single" w:sz="8" w:space="0" w:color="auto"/>
            </w:tcBorders>
            <w:vAlign w:val="center"/>
            <w:hideMark/>
          </w:tcPr>
          <w:p w:rsidR="00B3156E" w:rsidRPr="00A97486" w:rsidRDefault="00B3156E" w:rsidP="009538C4">
            <w:pPr>
              <w:rPr>
                <w:color w:val="000000"/>
                <w:szCs w:val="22"/>
              </w:rPr>
            </w:pPr>
            <w:r w:rsidRPr="00A97486">
              <w:rPr>
                <w:color w:val="000000"/>
              </w:rPr>
              <w:t>1</w:t>
            </w:r>
          </w:p>
        </w:tc>
      </w:tr>
      <w:tr w:rsidR="00B3156E" w:rsidRPr="00A97486" w:rsidTr="006550D5">
        <w:trPr>
          <w:trHeight w:val="1621"/>
          <w:jc w:val="center"/>
        </w:trPr>
        <w:tc>
          <w:tcPr>
            <w:tcW w:w="438" w:type="dxa"/>
            <w:tcBorders>
              <w:top w:val="single" w:sz="8" w:space="0" w:color="auto"/>
              <w:left w:val="single" w:sz="8" w:space="0" w:color="auto"/>
              <w:bottom w:val="single" w:sz="8" w:space="0" w:color="auto"/>
              <w:right w:val="single" w:sz="8" w:space="0" w:color="auto"/>
            </w:tcBorders>
            <w:vAlign w:val="center"/>
            <w:hideMark/>
          </w:tcPr>
          <w:p w:rsidR="00B3156E" w:rsidRPr="00A97486" w:rsidRDefault="00B3156E" w:rsidP="009538C4">
            <w:pPr>
              <w:rPr>
                <w:szCs w:val="22"/>
              </w:rPr>
            </w:pPr>
            <w:r w:rsidRPr="00A97486">
              <w:t>11</w:t>
            </w:r>
          </w:p>
        </w:tc>
        <w:tc>
          <w:tcPr>
            <w:tcW w:w="421" w:type="dxa"/>
            <w:tcBorders>
              <w:top w:val="single" w:sz="8" w:space="0" w:color="auto"/>
              <w:left w:val="single" w:sz="8" w:space="0" w:color="auto"/>
              <w:bottom w:val="single" w:sz="8" w:space="0" w:color="auto"/>
              <w:right w:val="single" w:sz="8" w:space="0" w:color="auto"/>
            </w:tcBorders>
            <w:vAlign w:val="center"/>
            <w:hideMark/>
          </w:tcPr>
          <w:p w:rsidR="00B3156E" w:rsidRPr="00A97486" w:rsidRDefault="00B3156E" w:rsidP="009538C4">
            <w:pPr>
              <w:jc w:val="center"/>
              <w:rPr>
                <w:rFonts w:ascii="宋体" w:hAnsi="宋体" w:cs="宋体"/>
                <w:b/>
                <w:bCs/>
                <w:szCs w:val="22"/>
              </w:rPr>
            </w:pPr>
            <w:r w:rsidRPr="00A97486">
              <w:rPr>
                <w:rFonts w:ascii="宋体" w:hAnsi="宋体" w:cs="宋体" w:hint="eastAsia"/>
                <w:b/>
                <w:bCs/>
              </w:rPr>
              <w:t>□</w:t>
            </w:r>
          </w:p>
        </w:tc>
        <w:tc>
          <w:tcPr>
            <w:tcW w:w="1562" w:type="dxa"/>
            <w:tcBorders>
              <w:top w:val="single" w:sz="8" w:space="0" w:color="auto"/>
              <w:left w:val="single" w:sz="8" w:space="0" w:color="auto"/>
              <w:bottom w:val="single" w:sz="8" w:space="0" w:color="auto"/>
              <w:right w:val="single" w:sz="8" w:space="0" w:color="auto"/>
            </w:tcBorders>
            <w:vAlign w:val="center"/>
            <w:hideMark/>
          </w:tcPr>
          <w:p w:rsidR="00B3156E" w:rsidRPr="00A97486" w:rsidRDefault="00B3156E" w:rsidP="009538C4">
            <w:pPr>
              <w:pStyle w:val="affff2"/>
            </w:pPr>
            <w:r w:rsidRPr="00A97486">
              <w:rPr>
                <w:rFonts w:hint="eastAsia"/>
              </w:rPr>
              <w:t>控制器软件参数表</w:t>
            </w:r>
          </w:p>
        </w:tc>
        <w:tc>
          <w:tcPr>
            <w:tcW w:w="1784" w:type="dxa"/>
            <w:tcBorders>
              <w:top w:val="single" w:sz="8" w:space="0" w:color="auto"/>
              <w:left w:val="single" w:sz="8" w:space="0" w:color="auto"/>
              <w:bottom w:val="single" w:sz="8" w:space="0" w:color="auto"/>
              <w:right w:val="single" w:sz="8" w:space="0" w:color="auto"/>
            </w:tcBorders>
            <w:vAlign w:val="center"/>
            <w:hideMark/>
          </w:tcPr>
          <w:p w:rsidR="00B3156E" w:rsidRPr="00A97486" w:rsidRDefault="00B3156E" w:rsidP="009538C4">
            <w:pPr>
              <w:pStyle w:val="affff2"/>
            </w:pPr>
            <w:r w:rsidRPr="00A97486">
              <w:t>J463-0057-11</w:t>
            </w:r>
          </w:p>
          <w:p w:rsidR="00B3156E" w:rsidRPr="00A97486" w:rsidRDefault="00B3156E" w:rsidP="009538C4">
            <w:pPr>
              <w:pStyle w:val="affff2"/>
            </w:pPr>
            <w:r w:rsidRPr="00A97486">
              <w:t>J463-0057-12</w:t>
            </w:r>
          </w:p>
        </w:tc>
        <w:tc>
          <w:tcPr>
            <w:tcW w:w="3888" w:type="dxa"/>
            <w:tcBorders>
              <w:top w:val="single" w:sz="8" w:space="0" w:color="auto"/>
              <w:left w:val="single" w:sz="8" w:space="0" w:color="auto"/>
              <w:bottom w:val="single" w:sz="8" w:space="0" w:color="auto"/>
              <w:right w:val="single" w:sz="8" w:space="0" w:color="auto"/>
            </w:tcBorders>
            <w:vAlign w:val="center"/>
            <w:hideMark/>
          </w:tcPr>
          <w:p w:rsidR="00B3156E" w:rsidRPr="00A97486" w:rsidRDefault="00B3156E" w:rsidP="009538C4">
            <w:pPr>
              <w:pStyle w:val="affff2"/>
            </w:pPr>
            <w:r w:rsidRPr="00A97486">
              <w:t>•</w:t>
            </w:r>
            <w:r w:rsidRPr="00A97486">
              <w:rPr>
                <w:rFonts w:hint="eastAsia"/>
              </w:rPr>
              <w:t>客室控制器软件参数表</w:t>
            </w:r>
            <w:r w:rsidRPr="00A97486">
              <w:br/>
              <w:t xml:space="preserve"> </w:t>
            </w:r>
            <w:r w:rsidRPr="00A97486">
              <w:rPr>
                <w:rFonts w:hint="eastAsia"/>
              </w:rPr>
              <w:t>文件名：</w:t>
            </w:r>
            <w:r w:rsidRPr="00A97486">
              <w:t>5</w:t>
            </w:r>
            <w:r w:rsidRPr="00A97486">
              <w:rPr>
                <w:rFonts w:hint="eastAsia"/>
              </w:rPr>
              <w:t>号线客室控制器参数表（最新版本）</w:t>
            </w:r>
            <w:r w:rsidRPr="00A97486">
              <w:br/>
              <w:t>•</w:t>
            </w:r>
            <w:r w:rsidRPr="00A97486">
              <w:rPr>
                <w:rFonts w:hint="eastAsia"/>
              </w:rPr>
              <w:t>司机室控制器软件参数表</w:t>
            </w:r>
            <w:r w:rsidRPr="00A97486">
              <w:br/>
              <w:t xml:space="preserve"> </w:t>
            </w:r>
            <w:r w:rsidRPr="00A97486">
              <w:rPr>
                <w:rFonts w:hint="eastAsia"/>
              </w:rPr>
              <w:t>文件名：</w:t>
            </w:r>
            <w:r w:rsidRPr="00A97486">
              <w:t>5</w:t>
            </w:r>
            <w:r w:rsidRPr="00A97486">
              <w:rPr>
                <w:rFonts w:hint="eastAsia"/>
              </w:rPr>
              <w:t>号线司机室控制器参数表（最新版本）</w:t>
            </w:r>
          </w:p>
        </w:tc>
        <w:tc>
          <w:tcPr>
            <w:tcW w:w="400" w:type="dxa"/>
            <w:tcBorders>
              <w:top w:val="single" w:sz="8" w:space="0" w:color="auto"/>
              <w:left w:val="single" w:sz="8" w:space="0" w:color="auto"/>
              <w:bottom w:val="single" w:sz="8" w:space="0" w:color="auto"/>
              <w:right w:val="single" w:sz="8" w:space="0" w:color="auto"/>
            </w:tcBorders>
            <w:vAlign w:val="center"/>
            <w:hideMark/>
          </w:tcPr>
          <w:p w:rsidR="00B3156E" w:rsidRPr="00A97486" w:rsidRDefault="00B3156E" w:rsidP="009538C4">
            <w:pPr>
              <w:rPr>
                <w:color w:val="000000"/>
                <w:szCs w:val="22"/>
              </w:rPr>
            </w:pPr>
            <w:r w:rsidRPr="00A97486">
              <w:rPr>
                <w:color w:val="000000"/>
              </w:rPr>
              <w:t>1</w:t>
            </w:r>
          </w:p>
        </w:tc>
      </w:tr>
      <w:tr w:rsidR="00B3156E" w:rsidRPr="00A97486" w:rsidTr="006550D5">
        <w:trPr>
          <w:trHeight w:val="342"/>
          <w:jc w:val="center"/>
        </w:trPr>
        <w:tc>
          <w:tcPr>
            <w:tcW w:w="438" w:type="dxa"/>
            <w:tcBorders>
              <w:top w:val="single" w:sz="8" w:space="0" w:color="auto"/>
              <w:left w:val="single" w:sz="8" w:space="0" w:color="auto"/>
              <w:bottom w:val="single" w:sz="8" w:space="0" w:color="auto"/>
              <w:right w:val="single" w:sz="8" w:space="0" w:color="auto"/>
            </w:tcBorders>
            <w:vAlign w:val="center"/>
            <w:hideMark/>
          </w:tcPr>
          <w:p w:rsidR="00B3156E" w:rsidRPr="00A97486" w:rsidRDefault="00B3156E" w:rsidP="009538C4">
            <w:pPr>
              <w:rPr>
                <w:szCs w:val="22"/>
              </w:rPr>
            </w:pPr>
            <w:r w:rsidRPr="00A97486">
              <w:t>12</w:t>
            </w:r>
          </w:p>
        </w:tc>
        <w:tc>
          <w:tcPr>
            <w:tcW w:w="421" w:type="dxa"/>
            <w:tcBorders>
              <w:top w:val="single" w:sz="8" w:space="0" w:color="auto"/>
              <w:left w:val="single" w:sz="8" w:space="0" w:color="auto"/>
              <w:bottom w:val="single" w:sz="8" w:space="0" w:color="auto"/>
              <w:right w:val="single" w:sz="8" w:space="0" w:color="auto"/>
            </w:tcBorders>
            <w:vAlign w:val="center"/>
            <w:hideMark/>
          </w:tcPr>
          <w:p w:rsidR="00B3156E" w:rsidRPr="00A97486" w:rsidRDefault="00B3156E" w:rsidP="009538C4">
            <w:pPr>
              <w:jc w:val="center"/>
              <w:rPr>
                <w:rFonts w:ascii="宋体" w:hAnsi="宋体" w:cs="宋体"/>
                <w:b/>
                <w:bCs/>
                <w:szCs w:val="22"/>
              </w:rPr>
            </w:pPr>
            <w:r w:rsidRPr="00A97486">
              <w:rPr>
                <w:rFonts w:ascii="宋体" w:hAnsi="宋体" w:cs="宋体" w:hint="eastAsia"/>
                <w:b/>
                <w:bCs/>
              </w:rPr>
              <w:t>□</w:t>
            </w:r>
          </w:p>
        </w:tc>
        <w:tc>
          <w:tcPr>
            <w:tcW w:w="1562" w:type="dxa"/>
            <w:tcBorders>
              <w:top w:val="single" w:sz="8" w:space="0" w:color="auto"/>
              <w:left w:val="single" w:sz="8" w:space="0" w:color="auto"/>
              <w:bottom w:val="single" w:sz="8" w:space="0" w:color="auto"/>
              <w:right w:val="single" w:sz="8" w:space="0" w:color="auto"/>
            </w:tcBorders>
            <w:vAlign w:val="center"/>
            <w:hideMark/>
          </w:tcPr>
          <w:p w:rsidR="00B3156E" w:rsidRPr="00A97486" w:rsidRDefault="00B3156E" w:rsidP="009538C4">
            <w:pPr>
              <w:pStyle w:val="affff2"/>
            </w:pPr>
            <w:r w:rsidRPr="00A97486">
              <w:rPr>
                <w:rFonts w:hint="eastAsia"/>
              </w:rPr>
              <w:t>电气原理图</w:t>
            </w:r>
          </w:p>
        </w:tc>
        <w:tc>
          <w:tcPr>
            <w:tcW w:w="1784" w:type="dxa"/>
            <w:tcBorders>
              <w:top w:val="single" w:sz="8" w:space="0" w:color="auto"/>
              <w:left w:val="single" w:sz="8" w:space="0" w:color="auto"/>
              <w:bottom w:val="single" w:sz="8" w:space="0" w:color="auto"/>
              <w:right w:val="single" w:sz="8" w:space="0" w:color="auto"/>
            </w:tcBorders>
            <w:vAlign w:val="center"/>
            <w:hideMark/>
          </w:tcPr>
          <w:p w:rsidR="00B3156E" w:rsidRPr="00A97486" w:rsidRDefault="00B3156E" w:rsidP="009538C4">
            <w:pPr>
              <w:pStyle w:val="affff2"/>
            </w:pPr>
            <w:r w:rsidRPr="00A97486">
              <w:t>D957-1000-01</w:t>
            </w:r>
          </w:p>
        </w:tc>
        <w:tc>
          <w:tcPr>
            <w:tcW w:w="3888" w:type="dxa"/>
            <w:tcBorders>
              <w:top w:val="single" w:sz="8" w:space="0" w:color="auto"/>
              <w:left w:val="single" w:sz="8" w:space="0" w:color="auto"/>
              <w:bottom w:val="single" w:sz="8" w:space="0" w:color="auto"/>
              <w:right w:val="single" w:sz="8" w:space="0" w:color="auto"/>
            </w:tcBorders>
            <w:vAlign w:val="center"/>
            <w:hideMark/>
          </w:tcPr>
          <w:p w:rsidR="00B3156E" w:rsidRPr="00A97486" w:rsidRDefault="00B3156E" w:rsidP="009538C4">
            <w:pPr>
              <w:pStyle w:val="affff2"/>
            </w:pPr>
            <w:r w:rsidRPr="00A97486">
              <w:rPr>
                <w:rFonts w:hint="eastAsia"/>
              </w:rPr>
              <w:t>文件（最新版）</w:t>
            </w:r>
          </w:p>
        </w:tc>
        <w:tc>
          <w:tcPr>
            <w:tcW w:w="400" w:type="dxa"/>
            <w:tcBorders>
              <w:top w:val="single" w:sz="8" w:space="0" w:color="auto"/>
              <w:left w:val="single" w:sz="8" w:space="0" w:color="auto"/>
              <w:bottom w:val="single" w:sz="8" w:space="0" w:color="auto"/>
              <w:right w:val="single" w:sz="8" w:space="0" w:color="auto"/>
            </w:tcBorders>
            <w:vAlign w:val="center"/>
            <w:hideMark/>
          </w:tcPr>
          <w:p w:rsidR="00B3156E" w:rsidRPr="00A97486" w:rsidRDefault="00B3156E" w:rsidP="009538C4">
            <w:pPr>
              <w:rPr>
                <w:color w:val="000000"/>
                <w:szCs w:val="22"/>
              </w:rPr>
            </w:pPr>
            <w:r w:rsidRPr="00A97486">
              <w:rPr>
                <w:color w:val="000000"/>
              </w:rPr>
              <w:t>1</w:t>
            </w:r>
          </w:p>
        </w:tc>
      </w:tr>
      <w:tr w:rsidR="00B3156E" w:rsidRPr="00A97486" w:rsidTr="006550D5">
        <w:trPr>
          <w:trHeight w:val="342"/>
          <w:jc w:val="center"/>
        </w:trPr>
        <w:tc>
          <w:tcPr>
            <w:tcW w:w="438" w:type="dxa"/>
            <w:tcBorders>
              <w:top w:val="single" w:sz="8" w:space="0" w:color="auto"/>
              <w:left w:val="single" w:sz="8" w:space="0" w:color="auto"/>
              <w:bottom w:val="single" w:sz="8" w:space="0" w:color="auto"/>
              <w:right w:val="single" w:sz="8" w:space="0" w:color="auto"/>
            </w:tcBorders>
            <w:vAlign w:val="center"/>
            <w:hideMark/>
          </w:tcPr>
          <w:p w:rsidR="00B3156E" w:rsidRPr="00A97486" w:rsidRDefault="00B3156E" w:rsidP="009538C4">
            <w:pPr>
              <w:rPr>
                <w:szCs w:val="22"/>
              </w:rPr>
            </w:pPr>
            <w:r w:rsidRPr="00A97486">
              <w:t>13</w:t>
            </w:r>
          </w:p>
        </w:tc>
        <w:tc>
          <w:tcPr>
            <w:tcW w:w="421" w:type="dxa"/>
            <w:tcBorders>
              <w:top w:val="single" w:sz="8" w:space="0" w:color="auto"/>
              <w:left w:val="single" w:sz="8" w:space="0" w:color="auto"/>
              <w:bottom w:val="single" w:sz="8" w:space="0" w:color="auto"/>
              <w:right w:val="single" w:sz="8" w:space="0" w:color="auto"/>
            </w:tcBorders>
            <w:vAlign w:val="center"/>
            <w:hideMark/>
          </w:tcPr>
          <w:p w:rsidR="00B3156E" w:rsidRPr="00A97486" w:rsidRDefault="00B3156E" w:rsidP="009538C4">
            <w:pPr>
              <w:jc w:val="center"/>
              <w:rPr>
                <w:rFonts w:ascii="宋体" w:hAnsi="宋体" w:cs="宋体"/>
                <w:b/>
                <w:bCs/>
                <w:szCs w:val="22"/>
              </w:rPr>
            </w:pPr>
            <w:r w:rsidRPr="00A97486">
              <w:rPr>
                <w:rFonts w:ascii="宋体" w:hAnsi="宋体" w:cs="宋体" w:hint="eastAsia"/>
                <w:b/>
                <w:bCs/>
              </w:rPr>
              <w:t>□</w:t>
            </w:r>
          </w:p>
        </w:tc>
        <w:tc>
          <w:tcPr>
            <w:tcW w:w="1562" w:type="dxa"/>
            <w:tcBorders>
              <w:top w:val="single" w:sz="8" w:space="0" w:color="auto"/>
              <w:left w:val="single" w:sz="8" w:space="0" w:color="auto"/>
              <w:bottom w:val="single" w:sz="8" w:space="0" w:color="auto"/>
              <w:right w:val="single" w:sz="8" w:space="0" w:color="auto"/>
            </w:tcBorders>
            <w:vAlign w:val="center"/>
            <w:hideMark/>
          </w:tcPr>
          <w:p w:rsidR="00B3156E" w:rsidRPr="00A97486" w:rsidRDefault="00B3156E" w:rsidP="009538C4">
            <w:pPr>
              <w:pStyle w:val="affff2"/>
            </w:pPr>
            <w:r w:rsidRPr="00A97486">
              <w:rPr>
                <w:rFonts w:hint="eastAsia"/>
              </w:rPr>
              <w:t>软件规格书</w:t>
            </w:r>
          </w:p>
        </w:tc>
        <w:tc>
          <w:tcPr>
            <w:tcW w:w="1784" w:type="dxa"/>
            <w:tcBorders>
              <w:top w:val="single" w:sz="8" w:space="0" w:color="auto"/>
              <w:left w:val="single" w:sz="8" w:space="0" w:color="auto"/>
              <w:bottom w:val="single" w:sz="8" w:space="0" w:color="auto"/>
              <w:right w:val="single" w:sz="8" w:space="0" w:color="auto"/>
            </w:tcBorders>
            <w:vAlign w:val="center"/>
            <w:hideMark/>
          </w:tcPr>
          <w:p w:rsidR="00B3156E" w:rsidRPr="00A97486" w:rsidRDefault="00B3156E" w:rsidP="009538C4">
            <w:pPr>
              <w:pStyle w:val="affff2"/>
            </w:pPr>
            <w:r w:rsidRPr="00A97486">
              <w:t>CT57-CC-HVAC</w:t>
            </w:r>
          </w:p>
        </w:tc>
        <w:tc>
          <w:tcPr>
            <w:tcW w:w="3888" w:type="dxa"/>
            <w:tcBorders>
              <w:top w:val="single" w:sz="8" w:space="0" w:color="auto"/>
              <w:left w:val="single" w:sz="8" w:space="0" w:color="auto"/>
              <w:bottom w:val="single" w:sz="8" w:space="0" w:color="auto"/>
              <w:right w:val="single" w:sz="8" w:space="0" w:color="auto"/>
            </w:tcBorders>
            <w:vAlign w:val="center"/>
            <w:hideMark/>
          </w:tcPr>
          <w:p w:rsidR="00B3156E" w:rsidRPr="00A97486" w:rsidRDefault="00B3156E" w:rsidP="009538C4">
            <w:pPr>
              <w:pStyle w:val="affff2"/>
            </w:pPr>
            <w:r w:rsidRPr="00A97486">
              <w:rPr>
                <w:rFonts w:hint="eastAsia"/>
              </w:rPr>
              <w:t>文件（最新版）</w:t>
            </w:r>
          </w:p>
        </w:tc>
        <w:tc>
          <w:tcPr>
            <w:tcW w:w="400" w:type="dxa"/>
            <w:tcBorders>
              <w:top w:val="single" w:sz="8" w:space="0" w:color="auto"/>
              <w:left w:val="single" w:sz="8" w:space="0" w:color="auto"/>
              <w:bottom w:val="single" w:sz="8" w:space="0" w:color="auto"/>
              <w:right w:val="single" w:sz="8" w:space="0" w:color="auto"/>
            </w:tcBorders>
            <w:vAlign w:val="center"/>
            <w:hideMark/>
          </w:tcPr>
          <w:p w:rsidR="00B3156E" w:rsidRPr="00A97486" w:rsidRDefault="00B3156E" w:rsidP="009538C4">
            <w:pPr>
              <w:rPr>
                <w:color w:val="000000"/>
                <w:szCs w:val="22"/>
              </w:rPr>
            </w:pPr>
            <w:r w:rsidRPr="00A97486">
              <w:rPr>
                <w:color w:val="000000"/>
              </w:rPr>
              <w:t>1</w:t>
            </w:r>
          </w:p>
        </w:tc>
      </w:tr>
      <w:tr w:rsidR="00B3156E" w:rsidRPr="00A97486" w:rsidTr="006550D5">
        <w:trPr>
          <w:trHeight w:val="1604"/>
          <w:jc w:val="center"/>
        </w:trPr>
        <w:tc>
          <w:tcPr>
            <w:tcW w:w="438" w:type="dxa"/>
            <w:tcBorders>
              <w:top w:val="single" w:sz="8" w:space="0" w:color="auto"/>
              <w:left w:val="single" w:sz="8" w:space="0" w:color="auto"/>
              <w:bottom w:val="single" w:sz="8" w:space="0" w:color="auto"/>
              <w:right w:val="single" w:sz="8" w:space="0" w:color="auto"/>
            </w:tcBorders>
            <w:vAlign w:val="center"/>
            <w:hideMark/>
          </w:tcPr>
          <w:p w:rsidR="00B3156E" w:rsidRPr="00A97486" w:rsidRDefault="00B3156E" w:rsidP="009538C4">
            <w:pPr>
              <w:rPr>
                <w:szCs w:val="22"/>
              </w:rPr>
            </w:pPr>
            <w:r w:rsidRPr="00A97486">
              <w:t>14</w:t>
            </w:r>
          </w:p>
        </w:tc>
        <w:tc>
          <w:tcPr>
            <w:tcW w:w="421" w:type="dxa"/>
            <w:tcBorders>
              <w:top w:val="single" w:sz="8" w:space="0" w:color="auto"/>
              <w:left w:val="single" w:sz="8" w:space="0" w:color="auto"/>
              <w:bottom w:val="single" w:sz="8" w:space="0" w:color="auto"/>
              <w:right w:val="single" w:sz="8" w:space="0" w:color="auto"/>
            </w:tcBorders>
            <w:vAlign w:val="center"/>
            <w:hideMark/>
          </w:tcPr>
          <w:p w:rsidR="00B3156E" w:rsidRPr="00A97486" w:rsidRDefault="00B3156E" w:rsidP="009538C4">
            <w:pPr>
              <w:jc w:val="center"/>
              <w:rPr>
                <w:rFonts w:ascii="宋体" w:hAnsi="宋体" w:cs="宋体"/>
                <w:b/>
                <w:bCs/>
                <w:szCs w:val="22"/>
              </w:rPr>
            </w:pPr>
            <w:r w:rsidRPr="00A97486">
              <w:rPr>
                <w:rFonts w:ascii="宋体" w:hAnsi="宋体" w:cs="宋体" w:hint="eastAsia"/>
                <w:b/>
                <w:bCs/>
              </w:rPr>
              <w:t>□</w:t>
            </w:r>
          </w:p>
        </w:tc>
        <w:tc>
          <w:tcPr>
            <w:tcW w:w="1562" w:type="dxa"/>
            <w:tcBorders>
              <w:top w:val="single" w:sz="8" w:space="0" w:color="auto"/>
              <w:left w:val="single" w:sz="8" w:space="0" w:color="auto"/>
              <w:bottom w:val="single" w:sz="8" w:space="0" w:color="auto"/>
              <w:right w:val="single" w:sz="8" w:space="0" w:color="auto"/>
            </w:tcBorders>
            <w:vAlign w:val="center"/>
            <w:hideMark/>
          </w:tcPr>
          <w:p w:rsidR="00B3156E" w:rsidRPr="00A97486" w:rsidRDefault="00B3156E" w:rsidP="009538C4">
            <w:pPr>
              <w:pStyle w:val="affff2"/>
            </w:pPr>
            <w:r w:rsidRPr="00A97486">
              <w:rPr>
                <w:rFonts w:hint="eastAsia"/>
              </w:rPr>
              <w:t>电脑预装软件</w:t>
            </w:r>
          </w:p>
        </w:tc>
        <w:tc>
          <w:tcPr>
            <w:tcW w:w="1784" w:type="dxa"/>
            <w:tcBorders>
              <w:top w:val="single" w:sz="8" w:space="0" w:color="auto"/>
              <w:left w:val="single" w:sz="8" w:space="0" w:color="auto"/>
              <w:bottom w:val="single" w:sz="8" w:space="0" w:color="auto"/>
              <w:right w:val="single" w:sz="8" w:space="0" w:color="auto"/>
            </w:tcBorders>
            <w:vAlign w:val="center"/>
          </w:tcPr>
          <w:p w:rsidR="00B3156E" w:rsidRPr="00A97486" w:rsidRDefault="00B3156E" w:rsidP="009538C4">
            <w:pPr>
              <w:pStyle w:val="affff2"/>
            </w:pPr>
          </w:p>
        </w:tc>
        <w:tc>
          <w:tcPr>
            <w:tcW w:w="3888" w:type="dxa"/>
            <w:tcBorders>
              <w:top w:val="single" w:sz="8" w:space="0" w:color="auto"/>
              <w:left w:val="single" w:sz="8" w:space="0" w:color="auto"/>
              <w:bottom w:val="single" w:sz="8" w:space="0" w:color="auto"/>
              <w:right w:val="single" w:sz="8" w:space="0" w:color="auto"/>
            </w:tcBorders>
            <w:vAlign w:val="center"/>
            <w:hideMark/>
          </w:tcPr>
          <w:p w:rsidR="00B3156E" w:rsidRPr="00A97486" w:rsidRDefault="00B3156E" w:rsidP="009538C4">
            <w:pPr>
              <w:pStyle w:val="affff2"/>
            </w:pPr>
            <w:r w:rsidRPr="00A97486">
              <w:t>232</w:t>
            </w:r>
            <w:r w:rsidRPr="00A97486">
              <w:rPr>
                <w:rFonts w:hint="eastAsia"/>
              </w:rPr>
              <w:t>转</w:t>
            </w:r>
            <w:r w:rsidRPr="00A97486">
              <w:t>USB</w:t>
            </w:r>
            <w:r w:rsidRPr="00A97486">
              <w:rPr>
                <w:rFonts w:hint="eastAsia"/>
              </w:rPr>
              <w:t>驱动</w:t>
            </w:r>
          </w:p>
          <w:p w:rsidR="00B3156E" w:rsidRPr="00A97486" w:rsidRDefault="00B3156E" w:rsidP="009538C4">
            <w:pPr>
              <w:pStyle w:val="affff2"/>
            </w:pPr>
            <w:r w:rsidRPr="00A97486">
              <w:t>Labview2011</w:t>
            </w:r>
            <w:r w:rsidRPr="00A97486">
              <w:rPr>
                <w:rFonts w:hint="eastAsia"/>
              </w:rPr>
              <w:t>驱动</w:t>
            </w:r>
          </w:p>
          <w:p w:rsidR="00B3156E" w:rsidRPr="00A97486" w:rsidRDefault="00B3156E" w:rsidP="009538C4">
            <w:pPr>
              <w:pStyle w:val="affff2"/>
            </w:pPr>
            <w:r w:rsidRPr="00A97486">
              <w:t>ModBusPollSetup</w:t>
            </w:r>
          </w:p>
          <w:p w:rsidR="00B3156E" w:rsidRPr="00A97486" w:rsidRDefault="00B3156E" w:rsidP="009538C4">
            <w:pPr>
              <w:pStyle w:val="affff2"/>
            </w:pPr>
            <w:r w:rsidRPr="00A97486">
              <w:rPr>
                <w:rFonts w:hint="eastAsia"/>
              </w:rPr>
              <w:t>空调监控后台</w:t>
            </w:r>
            <w:r w:rsidRPr="00A97486">
              <w:t>2-4.exe</w:t>
            </w:r>
          </w:p>
          <w:p w:rsidR="00B3156E" w:rsidRPr="00A97486" w:rsidRDefault="00B3156E" w:rsidP="009538C4">
            <w:pPr>
              <w:pStyle w:val="affff2"/>
            </w:pPr>
            <w:r w:rsidRPr="00A97486">
              <w:t>DfuSeDemo.exe</w:t>
            </w:r>
          </w:p>
        </w:tc>
        <w:tc>
          <w:tcPr>
            <w:tcW w:w="400" w:type="dxa"/>
            <w:tcBorders>
              <w:top w:val="single" w:sz="8" w:space="0" w:color="auto"/>
              <w:left w:val="single" w:sz="8" w:space="0" w:color="auto"/>
              <w:bottom w:val="single" w:sz="8" w:space="0" w:color="auto"/>
              <w:right w:val="single" w:sz="8" w:space="0" w:color="auto"/>
            </w:tcBorders>
            <w:vAlign w:val="center"/>
            <w:hideMark/>
          </w:tcPr>
          <w:p w:rsidR="00B3156E" w:rsidRPr="00A97486" w:rsidRDefault="00B3156E" w:rsidP="009538C4">
            <w:pPr>
              <w:rPr>
                <w:color w:val="000000"/>
                <w:szCs w:val="22"/>
              </w:rPr>
            </w:pPr>
            <w:r w:rsidRPr="00A97486">
              <w:rPr>
                <w:color w:val="000000"/>
              </w:rPr>
              <w:t>1</w:t>
            </w:r>
          </w:p>
        </w:tc>
      </w:tr>
      <w:tr w:rsidR="00B3156E" w:rsidRPr="00A97486" w:rsidTr="006550D5">
        <w:trPr>
          <w:trHeight w:val="239"/>
          <w:jc w:val="center"/>
        </w:trPr>
        <w:tc>
          <w:tcPr>
            <w:tcW w:w="438" w:type="dxa"/>
            <w:tcBorders>
              <w:top w:val="single" w:sz="8" w:space="0" w:color="auto"/>
              <w:left w:val="single" w:sz="8" w:space="0" w:color="auto"/>
              <w:bottom w:val="single" w:sz="8" w:space="0" w:color="auto"/>
              <w:right w:val="single" w:sz="8" w:space="0" w:color="auto"/>
            </w:tcBorders>
            <w:vAlign w:val="center"/>
            <w:hideMark/>
          </w:tcPr>
          <w:p w:rsidR="00B3156E" w:rsidRPr="00A97486" w:rsidRDefault="00B3156E" w:rsidP="009538C4">
            <w:pPr>
              <w:rPr>
                <w:szCs w:val="22"/>
              </w:rPr>
            </w:pPr>
            <w:r w:rsidRPr="00A97486">
              <w:t>1</w:t>
            </w:r>
            <w:r w:rsidRPr="00A97486">
              <w:rPr>
                <w:rFonts w:hint="eastAsia"/>
              </w:rPr>
              <w:t>5</w:t>
            </w:r>
          </w:p>
        </w:tc>
        <w:tc>
          <w:tcPr>
            <w:tcW w:w="421" w:type="dxa"/>
            <w:tcBorders>
              <w:top w:val="single" w:sz="8" w:space="0" w:color="auto"/>
              <w:left w:val="single" w:sz="8" w:space="0" w:color="auto"/>
              <w:bottom w:val="single" w:sz="8" w:space="0" w:color="auto"/>
              <w:right w:val="single" w:sz="8" w:space="0" w:color="auto"/>
            </w:tcBorders>
            <w:vAlign w:val="center"/>
            <w:hideMark/>
          </w:tcPr>
          <w:p w:rsidR="00B3156E" w:rsidRPr="00A97486" w:rsidRDefault="00B3156E" w:rsidP="009538C4">
            <w:pPr>
              <w:rPr>
                <w:rFonts w:ascii="宋体" w:hAnsi="宋体" w:cs="宋体"/>
                <w:szCs w:val="22"/>
              </w:rPr>
            </w:pPr>
            <w:r w:rsidRPr="00A97486">
              <w:rPr>
                <w:rFonts w:ascii="宋体" w:hAnsi="宋体" w:cs="宋体" w:hint="eastAsia"/>
              </w:rPr>
              <w:t xml:space="preserve">　</w:t>
            </w:r>
          </w:p>
        </w:tc>
        <w:tc>
          <w:tcPr>
            <w:tcW w:w="1562" w:type="dxa"/>
            <w:tcBorders>
              <w:top w:val="single" w:sz="8" w:space="0" w:color="auto"/>
              <w:left w:val="single" w:sz="8" w:space="0" w:color="auto"/>
              <w:bottom w:val="single" w:sz="8" w:space="0" w:color="auto"/>
              <w:right w:val="single" w:sz="8" w:space="0" w:color="auto"/>
            </w:tcBorders>
            <w:vAlign w:val="center"/>
            <w:hideMark/>
          </w:tcPr>
          <w:p w:rsidR="00B3156E" w:rsidRPr="00A97486" w:rsidRDefault="00B3156E" w:rsidP="009538C4">
            <w:pPr>
              <w:pStyle w:val="affff2"/>
            </w:pPr>
            <w:r w:rsidRPr="00A97486">
              <w:rPr>
                <w:rFonts w:hint="eastAsia"/>
              </w:rPr>
              <w:t>预留</w:t>
            </w:r>
          </w:p>
        </w:tc>
        <w:tc>
          <w:tcPr>
            <w:tcW w:w="1784" w:type="dxa"/>
            <w:tcBorders>
              <w:top w:val="single" w:sz="8" w:space="0" w:color="auto"/>
              <w:left w:val="single" w:sz="8" w:space="0" w:color="auto"/>
              <w:bottom w:val="single" w:sz="8" w:space="0" w:color="auto"/>
              <w:right w:val="single" w:sz="8" w:space="0" w:color="auto"/>
            </w:tcBorders>
            <w:vAlign w:val="center"/>
          </w:tcPr>
          <w:p w:rsidR="00B3156E" w:rsidRPr="00A97486" w:rsidRDefault="00B3156E" w:rsidP="009538C4">
            <w:pPr>
              <w:pStyle w:val="affff2"/>
            </w:pPr>
          </w:p>
        </w:tc>
        <w:tc>
          <w:tcPr>
            <w:tcW w:w="3888" w:type="dxa"/>
            <w:tcBorders>
              <w:top w:val="single" w:sz="8" w:space="0" w:color="auto"/>
              <w:left w:val="single" w:sz="8" w:space="0" w:color="auto"/>
              <w:bottom w:val="single" w:sz="8" w:space="0" w:color="auto"/>
              <w:right w:val="single" w:sz="8" w:space="0" w:color="auto"/>
            </w:tcBorders>
            <w:vAlign w:val="center"/>
            <w:hideMark/>
          </w:tcPr>
          <w:p w:rsidR="00B3156E" w:rsidRPr="00A97486" w:rsidRDefault="00B3156E" w:rsidP="009538C4">
            <w:pPr>
              <w:pStyle w:val="affff2"/>
            </w:pPr>
            <w:r w:rsidRPr="00A97486">
              <w:rPr>
                <w:rFonts w:hint="eastAsia"/>
              </w:rPr>
              <w:t xml:space="preserve">　</w:t>
            </w:r>
          </w:p>
        </w:tc>
        <w:tc>
          <w:tcPr>
            <w:tcW w:w="400" w:type="dxa"/>
            <w:tcBorders>
              <w:top w:val="single" w:sz="8" w:space="0" w:color="auto"/>
              <w:left w:val="single" w:sz="8" w:space="0" w:color="auto"/>
              <w:bottom w:val="single" w:sz="8" w:space="0" w:color="auto"/>
              <w:right w:val="single" w:sz="8" w:space="0" w:color="auto"/>
            </w:tcBorders>
            <w:vAlign w:val="center"/>
            <w:hideMark/>
          </w:tcPr>
          <w:p w:rsidR="00B3156E" w:rsidRPr="00A97486" w:rsidRDefault="00B3156E" w:rsidP="009538C4">
            <w:pPr>
              <w:rPr>
                <w:color w:val="000000"/>
                <w:szCs w:val="22"/>
              </w:rPr>
            </w:pPr>
            <w:r w:rsidRPr="00A97486">
              <w:rPr>
                <w:color w:val="000000"/>
              </w:rPr>
              <w:t>1</w:t>
            </w:r>
          </w:p>
        </w:tc>
      </w:tr>
    </w:tbl>
    <w:p w:rsidR="00B3156E" w:rsidRPr="00A97486" w:rsidRDefault="00B3156E" w:rsidP="00B3156E">
      <w:pPr>
        <w:tabs>
          <w:tab w:val="left" w:pos="975"/>
          <w:tab w:val="center" w:pos="4873"/>
        </w:tabs>
        <w:jc w:val="center"/>
      </w:pPr>
    </w:p>
    <w:p w:rsidR="00B3156E" w:rsidRPr="00A97486" w:rsidRDefault="00B3156E" w:rsidP="00B3156E">
      <w:pPr>
        <w:tabs>
          <w:tab w:val="left" w:pos="975"/>
          <w:tab w:val="center" w:pos="4873"/>
        </w:tabs>
        <w:jc w:val="center"/>
        <w:rPr>
          <w:rFonts w:ascii="Calibri" w:hAnsi="Calibri"/>
          <w:szCs w:val="22"/>
        </w:rPr>
      </w:pPr>
      <w:r w:rsidRPr="00A97486">
        <w:rPr>
          <w:noProof/>
        </w:rPr>
        <w:drawing>
          <wp:inline distT="0" distB="0" distL="0" distR="0">
            <wp:extent cx="2130425" cy="1802765"/>
            <wp:effectExtent l="0" t="0" r="0" b="0"/>
            <wp:docPr id="89167" name="图片 89167" descr="m312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31260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130425" cy="1802765"/>
                    </a:xfrm>
                    <a:prstGeom prst="rect">
                      <a:avLst/>
                    </a:prstGeom>
                    <a:noFill/>
                    <a:ln>
                      <a:noFill/>
                    </a:ln>
                  </pic:spPr>
                </pic:pic>
              </a:graphicData>
            </a:graphic>
          </wp:inline>
        </w:drawing>
      </w:r>
      <w:r w:rsidRPr="00A97486">
        <w:t xml:space="preserve">   </w:t>
      </w:r>
      <w:r w:rsidRPr="00A97486">
        <w:rPr>
          <w:noProof/>
        </w:rPr>
        <w:drawing>
          <wp:inline distT="0" distB="0" distL="0" distR="0">
            <wp:extent cx="1216025" cy="1802765"/>
            <wp:effectExtent l="0" t="0" r="0" b="0"/>
            <wp:docPr id="89166" name="图片 89166" descr="2017-06-13_172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2017-06-13_17235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216025" cy="1802765"/>
                    </a:xfrm>
                    <a:prstGeom prst="rect">
                      <a:avLst/>
                    </a:prstGeom>
                    <a:noFill/>
                    <a:ln>
                      <a:noFill/>
                    </a:ln>
                  </pic:spPr>
                </pic:pic>
              </a:graphicData>
            </a:graphic>
          </wp:inline>
        </w:drawing>
      </w:r>
      <w:r w:rsidRPr="00A97486">
        <w:t xml:space="preserve">  </w:t>
      </w:r>
      <w:r w:rsidRPr="00A97486">
        <w:rPr>
          <w:noProof/>
        </w:rPr>
        <w:lastRenderedPageBreak/>
        <w:drawing>
          <wp:inline distT="0" distB="0" distL="0" distR="0">
            <wp:extent cx="1863090" cy="1802765"/>
            <wp:effectExtent l="0" t="0" r="0" b="0"/>
            <wp:docPr id="89165" name="图片 89165" descr="2017-06-13_172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2017-06-13_172436"/>
                    <pic:cNvPicPr>
                      <a:picLocks noChangeAspect="1" noChangeArrowheads="1"/>
                    </pic:cNvPicPr>
                  </pic:nvPicPr>
                  <pic:blipFill>
                    <a:blip r:embed="rId56">
                      <a:extLst>
                        <a:ext uri="{28A0092B-C50C-407E-A947-70E740481C1C}">
                          <a14:useLocalDpi xmlns:a14="http://schemas.microsoft.com/office/drawing/2010/main" val="0"/>
                        </a:ext>
                      </a:extLst>
                    </a:blip>
                    <a:srcRect l="12184" b="11014"/>
                    <a:stretch>
                      <a:fillRect/>
                    </a:stretch>
                  </pic:blipFill>
                  <pic:spPr bwMode="auto">
                    <a:xfrm>
                      <a:off x="0" y="0"/>
                      <a:ext cx="1863090" cy="1802765"/>
                    </a:xfrm>
                    <a:prstGeom prst="rect">
                      <a:avLst/>
                    </a:prstGeom>
                    <a:noFill/>
                    <a:ln>
                      <a:noFill/>
                    </a:ln>
                  </pic:spPr>
                </pic:pic>
              </a:graphicData>
            </a:graphic>
          </wp:inline>
        </w:drawing>
      </w:r>
    </w:p>
    <w:p w:rsidR="00B3156E" w:rsidRPr="00A97486" w:rsidRDefault="00B3156E" w:rsidP="00B3156E">
      <w:pPr>
        <w:tabs>
          <w:tab w:val="left" w:pos="975"/>
          <w:tab w:val="center" w:pos="4873"/>
        </w:tabs>
        <w:rPr>
          <w:lang w:val="de-DE"/>
        </w:rPr>
      </w:pPr>
      <w:r w:rsidRPr="00A97486">
        <w:t xml:space="preserve">     </w:t>
      </w:r>
      <w:r w:rsidRPr="00A97486">
        <w:rPr>
          <w:rFonts w:hint="eastAsia"/>
        </w:rPr>
        <w:t>图</w:t>
      </w:r>
      <w:r w:rsidRPr="00A97486">
        <w:t xml:space="preserve">1    </w:t>
      </w:r>
      <w:r w:rsidRPr="00A97486">
        <w:rPr>
          <w:rFonts w:hint="eastAsia"/>
        </w:rPr>
        <w:t>相序检测仪</w:t>
      </w:r>
      <w:r w:rsidRPr="00A97486">
        <w:t xml:space="preserve">          </w:t>
      </w:r>
      <w:r w:rsidRPr="00A97486">
        <w:rPr>
          <w:rFonts w:hint="eastAsia"/>
        </w:rPr>
        <w:t>图</w:t>
      </w:r>
      <w:r w:rsidRPr="00A97486">
        <w:t xml:space="preserve">2    </w:t>
      </w:r>
      <w:r w:rsidRPr="00A97486">
        <w:rPr>
          <w:rFonts w:hint="eastAsia"/>
        </w:rPr>
        <w:t>万用表</w:t>
      </w:r>
      <w:r w:rsidRPr="00A97486">
        <w:t xml:space="preserve">          </w:t>
      </w:r>
      <w:r w:rsidRPr="00A97486">
        <w:rPr>
          <w:rFonts w:hint="eastAsia"/>
        </w:rPr>
        <w:t>图</w:t>
      </w:r>
      <w:r w:rsidRPr="00A97486">
        <w:t xml:space="preserve">3 </w:t>
      </w:r>
      <w:r w:rsidRPr="00A97486">
        <w:rPr>
          <w:rFonts w:hint="eastAsia"/>
        </w:rPr>
        <w:t>温度测量仪</w:t>
      </w:r>
    </w:p>
    <w:p w:rsidR="00B3156E" w:rsidRPr="00A97486" w:rsidRDefault="00B3156E" w:rsidP="00B3156E">
      <w:pPr>
        <w:tabs>
          <w:tab w:val="left" w:pos="975"/>
          <w:tab w:val="center" w:pos="4873"/>
        </w:tabs>
        <w:jc w:val="center"/>
      </w:pPr>
      <w:r w:rsidRPr="00A97486">
        <w:rPr>
          <w:noProof/>
        </w:rPr>
        <w:drawing>
          <wp:inline distT="0" distB="0" distL="0" distR="0">
            <wp:extent cx="2277110" cy="1734185"/>
            <wp:effectExtent l="0" t="0" r="0" b="0"/>
            <wp:docPr id="89164" name="图片 89164" descr="微信图片_20170613171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微信图片_20170613171444"/>
                    <pic:cNvPicPr>
                      <a:picLocks noChangeAspect="1" noChangeArrowheads="1"/>
                    </pic:cNvPicPr>
                  </pic:nvPicPr>
                  <pic:blipFill>
                    <a:blip r:embed="rId57" cstate="print">
                      <a:extLst>
                        <a:ext uri="{28A0092B-C50C-407E-A947-70E740481C1C}">
                          <a14:useLocalDpi xmlns:a14="http://schemas.microsoft.com/office/drawing/2010/main" val="0"/>
                        </a:ext>
                      </a:extLst>
                    </a:blip>
                    <a:srcRect l="9726" b="8530"/>
                    <a:stretch>
                      <a:fillRect/>
                    </a:stretch>
                  </pic:blipFill>
                  <pic:spPr bwMode="auto">
                    <a:xfrm>
                      <a:off x="0" y="0"/>
                      <a:ext cx="2277110" cy="1734185"/>
                    </a:xfrm>
                    <a:prstGeom prst="rect">
                      <a:avLst/>
                    </a:prstGeom>
                    <a:noFill/>
                    <a:ln>
                      <a:noFill/>
                    </a:ln>
                  </pic:spPr>
                </pic:pic>
              </a:graphicData>
            </a:graphic>
          </wp:inline>
        </w:drawing>
      </w:r>
      <w:r w:rsidRPr="00A97486">
        <w:t xml:space="preserve">          </w:t>
      </w:r>
      <w:r w:rsidRPr="00A97486">
        <w:rPr>
          <w:noProof/>
        </w:rPr>
        <w:drawing>
          <wp:inline distT="0" distB="0" distL="0" distR="0">
            <wp:extent cx="1612900" cy="1802765"/>
            <wp:effectExtent l="0" t="0" r="0" b="0"/>
            <wp:docPr id="89163" name="图片 89163" descr="2017-06-08_170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2017-06-08_170202"/>
                    <pic:cNvPicPr>
                      <a:picLocks noChangeAspect="1" noChangeArrowheads="1"/>
                    </pic:cNvPicPr>
                  </pic:nvPicPr>
                  <pic:blipFill>
                    <a:blip r:embed="rId58">
                      <a:extLst>
                        <a:ext uri="{28A0092B-C50C-407E-A947-70E740481C1C}">
                          <a14:useLocalDpi xmlns:a14="http://schemas.microsoft.com/office/drawing/2010/main" val="0"/>
                        </a:ext>
                      </a:extLst>
                    </a:blip>
                    <a:srcRect t="5164" b="4225"/>
                    <a:stretch>
                      <a:fillRect/>
                    </a:stretch>
                  </pic:blipFill>
                  <pic:spPr bwMode="auto">
                    <a:xfrm>
                      <a:off x="0" y="0"/>
                      <a:ext cx="1612900" cy="1802765"/>
                    </a:xfrm>
                    <a:prstGeom prst="rect">
                      <a:avLst/>
                    </a:prstGeom>
                    <a:noFill/>
                    <a:ln>
                      <a:noFill/>
                    </a:ln>
                  </pic:spPr>
                </pic:pic>
              </a:graphicData>
            </a:graphic>
          </wp:inline>
        </w:drawing>
      </w:r>
    </w:p>
    <w:p w:rsidR="00B3156E" w:rsidRPr="00A97486" w:rsidRDefault="00B3156E" w:rsidP="00B3156E">
      <w:pPr>
        <w:jc w:val="center"/>
      </w:pPr>
      <w:r w:rsidRPr="00A97486">
        <w:rPr>
          <w:rFonts w:hint="eastAsia"/>
        </w:rPr>
        <w:t>图</w:t>
      </w:r>
      <w:r w:rsidRPr="00A97486">
        <w:t>4   USB</w:t>
      </w:r>
      <w:r w:rsidRPr="00A97486">
        <w:rPr>
          <w:rFonts w:hint="eastAsia"/>
        </w:rPr>
        <w:t>转</w:t>
      </w:r>
      <w:r w:rsidRPr="00A97486">
        <w:t>485</w:t>
      </w:r>
      <w:r w:rsidRPr="00A97486">
        <w:rPr>
          <w:rFonts w:hint="eastAsia"/>
        </w:rPr>
        <w:t>定制线束</w:t>
      </w:r>
      <w:r w:rsidRPr="00A97486">
        <w:t xml:space="preserve">                  </w:t>
      </w:r>
      <w:r w:rsidRPr="00A97486">
        <w:rPr>
          <w:rFonts w:hint="eastAsia"/>
        </w:rPr>
        <w:t>图</w:t>
      </w:r>
      <w:r w:rsidRPr="00A97486">
        <w:t xml:space="preserve">5   </w:t>
      </w:r>
      <w:r w:rsidRPr="00A97486">
        <w:rPr>
          <w:rFonts w:hint="eastAsia"/>
        </w:rPr>
        <w:t>预装软件</w:t>
      </w:r>
      <w:r w:rsidRPr="00A97486">
        <w:t xml:space="preserve"> </w:t>
      </w:r>
    </w:p>
    <w:p w:rsidR="00B3156E" w:rsidRPr="00A97486" w:rsidRDefault="00B3156E" w:rsidP="00B3156E">
      <w:pPr>
        <w:jc w:val="center"/>
      </w:pPr>
      <w:r w:rsidRPr="00A97486">
        <w:rPr>
          <w:noProof/>
        </w:rPr>
        <w:drawing>
          <wp:inline distT="0" distB="0" distL="0" distR="0">
            <wp:extent cx="2613660" cy="1647825"/>
            <wp:effectExtent l="0" t="0" r="0" b="0"/>
            <wp:docPr id="89161" name="图片 89161" descr="2017-06-08_170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2017-06-08_17044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613660" cy="1647825"/>
                    </a:xfrm>
                    <a:prstGeom prst="rect">
                      <a:avLst/>
                    </a:prstGeom>
                    <a:noFill/>
                    <a:ln>
                      <a:noFill/>
                    </a:ln>
                  </pic:spPr>
                </pic:pic>
              </a:graphicData>
            </a:graphic>
          </wp:inline>
        </w:drawing>
      </w:r>
      <w:r w:rsidRPr="00A97486">
        <w:t xml:space="preserve">  </w:t>
      </w:r>
      <w:r w:rsidRPr="00A97486">
        <w:rPr>
          <w:noProof/>
        </w:rPr>
        <w:drawing>
          <wp:inline distT="0" distB="0" distL="0" distR="0">
            <wp:extent cx="2398395" cy="1682115"/>
            <wp:effectExtent l="0" t="0" r="0" b="0"/>
            <wp:docPr id="89160" name="图片 89160" descr="2017-06-08_170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2017-06-08_170609"/>
                    <pic:cNvPicPr>
                      <a:picLocks noChangeAspect="1" noChangeArrowheads="1"/>
                    </pic:cNvPicPr>
                  </pic:nvPicPr>
                  <pic:blipFill>
                    <a:blip r:embed="rId60">
                      <a:extLst>
                        <a:ext uri="{28A0092B-C50C-407E-A947-70E740481C1C}">
                          <a14:useLocalDpi xmlns:a14="http://schemas.microsoft.com/office/drawing/2010/main" val="0"/>
                        </a:ext>
                      </a:extLst>
                    </a:blip>
                    <a:srcRect t="7813" r="11578"/>
                    <a:stretch>
                      <a:fillRect/>
                    </a:stretch>
                  </pic:blipFill>
                  <pic:spPr bwMode="auto">
                    <a:xfrm>
                      <a:off x="0" y="0"/>
                      <a:ext cx="2398395" cy="1682115"/>
                    </a:xfrm>
                    <a:prstGeom prst="rect">
                      <a:avLst/>
                    </a:prstGeom>
                    <a:noFill/>
                    <a:ln>
                      <a:noFill/>
                    </a:ln>
                  </pic:spPr>
                </pic:pic>
              </a:graphicData>
            </a:graphic>
          </wp:inline>
        </w:drawing>
      </w:r>
    </w:p>
    <w:p w:rsidR="00B3156E" w:rsidRPr="00A97486" w:rsidRDefault="00B3156E" w:rsidP="00B3156E">
      <w:r w:rsidRPr="00A97486">
        <w:t xml:space="preserve">             </w:t>
      </w:r>
      <w:r w:rsidRPr="00A97486">
        <w:rPr>
          <w:rFonts w:hint="eastAsia"/>
        </w:rPr>
        <w:t>图</w:t>
      </w:r>
      <w:r w:rsidRPr="00A97486">
        <w:t>6   3M</w:t>
      </w:r>
      <w:r w:rsidRPr="00A97486">
        <w:rPr>
          <w:rFonts w:hint="eastAsia"/>
        </w:rPr>
        <w:t>长</w:t>
      </w:r>
      <w:r w:rsidRPr="00A97486">
        <w:t>RJ45</w:t>
      </w:r>
      <w:r w:rsidRPr="00A97486">
        <w:rPr>
          <w:rFonts w:hint="eastAsia"/>
        </w:rPr>
        <w:t>网线</w:t>
      </w:r>
      <w:r w:rsidRPr="00A97486">
        <w:t xml:space="preserve">                 </w:t>
      </w:r>
      <w:r w:rsidRPr="00A97486">
        <w:rPr>
          <w:rFonts w:hint="eastAsia"/>
        </w:rPr>
        <w:t>图</w:t>
      </w:r>
      <w:r w:rsidRPr="00A97486">
        <w:t>7  SD</w:t>
      </w:r>
      <w:r w:rsidRPr="00A97486">
        <w:rPr>
          <w:rFonts w:hint="eastAsia"/>
        </w:rPr>
        <w:t>卡读卡器</w:t>
      </w:r>
    </w:p>
    <w:p w:rsidR="00B3156E" w:rsidRPr="00A97486" w:rsidRDefault="00B3156E" w:rsidP="00B3156E">
      <w:r w:rsidRPr="00A97486">
        <w:t xml:space="preserve"> </w:t>
      </w:r>
    </w:p>
    <w:p w:rsidR="00607FC8" w:rsidRPr="00A97486" w:rsidRDefault="00607FC8" w:rsidP="0070430D">
      <w:pPr>
        <w:pStyle w:val="31"/>
        <w:numPr>
          <w:ilvl w:val="1"/>
          <w:numId w:val="52"/>
        </w:numPr>
        <w:spacing w:line="360" w:lineRule="auto"/>
        <w:rPr>
          <w:rFonts w:ascii="宋体" w:hAnsi="宋体"/>
          <w:sz w:val="24"/>
        </w:rPr>
      </w:pPr>
      <w:bookmarkStart w:id="346" w:name="_Toc485216660"/>
      <w:bookmarkStart w:id="347" w:name="_Toc485217033"/>
      <w:bookmarkStart w:id="348" w:name="_Toc485217176"/>
      <w:bookmarkStart w:id="349" w:name="_Toc517755439"/>
      <w:r w:rsidRPr="00A97486">
        <w:rPr>
          <w:rFonts w:ascii="宋体" w:hAnsi="宋体" w:hint="eastAsia"/>
          <w:sz w:val="24"/>
        </w:rPr>
        <w:t>调试准备</w:t>
      </w:r>
      <w:bookmarkEnd w:id="346"/>
      <w:bookmarkEnd w:id="347"/>
      <w:bookmarkEnd w:id="348"/>
      <w:bookmarkEnd w:id="349"/>
    </w:p>
    <w:p w:rsidR="00607FC8" w:rsidRPr="00A97486" w:rsidRDefault="00607FC8" w:rsidP="0070430D">
      <w:pPr>
        <w:pStyle w:val="31"/>
        <w:numPr>
          <w:ilvl w:val="2"/>
          <w:numId w:val="52"/>
        </w:numPr>
        <w:spacing w:line="360" w:lineRule="auto"/>
        <w:rPr>
          <w:rFonts w:ascii="宋体" w:hAnsi="宋体"/>
          <w:sz w:val="24"/>
        </w:rPr>
      </w:pPr>
      <w:bookmarkStart w:id="350" w:name="_Toc485216661"/>
      <w:bookmarkStart w:id="351" w:name="_Toc485217034"/>
      <w:bookmarkStart w:id="352" w:name="_Toc485217177"/>
      <w:bookmarkStart w:id="353" w:name="_Toc517755440"/>
      <w:r w:rsidRPr="00A97486">
        <w:rPr>
          <w:rFonts w:ascii="宋体" w:hAnsi="宋体" w:hint="eastAsia"/>
          <w:sz w:val="24"/>
        </w:rPr>
        <w:t>电脑需要安装的软件</w:t>
      </w:r>
      <w:bookmarkEnd w:id="350"/>
      <w:bookmarkEnd w:id="351"/>
      <w:bookmarkEnd w:id="352"/>
      <w:bookmarkEnd w:id="353"/>
    </w:p>
    <w:p w:rsidR="00607FC8" w:rsidRPr="00A97486" w:rsidRDefault="00607FC8" w:rsidP="0070430D">
      <w:pPr>
        <w:spacing w:line="360" w:lineRule="auto"/>
        <w:rPr>
          <w:sz w:val="24"/>
        </w:rPr>
      </w:pPr>
      <w:r w:rsidRPr="00A97486">
        <w:rPr>
          <w:rFonts w:hint="eastAsia"/>
          <w:sz w:val="24"/>
        </w:rPr>
        <w:t>（</w:t>
      </w:r>
      <w:r w:rsidRPr="00A97486">
        <w:rPr>
          <w:sz w:val="24"/>
        </w:rPr>
        <w:t>1</w:t>
      </w:r>
      <w:r w:rsidRPr="00A97486">
        <w:rPr>
          <w:rFonts w:hint="eastAsia"/>
          <w:sz w:val="24"/>
        </w:rPr>
        <w:t>）</w:t>
      </w:r>
      <w:r w:rsidRPr="00A97486">
        <w:rPr>
          <w:sz w:val="24"/>
        </w:rPr>
        <w:t>232</w:t>
      </w:r>
      <w:r w:rsidRPr="00A97486">
        <w:rPr>
          <w:rFonts w:hint="eastAsia"/>
          <w:sz w:val="24"/>
        </w:rPr>
        <w:t>转</w:t>
      </w:r>
      <w:r w:rsidRPr="00A97486">
        <w:rPr>
          <w:sz w:val="24"/>
        </w:rPr>
        <w:t>USB</w:t>
      </w:r>
      <w:r w:rsidRPr="00A97486">
        <w:rPr>
          <w:rFonts w:hint="eastAsia"/>
          <w:sz w:val="24"/>
        </w:rPr>
        <w:t>驱动</w:t>
      </w:r>
    </w:p>
    <w:p w:rsidR="00607FC8" w:rsidRPr="00A97486" w:rsidRDefault="00607FC8" w:rsidP="0070430D">
      <w:pPr>
        <w:spacing w:line="360" w:lineRule="auto"/>
        <w:rPr>
          <w:sz w:val="24"/>
        </w:rPr>
      </w:pPr>
      <w:r w:rsidRPr="00A97486">
        <w:rPr>
          <w:rFonts w:hint="eastAsia"/>
          <w:sz w:val="24"/>
        </w:rPr>
        <w:t>（</w:t>
      </w:r>
      <w:r w:rsidRPr="00A97486">
        <w:rPr>
          <w:sz w:val="24"/>
        </w:rPr>
        <w:t>2</w:t>
      </w:r>
      <w:r w:rsidRPr="00A97486">
        <w:rPr>
          <w:rFonts w:hint="eastAsia"/>
          <w:sz w:val="24"/>
        </w:rPr>
        <w:t>）</w:t>
      </w:r>
      <w:r w:rsidRPr="00A97486">
        <w:rPr>
          <w:sz w:val="24"/>
        </w:rPr>
        <w:t>LabView2011</w:t>
      </w:r>
      <w:r w:rsidRPr="00A97486">
        <w:rPr>
          <w:rFonts w:hint="eastAsia"/>
          <w:sz w:val="24"/>
        </w:rPr>
        <w:t>驱动</w:t>
      </w:r>
    </w:p>
    <w:p w:rsidR="00607FC8" w:rsidRPr="00A97486" w:rsidRDefault="00607FC8" w:rsidP="0070430D">
      <w:pPr>
        <w:spacing w:line="360" w:lineRule="auto"/>
        <w:rPr>
          <w:sz w:val="24"/>
        </w:rPr>
      </w:pPr>
      <w:r w:rsidRPr="00A97486">
        <w:rPr>
          <w:rFonts w:hint="eastAsia"/>
          <w:sz w:val="24"/>
        </w:rPr>
        <w:t>（</w:t>
      </w:r>
      <w:r w:rsidRPr="00A97486">
        <w:rPr>
          <w:sz w:val="24"/>
        </w:rPr>
        <w:t>3</w:t>
      </w:r>
      <w:r w:rsidRPr="00A97486">
        <w:rPr>
          <w:rFonts w:hint="eastAsia"/>
          <w:sz w:val="24"/>
        </w:rPr>
        <w:t>）</w:t>
      </w:r>
      <w:r w:rsidRPr="00A97486">
        <w:rPr>
          <w:sz w:val="24"/>
        </w:rPr>
        <w:t xml:space="preserve">ModbusPoll </w:t>
      </w:r>
      <w:r w:rsidRPr="00A97486">
        <w:rPr>
          <w:rFonts w:hint="eastAsia"/>
          <w:sz w:val="24"/>
        </w:rPr>
        <w:t>软件</w:t>
      </w:r>
    </w:p>
    <w:p w:rsidR="00607FC8" w:rsidRPr="00A97486" w:rsidRDefault="00607FC8" w:rsidP="0070430D">
      <w:pPr>
        <w:spacing w:line="360" w:lineRule="auto"/>
        <w:rPr>
          <w:sz w:val="24"/>
        </w:rPr>
      </w:pPr>
      <w:r w:rsidRPr="00A97486">
        <w:rPr>
          <w:rFonts w:hint="eastAsia"/>
          <w:sz w:val="24"/>
        </w:rPr>
        <w:t>（</w:t>
      </w:r>
      <w:r w:rsidRPr="00A97486">
        <w:rPr>
          <w:sz w:val="24"/>
        </w:rPr>
        <w:t>4</w:t>
      </w:r>
      <w:r w:rsidRPr="00A97486">
        <w:rPr>
          <w:rFonts w:hint="eastAsia"/>
          <w:sz w:val="24"/>
        </w:rPr>
        <w:t>）空调监控后台</w:t>
      </w:r>
      <w:r w:rsidRPr="00A97486">
        <w:rPr>
          <w:sz w:val="24"/>
        </w:rPr>
        <w:t>2-4.exe</w:t>
      </w:r>
    </w:p>
    <w:p w:rsidR="00607FC8" w:rsidRPr="00A97486" w:rsidRDefault="00607FC8" w:rsidP="0070430D">
      <w:pPr>
        <w:spacing w:line="360" w:lineRule="auto"/>
        <w:rPr>
          <w:sz w:val="24"/>
        </w:rPr>
      </w:pPr>
      <w:r w:rsidRPr="00A97486">
        <w:rPr>
          <w:rFonts w:hint="eastAsia"/>
          <w:sz w:val="24"/>
        </w:rPr>
        <w:t>（</w:t>
      </w:r>
      <w:r w:rsidRPr="00A97486">
        <w:rPr>
          <w:sz w:val="24"/>
        </w:rPr>
        <w:t>5</w:t>
      </w:r>
      <w:r w:rsidRPr="00A97486">
        <w:rPr>
          <w:rFonts w:hint="eastAsia"/>
          <w:sz w:val="24"/>
        </w:rPr>
        <w:t>）</w:t>
      </w:r>
      <w:r w:rsidRPr="00A97486">
        <w:rPr>
          <w:sz w:val="24"/>
        </w:rPr>
        <w:t>DfuSeDemo.exe</w:t>
      </w:r>
    </w:p>
    <w:p w:rsidR="00607FC8" w:rsidRPr="00A97486" w:rsidRDefault="00607FC8" w:rsidP="008C161D">
      <w:pPr>
        <w:pStyle w:val="31"/>
        <w:numPr>
          <w:ilvl w:val="2"/>
          <w:numId w:val="52"/>
        </w:numPr>
        <w:spacing w:line="360" w:lineRule="auto"/>
        <w:rPr>
          <w:rFonts w:ascii="宋体" w:hAnsi="宋体"/>
          <w:sz w:val="24"/>
        </w:rPr>
      </w:pPr>
      <w:bookmarkStart w:id="354" w:name="_Toc485216662"/>
      <w:bookmarkStart w:id="355" w:name="_Toc485217035"/>
      <w:bookmarkStart w:id="356" w:name="_Toc485217178"/>
      <w:bookmarkStart w:id="357" w:name="_Toc517755441"/>
      <w:r w:rsidRPr="00A97486">
        <w:rPr>
          <w:rFonts w:ascii="宋体" w:hAnsi="宋体"/>
          <w:sz w:val="24"/>
        </w:rPr>
        <w:lastRenderedPageBreak/>
        <w:t>PTU</w:t>
      </w:r>
      <w:r w:rsidRPr="00A97486">
        <w:rPr>
          <w:rFonts w:ascii="宋体" w:hAnsi="宋体" w:hint="eastAsia"/>
          <w:sz w:val="24"/>
        </w:rPr>
        <w:t>维护软件</w:t>
      </w:r>
      <w:r w:rsidRPr="00A97486">
        <w:rPr>
          <w:rFonts w:ascii="宋体" w:hAnsi="宋体"/>
          <w:sz w:val="24"/>
        </w:rPr>
        <w:t>IP</w:t>
      </w:r>
      <w:r w:rsidRPr="00A97486">
        <w:rPr>
          <w:rFonts w:ascii="宋体" w:hAnsi="宋体" w:hint="eastAsia"/>
          <w:sz w:val="24"/>
        </w:rPr>
        <w:t>地址设置</w:t>
      </w:r>
      <w:bookmarkEnd w:id="354"/>
      <w:bookmarkEnd w:id="355"/>
      <w:bookmarkEnd w:id="356"/>
      <w:bookmarkEnd w:id="357"/>
    </w:p>
    <w:p w:rsidR="00607FC8" w:rsidRPr="00A97486" w:rsidRDefault="00607FC8" w:rsidP="00607FC8">
      <w:pPr>
        <w:rPr>
          <w:sz w:val="24"/>
          <w:lang w:val="en-GB"/>
        </w:rPr>
      </w:pPr>
      <w:r w:rsidRPr="00A97486">
        <w:rPr>
          <w:rFonts w:hint="eastAsia"/>
          <w:sz w:val="24"/>
          <w:lang w:val="en-GB"/>
        </w:rPr>
        <w:t>（</w:t>
      </w:r>
      <w:r w:rsidRPr="00A97486">
        <w:rPr>
          <w:sz w:val="24"/>
          <w:lang w:val="en-GB"/>
        </w:rPr>
        <w:t>1</w:t>
      </w:r>
      <w:r w:rsidRPr="00A97486">
        <w:rPr>
          <w:rFonts w:hint="eastAsia"/>
          <w:sz w:val="24"/>
          <w:lang w:val="en-GB"/>
        </w:rPr>
        <w:t>）双击桌面</w:t>
      </w:r>
      <w:r w:rsidRPr="00A97486">
        <w:rPr>
          <w:noProof/>
          <w:sz w:val="24"/>
        </w:rPr>
        <w:drawing>
          <wp:inline distT="0" distB="0" distL="0" distR="0">
            <wp:extent cx="702945" cy="750570"/>
            <wp:effectExtent l="0" t="0" r="0" b="0"/>
            <wp:docPr id="59" name="图片 59" descr="2017-06-08_174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2017-06-08_17434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702945" cy="750570"/>
                    </a:xfrm>
                    <a:prstGeom prst="rect">
                      <a:avLst/>
                    </a:prstGeom>
                    <a:noFill/>
                    <a:ln>
                      <a:noFill/>
                    </a:ln>
                  </pic:spPr>
                </pic:pic>
              </a:graphicData>
            </a:graphic>
          </wp:inline>
        </w:drawing>
      </w:r>
      <w:r w:rsidRPr="00A97486">
        <w:rPr>
          <w:rFonts w:hint="eastAsia"/>
          <w:sz w:val="24"/>
          <w:lang w:val="en-GB"/>
        </w:rPr>
        <w:t>图标，进入静态地址设置，如下。</w:t>
      </w:r>
    </w:p>
    <w:p w:rsidR="00607FC8" w:rsidRPr="00A97486" w:rsidRDefault="00607FC8" w:rsidP="00607FC8">
      <w:pPr>
        <w:jc w:val="center"/>
        <w:rPr>
          <w:lang w:val="en-GB"/>
        </w:rPr>
      </w:pPr>
      <w:r w:rsidRPr="00A97486">
        <w:rPr>
          <w:noProof/>
        </w:rPr>
        <w:drawing>
          <wp:inline distT="0" distB="0" distL="0" distR="0">
            <wp:extent cx="4019550" cy="2101850"/>
            <wp:effectExtent l="0" t="0" r="0" b="0"/>
            <wp:docPr id="58" name="图片 58" descr="2017-06-08_174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2017-06-08_174328"/>
                    <pic:cNvPicPr>
                      <a:picLocks noChangeAspect="1" noChangeArrowheads="1"/>
                    </pic:cNvPicPr>
                  </pic:nvPicPr>
                  <pic:blipFill>
                    <a:blip r:embed="rId62">
                      <a:extLst>
                        <a:ext uri="{28A0092B-C50C-407E-A947-70E740481C1C}">
                          <a14:useLocalDpi xmlns:a14="http://schemas.microsoft.com/office/drawing/2010/main" val="0"/>
                        </a:ext>
                      </a:extLst>
                    </a:blip>
                    <a:srcRect r="34976" b="47505"/>
                    <a:stretch>
                      <a:fillRect/>
                    </a:stretch>
                  </pic:blipFill>
                  <pic:spPr bwMode="auto">
                    <a:xfrm>
                      <a:off x="0" y="0"/>
                      <a:ext cx="4019550" cy="2101850"/>
                    </a:xfrm>
                    <a:prstGeom prst="rect">
                      <a:avLst/>
                    </a:prstGeom>
                    <a:noFill/>
                    <a:ln>
                      <a:noFill/>
                    </a:ln>
                  </pic:spPr>
                </pic:pic>
              </a:graphicData>
            </a:graphic>
          </wp:inline>
        </w:drawing>
      </w:r>
    </w:p>
    <w:p w:rsidR="00607FC8" w:rsidRPr="00A97486" w:rsidRDefault="00607FC8" w:rsidP="008C161D">
      <w:pPr>
        <w:spacing w:line="360" w:lineRule="auto"/>
        <w:rPr>
          <w:sz w:val="24"/>
          <w:lang w:val="en-GB"/>
        </w:rPr>
      </w:pPr>
      <w:r w:rsidRPr="00A97486">
        <w:rPr>
          <w:rFonts w:hint="eastAsia"/>
          <w:sz w:val="24"/>
          <w:lang w:val="en-GB"/>
        </w:rPr>
        <w:t>（</w:t>
      </w:r>
      <w:r w:rsidRPr="00A97486">
        <w:rPr>
          <w:sz w:val="24"/>
          <w:lang w:val="en-GB"/>
        </w:rPr>
        <w:t>2</w:t>
      </w:r>
      <w:r w:rsidRPr="00A97486">
        <w:rPr>
          <w:rFonts w:hint="eastAsia"/>
          <w:sz w:val="24"/>
          <w:lang w:val="en-GB"/>
        </w:rPr>
        <w:t>）在光标闪烁处，输入“</w:t>
      </w:r>
      <w:r w:rsidRPr="00A97486">
        <w:rPr>
          <w:sz w:val="24"/>
          <w:lang w:val="en-GB"/>
        </w:rPr>
        <w:t>1</w:t>
      </w:r>
      <w:r w:rsidRPr="00A97486">
        <w:rPr>
          <w:rFonts w:hint="eastAsia"/>
          <w:sz w:val="24"/>
          <w:lang w:val="en-GB"/>
        </w:rPr>
        <w:t>”，按回车，即可完成</w:t>
      </w:r>
      <w:r w:rsidRPr="00A97486">
        <w:rPr>
          <w:sz w:val="24"/>
          <w:lang w:val="en-GB"/>
        </w:rPr>
        <w:t>IP</w:t>
      </w:r>
      <w:r w:rsidRPr="00A97486">
        <w:rPr>
          <w:rFonts w:hint="eastAsia"/>
          <w:sz w:val="24"/>
          <w:lang w:val="en-GB"/>
        </w:rPr>
        <w:t>地址的设定。</w:t>
      </w:r>
    </w:p>
    <w:p w:rsidR="00607FC8" w:rsidRPr="00A97486" w:rsidRDefault="00607FC8" w:rsidP="008C161D">
      <w:pPr>
        <w:spacing w:line="360" w:lineRule="auto"/>
        <w:rPr>
          <w:sz w:val="24"/>
          <w:lang w:val="en-GB"/>
        </w:rPr>
      </w:pPr>
      <w:r w:rsidRPr="00A97486">
        <w:rPr>
          <w:rFonts w:hint="eastAsia"/>
          <w:sz w:val="24"/>
          <w:lang w:val="en-GB"/>
        </w:rPr>
        <w:t>（</w:t>
      </w:r>
      <w:r w:rsidRPr="00A97486">
        <w:rPr>
          <w:sz w:val="24"/>
          <w:lang w:val="en-GB"/>
        </w:rPr>
        <w:t>3</w:t>
      </w:r>
      <w:r w:rsidRPr="00A97486">
        <w:rPr>
          <w:rFonts w:hint="eastAsia"/>
          <w:sz w:val="24"/>
          <w:lang w:val="en-GB"/>
        </w:rPr>
        <w:t>）如需退出静态</w:t>
      </w:r>
      <w:r w:rsidRPr="00A97486">
        <w:rPr>
          <w:sz w:val="24"/>
          <w:lang w:val="en-GB"/>
        </w:rPr>
        <w:t>IP</w:t>
      </w:r>
      <w:r w:rsidRPr="00A97486">
        <w:rPr>
          <w:rFonts w:hint="eastAsia"/>
          <w:sz w:val="24"/>
          <w:lang w:val="en-GB"/>
        </w:rPr>
        <w:t>地址，同样双击此图标，在光标处，输入“</w:t>
      </w:r>
      <w:r w:rsidRPr="00A97486">
        <w:rPr>
          <w:sz w:val="24"/>
          <w:lang w:val="en-GB"/>
        </w:rPr>
        <w:t>0</w:t>
      </w:r>
      <w:r w:rsidRPr="00A97486">
        <w:rPr>
          <w:rFonts w:hint="eastAsia"/>
          <w:sz w:val="24"/>
          <w:lang w:val="en-GB"/>
        </w:rPr>
        <w:t>”，即可回到动态</w:t>
      </w:r>
      <w:r w:rsidRPr="00A97486">
        <w:rPr>
          <w:sz w:val="24"/>
          <w:lang w:val="en-GB"/>
        </w:rPr>
        <w:t>IP</w:t>
      </w:r>
      <w:r w:rsidRPr="00A97486">
        <w:rPr>
          <w:rFonts w:hint="eastAsia"/>
          <w:sz w:val="24"/>
          <w:lang w:val="en-GB"/>
        </w:rPr>
        <w:t>地址。（电脑关机重启后，自动恢复动态</w:t>
      </w:r>
      <w:r w:rsidRPr="00A97486">
        <w:rPr>
          <w:sz w:val="24"/>
          <w:lang w:val="en-GB"/>
        </w:rPr>
        <w:t>IP</w:t>
      </w:r>
      <w:r w:rsidRPr="00A97486">
        <w:rPr>
          <w:rFonts w:hint="eastAsia"/>
          <w:sz w:val="24"/>
          <w:lang w:val="en-GB"/>
        </w:rPr>
        <w:t>地址。）</w:t>
      </w:r>
    </w:p>
    <w:p w:rsidR="00607FC8" w:rsidRPr="00A97486" w:rsidRDefault="00607FC8" w:rsidP="008C161D">
      <w:pPr>
        <w:pStyle w:val="31"/>
        <w:numPr>
          <w:ilvl w:val="2"/>
          <w:numId w:val="52"/>
        </w:numPr>
        <w:spacing w:line="360" w:lineRule="auto"/>
        <w:rPr>
          <w:rFonts w:ascii="宋体" w:hAnsi="宋体"/>
          <w:sz w:val="24"/>
        </w:rPr>
      </w:pPr>
      <w:bookmarkStart w:id="358" w:name="_Toc485216663"/>
      <w:bookmarkStart w:id="359" w:name="_Toc485217036"/>
      <w:bookmarkStart w:id="360" w:name="_Toc485217179"/>
      <w:bookmarkStart w:id="361" w:name="_Toc517755442"/>
      <w:r w:rsidRPr="00A97486">
        <w:rPr>
          <w:rFonts w:ascii="宋体" w:hAnsi="宋体"/>
          <w:sz w:val="24"/>
        </w:rPr>
        <w:t>PTU</w:t>
      </w:r>
      <w:r w:rsidRPr="00A97486">
        <w:rPr>
          <w:rFonts w:ascii="宋体" w:hAnsi="宋体" w:hint="eastAsia"/>
          <w:sz w:val="24"/>
        </w:rPr>
        <w:t>界面进入</w:t>
      </w:r>
      <w:bookmarkEnd w:id="358"/>
      <w:bookmarkEnd w:id="359"/>
      <w:bookmarkEnd w:id="360"/>
      <w:bookmarkEnd w:id="361"/>
    </w:p>
    <w:p w:rsidR="00607FC8" w:rsidRPr="00A97486" w:rsidRDefault="00607FC8" w:rsidP="008C161D">
      <w:pPr>
        <w:spacing w:line="360" w:lineRule="auto"/>
        <w:rPr>
          <w:sz w:val="24"/>
          <w:lang w:val="en-GB"/>
        </w:rPr>
      </w:pPr>
      <w:r w:rsidRPr="00A97486">
        <w:rPr>
          <w:rFonts w:hint="eastAsia"/>
          <w:sz w:val="24"/>
          <w:lang w:val="en-GB"/>
        </w:rPr>
        <w:t>（</w:t>
      </w:r>
      <w:r w:rsidRPr="00A97486">
        <w:rPr>
          <w:sz w:val="24"/>
          <w:lang w:val="en-GB"/>
        </w:rPr>
        <w:t>1</w:t>
      </w:r>
      <w:r w:rsidRPr="00A97486">
        <w:rPr>
          <w:rFonts w:hint="eastAsia"/>
          <w:sz w:val="24"/>
          <w:lang w:val="en-GB"/>
        </w:rPr>
        <w:t>）</w:t>
      </w:r>
      <w:r w:rsidRPr="00A97486">
        <w:rPr>
          <w:rFonts w:hint="eastAsia"/>
          <w:sz w:val="24"/>
        </w:rPr>
        <w:t>用</w:t>
      </w:r>
      <w:r w:rsidRPr="00A97486">
        <w:rPr>
          <w:sz w:val="24"/>
        </w:rPr>
        <w:t>RJ45</w:t>
      </w:r>
      <w:r w:rsidRPr="00A97486">
        <w:rPr>
          <w:rFonts w:hint="eastAsia"/>
          <w:sz w:val="24"/>
        </w:rPr>
        <w:t>网线连接电脑和控制器网口“</w:t>
      </w:r>
      <w:r w:rsidRPr="00A97486">
        <w:rPr>
          <w:sz w:val="24"/>
        </w:rPr>
        <w:t>Enternet</w:t>
      </w:r>
      <w:r w:rsidRPr="00A97486">
        <w:rPr>
          <w:rFonts w:hint="eastAsia"/>
          <w:sz w:val="24"/>
        </w:rPr>
        <w:t>”；打开浏览器，在浏览器网址栏输入网址“</w:t>
      </w:r>
      <w:r w:rsidRPr="00A97486">
        <w:rPr>
          <w:sz w:val="24"/>
        </w:rPr>
        <w:t>http://192.168.0.81/</w:t>
      </w:r>
      <w:r w:rsidRPr="00A97486">
        <w:rPr>
          <w:rFonts w:hint="eastAsia"/>
          <w:sz w:val="24"/>
        </w:rPr>
        <w:t>”</w:t>
      </w:r>
    </w:p>
    <w:p w:rsidR="00607FC8" w:rsidRPr="00A97486" w:rsidRDefault="00607FC8" w:rsidP="008C161D">
      <w:pPr>
        <w:spacing w:line="360" w:lineRule="auto"/>
        <w:jc w:val="center"/>
        <w:rPr>
          <w:sz w:val="24"/>
        </w:rPr>
      </w:pPr>
      <w:r w:rsidRPr="00A97486">
        <w:rPr>
          <w:noProof/>
          <w:sz w:val="24"/>
        </w:rPr>
        <w:drawing>
          <wp:inline distT="0" distB="0" distL="0" distR="0">
            <wp:extent cx="4790440" cy="743585"/>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3">
                      <a:extLst>
                        <a:ext uri="{28A0092B-C50C-407E-A947-70E740481C1C}">
                          <a14:useLocalDpi xmlns:a14="http://schemas.microsoft.com/office/drawing/2010/main" val="0"/>
                        </a:ext>
                      </a:extLst>
                    </a:blip>
                    <a:srcRect b="34181"/>
                    <a:stretch>
                      <a:fillRect/>
                    </a:stretch>
                  </pic:blipFill>
                  <pic:spPr bwMode="auto">
                    <a:xfrm>
                      <a:off x="0" y="0"/>
                      <a:ext cx="4790440" cy="743585"/>
                    </a:xfrm>
                    <a:prstGeom prst="rect">
                      <a:avLst/>
                    </a:prstGeom>
                    <a:noFill/>
                    <a:ln>
                      <a:noFill/>
                    </a:ln>
                  </pic:spPr>
                </pic:pic>
              </a:graphicData>
            </a:graphic>
          </wp:inline>
        </w:drawing>
      </w:r>
    </w:p>
    <w:p w:rsidR="00607FC8" w:rsidRPr="00A97486" w:rsidRDefault="00607FC8" w:rsidP="008C161D">
      <w:pPr>
        <w:spacing w:line="360" w:lineRule="auto"/>
        <w:rPr>
          <w:sz w:val="24"/>
        </w:rPr>
      </w:pPr>
      <w:r w:rsidRPr="00A97486">
        <w:rPr>
          <w:rFonts w:hint="eastAsia"/>
          <w:sz w:val="24"/>
        </w:rPr>
        <w:t>（</w:t>
      </w:r>
      <w:r w:rsidRPr="00A97486">
        <w:rPr>
          <w:sz w:val="24"/>
        </w:rPr>
        <w:t>2</w:t>
      </w:r>
      <w:r w:rsidRPr="00A97486">
        <w:rPr>
          <w:rFonts w:hint="eastAsia"/>
          <w:sz w:val="24"/>
        </w:rPr>
        <w:t>）点击确认后弹出</w:t>
      </w:r>
      <w:r w:rsidRPr="00A97486">
        <w:rPr>
          <w:sz w:val="24"/>
        </w:rPr>
        <w:t xml:space="preserve">Windows </w:t>
      </w:r>
      <w:r w:rsidRPr="00A97486">
        <w:rPr>
          <w:rFonts w:hint="eastAsia"/>
          <w:sz w:val="24"/>
        </w:rPr>
        <w:t>安全窗口，在用户名栏输入“</w:t>
      </w:r>
      <w:r w:rsidRPr="00A97486">
        <w:rPr>
          <w:sz w:val="24"/>
        </w:rPr>
        <w:t>admin</w:t>
      </w:r>
      <w:r w:rsidRPr="00A97486">
        <w:rPr>
          <w:rFonts w:hint="eastAsia"/>
          <w:sz w:val="24"/>
        </w:rPr>
        <w:t>”，密码栏输入“</w:t>
      </w:r>
      <w:r w:rsidRPr="00A97486">
        <w:rPr>
          <w:sz w:val="24"/>
        </w:rPr>
        <w:t>passwd</w:t>
      </w:r>
      <w:r w:rsidRPr="00A97486">
        <w:rPr>
          <w:rFonts w:hint="eastAsia"/>
          <w:sz w:val="24"/>
        </w:rPr>
        <w:t>”登陆网页界面。</w:t>
      </w:r>
    </w:p>
    <w:p w:rsidR="00607FC8" w:rsidRPr="00A97486" w:rsidRDefault="00607FC8" w:rsidP="008C161D">
      <w:pPr>
        <w:spacing w:line="360" w:lineRule="auto"/>
        <w:jc w:val="center"/>
        <w:rPr>
          <w:sz w:val="24"/>
        </w:rPr>
      </w:pPr>
      <w:r w:rsidRPr="00A97486">
        <w:rPr>
          <w:noProof/>
          <w:sz w:val="24"/>
        </w:rPr>
        <w:lastRenderedPageBreak/>
        <w:drawing>
          <wp:inline distT="0" distB="0" distL="0" distR="0">
            <wp:extent cx="4087495" cy="2675255"/>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087495" cy="2675255"/>
                    </a:xfrm>
                    <a:prstGeom prst="rect">
                      <a:avLst/>
                    </a:prstGeom>
                    <a:noFill/>
                    <a:ln>
                      <a:noFill/>
                    </a:ln>
                  </pic:spPr>
                </pic:pic>
              </a:graphicData>
            </a:graphic>
          </wp:inline>
        </w:drawing>
      </w:r>
    </w:p>
    <w:p w:rsidR="00607FC8" w:rsidRPr="00A97486" w:rsidRDefault="00607FC8" w:rsidP="008C161D">
      <w:pPr>
        <w:spacing w:line="360" w:lineRule="auto"/>
        <w:rPr>
          <w:sz w:val="24"/>
        </w:rPr>
      </w:pPr>
      <w:r w:rsidRPr="00A97486">
        <w:rPr>
          <w:rFonts w:hint="eastAsia"/>
          <w:sz w:val="24"/>
        </w:rPr>
        <w:t>（</w:t>
      </w:r>
      <w:r w:rsidRPr="00A97486">
        <w:rPr>
          <w:sz w:val="24"/>
        </w:rPr>
        <w:t>3</w:t>
      </w:r>
      <w:r w:rsidRPr="00A97486">
        <w:rPr>
          <w:rFonts w:hint="eastAsia"/>
          <w:sz w:val="24"/>
        </w:rPr>
        <w:t>）</w:t>
      </w:r>
      <w:r w:rsidRPr="00A97486">
        <w:rPr>
          <w:sz w:val="24"/>
        </w:rPr>
        <w:t xml:space="preserve"> </w:t>
      </w:r>
      <w:r w:rsidRPr="00A97486">
        <w:rPr>
          <w:rFonts w:hint="eastAsia"/>
          <w:sz w:val="24"/>
        </w:rPr>
        <w:t>连接成功后界面如下</w:t>
      </w:r>
    </w:p>
    <w:p w:rsidR="00607FC8" w:rsidRPr="00A97486" w:rsidRDefault="00607FC8" w:rsidP="00607FC8">
      <w:pPr>
        <w:jc w:val="center"/>
      </w:pPr>
      <w:r w:rsidRPr="00A97486">
        <w:rPr>
          <w:noProof/>
        </w:rPr>
        <w:drawing>
          <wp:inline distT="0" distB="0" distL="0" distR="0">
            <wp:extent cx="4940300" cy="3568700"/>
            <wp:effectExtent l="0" t="0" r="0" b="0"/>
            <wp:docPr id="55" name="图片 55" descr="机组1状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机组1状态"/>
                    <pic:cNvPicPr>
                      <a:picLocks noChangeAspect="1" noChangeArrowheads="1"/>
                    </pic:cNvPicPr>
                  </pic:nvPicPr>
                  <pic:blipFill>
                    <a:blip r:embed="rId65">
                      <a:extLst>
                        <a:ext uri="{28A0092B-C50C-407E-A947-70E740481C1C}">
                          <a14:useLocalDpi xmlns:a14="http://schemas.microsoft.com/office/drawing/2010/main" val="0"/>
                        </a:ext>
                      </a:extLst>
                    </a:blip>
                    <a:srcRect l="1518"/>
                    <a:stretch>
                      <a:fillRect/>
                    </a:stretch>
                  </pic:blipFill>
                  <pic:spPr bwMode="auto">
                    <a:xfrm>
                      <a:off x="0" y="0"/>
                      <a:ext cx="4940300" cy="3568700"/>
                    </a:xfrm>
                    <a:prstGeom prst="rect">
                      <a:avLst/>
                    </a:prstGeom>
                    <a:noFill/>
                    <a:ln>
                      <a:noFill/>
                    </a:ln>
                  </pic:spPr>
                </pic:pic>
              </a:graphicData>
            </a:graphic>
          </wp:inline>
        </w:drawing>
      </w:r>
    </w:p>
    <w:p w:rsidR="00607FC8" w:rsidRPr="00A97486" w:rsidRDefault="00607FC8" w:rsidP="00607FC8"/>
    <w:p w:rsidR="00607FC8" w:rsidRPr="00A97486" w:rsidRDefault="00607FC8" w:rsidP="00013564">
      <w:pPr>
        <w:pStyle w:val="31"/>
        <w:numPr>
          <w:ilvl w:val="2"/>
          <w:numId w:val="52"/>
        </w:numPr>
        <w:spacing w:line="360" w:lineRule="auto"/>
        <w:rPr>
          <w:rFonts w:ascii="宋体" w:hAnsi="宋体"/>
          <w:sz w:val="24"/>
        </w:rPr>
      </w:pPr>
      <w:bookmarkStart w:id="362" w:name="_Toc467072094"/>
      <w:bookmarkStart w:id="363" w:name="_Toc485216664"/>
      <w:bookmarkStart w:id="364" w:name="_Toc485217037"/>
      <w:bookmarkStart w:id="365" w:name="_Toc485217180"/>
      <w:bookmarkStart w:id="366" w:name="_Toc517755443"/>
      <w:r w:rsidRPr="00A97486">
        <w:rPr>
          <w:rFonts w:ascii="宋体" w:hAnsi="宋体" w:hint="eastAsia"/>
          <w:sz w:val="24"/>
        </w:rPr>
        <w:t>网页内容说明</w:t>
      </w:r>
      <w:bookmarkEnd w:id="362"/>
      <w:bookmarkEnd w:id="363"/>
      <w:bookmarkEnd w:id="364"/>
      <w:bookmarkEnd w:id="365"/>
      <w:bookmarkEnd w:id="366"/>
    </w:p>
    <w:p w:rsidR="00607FC8" w:rsidRPr="00A97486" w:rsidRDefault="00607FC8" w:rsidP="00013564">
      <w:pPr>
        <w:spacing w:line="360" w:lineRule="auto"/>
        <w:rPr>
          <w:sz w:val="24"/>
        </w:rPr>
      </w:pPr>
      <w:r w:rsidRPr="00A97486">
        <w:rPr>
          <w:rFonts w:hint="eastAsia"/>
          <w:sz w:val="24"/>
        </w:rPr>
        <w:t>（</w:t>
      </w:r>
      <w:r w:rsidRPr="00A97486">
        <w:rPr>
          <w:sz w:val="24"/>
        </w:rPr>
        <w:t>1</w:t>
      </w:r>
      <w:r w:rsidRPr="00A97486">
        <w:rPr>
          <w:rFonts w:hint="eastAsia"/>
          <w:sz w:val="24"/>
        </w:rPr>
        <w:t>）系统状态界面</w:t>
      </w:r>
    </w:p>
    <w:p w:rsidR="00607FC8" w:rsidRPr="00A97486" w:rsidRDefault="00607FC8" w:rsidP="00013564">
      <w:pPr>
        <w:spacing w:line="360" w:lineRule="auto"/>
        <w:ind w:firstLine="420"/>
        <w:rPr>
          <w:sz w:val="24"/>
        </w:rPr>
      </w:pPr>
      <w:r w:rsidRPr="00A97486">
        <w:rPr>
          <w:rFonts w:hint="eastAsia"/>
          <w:sz w:val="24"/>
        </w:rPr>
        <w:t>该界面显示机组</w:t>
      </w:r>
      <w:r w:rsidRPr="00A97486">
        <w:rPr>
          <w:sz w:val="24"/>
        </w:rPr>
        <w:t>1</w:t>
      </w:r>
      <w:r w:rsidRPr="00A97486">
        <w:rPr>
          <w:rFonts w:hint="eastAsia"/>
          <w:sz w:val="24"/>
        </w:rPr>
        <w:t>和机组</w:t>
      </w:r>
      <w:r w:rsidRPr="00A97486">
        <w:rPr>
          <w:sz w:val="24"/>
        </w:rPr>
        <w:t>2</w:t>
      </w:r>
      <w:r w:rsidRPr="00A97486">
        <w:rPr>
          <w:rFonts w:hint="eastAsia"/>
          <w:sz w:val="24"/>
        </w:rPr>
        <w:t>的系统运行状态，包含机，机组的回风、新风、送风温度，客室内的温湿度、风机的运行状态、压缩机运行频率、系统工作状态和模式等系统状态监测数据，同时每个空调机组的能耗信息也会显示。</w:t>
      </w:r>
    </w:p>
    <w:p w:rsidR="00607FC8" w:rsidRPr="00A97486" w:rsidRDefault="00607FC8" w:rsidP="00607FC8">
      <w:pPr>
        <w:jc w:val="center"/>
        <w:rPr>
          <w:rFonts w:ascii="宋体" w:hAnsi="宋体"/>
        </w:rPr>
      </w:pPr>
      <w:r w:rsidRPr="00A97486">
        <w:rPr>
          <w:rFonts w:ascii="宋体" w:hAnsi="宋体"/>
          <w:noProof/>
        </w:rPr>
        <w:lastRenderedPageBreak/>
        <w:drawing>
          <wp:inline distT="0" distB="0" distL="0" distR="0">
            <wp:extent cx="5118100" cy="3712210"/>
            <wp:effectExtent l="0" t="0" r="0" b="0"/>
            <wp:docPr id="54" name="图片 54" descr="机组1状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机组1状态"/>
                    <pic:cNvPicPr>
                      <a:picLocks noChangeAspect="1" noChangeArrowheads="1"/>
                    </pic:cNvPicPr>
                  </pic:nvPicPr>
                  <pic:blipFill>
                    <a:blip r:embed="rId65">
                      <a:extLst>
                        <a:ext uri="{28A0092B-C50C-407E-A947-70E740481C1C}">
                          <a14:useLocalDpi xmlns:a14="http://schemas.microsoft.com/office/drawing/2010/main" val="0"/>
                        </a:ext>
                      </a:extLst>
                    </a:blip>
                    <a:srcRect l="2008"/>
                    <a:stretch>
                      <a:fillRect/>
                    </a:stretch>
                  </pic:blipFill>
                  <pic:spPr bwMode="auto">
                    <a:xfrm>
                      <a:off x="0" y="0"/>
                      <a:ext cx="5118100" cy="3712210"/>
                    </a:xfrm>
                    <a:prstGeom prst="rect">
                      <a:avLst/>
                    </a:prstGeom>
                    <a:noFill/>
                    <a:ln>
                      <a:noFill/>
                    </a:ln>
                  </pic:spPr>
                </pic:pic>
              </a:graphicData>
            </a:graphic>
          </wp:inline>
        </w:drawing>
      </w:r>
    </w:p>
    <w:p w:rsidR="00607FC8" w:rsidRPr="00A97486" w:rsidRDefault="00607FC8" w:rsidP="00607FC8">
      <w:pPr>
        <w:jc w:val="center"/>
        <w:rPr>
          <w:rFonts w:ascii="宋体" w:hAnsi="宋体"/>
        </w:rPr>
      </w:pPr>
    </w:p>
    <w:p w:rsidR="00607FC8" w:rsidRPr="00A97486" w:rsidRDefault="007629B1" w:rsidP="00607FC8">
      <w:pPr>
        <w:jc w:val="center"/>
        <w:rPr>
          <w:rFonts w:ascii="宋体" w:hAnsi="宋体"/>
        </w:rPr>
      </w:pPr>
      <w:r w:rsidRPr="00A97486">
        <w:rPr>
          <w:rFonts w:ascii="Calibri" w:hAnsi="Calibri"/>
        </w:rPr>
        <w:pict>
          <v:rect id="_x0000_s1293" style="position:absolute;left:0;text-align:left;margin-left:401.45pt;margin-top:170.8pt;width:70.5pt;height:30.75pt;z-index:251628032" fillcolor="#f79646" strokecolor="#f2f2f2" strokeweight="3pt">
            <v:shadow on="t" type="perspective" color="#974706" opacity=".5" offset="1pt" offset2="-1pt"/>
            <v:textbox style="mso-next-textbox:#_x0000_s1293">
              <w:txbxContent>
                <w:p w:rsidR="007629B1" w:rsidRDefault="007629B1" w:rsidP="00607FC8">
                  <w:pPr>
                    <w:pStyle w:val="affff2"/>
                  </w:pPr>
                  <w:r>
                    <w:rPr>
                      <w:rFonts w:hint="eastAsia"/>
                    </w:rPr>
                    <w:t>能耗记录</w:t>
                  </w:r>
                </w:p>
              </w:txbxContent>
            </v:textbox>
          </v:rect>
        </w:pict>
      </w:r>
      <w:r w:rsidRPr="00A97486">
        <w:rPr>
          <w:rFonts w:ascii="Calibri" w:hAnsi="Calibri"/>
        </w:rPr>
        <w:pict>
          <v:rect id="_x0000_s1294" style="position:absolute;left:0;text-align:left;margin-left:36.2pt;margin-top:114.55pt;width:70.5pt;height:41.25pt;z-index:251629056" fillcolor="#f79646" strokecolor="#f2f2f2" strokeweight="3pt">
            <v:shadow on="t" type="perspective" color="#974706" opacity=".5" offset="1pt" offset2="-1pt"/>
            <v:textbox style="mso-next-textbox:#_x0000_s1294">
              <w:txbxContent>
                <w:p w:rsidR="007629B1" w:rsidRPr="004C1393" w:rsidRDefault="007629B1" w:rsidP="00607FC8">
                  <w:pPr>
                    <w:pStyle w:val="affff2"/>
                  </w:pPr>
                  <w:r w:rsidRPr="004C1393">
                    <w:rPr>
                      <w:rFonts w:hint="eastAsia"/>
                    </w:rPr>
                    <w:t>系统运行状态</w:t>
                  </w:r>
                </w:p>
              </w:txbxContent>
            </v:textbox>
          </v:rect>
        </w:pict>
      </w:r>
      <w:r w:rsidR="00607FC8" w:rsidRPr="00A97486">
        <w:rPr>
          <w:rFonts w:ascii="宋体" w:hAnsi="宋体"/>
          <w:noProof/>
        </w:rPr>
        <w:drawing>
          <wp:inline distT="0" distB="0" distL="0" distR="0">
            <wp:extent cx="5001895" cy="3780155"/>
            <wp:effectExtent l="0" t="0" r="0" b="0"/>
            <wp:docPr id="53" name="图片 53" descr="系统状态-机组2状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系统状态-机组2状态"/>
                    <pic:cNvPicPr>
                      <a:picLocks noChangeAspect="1" noChangeArrowheads="1"/>
                    </pic:cNvPicPr>
                  </pic:nvPicPr>
                  <pic:blipFill>
                    <a:blip r:embed="rId66">
                      <a:extLst>
                        <a:ext uri="{28A0092B-C50C-407E-A947-70E740481C1C}">
                          <a14:useLocalDpi xmlns:a14="http://schemas.microsoft.com/office/drawing/2010/main" val="0"/>
                        </a:ext>
                      </a:extLst>
                    </a:blip>
                    <a:srcRect l="1552" t="10719" r="3371" b="11842"/>
                    <a:stretch>
                      <a:fillRect/>
                    </a:stretch>
                  </pic:blipFill>
                  <pic:spPr bwMode="auto">
                    <a:xfrm>
                      <a:off x="0" y="0"/>
                      <a:ext cx="5001895" cy="3780155"/>
                    </a:xfrm>
                    <a:prstGeom prst="rect">
                      <a:avLst/>
                    </a:prstGeom>
                    <a:noFill/>
                    <a:ln>
                      <a:noFill/>
                    </a:ln>
                  </pic:spPr>
                </pic:pic>
              </a:graphicData>
            </a:graphic>
          </wp:inline>
        </w:drawing>
      </w:r>
    </w:p>
    <w:p w:rsidR="00607FC8" w:rsidRPr="00A97486" w:rsidRDefault="00607FC8" w:rsidP="00013564">
      <w:pPr>
        <w:spacing w:line="360" w:lineRule="auto"/>
        <w:rPr>
          <w:rFonts w:ascii="Calibri" w:hAnsi="Calibri"/>
          <w:sz w:val="24"/>
        </w:rPr>
      </w:pPr>
      <w:r w:rsidRPr="00A97486">
        <w:rPr>
          <w:rFonts w:hint="eastAsia"/>
          <w:sz w:val="24"/>
        </w:rPr>
        <w:t>（</w:t>
      </w:r>
      <w:r w:rsidRPr="00A97486">
        <w:rPr>
          <w:sz w:val="24"/>
        </w:rPr>
        <w:t>2</w:t>
      </w:r>
      <w:r w:rsidRPr="00A97486">
        <w:rPr>
          <w:rFonts w:hint="eastAsia"/>
          <w:sz w:val="24"/>
        </w:rPr>
        <w:t>）告警状态界面</w:t>
      </w:r>
    </w:p>
    <w:p w:rsidR="00607FC8" w:rsidRPr="00A97486" w:rsidRDefault="00607FC8" w:rsidP="00013564">
      <w:pPr>
        <w:spacing w:line="360" w:lineRule="auto"/>
        <w:ind w:firstLine="420"/>
        <w:rPr>
          <w:sz w:val="24"/>
        </w:rPr>
      </w:pPr>
      <w:r w:rsidRPr="00A97486">
        <w:rPr>
          <w:rFonts w:hint="eastAsia"/>
          <w:sz w:val="24"/>
        </w:rPr>
        <w:t>该界面显示机组</w:t>
      </w:r>
      <w:r w:rsidRPr="00A97486">
        <w:rPr>
          <w:sz w:val="24"/>
        </w:rPr>
        <w:t>1</w:t>
      </w:r>
      <w:r w:rsidRPr="00A97486">
        <w:rPr>
          <w:rFonts w:hint="eastAsia"/>
          <w:sz w:val="24"/>
        </w:rPr>
        <w:t>和机组</w:t>
      </w:r>
      <w:r w:rsidRPr="00A97486">
        <w:rPr>
          <w:sz w:val="24"/>
        </w:rPr>
        <w:t>2</w:t>
      </w:r>
      <w:r w:rsidRPr="00A97486">
        <w:rPr>
          <w:rFonts w:hint="eastAsia"/>
          <w:sz w:val="24"/>
        </w:rPr>
        <w:t>的告警状态，有故障时，白色框内会显示故障告警。用于监控空调的故障情况。</w:t>
      </w:r>
    </w:p>
    <w:p w:rsidR="00607FC8" w:rsidRPr="00A97486" w:rsidRDefault="00607FC8" w:rsidP="00607FC8">
      <w:pPr>
        <w:jc w:val="center"/>
        <w:rPr>
          <w:rFonts w:ascii="宋体" w:hAnsi="宋体"/>
        </w:rPr>
      </w:pPr>
      <w:r w:rsidRPr="00A97486">
        <w:rPr>
          <w:rFonts w:ascii="宋体" w:hAnsi="宋体"/>
          <w:noProof/>
        </w:rPr>
        <w:lastRenderedPageBreak/>
        <w:drawing>
          <wp:inline distT="0" distB="0" distL="0" distR="0">
            <wp:extent cx="4121785" cy="3964940"/>
            <wp:effectExtent l="0" t="0" r="0" b="0"/>
            <wp:docPr id="52" name="图片 52" descr="告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告警"/>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121785" cy="3964940"/>
                    </a:xfrm>
                    <a:prstGeom prst="rect">
                      <a:avLst/>
                    </a:prstGeom>
                    <a:noFill/>
                    <a:ln>
                      <a:noFill/>
                    </a:ln>
                  </pic:spPr>
                </pic:pic>
              </a:graphicData>
            </a:graphic>
          </wp:inline>
        </w:drawing>
      </w:r>
    </w:p>
    <w:p w:rsidR="00607FC8" w:rsidRPr="00A97486" w:rsidRDefault="00607FC8" w:rsidP="00607FC8"/>
    <w:p w:rsidR="00607FC8" w:rsidRPr="00A97486" w:rsidRDefault="00607FC8" w:rsidP="00607FC8">
      <w:pPr>
        <w:jc w:val="center"/>
      </w:pPr>
    </w:p>
    <w:p w:rsidR="00607FC8" w:rsidRPr="00A97486" w:rsidRDefault="00607FC8" w:rsidP="00013564">
      <w:pPr>
        <w:spacing w:line="360" w:lineRule="auto"/>
        <w:rPr>
          <w:sz w:val="24"/>
        </w:rPr>
      </w:pPr>
      <w:r w:rsidRPr="00A97486">
        <w:rPr>
          <w:rFonts w:hint="eastAsia"/>
          <w:sz w:val="24"/>
        </w:rPr>
        <w:t>（</w:t>
      </w:r>
      <w:r w:rsidRPr="00A97486">
        <w:rPr>
          <w:sz w:val="24"/>
        </w:rPr>
        <w:t>3</w:t>
      </w:r>
      <w:r w:rsidRPr="00A97486">
        <w:rPr>
          <w:rFonts w:hint="eastAsia"/>
          <w:sz w:val="24"/>
        </w:rPr>
        <w:t>）系统设定界面</w:t>
      </w:r>
    </w:p>
    <w:p w:rsidR="00607FC8" w:rsidRPr="00A97486" w:rsidRDefault="00607FC8" w:rsidP="00013564">
      <w:pPr>
        <w:spacing w:line="360" w:lineRule="auto"/>
        <w:ind w:firstLine="420"/>
        <w:rPr>
          <w:sz w:val="24"/>
        </w:rPr>
      </w:pPr>
      <w:r w:rsidRPr="00A97486">
        <w:rPr>
          <w:rFonts w:hint="eastAsia"/>
          <w:sz w:val="24"/>
        </w:rPr>
        <w:t>该界面用于设定系统参数，温度偏移的设定。</w:t>
      </w:r>
    </w:p>
    <w:p w:rsidR="00607FC8" w:rsidRPr="00A97486" w:rsidRDefault="007629B1" w:rsidP="00607FC8">
      <w:pPr>
        <w:jc w:val="center"/>
      </w:pPr>
      <w:r w:rsidRPr="00A97486">
        <w:pict>
          <v:rect id="_x0000_s1292" style="position:absolute;left:0;text-align:left;margin-left:391.7pt;margin-top:64.95pt;width:70.5pt;height:55.5pt;z-index:251627008" fillcolor="#f79646" strokecolor="#f2f2f2" strokeweight="3pt">
            <v:shadow on="t" type="perspective" color="#974706" opacity=".5" offset="1pt" offset2="-1pt"/>
            <v:textbox style="mso-next-textbox:#_x0000_s1292">
              <w:txbxContent>
                <w:p w:rsidR="007629B1" w:rsidRPr="004C1393" w:rsidRDefault="007629B1" w:rsidP="00607FC8">
                  <w:pPr>
                    <w:pStyle w:val="affff2"/>
                  </w:pPr>
                  <w:r w:rsidRPr="004C1393">
                    <w:rPr>
                      <w:rFonts w:hint="eastAsia"/>
                    </w:rPr>
                    <w:t>设置温度偏移，调试时使用</w:t>
                  </w:r>
                </w:p>
              </w:txbxContent>
            </v:textbox>
          </v:rect>
        </w:pict>
      </w:r>
      <w:r w:rsidR="00607FC8" w:rsidRPr="00A97486">
        <w:rPr>
          <w:noProof/>
        </w:rPr>
        <w:drawing>
          <wp:inline distT="0" distB="0" distL="0" distR="0">
            <wp:extent cx="5554345" cy="2695575"/>
            <wp:effectExtent l="0" t="0" r="0" b="0"/>
            <wp:docPr id="51" name="图片 51" descr="强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强制"/>
                    <pic:cNvPicPr>
                      <a:picLocks noChangeAspect="1" noChangeArrowheads="1"/>
                    </pic:cNvPicPr>
                  </pic:nvPicPr>
                  <pic:blipFill>
                    <a:blip r:embed="rId68">
                      <a:extLst>
                        <a:ext uri="{28A0092B-C50C-407E-A947-70E740481C1C}">
                          <a14:useLocalDpi xmlns:a14="http://schemas.microsoft.com/office/drawing/2010/main" val="0"/>
                        </a:ext>
                      </a:extLst>
                    </a:blip>
                    <a:srcRect t="14815" b="11375"/>
                    <a:stretch>
                      <a:fillRect/>
                    </a:stretch>
                  </pic:blipFill>
                  <pic:spPr bwMode="auto">
                    <a:xfrm>
                      <a:off x="0" y="0"/>
                      <a:ext cx="5554345" cy="2695575"/>
                    </a:xfrm>
                    <a:prstGeom prst="rect">
                      <a:avLst/>
                    </a:prstGeom>
                    <a:noFill/>
                    <a:ln>
                      <a:noFill/>
                    </a:ln>
                  </pic:spPr>
                </pic:pic>
              </a:graphicData>
            </a:graphic>
          </wp:inline>
        </w:drawing>
      </w:r>
    </w:p>
    <w:p w:rsidR="00607FC8" w:rsidRPr="00A97486" w:rsidRDefault="00607FC8" w:rsidP="00013564">
      <w:pPr>
        <w:spacing w:line="360" w:lineRule="auto"/>
        <w:rPr>
          <w:sz w:val="24"/>
        </w:rPr>
      </w:pPr>
      <w:r w:rsidRPr="00A97486">
        <w:rPr>
          <w:rFonts w:hint="eastAsia"/>
          <w:sz w:val="24"/>
        </w:rPr>
        <w:t>（</w:t>
      </w:r>
      <w:r w:rsidRPr="00A97486">
        <w:rPr>
          <w:sz w:val="24"/>
        </w:rPr>
        <w:t>4</w:t>
      </w:r>
      <w:r w:rsidRPr="00A97486">
        <w:rPr>
          <w:rFonts w:hint="eastAsia"/>
          <w:sz w:val="24"/>
        </w:rPr>
        <w:t>）系统维护——强制界面</w:t>
      </w:r>
    </w:p>
    <w:p w:rsidR="00607FC8" w:rsidRPr="00A97486" w:rsidRDefault="00607FC8" w:rsidP="00013564">
      <w:pPr>
        <w:spacing w:line="360" w:lineRule="auto"/>
        <w:ind w:firstLine="420"/>
        <w:rPr>
          <w:sz w:val="24"/>
        </w:rPr>
      </w:pPr>
      <w:r w:rsidRPr="00A97486">
        <w:rPr>
          <w:rFonts w:hint="eastAsia"/>
          <w:sz w:val="24"/>
        </w:rPr>
        <w:t>该界面用于我司售后和用户系统维护时强制空调时使用。通过该界面可以在</w:t>
      </w:r>
      <w:r w:rsidRPr="00A97486">
        <w:rPr>
          <w:sz w:val="24"/>
        </w:rPr>
        <w:t>PTU</w:t>
      </w:r>
      <w:r w:rsidRPr="00A97486">
        <w:rPr>
          <w:rFonts w:hint="eastAsia"/>
          <w:sz w:val="24"/>
        </w:rPr>
        <w:t>模式下强制空调的启停和运行状态。</w:t>
      </w:r>
    </w:p>
    <w:p w:rsidR="00607FC8" w:rsidRPr="00A97486" w:rsidRDefault="00607FC8" w:rsidP="00607FC8">
      <w:pPr>
        <w:jc w:val="center"/>
      </w:pPr>
      <w:r w:rsidRPr="00A97486">
        <w:rPr>
          <w:rFonts w:ascii="宋体" w:hAnsi="宋体"/>
          <w:noProof/>
        </w:rPr>
        <w:lastRenderedPageBreak/>
        <w:drawing>
          <wp:inline distT="0" distB="0" distL="0" distR="0">
            <wp:extent cx="5745480" cy="2879725"/>
            <wp:effectExtent l="0" t="0" r="0" b="0"/>
            <wp:docPr id="50" name="图片 50" descr="强制界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强制界面"/>
                    <pic:cNvPicPr>
                      <a:picLocks noChangeAspect="1" noChangeArrowheads="1"/>
                    </pic:cNvPicPr>
                  </pic:nvPicPr>
                  <pic:blipFill>
                    <a:blip r:embed="rId69">
                      <a:extLst>
                        <a:ext uri="{28A0092B-C50C-407E-A947-70E740481C1C}">
                          <a14:useLocalDpi xmlns:a14="http://schemas.microsoft.com/office/drawing/2010/main" val="0"/>
                        </a:ext>
                      </a:extLst>
                    </a:blip>
                    <a:srcRect l="1541" t="16344" b="9921"/>
                    <a:stretch>
                      <a:fillRect/>
                    </a:stretch>
                  </pic:blipFill>
                  <pic:spPr bwMode="auto">
                    <a:xfrm>
                      <a:off x="0" y="0"/>
                      <a:ext cx="5745480" cy="2879725"/>
                    </a:xfrm>
                    <a:prstGeom prst="rect">
                      <a:avLst/>
                    </a:prstGeom>
                    <a:noFill/>
                    <a:ln>
                      <a:noFill/>
                    </a:ln>
                  </pic:spPr>
                </pic:pic>
              </a:graphicData>
            </a:graphic>
          </wp:inline>
        </w:drawing>
      </w:r>
    </w:p>
    <w:p w:rsidR="00607FC8" w:rsidRPr="00A97486" w:rsidRDefault="00607FC8" w:rsidP="00013564">
      <w:pPr>
        <w:spacing w:line="360" w:lineRule="auto"/>
        <w:rPr>
          <w:sz w:val="24"/>
        </w:rPr>
      </w:pPr>
      <w:r w:rsidRPr="00A97486">
        <w:rPr>
          <w:rFonts w:hint="eastAsia"/>
          <w:sz w:val="24"/>
        </w:rPr>
        <w:t>（</w:t>
      </w:r>
      <w:r w:rsidRPr="00A97486">
        <w:rPr>
          <w:sz w:val="24"/>
        </w:rPr>
        <w:t>5</w:t>
      </w:r>
      <w:r w:rsidRPr="00A97486">
        <w:rPr>
          <w:rFonts w:hint="eastAsia"/>
          <w:sz w:val="24"/>
        </w:rPr>
        <w:t>）系统维护—控制器端口数据</w:t>
      </w:r>
    </w:p>
    <w:p w:rsidR="00607FC8" w:rsidRPr="00A97486" w:rsidRDefault="00607FC8" w:rsidP="00013564">
      <w:pPr>
        <w:spacing w:line="360" w:lineRule="auto"/>
        <w:ind w:firstLine="420"/>
        <w:rPr>
          <w:sz w:val="24"/>
        </w:rPr>
      </w:pPr>
      <w:r w:rsidRPr="00A97486">
        <w:rPr>
          <w:rFonts w:hint="eastAsia"/>
          <w:sz w:val="24"/>
        </w:rPr>
        <w:t>结合</w:t>
      </w:r>
      <w:r w:rsidRPr="00A97486">
        <w:rPr>
          <w:sz w:val="24"/>
        </w:rPr>
        <w:t>SHL5EX</w:t>
      </w:r>
      <w:r w:rsidRPr="00A97486">
        <w:rPr>
          <w:rFonts w:hint="eastAsia"/>
          <w:sz w:val="24"/>
        </w:rPr>
        <w:t>的空调电气原理图，明确控制器端口的含义，通过控制器端口数值的变化，判断此时马达保护器，接触器线圈，马保和接触器反馈触点等工作状态。</w:t>
      </w:r>
    </w:p>
    <w:p w:rsidR="00607FC8" w:rsidRPr="00A97486" w:rsidRDefault="00607FC8" w:rsidP="00013564">
      <w:pPr>
        <w:spacing w:line="360" w:lineRule="auto"/>
        <w:ind w:firstLine="420"/>
        <w:rPr>
          <w:sz w:val="24"/>
        </w:rPr>
      </w:pPr>
      <w:r w:rsidRPr="00A97486">
        <w:rPr>
          <w:rFonts w:hint="eastAsia"/>
          <w:sz w:val="24"/>
        </w:rPr>
        <w:t>例如当</w:t>
      </w:r>
      <w:r w:rsidRPr="00A97486">
        <w:rPr>
          <w:sz w:val="24"/>
        </w:rPr>
        <w:t>DI_</w:t>
      </w:r>
      <w:r w:rsidRPr="00A97486">
        <w:rPr>
          <w:rFonts w:hint="eastAsia"/>
          <w:sz w:val="24"/>
        </w:rPr>
        <w:t>对应的机组</w:t>
      </w:r>
      <w:r w:rsidRPr="00A97486">
        <w:rPr>
          <w:sz w:val="24"/>
        </w:rPr>
        <w:t>1</w:t>
      </w:r>
      <w:r w:rsidRPr="00A97486">
        <w:rPr>
          <w:rFonts w:hint="eastAsia"/>
          <w:sz w:val="24"/>
        </w:rPr>
        <w:t>通风机</w:t>
      </w:r>
      <w:r w:rsidRPr="00A97486">
        <w:rPr>
          <w:sz w:val="24"/>
        </w:rPr>
        <w:t>1</w:t>
      </w:r>
      <w:r w:rsidRPr="00A97486">
        <w:rPr>
          <w:rFonts w:hint="eastAsia"/>
          <w:sz w:val="24"/>
        </w:rPr>
        <w:t>的接触器及马保有反馈时，此时</w:t>
      </w:r>
      <w:r w:rsidRPr="00A97486">
        <w:rPr>
          <w:sz w:val="24"/>
        </w:rPr>
        <w:t>DI_1</w:t>
      </w:r>
      <w:r w:rsidRPr="00A97486">
        <w:rPr>
          <w:rFonts w:hint="eastAsia"/>
          <w:sz w:val="24"/>
        </w:rPr>
        <w:t>显示</w:t>
      </w:r>
      <w:r w:rsidRPr="00A97486">
        <w:rPr>
          <w:sz w:val="24"/>
        </w:rPr>
        <w:t>1</w:t>
      </w:r>
      <w:r w:rsidRPr="00A97486">
        <w:rPr>
          <w:rFonts w:hint="eastAsia"/>
          <w:sz w:val="24"/>
        </w:rPr>
        <w:t>，接触器或马保断开时，</w:t>
      </w:r>
      <w:r w:rsidRPr="00A97486">
        <w:rPr>
          <w:sz w:val="24"/>
        </w:rPr>
        <w:t>DI_01</w:t>
      </w:r>
      <w:r w:rsidRPr="00A97486">
        <w:rPr>
          <w:rFonts w:hint="eastAsia"/>
          <w:sz w:val="24"/>
        </w:rPr>
        <w:t>显示</w:t>
      </w:r>
      <w:r w:rsidRPr="00A97486">
        <w:rPr>
          <w:sz w:val="24"/>
        </w:rPr>
        <w:t>0</w:t>
      </w:r>
      <w:r w:rsidRPr="00A97486">
        <w:rPr>
          <w:rFonts w:hint="eastAsia"/>
          <w:sz w:val="24"/>
        </w:rPr>
        <w:t>，控制器其他</w:t>
      </w:r>
      <w:r w:rsidRPr="00A97486">
        <w:rPr>
          <w:sz w:val="24"/>
        </w:rPr>
        <w:t>DI</w:t>
      </w:r>
      <w:r w:rsidRPr="00A97486">
        <w:rPr>
          <w:rFonts w:hint="eastAsia"/>
          <w:sz w:val="24"/>
        </w:rPr>
        <w:t>点同理。</w:t>
      </w:r>
    </w:p>
    <w:p w:rsidR="00607FC8" w:rsidRPr="00A97486" w:rsidRDefault="00607FC8" w:rsidP="00013564">
      <w:pPr>
        <w:spacing w:line="360" w:lineRule="auto"/>
        <w:ind w:firstLine="420"/>
        <w:rPr>
          <w:sz w:val="24"/>
        </w:rPr>
      </w:pPr>
      <w:r w:rsidRPr="00A97486">
        <w:rPr>
          <w:rFonts w:hint="eastAsia"/>
          <w:sz w:val="24"/>
        </w:rPr>
        <w:t>当</w:t>
      </w:r>
      <w:r w:rsidRPr="00A97486">
        <w:rPr>
          <w:sz w:val="24"/>
        </w:rPr>
        <w:t>DO1</w:t>
      </w:r>
      <w:r w:rsidRPr="00A97486">
        <w:rPr>
          <w:rFonts w:hint="eastAsia"/>
          <w:sz w:val="24"/>
        </w:rPr>
        <w:t>控制器运行状态接触器吸合时，</w:t>
      </w:r>
      <w:r w:rsidRPr="00A97486">
        <w:rPr>
          <w:sz w:val="24"/>
        </w:rPr>
        <w:t>DO2~DO8</w:t>
      </w:r>
      <w:r w:rsidRPr="00A97486">
        <w:rPr>
          <w:rFonts w:hint="eastAsia"/>
          <w:sz w:val="24"/>
        </w:rPr>
        <w:t>不吸合，则八位显示状态为</w:t>
      </w:r>
      <w:r w:rsidRPr="00A97486">
        <w:rPr>
          <w:sz w:val="24"/>
        </w:rPr>
        <w:t>10000000</w:t>
      </w:r>
      <w:r w:rsidRPr="00A97486">
        <w:rPr>
          <w:rFonts w:hint="eastAsia"/>
          <w:sz w:val="24"/>
        </w:rPr>
        <w:t>（吸合时置</w:t>
      </w:r>
      <w:r w:rsidRPr="00A97486">
        <w:rPr>
          <w:sz w:val="24"/>
        </w:rPr>
        <w:t>1</w:t>
      </w:r>
      <w:r w:rsidRPr="00A97486">
        <w:rPr>
          <w:rFonts w:hint="eastAsia"/>
          <w:sz w:val="24"/>
        </w:rPr>
        <w:t>，以此类推）</w:t>
      </w:r>
      <w:r w:rsidRPr="00A97486">
        <w:rPr>
          <w:sz w:val="24"/>
        </w:rPr>
        <w:t>DI</w:t>
      </w:r>
      <w:r w:rsidRPr="00A97486">
        <w:rPr>
          <w:rFonts w:hint="eastAsia"/>
          <w:sz w:val="24"/>
        </w:rPr>
        <w:t>口的反馈状态同理。</w:t>
      </w:r>
    </w:p>
    <w:p w:rsidR="00607FC8" w:rsidRPr="00A97486" w:rsidRDefault="00607FC8" w:rsidP="00607FC8">
      <w:pPr>
        <w:jc w:val="center"/>
        <w:rPr>
          <w:rFonts w:ascii="宋体" w:hAnsi="宋体"/>
        </w:rPr>
      </w:pPr>
      <w:r w:rsidRPr="00A97486">
        <w:rPr>
          <w:rFonts w:ascii="宋体" w:hAnsi="宋体"/>
          <w:noProof/>
        </w:rPr>
        <w:drawing>
          <wp:inline distT="0" distB="0" distL="0" distR="0">
            <wp:extent cx="6087110" cy="2402205"/>
            <wp:effectExtent l="0" t="0" r="0" b="0"/>
            <wp:docPr id="49" name="图片 49" descr="控制器端口数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控制器端口数据"/>
                    <pic:cNvPicPr>
                      <a:picLocks noChangeAspect="1" noChangeArrowheads="1"/>
                    </pic:cNvPicPr>
                  </pic:nvPicPr>
                  <pic:blipFill>
                    <a:blip r:embed="rId70">
                      <a:extLst>
                        <a:ext uri="{28A0092B-C50C-407E-A947-70E740481C1C}">
                          <a14:useLocalDpi xmlns:a14="http://schemas.microsoft.com/office/drawing/2010/main" val="0"/>
                        </a:ext>
                      </a:extLst>
                    </a:blip>
                    <a:srcRect t="21471" r="1083" b="4411"/>
                    <a:stretch>
                      <a:fillRect/>
                    </a:stretch>
                  </pic:blipFill>
                  <pic:spPr bwMode="auto">
                    <a:xfrm>
                      <a:off x="0" y="0"/>
                      <a:ext cx="6087110" cy="2402205"/>
                    </a:xfrm>
                    <a:prstGeom prst="rect">
                      <a:avLst/>
                    </a:prstGeom>
                    <a:noFill/>
                    <a:ln>
                      <a:noFill/>
                    </a:ln>
                  </pic:spPr>
                </pic:pic>
              </a:graphicData>
            </a:graphic>
          </wp:inline>
        </w:drawing>
      </w:r>
    </w:p>
    <w:p w:rsidR="00607FC8" w:rsidRPr="00A97486" w:rsidRDefault="00607FC8" w:rsidP="00CB10A7">
      <w:pPr>
        <w:spacing w:line="360" w:lineRule="auto"/>
        <w:rPr>
          <w:rFonts w:ascii="Calibri" w:hAnsi="Calibri"/>
          <w:sz w:val="24"/>
        </w:rPr>
      </w:pPr>
      <w:r w:rsidRPr="00A97486">
        <w:rPr>
          <w:rFonts w:hint="eastAsia"/>
          <w:sz w:val="24"/>
        </w:rPr>
        <w:t>（</w:t>
      </w:r>
      <w:r w:rsidRPr="00A97486">
        <w:rPr>
          <w:sz w:val="24"/>
        </w:rPr>
        <w:t>6</w:t>
      </w:r>
      <w:r w:rsidRPr="00A97486">
        <w:rPr>
          <w:rFonts w:hint="eastAsia"/>
          <w:sz w:val="24"/>
        </w:rPr>
        <w:t>）系统维护——</w:t>
      </w:r>
      <w:r w:rsidRPr="00A97486">
        <w:rPr>
          <w:sz w:val="24"/>
        </w:rPr>
        <w:t>1#IO</w:t>
      </w:r>
      <w:r w:rsidRPr="00A97486">
        <w:rPr>
          <w:rFonts w:hint="eastAsia"/>
          <w:sz w:val="24"/>
        </w:rPr>
        <w:t>板端口数据</w:t>
      </w:r>
    </w:p>
    <w:p w:rsidR="00607FC8" w:rsidRPr="00A97486" w:rsidRDefault="00607FC8" w:rsidP="00CB10A7">
      <w:pPr>
        <w:spacing w:line="360" w:lineRule="auto"/>
        <w:ind w:firstLine="420"/>
        <w:rPr>
          <w:sz w:val="24"/>
        </w:rPr>
      </w:pPr>
      <w:r w:rsidRPr="00A97486">
        <w:rPr>
          <w:rFonts w:hint="eastAsia"/>
          <w:sz w:val="24"/>
        </w:rPr>
        <w:t>根据</w:t>
      </w:r>
      <w:r w:rsidRPr="00A97486">
        <w:rPr>
          <w:sz w:val="24"/>
        </w:rPr>
        <w:t>5</w:t>
      </w:r>
      <w:r w:rsidRPr="00A97486">
        <w:rPr>
          <w:rFonts w:hint="eastAsia"/>
          <w:sz w:val="24"/>
        </w:rPr>
        <w:t>号线的系统配置，一个客室控制器控制</w:t>
      </w:r>
      <w:r w:rsidRPr="00A97486">
        <w:rPr>
          <w:sz w:val="24"/>
        </w:rPr>
        <w:t>2</w:t>
      </w:r>
      <w:r w:rsidRPr="00A97486">
        <w:rPr>
          <w:rFonts w:hint="eastAsia"/>
          <w:sz w:val="24"/>
        </w:rPr>
        <w:t>个空调机组，一个</w:t>
      </w:r>
      <w:r w:rsidRPr="00A97486">
        <w:rPr>
          <w:sz w:val="24"/>
        </w:rPr>
        <w:t>HVAC</w:t>
      </w:r>
      <w:r w:rsidRPr="00A97486">
        <w:rPr>
          <w:rFonts w:hint="eastAsia"/>
          <w:sz w:val="24"/>
        </w:rPr>
        <w:t>机组内有一块</w:t>
      </w:r>
      <w:r w:rsidRPr="00A97486">
        <w:rPr>
          <w:sz w:val="24"/>
        </w:rPr>
        <w:t>IO</w:t>
      </w:r>
      <w:r w:rsidRPr="00A97486">
        <w:rPr>
          <w:rFonts w:hint="eastAsia"/>
          <w:sz w:val="24"/>
        </w:rPr>
        <w:t>板，机组的压力传感器参数，风机内保护的反馈，电子膨胀阀</w:t>
      </w:r>
      <w:r w:rsidRPr="00A97486">
        <w:rPr>
          <w:sz w:val="24"/>
        </w:rPr>
        <w:lastRenderedPageBreak/>
        <w:t>EEV</w:t>
      </w:r>
      <w:r w:rsidRPr="00A97486">
        <w:rPr>
          <w:rFonts w:hint="eastAsia"/>
          <w:sz w:val="24"/>
        </w:rPr>
        <w:t>，风阀控制器的驱动和反馈都接到</w:t>
      </w:r>
      <w:r w:rsidRPr="00A97486">
        <w:rPr>
          <w:sz w:val="24"/>
        </w:rPr>
        <w:t>IO</w:t>
      </w:r>
      <w:r w:rsidRPr="00A97486">
        <w:rPr>
          <w:rFonts w:hint="eastAsia"/>
          <w:sz w:val="24"/>
        </w:rPr>
        <w:t>板上，控制器通过</w:t>
      </w:r>
      <w:r w:rsidRPr="00A97486">
        <w:rPr>
          <w:sz w:val="24"/>
        </w:rPr>
        <w:t>CAN</w:t>
      </w:r>
      <w:r w:rsidRPr="00A97486">
        <w:rPr>
          <w:rFonts w:hint="eastAsia"/>
          <w:sz w:val="24"/>
        </w:rPr>
        <w:t>通讯读取</w:t>
      </w:r>
      <w:r w:rsidRPr="00A97486">
        <w:rPr>
          <w:sz w:val="24"/>
        </w:rPr>
        <w:t>IO</w:t>
      </w:r>
      <w:r w:rsidRPr="00A97486">
        <w:rPr>
          <w:rFonts w:hint="eastAsia"/>
          <w:sz w:val="24"/>
        </w:rPr>
        <w:t>板上的数据信息。</w:t>
      </w:r>
    </w:p>
    <w:p w:rsidR="00607FC8" w:rsidRPr="00A97486" w:rsidRDefault="00607FC8" w:rsidP="00CB10A7">
      <w:pPr>
        <w:spacing w:line="360" w:lineRule="auto"/>
        <w:ind w:firstLine="420"/>
        <w:rPr>
          <w:sz w:val="24"/>
        </w:rPr>
      </w:pPr>
      <w:r w:rsidRPr="00A97486">
        <w:rPr>
          <w:rFonts w:hint="eastAsia"/>
          <w:sz w:val="24"/>
        </w:rPr>
        <w:t>结合机组</w:t>
      </w:r>
      <w:r w:rsidRPr="00A97486">
        <w:rPr>
          <w:sz w:val="24"/>
        </w:rPr>
        <w:t>IO</w:t>
      </w:r>
      <w:r w:rsidRPr="00A97486">
        <w:rPr>
          <w:rFonts w:hint="eastAsia"/>
          <w:sz w:val="24"/>
        </w:rPr>
        <w:t>板的电气原理图，查看</w:t>
      </w:r>
      <w:r w:rsidRPr="00A97486">
        <w:rPr>
          <w:sz w:val="24"/>
        </w:rPr>
        <w:t>IO</w:t>
      </w:r>
      <w:r w:rsidRPr="00A97486">
        <w:rPr>
          <w:rFonts w:hint="eastAsia"/>
          <w:sz w:val="24"/>
        </w:rPr>
        <w:t>板各端口的对应关系，例如</w:t>
      </w:r>
      <w:r w:rsidRPr="00A97486">
        <w:rPr>
          <w:sz w:val="24"/>
        </w:rPr>
        <w:t>1#AI_1</w:t>
      </w:r>
      <w:r w:rsidRPr="00A97486">
        <w:rPr>
          <w:rFonts w:hint="eastAsia"/>
          <w:sz w:val="24"/>
        </w:rPr>
        <w:t>对应的即为机组</w:t>
      </w:r>
      <w:r w:rsidRPr="00A97486">
        <w:rPr>
          <w:sz w:val="24"/>
        </w:rPr>
        <w:t>1</w:t>
      </w:r>
      <w:r w:rsidRPr="00A97486">
        <w:rPr>
          <w:rFonts w:hint="eastAsia"/>
          <w:sz w:val="24"/>
        </w:rPr>
        <w:t>的化霜温度</w:t>
      </w:r>
      <w:r w:rsidRPr="00A97486">
        <w:rPr>
          <w:sz w:val="24"/>
        </w:rPr>
        <w:t>1</w:t>
      </w:r>
      <w:r w:rsidRPr="00A97486">
        <w:rPr>
          <w:rFonts w:hint="eastAsia"/>
          <w:sz w:val="24"/>
        </w:rPr>
        <w:t>传感器的读数，</w:t>
      </w:r>
      <w:r w:rsidRPr="00A97486">
        <w:rPr>
          <w:sz w:val="24"/>
        </w:rPr>
        <w:t>1#AI_6</w:t>
      </w:r>
      <w:r w:rsidRPr="00A97486">
        <w:rPr>
          <w:rFonts w:hint="eastAsia"/>
          <w:sz w:val="24"/>
        </w:rPr>
        <w:t>对应的即为机组</w:t>
      </w:r>
      <w:r w:rsidRPr="00A97486">
        <w:rPr>
          <w:sz w:val="24"/>
        </w:rPr>
        <w:t>1</w:t>
      </w:r>
      <w:r w:rsidRPr="00A97486">
        <w:rPr>
          <w:rFonts w:hint="eastAsia"/>
          <w:sz w:val="24"/>
        </w:rPr>
        <w:t>的回气温度</w:t>
      </w:r>
      <w:r w:rsidRPr="00A97486">
        <w:rPr>
          <w:sz w:val="24"/>
        </w:rPr>
        <w:t>2</w:t>
      </w:r>
      <w:r w:rsidRPr="00A97486">
        <w:rPr>
          <w:rFonts w:hint="eastAsia"/>
          <w:sz w:val="24"/>
        </w:rPr>
        <w:t>传感器的读数。其他</w:t>
      </w:r>
      <w:r w:rsidRPr="00A97486">
        <w:rPr>
          <w:sz w:val="24"/>
        </w:rPr>
        <w:t>AI</w:t>
      </w:r>
      <w:r w:rsidRPr="00A97486">
        <w:rPr>
          <w:rFonts w:hint="eastAsia"/>
          <w:sz w:val="24"/>
        </w:rPr>
        <w:t>口的温度传感器同理。</w:t>
      </w:r>
    </w:p>
    <w:p w:rsidR="00607FC8" w:rsidRPr="00A97486" w:rsidRDefault="00607FC8" w:rsidP="00CB10A7">
      <w:pPr>
        <w:spacing w:line="360" w:lineRule="auto"/>
        <w:ind w:firstLine="420"/>
        <w:rPr>
          <w:sz w:val="24"/>
        </w:rPr>
      </w:pPr>
      <w:r w:rsidRPr="00A97486">
        <w:rPr>
          <w:sz w:val="24"/>
        </w:rPr>
        <w:t>PS</w:t>
      </w:r>
      <w:r w:rsidRPr="00A97486">
        <w:rPr>
          <w:rFonts w:hint="eastAsia"/>
          <w:sz w:val="24"/>
        </w:rPr>
        <w:t>：其各口状态与控制器端口数据意义相同。界面上温度传感器显示值</w:t>
      </w:r>
      <w:r w:rsidRPr="00A97486">
        <w:rPr>
          <w:sz w:val="24"/>
        </w:rPr>
        <w:t>/10</w:t>
      </w:r>
      <w:r w:rsidRPr="00A97486">
        <w:rPr>
          <w:rFonts w:hint="eastAsia"/>
          <w:sz w:val="24"/>
        </w:rPr>
        <w:t>为实际温度值。</w:t>
      </w:r>
    </w:p>
    <w:p w:rsidR="00607FC8" w:rsidRPr="00A97486" w:rsidRDefault="007629B1" w:rsidP="00607FC8">
      <w:pPr>
        <w:jc w:val="center"/>
        <w:rPr>
          <w:rFonts w:ascii="宋体" w:hAnsi="宋体"/>
        </w:rPr>
      </w:pPr>
      <w:r w:rsidRPr="00A97486">
        <w:pict>
          <v:rect id="_x0000_s1295" style="position:absolute;left:0;text-align:left;margin-left:268.7pt;margin-top:69.05pt;width:70.5pt;height:99pt;z-index:251630080" fillcolor="#f79646" strokecolor="#f2f2f2" strokeweight="3pt">
            <v:shadow on="t" type="perspective" color="#974706" opacity=".5" offset="1pt" offset2="-1pt"/>
            <v:textbox style="mso-next-textbox:#_x0000_s1295">
              <w:txbxContent>
                <w:p w:rsidR="007629B1" w:rsidRDefault="007629B1" w:rsidP="00607FC8">
                  <w:pPr>
                    <w:pStyle w:val="affff2"/>
                  </w:pPr>
                  <w:r>
                    <w:rPr>
                      <w:rFonts w:hint="eastAsia"/>
                    </w:rPr>
                    <w:t>注：</w:t>
                  </w:r>
                  <w:r>
                    <w:t>5</w:t>
                  </w:r>
                  <w:r>
                    <w:rPr>
                      <w:rFonts w:hint="eastAsia"/>
                    </w:rPr>
                    <w:t>号线机组无</w:t>
                  </w:r>
                  <w:r>
                    <w:t>IO</w:t>
                  </w:r>
                  <w:r>
                    <w:rPr>
                      <w:rFonts w:hint="eastAsia"/>
                    </w:rPr>
                    <w:t>板</w:t>
                  </w:r>
                  <w:r>
                    <w:t>2</w:t>
                  </w:r>
                  <w:r>
                    <w:rPr>
                      <w:rFonts w:hint="eastAsia"/>
                    </w:rPr>
                    <w:t>，这里的数据不用看</w:t>
                  </w:r>
                </w:p>
              </w:txbxContent>
            </v:textbox>
          </v:rect>
        </w:pict>
      </w:r>
      <w:r w:rsidR="00607FC8" w:rsidRPr="00A97486">
        <w:rPr>
          <w:rFonts w:ascii="宋体" w:hAnsi="宋体"/>
          <w:noProof/>
        </w:rPr>
        <w:drawing>
          <wp:inline distT="0" distB="0" distL="0" distR="0">
            <wp:extent cx="4906645" cy="2886710"/>
            <wp:effectExtent l="0" t="0" r="0" b="0"/>
            <wp:docPr id="48" name="图片 48" descr="IO板1端口数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IO板1端口数据"/>
                    <pic:cNvPicPr>
                      <a:picLocks noChangeAspect="1" noChangeArrowheads="1"/>
                    </pic:cNvPicPr>
                  </pic:nvPicPr>
                  <pic:blipFill>
                    <a:blip r:embed="rId71">
                      <a:extLst>
                        <a:ext uri="{28A0092B-C50C-407E-A947-70E740481C1C}">
                          <a14:useLocalDpi xmlns:a14="http://schemas.microsoft.com/office/drawing/2010/main" val="0"/>
                        </a:ext>
                      </a:extLst>
                    </a:blip>
                    <a:srcRect t="14287" b="3969"/>
                    <a:stretch>
                      <a:fillRect/>
                    </a:stretch>
                  </pic:blipFill>
                  <pic:spPr bwMode="auto">
                    <a:xfrm>
                      <a:off x="0" y="0"/>
                      <a:ext cx="4906645" cy="2886710"/>
                    </a:xfrm>
                    <a:prstGeom prst="rect">
                      <a:avLst/>
                    </a:prstGeom>
                    <a:noFill/>
                    <a:ln>
                      <a:noFill/>
                    </a:ln>
                  </pic:spPr>
                </pic:pic>
              </a:graphicData>
            </a:graphic>
          </wp:inline>
        </w:drawing>
      </w:r>
    </w:p>
    <w:p w:rsidR="00607FC8" w:rsidRPr="00A97486" w:rsidRDefault="007629B1" w:rsidP="00607FC8">
      <w:pPr>
        <w:jc w:val="center"/>
        <w:rPr>
          <w:rFonts w:ascii="Calibri" w:hAnsi="Calibri"/>
        </w:rPr>
      </w:pPr>
      <w:r w:rsidRPr="00A97486">
        <w:rPr>
          <w:rFonts w:ascii="Calibri" w:hAnsi="Calibri"/>
        </w:rPr>
        <w:pict>
          <v:rect id="_x0000_s1296" style="position:absolute;left:0;text-align:left;margin-left:268.7pt;margin-top:63.15pt;width:70.5pt;height:99pt;z-index:251631104" fillcolor="#f79646" strokecolor="#f2f2f2" strokeweight="3pt">
            <v:shadow on="t" type="perspective" color="#974706" opacity=".5" offset="1pt" offset2="-1pt"/>
            <v:textbox style="mso-next-textbox:#_x0000_s1296">
              <w:txbxContent>
                <w:p w:rsidR="007629B1" w:rsidRDefault="007629B1" w:rsidP="00607FC8">
                  <w:pPr>
                    <w:pStyle w:val="affff2"/>
                  </w:pPr>
                  <w:r>
                    <w:rPr>
                      <w:rFonts w:hint="eastAsia"/>
                    </w:rPr>
                    <w:t>注：</w:t>
                  </w:r>
                  <w:r>
                    <w:t>5</w:t>
                  </w:r>
                  <w:r>
                    <w:rPr>
                      <w:rFonts w:hint="eastAsia"/>
                    </w:rPr>
                    <w:t>号线机组无</w:t>
                  </w:r>
                  <w:r>
                    <w:t>IO</w:t>
                  </w:r>
                  <w:r>
                    <w:rPr>
                      <w:rFonts w:hint="eastAsia"/>
                    </w:rPr>
                    <w:t>板</w:t>
                  </w:r>
                  <w:r>
                    <w:t>2</w:t>
                  </w:r>
                  <w:r>
                    <w:rPr>
                      <w:rFonts w:hint="eastAsia"/>
                    </w:rPr>
                    <w:t>，这里的数据不用看</w:t>
                  </w:r>
                </w:p>
              </w:txbxContent>
            </v:textbox>
          </v:rect>
        </w:pict>
      </w:r>
      <w:r w:rsidR="00607FC8" w:rsidRPr="00A97486">
        <w:rPr>
          <w:noProof/>
        </w:rPr>
        <w:drawing>
          <wp:inline distT="0" distB="0" distL="0" distR="0">
            <wp:extent cx="4879340" cy="2886710"/>
            <wp:effectExtent l="0" t="0" r="0" b="0"/>
            <wp:docPr id="47" name="图片 47" descr="IO板2端口数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O板2端口数据"/>
                    <pic:cNvPicPr>
                      <a:picLocks noChangeAspect="1" noChangeArrowheads="1"/>
                    </pic:cNvPicPr>
                  </pic:nvPicPr>
                  <pic:blipFill>
                    <a:blip r:embed="rId72">
                      <a:extLst>
                        <a:ext uri="{28A0092B-C50C-407E-A947-70E740481C1C}">
                          <a14:useLocalDpi xmlns:a14="http://schemas.microsoft.com/office/drawing/2010/main" val="0"/>
                        </a:ext>
                      </a:extLst>
                    </a:blip>
                    <a:srcRect t="15079"/>
                    <a:stretch>
                      <a:fillRect/>
                    </a:stretch>
                  </pic:blipFill>
                  <pic:spPr bwMode="auto">
                    <a:xfrm>
                      <a:off x="0" y="0"/>
                      <a:ext cx="4879340" cy="2886710"/>
                    </a:xfrm>
                    <a:prstGeom prst="rect">
                      <a:avLst/>
                    </a:prstGeom>
                    <a:noFill/>
                    <a:ln>
                      <a:noFill/>
                    </a:ln>
                  </pic:spPr>
                </pic:pic>
              </a:graphicData>
            </a:graphic>
          </wp:inline>
        </w:drawing>
      </w:r>
    </w:p>
    <w:p w:rsidR="00607FC8" w:rsidRPr="00A97486" w:rsidRDefault="00607FC8" w:rsidP="00CB10A7">
      <w:pPr>
        <w:spacing w:line="360" w:lineRule="auto"/>
        <w:ind w:firstLine="420"/>
        <w:rPr>
          <w:sz w:val="24"/>
        </w:rPr>
      </w:pPr>
      <w:r w:rsidRPr="00A97486">
        <w:rPr>
          <w:rFonts w:hint="eastAsia"/>
          <w:sz w:val="24"/>
        </w:rPr>
        <w:t>（</w:t>
      </w:r>
      <w:r w:rsidRPr="00A97486">
        <w:rPr>
          <w:sz w:val="24"/>
        </w:rPr>
        <w:t>7</w:t>
      </w:r>
      <w:r w:rsidRPr="00A97486">
        <w:rPr>
          <w:rFonts w:hint="eastAsia"/>
          <w:sz w:val="24"/>
        </w:rPr>
        <w:t>）网络配置界面</w:t>
      </w:r>
    </w:p>
    <w:p w:rsidR="00607FC8" w:rsidRPr="00A97486" w:rsidRDefault="00607FC8" w:rsidP="00CB10A7">
      <w:pPr>
        <w:spacing w:line="360" w:lineRule="auto"/>
        <w:ind w:firstLine="420"/>
        <w:rPr>
          <w:sz w:val="24"/>
        </w:rPr>
      </w:pPr>
      <w:r w:rsidRPr="00A97486">
        <w:rPr>
          <w:rFonts w:hint="eastAsia"/>
          <w:sz w:val="24"/>
        </w:rPr>
        <w:t>该界面用户配置网络参数使用，一般不允许修改。</w:t>
      </w:r>
    </w:p>
    <w:p w:rsidR="00607FC8" w:rsidRPr="00A97486" w:rsidRDefault="00607FC8" w:rsidP="00607FC8">
      <w:pPr>
        <w:jc w:val="center"/>
      </w:pPr>
      <w:r w:rsidRPr="00A97486">
        <w:rPr>
          <w:noProof/>
        </w:rPr>
        <w:lastRenderedPageBreak/>
        <w:drawing>
          <wp:inline distT="0" distB="0" distL="0" distR="0">
            <wp:extent cx="4961255" cy="349377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3">
                      <a:extLst>
                        <a:ext uri="{28A0092B-C50C-407E-A947-70E740481C1C}">
                          <a14:useLocalDpi xmlns:a14="http://schemas.microsoft.com/office/drawing/2010/main" val="0"/>
                        </a:ext>
                      </a:extLst>
                    </a:blip>
                    <a:srcRect b="2910"/>
                    <a:stretch>
                      <a:fillRect/>
                    </a:stretch>
                  </pic:blipFill>
                  <pic:spPr bwMode="auto">
                    <a:xfrm>
                      <a:off x="0" y="0"/>
                      <a:ext cx="4961255" cy="3493770"/>
                    </a:xfrm>
                    <a:prstGeom prst="rect">
                      <a:avLst/>
                    </a:prstGeom>
                    <a:noFill/>
                    <a:ln>
                      <a:noFill/>
                    </a:ln>
                  </pic:spPr>
                </pic:pic>
              </a:graphicData>
            </a:graphic>
          </wp:inline>
        </w:drawing>
      </w:r>
    </w:p>
    <w:p w:rsidR="00607FC8" w:rsidRPr="00A97486" w:rsidRDefault="00607FC8" w:rsidP="00CB10A7">
      <w:pPr>
        <w:spacing w:line="360" w:lineRule="auto"/>
        <w:ind w:firstLine="420"/>
        <w:rPr>
          <w:sz w:val="24"/>
        </w:rPr>
      </w:pPr>
      <w:r w:rsidRPr="00A97486">
        <w:rPr>
          <w:rFonts w:hint="eastAsia"/>
          <w:sz w:val="24"/>
        </w:rPr>
        <w:t>（</w:t>
      </w:r>
      <w:r w:rsidRPr="00A97486">
        <w:rPr>
          <w:sz w:val="24"/>
        </w:rPr>
        <w:t>8</w:t>
      </w:r>
      <w:r w:rsidRPr="00A97486">
        <w:rPr>
          <w:rFonts w:hint="eastAsia"/>
          <w:sz w:val="24"/>
        </w:rPr>
        <w:t>）系统信息界面</w:t>
      </w:r>
    </w:p>
    <w:p w:rsidR="00607FC8" w:rsidRPr="00A97486" w:rsidRDefault="00607FC8" w:rsidP="00CB10A7">
      <w:pPr>
        <w:spacing w:line="360" w:lineRule="auto"/>
        <w:ind w:firstLine="420"/>
        <w:rPr>
          <w:sz w:val="24"/>
        </w:rPr>
      </w:pPr>
      <w:r w:rsidRPr="00A97486">
        <w:rPr>
          <w:rFonts w:hint="eastAsia"/>
          <w:sz w:val="24"/>
        </w:rPr>
        <w:t>该界面显示系统的版本信息，软件版本为我们上传到</w:t>
      </w:r>
      <w:r w:rsidRPr="00A97486">
        <w:rPr>
          <w:sz w:val="24"/>
        </w:rPr>
        <w:t>TCMS</w:t>
      </w:r>
      <w:r w:rsidRPr="00A97486">
        <w:rPr>
          <w:rFonts w:hint="eastAsia"/>
          <w:sz w:val="24"/>
        </w:rPr>
        <w:t>的</w:t>
      </w:r>
      <w:r w:rsidRPr="00A97486">
        <w:rPr>
          <w:sz w:val="24"/>
        </w:rPr>
        <w:t>HVAC</w:t>
      </w:r>
      <w:r w:rsidRPr="00A97486">
        <w:rPr>
          <w:rFonts w:hint="eastAsia"/>
          <w:sz w:val="24"/>
        </w:rPr>
        <w:t>版本状态。</w:t>
      </w:r>
    </w:p>
    <w:p w:rsidR="00607FC8" w:rsidRPr="00A97486" w:rsidRDefault="00607FC8" w:rsidP="00607FC8">
      <w:pPr>
        <w:jc w:val="center"/>
      </w:pPr>
      <w:r w:rsidRPr="00A97486">
        <w:rPr>
          <w:noProof/>
        </w:rPr>
        <w:drawing>
          <wp:inline distT="0" distB="0" distL="0" distR="0">
            <wp:extent cx="6032500" cy="3459480"/>
            <wp:effectExtent l="0" t="0" r="0" b="0"/>
            <wp:docPr id="45" name="图片 45" descr="软件版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软件版本"/>
                    <pic:cNvPicPr>
                      <a:picLocks noChangeAspect="1" noChangeArrowheads="1"/>
                    </pic:cNvPicPr>
                  </pic:nvPicPr>
                  <pic:blipFill>
                    <a:blip r:embed="rId74">
                      <a:extLst>
                        <a:ext uri="{28A0092B-C50C-407E-A947-70E740481C1C}">
                          <a14:useLocalDpi xmlns:a14="http://schemas.microsoft.com/office/drawing/2010/main" val="0"/>
                        </a:ext>
                      </a:extLst>
                    </a:blip>
                    <a:srcRect l="1384" r="1231" b="2420"/>
                    <a:stretch>
                      <a:fillRect/>
                    </a:stretch>
                  </pic:blipFill>
                  <pic:spPr bwMode="auto">
                    <a:xfrm>
                      <a:off x="0" y="0"/>
                      <a:ext cx="6032500" cy="3459480"/>
                    </a:xfrm>
                    <a:prstGeom prst="rect">
                      <a:avLst/>
                    </a:prstGeom>
                    <a:noFill/>
                    <a:ln>
                      <a:noFill/>
                    </a:ln>
                  </pic:spPr>
                </pic:pic>
              </a:graphicData>
            </a:graphic>
          </wp:inline>
        </w:drawing>
      </w:r>
    </w:p>
    <w:p w:rsidR="00607FC8" w:rsidRPr="00A97486" w:rsidRDefault="00607FC8" w:rsidP="00914D5C">
      <w:pPr>
        <w:pStyle w:val="31"/>
        <w:numPr>
          <w:ilvl w:val="1"/>
          <w:numId w:val="52"/>
        </w:numPr>
        <w:spacing w:line="360" w:lineRule="auto"/>
        <w:rPr>
          <w:rFonts w:ascii="宋体" w:hAnsi="宋体"/>
          <w:sz w:val="24"/>
        </w:rPr>
      </w:pPr>
      <w:bookmarkStart w:id="367" w:name="_Toc485216665"/>
      <w:bookmarkStart w:id="368" w:name="_Toc485217038"/>
      <w:bookmarkStart w:id="369" w:name="_Toc485217181"/>
      <w:bookmarkStart w:id="370" w:name="_Toc517755444"/>
      <w:r w:rsidRPr="00A97486">
        <w:rPr>
          <w:rFonts w:ascii="宋体" w:hAnsi="宋体"/>
          <w:sz w:val="24"/>
        </w:rPr>
        <w:lastRenderedPageBreak/>
        <w:t>PTU</w:t>
      </w:r>
      <w:r w:rsidRPr="00A97486">
        <w:rPr>
          <w:rFonts w:ascii="宋体" w:hAnsi="宋体" w:hint="eastAsia"/>
          <w:sz w:val="24"/>
        </w:rPr>
        <w:t>强制指导（举例机组</w:t>
      </w:r>
      <w:r w:rsidRPr="00A97486">
        <w:rPr>
          <w:rFonts w:ascii="宋体" w:hAnsi="宋体"/>
          <w:sz w:val="24"/>
        </w:rPr>
        <w:t>1</w:t>
      </w:r>
      <w:r w:rsidRPr="00A97486">
        <w:rPr>
          <w:rFonts w:ascii="宋体" w:hAnsi="宋体" w:hint="eastAsia"/>
          <w:sz w:val="24"/>
        </w:rPr>
        <w:t>调试方法，机组</w:t>
      </w:r>
      <w:r w:rsidRPr="00A97486">
        <w:rPr>
          <w:rFonts w:ascii="宋体" w:hAnsi="宋体"/>
          <w:sz w:val="24"/>
        </w:rPr>
        <w:t>2</w:t>
      </w:r>
      <w:r w:rsidRPr="00A97486">
        <w:rPr>
          <w:rFonts w:ascii="宋体" w:hAnsi="宋体" w:hint="eastAsia"/>
          <w:sz w:val="24"/>
        </w:rPr>
        <w:t>类似）</w:t>
      </w:r>
      <w:bookmarkEnd w:id="367"/>
      <w:bookmarkEnd w:id="368"/>
      <w:bookmarkEnd w:id="369"/>
      <w:bookmarkEnd w:id="370"/>
    </w:p>
    <w:p w:rsidR="00607FC8" w:rsidRPr="00A97486" w:rsidRDefault="00607FC8" w:rsidP="000F6D58">
      <w:pPr>
        <w:pStyle w:val="31"/>
        <w:numPr>
          <w:ilvl w:val="2"/>
          <w:numId w:val="52"/>
        </w:numPr>
        <w:spacing w:line="360" w:lineRule="auto"/>
        <w:rPr>
          <w:rFonts w:ascii="宋体" w:hAnsi="宋体"/>
          <w:sz w:val="24"/>
        </w:rPr>
      </w:pPr>
      <w:bookmarkStart w:id="371" w:name="_Toc517755445"/>
      <w:r w:rsidRPr="00A97486">
        <w:rPr>
          <w:rFonts w:ascii="宋体" w:hAnsi="宋体" w:hint="eastAsia"/>
          <w:sz w:val="24"/>
        </w:rPr>
        <w:t>系统开机</w:t>
      </w:r>
      <w:bookmarkEnd w:id="371"/>
    </w:p>
    <w:p w:rsidR="00607FC8" w:rsidRPr="00A97486" w:rsidRDefault="00607FC8" w:rsidP="00815C15">
      <w:pPr>
        <w:numPr>
          <w:ilvl w:val="0"/>
          <w:numId w:val="184"/>
        </w:numPr>
        <w:spacing w:line="360" w:lineRule="auto"/>
        <w:rPr>
          <w:sz w:val="24"/>
          <w:lang w:val="en-GB"/>
        </w:rPr>
      </w:pPr>
      <w:r w:rsidRPr="00A97486">
        <w:rPr>
          <w:rFonts w:hint="eastAsia"/>
          <w:sz w:val="24"/>
          <w:lang w:val="en-GB"/>
        </w:rPr>
        <w:t>在系统维护界面设置需要调试的机组的强制状态设置为“开启”</w:t>
      </w:r>
    </w:p>
    <w:p w:rsidR="00607FC8" w:rsidRPr="00A97486" w:rsidRDefault="00607FC8" w:rsidP="00815C15">
      <w:pPr>
        <w:numPr>
          <w:ilvl w:val="0"/>
          <w:numId w:val="184"/>
        </w:numPr>
        <w:spacing w:line="360" w:lineRule="auto"/>
        <w:rPr>
          <w:sz w:val="24"/>
        </w:rPr>
      </w:pPr>
      <w:r w:rsidRPr="00A97486">
        <w:rPr>
          <w:rFonts w:hint="eastAsia"/>
          <w:sz w:val="24"/>
        </w:rPr>
        <w:t>在系统设定界面设置需要调试的机组为“开机”状态；空调的运行状态，可通过模式</w:t>
      </w:r>
    </w:p>
    <w:p w:rsidR="00607FC8" w:rsidRPr="00A97486" w:rsidRDefault="00607FC8" w:rsidP="000F6D58">
      <w:pPr>
        <w:spacing w:line="360" w:lineRule="auto"/>
        <w:rPr>
          <w:rFonts w:ascii="宋体" w:hAnsi="宋体"/>
          <w:sz w:val="24"/>
        </w:rPr>
      </w:pPr>
      <w:r w:rsidRPr="00A97486">
        <w:rPr>
          <w:rFonts w:ascii="宋体" w:hAnsi="宋体" w:hint="eastAsia"/>
          <w:sz w:val="24"/>
        </w:rPr>
        <w:t>设定来选择合适档位，自动、通风、制冷、制热、停机。分别观察各档位下空调机组1/2的运行状态，是否跟实际相符。</w:t>
      </w:r>
    </w:p>
    <w:p w:rsidR="00607FC8" w:rsidRPr="00A97486" w:rsidRDefault="007629B1" w:rsidP="00607FC8">
      <w:pPr>
        <w:jc w:val="center"/>
        <w:rPr>
          <w:rFonts w:ascii="Calibri" w:hAnsi="Calibri"/>
          <w:lang w:val="en-GB"/>
        </w:rPr>
      </w:pPr>
      <w:r w:rsidRPr="00A97486">
        <w:rPr>
          <w:rFonts w:ascii="Calibri" w:hAnsi="Calibri"/>
        </w:rPr>
        <w:pict>
          <v:rect id="_x0000_s1298" style="position:absolute;left:0;text-align:left;margin-left:174.2pt;margin-top:208.25pt;width:70.5pt;height:23.25pt;z-index:251633152" fillcolor="#f79646" strokecolor="#f2f2f2" strokeweight="3pt">
            <v:shadow on="t" type="perspective" color="#974706" opacity=".5" offset="1pt" offset2="-1pt"/>
            <v:textbox style="mso-next-textbox:#_x0000_s1298">
              <w:txbxContent>
                <w:p w:rsidR="007629B1" w:rsidRDefault="007629B1" w:rsidP="00607FC8">
                  <w:pPr>
                    <w:pStyle w:val="affff2"/>
                  </w:pPr>
                  <w:r>
                    <w:rPr>
                      <w:rFonts w:hint="eastAsia"/>
                    </w:rPr>
                    <w:t>强制开机</w:t>
                  </w:r>
                </w:p>
              </w:txbxContent>
            </v:textbox>
          </v:rect>
        </w:pict>
      </w:r>
      <w:r w:rsidRPr="00A97486">
        <w:rPr>
          <w:rFonts w:ascii="Calibri" w:hAnsi="Calibri"/>
        </w:rPr>
        <w:pict>
          <v:rect id="_x0000_s1297" style="position:absolute;left:0;text-align:left;margin-left:174.2pt;margin-top:68.75pt;width:70.5pt;height:23.25pt;z-index:251632128" fillcolor="#f79646" strokecolor="#f2f2f2" strokeweight="3pt">
            <v:shadow on="t" type="perspective" color="#974706" opacity=".5" offset="1pt" offset2="-1pt"/>
            <v:textbox style="mso-next-textbox:#_x0000_s1297">
              <w:txbxContent>
                <w:p w:rsidR="007629B1" w:rsidRDefault="007629B1" w:rsidP="00607FC8">
                  <w:pPr>
                    <w:pStyle w:val="affff2"/>
                  </w:pPr>
                  <w:r>
                    <w:rPr>
                      <w:rFonts w:hint="eastAsia"/>
                    </w:rPr>
                    <w:t>开启</w:t>
                  </w:r>
                  <w:r>
                    <w:t>PTU</w:t>
                  </w:r>
                </w:p>
              </w:txbxContent>
            </v:textbox>
          </v:rect>
        </w:pict>
      </w:r>
      <w:r w:rsidRPr="00A97486">
        <w:rPr>
          <w:rFonts w:ascii="Calibri" w:hAnsi="Calibri"/>
        </w:rPr>
        <w:pict>
          <v:rect id="_x0000_s1299" style="position:absolute;left:0;text-align:left;margin-left:174.2pt;margin-top:97.55pt;width:70.5pt;height:23.25pt;z-index:251634176" fillcolor="#f79646" strokecolor="#f2f2f2" strokeweight="3pt">
            <v:shadow on="t" type="perspective" color="#974706" opacity=".5" offset="1pt" offset2="-1pt"/>
            <v:textbox style="mso-next-textbox:#_x0000_s1299">
              <w:txbxContent>
                <w:p w:rsidR="007629B1" w:rsidRDefault="007629B1" w:rsidP="00607FC8">
                  <w:r>
                    <w:rPr>
                      <w:rFonts w:hint="eastAsia"/>
                    </w:rPr>
                    <w:t>模式设定</w:t>
                  </w:r>
                </w:p>
              </w:txbxContent>
            </v:textbox>
          </v:rect>
        </w:pict>
      </w:r>
      <w:r w:rsidR="00607FC8" w:rsidRPr="00A97486">
        <w:rPr>
          <w:noProof/>
        </w:rPr>
        <w:drawing>
          <wp:inline distT="0" distB="0" distL="0" distR="0">
            <wp:extent cx="6189345" cy="3043555"/>
            <wp:effectExtent l="0" t="0" r="0" b="0"/>
            <wp:docPr id="38" name="图片 38" descr="强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强制"/>
                    <pic:cNvPicPr>
                      <a:picLocks noChangeAspect="1" noChangeArrowheads="1"/>
                    </pic:cNvPicPr>
                  </pic:nvPicPr>
                  <pic:blipFill>
                    <a:blip r:embed="rId68">
                      <a:extLst>
                        <a:ext uri="{28A0092B-C50C-407E-A947-70E740481C1C}">
                          <a14:useLocalDpi xmlns:a14="http://schemas.microsoft.com/office/drawing/2010/main" val="0"/>
                        </a:ext>
                      </a:extLst>
                    </a:blip>
                    <a:srcRect t="17427" b="7626"/>
                    <a:stretch>
                      <a:fillRect/>
                    </a:stretch>
                  </pic:blipFill>
                  <pic:spPr bwMode="auto">
                    <a:xfrm>
                      <a:off x="0" y="0"/>
                      <a:ext cx="6189345" cy="3043555"/>
                    </a:xfrm>
                    <a:prstGeom prst="rect">
                      <a:avLst/>
                    </a:prstGeom>
                    <a:noFill/>
                    <a:ln>
                      <a:noFill/>
                    </a:ln>
                  </pic:spPr>
                </pic:pic>
              </a:graphicData>
            </a:graphic>
          </wp:inline>
        </w:drawing>
      </w:r>
    </w:p>
    <w:p w:rsidR="00607FC8" w:rsidRPr="00A97486" w:rsidRDefault="00607FC8" w:rsidP="00287E98">
      <w:pPr>
        <w:pStyle w:val="31"/>
        <w:numPr>
          <w:ilvl w:val="3"/>
          <w:numId w:val="52"/>
        </w:numPr>
        <w:spacing w:line="360" w:lineRule="auto"/>
        <w:rPr>
          <w:rFonts w:ascii="宋体" w:hAnsi="宋体"/>
          <w:sz w:val="24"/>
        </w:rPr>
      </w:pPr>
      <w:bookmarkStart w:id="372" w:name="_Toc517755446"/>
      <w:r w:rsidRPr="00A97486">
        <w:rPr>
          <w:rFonts w:ascii="宋体" w:hAnsi="宋体" w:hint="eastAsia"/>
          <w:sz w:val="24"/>
        </w:rPr>
        <w:t>通风机低速强制运行</w:t>
      </w:r>
      <w:bookmarkEnd w:id="372"/>
    </w:p>
    <w:p w:rsidR="00607FC8" w:rsidRPr="00A97486" w:rsidRDefault="00607FC8" w:rsidP="00287E98">
      <w:pPr>
        <w:spacing w:line="360" w:lineRule="auto"/>
        <w:rPr>
          <w:sz w:val="24"/>
        </w:rPr>
      </w:pPr>
      <w:r w:rsidRPr="00A97486">
        <w:rPr>
          <w:rFonts w:hint="eastAsia"/>
          <w:sz w:val="24"/>
        </w:rPr>
        <w:t>（</w:t>
      </w:r>
      <w:r w:rsidRPr="00A97486">
        <w:rPr>
          <w:sz w:val="24"/>
        </w:rPr>
        <w:t>1</w:t>
      </w:r>
      <w:r w:rsidRPr="00A97486">
        <w:rPr>
          <w:rFonts w:hint="eastAsia"/>
          <w:sz w:val="24"/>
        </w:rPr>
        <w:t>）在系统维护界面设置通风机为“开启”状态，通风机转速设置为“</w:t>
      </w:r>
      <w:r w:rsidRPr="00A97486">
        <w:rPr>
          <w:sz w:val="24"/>
        </w:rPr>
        <w:t>50%</w:t>
      </w:r>
      <w:r w:rsidRPr="00A97486">
        <w:rPr>
          <w:rFonts w:hint="eastAsia"/>
          <w:sz w:val="24"/>
        </w:rPr>
        <w:t>”，通风机输出为低转速。</w:t>
      </w:r>
    </w:p>
    <w:p w:rsidR="00607FC8" w:rsidRPr="00A97486" w:rsidRDefault="007629B1" w:rsidP="00607FC8">
      <w:r w:rsidRPr="00A97486">
        <w:lastRenderedPageBreak/>
        <w:pict>
          <v:rect id="_x0000_s1302" style="position:absolute;left:0;text-align:left;margin-left:86pt;margin-top:92.5pt;width:114.65pt;height:17.25pt;z-index:251637248" filled="f" fillcolor="#9cbee0" strokecolor="red" strokeweight="1.25pt">
            <v:fill color2="#bbd5f0"/>
          </v:rect>
        </w:pict>
      </w:r>
      <w:r w:rsidRPr="00A97486">
        <w:pict>
          <v:rect id="_x0000_s1300" style="position:absolute;left:0;text-align:left;margin-left:70.7pt;margin-top:63.8pt;width:68.8pt;height:23.25pt;z-index:251635200" fillcolor="#f79646" strokecolor="#f2f2f2" strokeweight="3pt">
            <v:shadow on="t" type="perspective" color="#974706" opacity=".5" offset="1pt" offset2="-1pt"/>
            <v:textbox style="mso-next-textbox:#_x0000_s1300">
              <w:txbxContent>
                <w:p w:rsidR="007629B1" w:rsidRDefault="007629B1" w:rsidP="00607FC8">
                  <w:pPr>
                    <w:pStyle w:val="affff2"/>
                  </w:pPr>
                  <w:r>
                    <w:rPr>
                      <w:rFonts w:hint="eastAsia"/>
                    </w:rPr>
                    <w:t>选为开启</w:t>
                  </w:r>
                </w:p>
              </w:txbxContent>
            </v:textbox>
          </v:rect>
        </w:pict>
      </w:r>
      <w:r w:rsidRPr="00A97486">
        <w:pict>
          <v:rect id="_x0000_s1301" style="position:absolute;left:0;text-align:left;margin-left:166.7pt;margin-top:63.8pt;width:68.8pt;height:23.25pt;z-index:251636224" fillcolor="#f79646" strokecolor="#f2f2f2" strokeweight="3pt">
            <v:shadow on="t" type="perspective" color="#974706" opacity=".5" offset="1pt" offset2="-1pt"/>
            <v:textbox style="mso-next-textbox:#_x0000_s1301">
              <w:txbxContent>
                <w:p w:rsidR="007629B1" w:rsidRDefault="007629B1" w:rsidP="00607FC8">
                  <w:pPr>
                    <w:pStyle w:val="affff2"/>
                  </w:pPr>
                  <w:r>
                    <w:rPr>
                      <w:rFonts w:hint="eastAsia"/>
                    </w:rPr>
                    <w:t>设为</w:t>
                  </w:r>
                  <w:r>
                    <w:t>50%</w:t>
                  </w:r>
                </w:p>
              </w:txbxContent>
            </v:textbox>
          </v:rect>
        </w:pict>
      </w:r>
      <w:r w:rsidR="00607FC8" w:rsidRPr="00A97486">
        <w:rPr>
          <w:noProof/>
        </w:rPr>
        <w:drawing>
          <wp:inline distT="0" distB="0" distL="0" distR="0">
            <wp:extent cx="6107430" cy="3302635"/>
            <wp:effectExtent l="0" t="0" r="0" b="0"/>
            <wp:docPr id="37" name="图片 37" descr="强制界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强制界面"/>
                    <pic:cNvPicPr>
                      <a:picLocks noChangeAspect="1" noChangeArrowheads="1"/>
                    </pic:cNvPicPr>
                  </pic:nvPicPr>
                  <pic:blipFill>
                    <a:blip r:embed="rId69">
                      <a:extLst>
                        <a:ext uri="{28A0092B-C50C-407E-A947-70E740481C1C}">
                          <a14:useLocalDpi xmlns:a14="http://schemas.microsoft.com/office/drawing/2010/main" val="0"/>
                        </a:ext>
                      </a:extLst>
                    </a:blip>
                    <a:srcRect l="1233" t="16046" b="4138"/>
                    <a:stretch>
                      <a:fillRect/>
                    </a:stretch>
                  </pic:blipFill>
                  <pic:spPr bwMode="auto">
                    <a:xfrm>
                      <a:off x="0" y="0"/>
                      <a:ext cx="6107430" cy="3302635"/>
                    </a:xfrm>
                    <a:prstGeom prst="rect">
                      <a:avLst/>
                    </a:prstGeom>
                    <a:noFill/>
                    <a:ln>
                      <a:noFill/>
                    </a:ln>
                  </pic:spPr>
                </pic:pic>
              </a:graphicData>
            </a:graphic>
          </wp:inline>
        </w:drawing>
      </w:r>
    </w:p>
    <w:p w:rsidR="00607FC8" w:rsidRPr="00A97486" w:rsidRDefault="00607FC8" w:rsidP="007A3414">
      <w:pPr>
        <w:spacing w:line="360" w:lineRule="auto"/>
        <w:rPr>
          <w:sz w:val="24"/>
        </w:rPr>
      </w:pPr>
      <w:r w:rsidRPr="00A97486">
        <w:rPr>
          <w:rFonts w:hint="eastAsia"/>
          <w:sz w:val="24"/>
        </w:rPr>
        <w:t>注意：开机以后</w:t>
      </w:r>
      <w:r w:rsidRPr="00A97486">
        <w:rPr>
          <w:sz w:val="24"/>
        </w:rPr>
        <w:t>30S</w:t>
      </w:r>
      <w:r w:rsidRPr="00A97486">
        <w:rPr>
          <w:rFonts w:hint="eastAsia"/>
          <w:sz w:val="24"/>
        </w:rPr>
        <w:t>，在没有强制通风输出的情况下，通风机也会低速运行。</w:t>
      </w:r>
    </w:p>
    <w:p w:rsidR="00607FC8" w:rsidRPr="00A97486" w:rsidRDefault="00607FC8" w:rsidP="007A3414">
      <w:pPr>
        <w:spacing w:line="360" w:lineRule="auto"/>
        <w:rPr>
          <w:sz w:val="24"/>
        </w:rPr>
      </w:pPr>
      <w:r w:rsidRPr="00A97486">
        <w:rPr>
          <w:rFonts w:hint="eastAsia"/>
          <w:sz w:val="24"/>
        </w:rPr>
        <w:t>（</w:t>
      </w:r>
      <w:r w:rsidRPr="00A97486">
        <w:rPr>
          <w:sz w:val="24"/>
        </w:rPr>
        <w:t>2</w:t>
      </w:r>
      <w:r w:rsidRPr="00A97486">
        <w:rPr>
          <w:rFonts w:hint="eastAsia"/>
          <w:sz w:val="24"/>
        </w:rPr>
        <w:t>）在系统状态界面查看风机输出状态为“低速”。</w:t>
      </w:r>
    </w:p>
    <w:p w:rsidR="00607FC8" w:rsidRPr="00A97486" w:rsidRDefault="007629B1" w:rsidP="00607FC8">
      <w:r w:rsidRPr="00A97486">
        <w:pict>
          <v:rect id="_x0000_s1303" style="position:absolute;left:0;text-align:left;margin-left:133.25pt;margin-top:108.1pt;width:67.4pt;height:24pt;z-index:251638272" filled="f" fillcolor="#9cbee0" strokecolor="red" strokeweight="1.25pt">
            <v:fill color2="#bbd5f0"/>
          </v:rect>
        </w:pict>
      </w:r>
      <w:r w:rsidRPr="00A97486">
        <w:pict>
          <v:rect id="_x0000_s1304" style="position:absolute;left:0;text-align:left;margin-left:173.45pt;margin-top:88.6pt;width:82.3pt;height:23.25pt;z-index:251639296" fillcolor="#f79646" strokecolor="#f2f2f2" strokeweight="3pt">
            <v:shadow on="t" type="perspective" color="#974706" opacity=".5" offset="1pt" offset2="-1pt"/>
            <v:textbox style="mso-next-textbox:#_x0000_s1304">
              <w:txbxContent>
                <w:p w:rsidR="007629B1" w:rsidRDefault="007629B1" w:rsidP="00607FC8">
                  <w:pPr>
                    <w:pStyle w:val="affff2"/>
                  </w:pPr>
                  <w:r>
                    <w:rPr>
                      <w:rFonts w:hint="eastAsia"/>
                    </w:rPr>
                    <w:t>会显示低速</w:t>
                  </w:r>
                </w:p>
              </w:txbxContent>
            </v:textbox>
          </v:rect>
        </w:pict>
      </w:r>
      <w:r w:rsidR="00607FC8" w:rsidRPr="00A97486">
        <w:rPr>
          <w:noProof/>
        </w:rPr>
        <w:drawing>
          <wp:inline distT="0" distB="0" distL="0" distR="0">
            <wp:extent cx="5888990" cy="3794125"/>
            <wp:effectExtent l="0" t="0" r="0" b="0"/>
            <wp:docPr id="36" name="图片 36" descr="机组1状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机组1状态"/>
                    <pic:cNvPicPr>
                      <a:picLocks noChangeAspect="1" noChangeArrowheads="1"/>
                    </pic:cNvPicPr>
                  </pic:nvPicPr>
                  <pic:blipFill>
                    <a:blip r:embed="rId65">
                      <a:extLst>
                        <a:ext uri="{28A0092B-C50C-407E-A947-70E740481C1C}">
                          <a14:useLocalDpi xmlns:a14="http://schemas.microsoft.com/office/drawing/2010/main" val="0"/>
                        </a:ext>
                      </a:extLst>
                    </a:blip>
                    <a:srcRect l="2312" t="13853" r="2466"/>
                    <a:stretch>
                      <a:fillRect/>
                    </a:stretch>
                  </pic:blipFill>
                  <pic:spPr bwMode="auto">
                    <a:xfrm>
                      <a:off x="0" y="0"/>
                      <a:ext cx="5888990" cy="3794125"/>
                    </a:xfrm>
                    <a:prstGeom prst="rect">
                      <a:avLst/>
                    </a:prstGeom>
                    <a:noFill/>
                    <a:ln>
                      <a:noFill/>
                    </a:ln>
                  </pic:spPr>
                </pic:pic>
              </a:graphicData>
            </a:graphic>
          </wp:inline>
        </w:drawing>
      </w:r>
    </w:p>
    <w:p w:rsidR="00607FC8" w:rsidRPr="00A97486" w:rsidRDefault="00607FC8" w:rsidP="00730353">
      <w:pPr>
        <w:pStyle w:val="31"/>
        <w:numPr>
          <w:ilvl w:val="3"/>
          <w:numId w:val="52"/>
        </w:numPr>
        <w:spacing w:line="360" w:lineRule="auto"/>
        <w:rPr>
          <w:rFonts w:ascii="宋体" w:hAnsi="宋体"/>
          <w:sz w:val="24"/>
        </w:rPr>
      </w:pPr>
      <w:bookmarkStart w:id="373" w:name="_Toc517755447"/>
      <w:r w:rsidRPr="00A97486">
        <w:rPr>
          <w:rFonts w:ascii="宋体" w:hAnsi="宋体" w:hint="eastAsia"/>
          <w:sz w:val="24"/>
        </w:rPr>
        <w:t>风机强制运行</w:t>
      </w:r>
      <w:bookmarkEnd w:id="373"/>
    </w:p>
    <w:p w:rsidR="00607FC8" w:rsidRPr="00A97486" w:rsidRDefault="00607FC8" w:rsidP="00730353">
      <w:pPr>
        <w:spacing w:line="360" w:lineRule="auto"/>
        <w:rPr>
          <w:sz w:val="24"/>
        </w:rPr>
      </w:pPr>
      <w:r w:rsidRPr="00A97486">
        <w:rPr>
          <w:rFonts w:hint="eastAsia"/>
          <w:sz w:val="24"/>
        </w:rPr>
        <w:t>（</w:t>
      </w:r>
      <w:r w:rsidRPr="00A97486">
        <w:rPr>
          <w:sz w:val="24"/>
        </w:rPr>
        <w:t>1</w:t>
      </w:r>
      <w:r w:rsidRPr="00A97486">
        <w:rPr>
          <w:rFonts w:hint="eastAsia"/>
          <w:sz w:val="24"/>
        </w:rPr>
        <w:t>）在系统维护界面设置通风机为“开启”状态，通风机转速设置为“</w:t>
      </w:r>
      <w:r w:rsidRPr="00A97486">
        <w:rPr>
          <w:sz w:val="24"/>
        </w:rPr>
        <w:t>100%</w:t>
      </w:r>
      <w:r w:rsidRPr="00A97486">
        <w:rPr>
          <w:rFonts w:hint="eastAsia"/>
          <w:sz w:val="24"/>
        </w:rPr>
        <w:t>”，通风机输出为高转速。</w:t>
      </w:r>
    </w:p>
    <w:p w:rsidR="00607FC8" w:rsidRPr="00A97486" w:rsidRDefault="00607FC8" w:rsidP="00730353">
      <w:pPr>
        <w:spacing w:line="360" w:lineRule="auto"/>
        <w:rPr>
          <w:sz w:val="24"/>
        </w:rPr>
      </w:pPr>
      <w:r w:rsidRPr="00A97486">
        <w:rPr>
          <w:rFonts w:hint="eastAsia"/>
          <w:sz w:val="24"/>
        </w:rPr>
        <w:lastRenderedPageBreak/>
        <w:t>（</w:t>
      </w:r>
      <w:r w:rsidRPr="00A97486">
        <w:rPr>
          <w:sz w:val="24"/>
        </w:rPr>
        <w:t>2</w:t>
      </w:r>
      <w:r w:rsidRPr="00A97486">
        <w:rPr>
          <w:rFonts w:hint="eastAsia"/>
          <w:sz w:val="24"/>
        </w:rPr>
        <w:t>）在系统维护界面设置冷凝风机为“开启”状态，冷凝风机转速设置为“</w:t>
      </w:r>
      <w:r w:rsidRPr="00A97486">
        <w:rPr>
          <w:sz w:val="24"/>
        </w:rPr>
        <w:t>100%</w:t>
      </w:r>
      <w:r w:rsidRPr="00A97486">
        <w:rPr>
          <w:rFonts w:hint="eastAsia"/>
          <w:sz w:val="24"/>
        </w:rPr>
        <w:t>”，冷凝风机输出为高转速。</w:t>
      </w:r>
    </w:p>
    <w:p w:rsidR="00607FC8" w:rsidRPr="00A97486" w:rsidRDefault="00607FC8" w:rsidP="00730353">
      <w:pPr>
        <w:spacing w:line="360" w:lineRule="auto"/>
      </w:pPr>
      <w:r w:rsidRPr="00A97486">
        <w:rPr>
          <w:rFonts w:hint="eastAsia"/>
          <w:sz w:val="24"/>
        </w:rPr>
        <w:t>（</w:t>
      </w:r>
      <w:r w:rsidRPr="00A97486">
        <w:rPr>
          <w:sz w:val="24"/>
        </w:rPr>
        <w:t>3</w:t>
      </w:r>
      <w:r w:rsidRPr="00A97486">
        <w:rPr>
          <w:rFonts w:hint="eastAsia"/>
          <w:sz w:val="24"/>
        </w:rPr>
        <w:t>）在系统状态界面查看通风机输出状态为“高速”，冷凝风机输出状态为“运行”。</w:t>
      </w:r>
    </w:p>
    <w:p w:rsidR="00607FC8" w:rsidRPr="00A97486" w:rsidRDefault="007629B1" w:rsidP="00607FC8">
      <w:pPr>
        <w:jc w:val="center"/>
      </w:pPr>
      <w:r w:rsidRPr="00A97486">
        <w:pict>
          <v:rect id="_x0000_s1307" style="position:absolute;left:0;text-align:left;margin-left:79.25pt;margin-top:39.55pt;width:122.05pt;height:29.25pt;z-index:251642368" filled="f" fillcolor="#9cbee0" strokecolor="red" strokeweight="1.25pt">
            <v:fill color2="#bbd5f0"/>
          </v:rect>
        </w:pict>
      </w:r>
      <w:r w:rsidRPr="00A97486">
        <w:pict>
          <v:rect id="_x0000_s1305" style="position:absolute;left:0;text-align:left;margin-left:88.1pt;margin-top:8.65pt;width:68.8pt;height:23.25pt;z-index:251640320" fillcolor="#f79646" strokecolor="#f2f2f2" strokeweight="3pt">
            <v:shadow on="t" type="perspective" color="#974706" opacity=".5" offset="1pt" offset2="-1pt"/>
            <v:textbox style="mso-next-textbox:#_x0000_s1305">
              <w:txbxContent>
                <w:p w:rsidR="007629B1" w:rsidRDefault="007629B1" w:rsidP="00607FC8">
                  <w:pPr>
                    <w:pStyle w:val="affff2"/>
                  </w:pPr>
                  <w:r>
                    <w:rPr>
                      <w:rFonts w:hint="eastAsia"/>
                    </w:rPr>
                    <w:t>选为开启</w:t>
                  </w:r>
                </w:p>
              </w:txbxContent>
            </v:textbox>
          </v:rect>
        </w:pict>
      </w:r>
      <w:r w:rsidRPr="00A97486">
        <w:pict>
          <v:rect id="_x0000_s1306" style="position:absolute;left:0;text-align:left;margin-left:162.35pt;margin-top:8.65pt;width:73.9pt;height:23.25pt;z-index:251641344" fillcolor="#f79646" strokecolor="#f2f2f2" strokeweight="3pt">
            <v:shadow on="t" type="perspective" color="#974706" opacity=".5" offset="1pt" offset2="-1pt"/>
            <v:textbox style="mso-next-textbox:#_x0000_s1306">
              <w:txbxContent>
                <w:p w:rsidR="007629B1" w:rsidRDefault="007629B1" w:rsidP="00607FC8">
                  <w:pPr>
                    <w:pStyle w:val="affff2"/>
                  </w:pPr>
                  <w:r>
                    <w:rPr>
                      <w:rFonts w:hint="eastAsia"/>
                    </w:rPr>
                    <w:t>设为</w:t>
                  </w:r>
                  <w:r>
                    <w:t>100%</w:t>
                  </w:r>
                </w:p>
              </w:txbxContent>
            </v:textbox>
          </v:rect>
        </w:pict>
      </w:r>
      <w:r w:rsidR="00607FC8" w:rsidRPr="00A97486">
        <w:rPr>
          <w:noProof/>
        </w:rPr>
        <w:drawing>
          <wp:inline distT="0" distB="0" distL="0" distR="0">
            <wp:extent cx="5725160" cy="3056890"/>
            <wp:effectExtent l="0" t="0" r="0" b="0"/>
            <wp:docPr id="89183" name="图片 89183" descr="强制界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强制界面"/>
                    <pic:cNvPicPr>
                      <a:picLocks noChangeAspect="1" noChangeArrowheads="1"/>
                    </pic:cNvPicPr>
                  </pic:nvPicPr>
                  <pic:blipFill>
                    <a:blip r:embed="rId69">
                      <a:extLst>
                        <a:ext uri="{28A0092B-C50C-407E-A947-70E740481C1C}">
                          <a14:useLocalDpi xmlns:a14="http://schemas.microsoft.com/office/drawing/2010/main" val="0"/>
                        </a:ext>
                      </a:extLst>
                    </a:blip>
                    <a:srcRect l="1152" t="16092" b="5057"/>
                    <a:stretch>
                      <a:fillRect/>
                    </a:stretch>
                  </pic:blipFill>
                  <pic:spPr bwMode="auto">
                    <a:xfrm>
                      <a:off x="0" y="0"/>
                      <a:ext cx="5725160" cy="3056890"/>
                    </a:xfrm>
                    <a:prstGeom prst="rect">
                      <a:avLst/>
                    </a:prstGeom>
                    <a:noFill/>
                    <a:ln>
                      <a:noFill/>
                    </a:ln>
                  </pic:spPr>
                </pic:pic>
              </a:graphicData>
            </a:graphic>
          </wp:inline>
        </w:drawing>
      </w:r>
    </w:p>
    <w:p w:rsidR="00607FC8" w:rsidRPr="00A97486" w:rsidRDefault="007629B1" w:rsidP="00607FC8">
      <w:pPr>
        <w:jc w:val="center"/>
      </w:pPr>
      <w:r w:rsidRPr="00A97486">
        <w:pict>
          <v:rect id="_x0000_s1309" style="position:absolute;left:0;text-align:left;margin-left:126.45pt;margin-top:111.3pt;width:53.25pt;height:45pt;z-index:251644416" filled="f" fillcolor="#9cbee0" strokecolor="red" strokeweight="1.25pt">
            <v:fill color2="#bbd5f0"/>
          </v:rect>
        </w:pict>
      </w:r>
      <w:r w:rsidRPr="00A97486">
        <w:pict>
          <v:rect id="_x0000_s1308" style="position:absolute;left:0;text-align:left;margin-left:211.85pt;margin-top:104.05pt;width:118.9pt;height:39.75pt;z-index:251643392" fillcolor="#f79646" strokecolor="#f2f2f2" strokeweight="3pt">
            <v:shadow on="t" type="perspective" color="#974706" opacity=".5" offset="1pt" offset2="-1pt"/>
            <v:textbox style="mso-next-textbox:#_x0000_s1308">
              <w:txbxContent>
                <w:p w:rsidR="007629B1" w:rsidRDefault="007629B1" w:rsidP="00607FC8">
                  <w:pPr>
                    <w:pStyle w:val="affff2"/>
                  </w:pPr>
                  <w:r>
                    <w:rPr>
                      <w:rFonts w:hint="eastAsia"/>
                    </w:rPr>
                    <w:t>通风机显示高速；</w:t>
                  </w:r>
                </w:p>
                <w:p w:rsidR="007629B1" w:rsidRDefault="007629B1" w:rsidP="00607FC8">
                  <w:pPr>
                    <w:pStyle w:val="affff2"/>
                  </w:pPr>
                  <w:r>
                    <w:rPr>
                      <w:rFonts w:hint="eastAsia"/>
                    </w:rPr>
                    <w:t>冷凝风机显示运行</w:t>
                  </w:r>
                </w:p>
              </w:txbxContent>
            </v:textbox>
          </v:rect>
        </w:pict>
      </w:r>
      <w:r w:rsidR="00607FC8" w:rsidRPr="00A97486">
        <w:rPr>
          <w:noProof/>
        </w:rPr>
        <w:drawing>
          <wp:inline distT="0" distB="0" distL="0" distR="0">
            <wp:extent cx="5554345" cy="3418840"/>
            <wp:effectExtent l="0" t="0" r="0" b="0"/>
            <wp:docPr id="89182" name="图片 89182" descr="机组1状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机组1状态"/>
                    <pic:cNvPicPr>
                      <a:picLocks noChangeAspect="1" noChangeArrowheads="1"/>
                    </pic:cNvPicPr>
                  </pic:nvPicPr>
                  <pic:blipFill>
                    <a:blip r:embed="rId65">
                      <a:extLst>
                        <a:ext uri="{28A0092B-C50C-407E-A947-70E740481C1C}">
                          <a14:useLocalDpi xmlns:a14="http://schemas.microsoft.com/office/drawing/2010/main" val="0"/>
                        </a:ext>
                      </a:extLst>
                    </a:blip>
                    <a:srcRect l="1698" t="13853" b="1082"/>
                    <a:stretch>
                      <a:fillRect/>
                    </a:stretch>
                  </pic:blipFill>
                  <pic:spPr bwMode="auto">
                    <a:xfrm>
                      <a:off x="0" y="0"/>
                      <a:ext cx="5554345" cy="3418840"/>
                    </a:xfrm>
                    <a:prstGeom prst="rect">
                      <a:avLst/>
                    </a:prstGeom>
                    <a:noFill/>
                    <a:ln>
                      <a:noFill/>
                    </a:ln>
                  </pic:spPr>
                </pic:pic>
              </a:graphicData>
            </a:graphic>
          </wp:inline>
        </w:drawing>
      </w:r>
    </w:p>
    <w:p w:rsidR="00607FC8" w:rsidRPr="00A97486" w:rsidRDefault="00607FC8" w:rsidP="007A355E">
      <w:pPr>
        <w:pStyle w:val="31"/>
        <w:numPr>
          <w:ilvl w:val="3"/>
          <w:numId w:val="52"/>
        </w:numPr>
        <w:spacing w:line="360" w:lineRule="auto"/>
      </w:pPr>
      <w:bookmarkStart w:id="374" w:name="_Toc517755448"/>
      <w:r w:rsidRPr="00A97486">
        <w:rPr>
          <w:rFonts w:ascii="宋体" w:hAnsi="宋体" w:hint="eastAsia"/>
          <w:sz w:val="24"/>
        </w:rPr>
        <w:t>电子膨胀阀强制</w:t>
      </w:r>
      <w:bookmarkEnd w:id="374"/>
      <w:r w:rsidRPr="00A97486">
        <w:rPr>
          <w:rFonts w:ascii="宋体" w:hAnsi="宋体"/>
          <w:sz w:val="24"/>
        </w:rPr>
        <w:t xml:space="preserve">  </w:t>
      </w:r>
      <w:r w:rsidRPr="00A97486">
        <w:t xml:space="preserve">                               </w:t>
      </w:r>
    </w:p>
    <w:p w:rsidR="00607FC8" w:rsidRPr="00A97486" w:rsidRDefault="00607FC8" w:rsidP="007A355E">
      <w:pPr>
        <w:spacing w:line="360" w:lineRule="auto"/>
      </w:pPr>
      <w:r w:rsidRPr="00A97486">
        <w:rPr>
          <w:rFonts w:hint="eastAsia"/>
        </w:rPr>
        <w:t>（</w:t>
      </w:r>
      <w:r w:rsidRPr="00A97486">
        <w:t>1</w:t>
      </w:r>
      <w:r w:rsidRPr="00A97486">
        <w:rPr>
          <w:rFonts w:hint="eastAsia"/>
        </w:rPr>
        <w:t>）在维护界面设置</w:t>
      </w:r>
      <w:r w:rsidRPr="00A97486">
        <w:t>EEV</w:t>
      </w:r>
      <w:r w:rsidRPr="00A97486">
        <w:rPr>
          <w:rFonts w:hint="eastAsia"/>
        </w:rPr>
        <w:t>为“开启”，设置</w:t>
      </w:r>
      <w:r w:rsidRPr="00A97486">
        <w:t>EEV</w:t>
      </w:r>
      <w:r w:rsidRPr="00A97486">
        <w:rPr>
          <w:rFonts w:hint="eastAsia"/>
        </w:rPr>
        <w:t>开启步数为“</w:t>
      </w:r>
      <w:r w:rsidRPr="00A97486">
        <w:t>250</w:t>
      </w:r>
      <w:r w:rsidRPr="00A97486">
        <w:rPr>
          <w:rFonts w:hint="eastAsia"/>
        </w:rPr>
        <w:t>”</w:t>
      </w:r>
      <w:r w:rsidRPr="00A97486">
        <w:t>Step</w:t>
      </w:r>
      <w:r w:rsidRPr="00A97486">
        <w:rPr>
          <w:rFonts w:hint="eastAsia"/>
        </w:rPr>
        <w:t>，在开启压缩机前，务必强制打开电子膨胀阀，确保制冷制热管路正常流通，严重会导致压缩机烧毁！</w:t>
      </w:r>
    </w:p>
    <w:p w:rsidR="00607FC8" w:rsidRPr="00A97486" w:rsidRDefault="007629B1" w:rsidP="00607FC8">
      <w:pPr>
        <w:jc w:val="center"/>
      </w:pPr>
      <w:r w:rsidRPr="00A97486">
        <w:lastRenderedPageBreak/>
        <w:pict>
          <v:rect id="_x0000_s1287" style="position:absolute;left:0;text-align:left;margin-left:80.7pt;margin-top:111.15pt;width:122.25pt;height:24.05pt;z-index:251621888" filled="f" fillcolor="#9cbee0" strokecolor="red" strokeweight="1.25pt">
            <v:fill color2="#bbd5f0"/>
          </v:rect>
        </w:pict>
      </w:r>
      <w:r w:rsidRPr="00A97486">
        <w:pict>
          <v:rect id="_x0000_s1310" style="position:absolute;left:0;text-align:left;margin-left:-8.35pt;margin-top:123.7pt;width:89.05pt;height:71.25pt;z-index:251645440" fillcolor="#f79646" strokecolor="#f2f2f2" strokeweight="3pt">
            <v:shadow on="t" type="perspective" color="#974706" opacity=".5" offset="1pt" offset2="-1pt"/>
            <v:textbox style="mso-next-textbox:#_x0000_s1310">
              <w:txbxContent>
                <w:p w:rsidR="007629B1" w:rsidRDefault="007629B1" w:rsidP="00607FC8">
                  <w:pPr>
                    <w:pStyle w:val="affff2"/>
                  </w:pPr>
                  <w:r>
                    <w:rPr>
                      <w:rFonts w:hint="eastAsia"/>
                    </w:rPr>
                    <w:t>点击下拉，设置为开启，开度设置为</w:t>
                  </w:r>
                  <w:r>
                    <w:t>250</w:t>
                  </w:r>
                  <w:r>
                    <w:rPr>
                      <w:rFonts w:hint="eastAsia"/>
                    </w:rPr>
                    <w:t>步</w:t>
                  </w:r>
                </w:p>
              </w:txbxContent>
            </v:textbox>
          </v:rect>
        </w:pict>
      </w:r>
      <w:r w:rsidR="00607FC8" w:rsidRPr="00A97486">
        <w:rPr>
          <w:noProof/>
        </w:rPr>
        <w:drawing>
          <wp:inline distT="0" distB="0" distL="0" distR="0">
            <wp:extent cx="6066155" cy="3241040"/>
            <wp:effectExtent l="0" t="0" r="0" b="0"/>
            <wp:docPr id="89181" name="图片 89181" descr="强制界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强制界面"/>
                    <pic:cNvPicPr>
                      <a:picLocks noChangeAspect="1" noChangeArrowheads="1"/>
                    </pic:cNvPicPr>
                  </pic:nvPicPr>
                  <pic:blipFill>
                    <a:blip r:embed="rId69">
                      <a:extLst>
                        <a:ext uri="{28A0092B-C50C-407E-A947-70E740481C1C}">
                          <a14:useLocalDpi xmlns:a14="http://schemas.microsoft.com/office/drawing/2010/main" val="0"/>
                        </a:ext>
                      </a:extLst>
                    </a:blip>
                    <a:srcRect l="1152" t="16092" b="5057"/>
                    <a:stretch>
                      <a:fillRect/>
                    </a:stretch>
                  </pic:blipFill>
                  <pic:spPr bwMode="auto">
                    <a:xfrm>
                      <a:off x="0" y="0"/>
                      <a:ext cx="6066155" cy="3241040"/>
                    </a:xfrm>
                    <a:prstGeom prst="rect">
                      <a:avLst/>
                    </a:prstGeom>
                    <a:noFill/>
                    <a:ln>
                      <a:noFill/>
                    </a:ln>
                  </pic:spPr>
                </pic:pic>
              </a:graphicData>
            </a:graphic>
          </wp:inline>
        </w:drawing>
      </w:r>
    </w:p>
    <w:p w:rsidR="00607FC8" w:rsidRPr="00A97486" w:rsidRDefault="00607FC8" w:rsidP="00607FC8">
      <w:r w:rsidRPr="00A97486">
        <w:rPr>
          <w:rFonts w:hint="eastAsia"/>
        </w:rPr>
        <w:t>（</w:t>
      </w:r>
      <w:r w:rsidRPr="00A97486">
        <w:t>2</w:t>
      </w:r>
      <w:r w:rsidRPr="00A97486">
        <w:rPr>
          <w:rFonts w:hint="eastAsia"/>
        </w:rPr>
        <w:t>）在系统状态界面查看</w:t>
      </w:r>
      <w:r w:rsidRPr="00A97486">
        <w:t>EEV</w:t>
      </w:r>
      <w:r w:rsidRPr="00A97486">
        <w:rPr>
          <w:rFonts w:hint="eastAsia"/>
        </w:rPr>
        <w:t>输出为</w:t>
      </w:r>
      <w:r w:rsidRPr="00A97486">
        <w:t>250 Step</w:t>
      </w:r>
    </w:p>
    <w:p w:rsidR="00607FC8" w:rsidRPr="00A97486" w:rsidRDefault="007629B1" w:rsidP="00607FC8">
      <w:pPr>
        <w:jc w:val="center"/>
      </w:pPr>
      <w:r w:rsidRPr="00A97486">
        <w:pict>
          <v:rect id="_x0000_s1288" style="position:absolute;left:0;text-align:left;margin-left:86.7pt;margin-top:242.8pt;width:136.05pt;height:43.05pt;z-index:251622912" filled="f" fillcolor="#9cbee0" strokecolor="red" strokeweight="1.25pt">
            <v:fill color2="#bbd5f0"/>
          </v:rect>
        </w:pict>
      </w:r>
      <w:r w:rsidRPr="00A97486">
        <w:pict>
          <v:rect id="_x0000_s1311" style="position:absolute;left:0;text-align:left;margin-left:-18.55pt;margin-top:216.05pt;width:111.55pt;height:39.75pt;z-index:251646464" fillcolor="#f79646" strokecolor="#f2f2f2" strokeweight="3pt">
            <v:shadow on="t" type="perspective" color="#974706" opacity=".5" offset="1pt" offset2="-1pt"/>
            <v:textbox style="mso-next-textbox:#_x0000_s1311">
              <w:txbxContent>
                <w:p w:rsidR="007629B1" w:rsidRDefault="007629B1" w:rsidP="00607FC8">
                  <w:pPr>
                    <w:pStyle w:val="affff2"/>
                  </w:pPr>
                  <w:r>
                    <w:t>EEV</w:t>
                  </w:r>
                  <w:r>
                    <w:rPr>
                      <w:rFonts w:hint="eastAsia"/>
                    </w:rPr>
                    <w:t>输出会显示</w:t>
                  </w:r>
                  <w:r>
                    <w:t>250</w:t>
                  </w:r>
                  <w:r>
                    <w:rPr>
                      <w:rFonts w:hint="eastAsia"/>
                    </w:rPr>
                    <w:t>步数</w:t>
                  </w:r>
                </w:p>
              </w:txbxContent>
            </v:textbox>
          </v:rect>
        </w:pict>
      </w:r>
      <w:r w:rsidR="00607FC8" w:rsidRPr="00A97486">
        <w:rPr>
          <w:noProof/>
        </w:rPr>
        <w:drawing>
          <wp:inline distT="0" distB="0" distL="0" distR="0">
            <wp:extent cx="6134735" cy="3780155"/>
            <wp:effectExtent l="0" t="0" r="0" b="0"/>
            <wp:docPr id="89180" name="图片 89180" descr="机组1状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机组1状态"/>
                    <pic:cNvPicPr>
                      <a:picLocks noChangeAspect="1" noChangeArrowheads="1"/>
                    </pic:cNvPicPr>
                  </pic:nvPicPr>
                  <pic:blipFill>
                    <a:blip r:embed="rId65">
                      <a:extLst>
                        <a:ext uri="{28A0092B-C50C-407E-A947-70E740481C1C}">
                          <a14:useLocalDpi xmlns:a14="http://schemas.microsoft.com/office/drawing/2010/main" val="0"/>
                        </a:ext>
                      </a:extLst>
                    </a:blip>
                    <a:srcRect l="1698" t="13853" b="1082"/>
                    <a:stretch>
                      <a:fillRect/>
                    </a:stretch>
                  </pic:blipFill>
                  <pic:spPr bwMode="auto">
                    <a:xfrm>
                      <a:off x="0" y="0"/>
                      <a:ext cx="6134735" cy="3780155"/>
                    </a:xfrm>
                    <a:prstGeom prst="rect">
                      <a:avLst/>
                    </a:prstGeom>
                    <a:noFill/>
                    <a:ln>
                      <a:noFill/>
                    </a:ln>
                  </pic:spPr>
                </pic:pic>
              </a:graphicData>
            </a:graphic>
          </wp:inline>
        </w:drawing>
      </w:r>
    </w:p>
    <w:p w:rsidR="00607FC8" w:rsidRPr="00A97486" w:rsidRDefault="00607FC8" w:rsidP="009538C4">
      <w:pPr>
        <w:pStyle w:val="31"/>
        <w:numPr>
          <w:ilvl w:val="3"/>
          <w:numId w:val="52"/>
        </w:numPr>
        <w:spacing w:line="360" w:lineRule="auto"/>
        <w:rPr>
          <w:rFonts w:ascii="宋体" w:hAnsi="宋体"/>
          <w:sz w:val="24"/>
        </w:rPr>
      </w:pPr>
      <w:bookmarkStart w:id="375" w:name="_Toc517755449"/>
      <w:r w:rsidRPr="00A97486">
        <w:rPr>
          <w:rFonts w:ascii="宋体" w:hAnsi="宋体" w:hint="eastAsia"/>
          <w:sz w:val="24"/>
        </w:rPr>
        <w:t>回风阀强制</w:t>
      </w:r>
      <w:bookmarkEnd w:id="375"/>
    </w:p>
    <w:p w:rsidR="00607FC8" w:rsidRPr="00A97486" w:rsidRDefault="00607FC8" w:rsidP="009538C4">
      <w:pPr>
        <w:spacing w:line="360" w:lineRule="auto"/>
        <w:rPr>
          <w:sz w:val="24"/>
        </w:rPr>
      </w:pPr>
      <w:r w:rsidRPr="00A97486">
        <w:rPr>
          <w:rFonts w:hint="eastAsia"/>
          <w:sz w:val="24"/>
        </w:rPr>
        <w:t>（</w:t>
      </w:r>
      <w:r w:rsidRPr="00A97486">
        <w:rPr>
          <w:sz w:val="24"/>
        </w:rPr>
        <w:t>1</w:t>
      </w:r>
      <w:r w:rsidRPr="00A97486">
        <w:rPr>
          <w:rFonts w:hint="eastAsia"/>
          <w:sz w:val="24"/>
        </w:rPr>
        <w:t>）在维护界面将回风阀开度设置为“开启”，开度</w:t>
      </w:r>
      <w:r w:rsidRPr="00A97486">
        <w:rPr>
          <w:sz w:val="24"/>
        </w:rPr>
        <w:t>100%</w:t>
      </w:r>
    </w:p>
    <w:p w:rsidR="00607FC8" w:rsidRPr="00A97486" w:rsidRDefault="007629B1" w:rsidP="00607FC8">
      <w:pPr>
        <w:jc w:val="center"/>
      </w:pPr>
      <w:r w:rsidRPr="00A97486">
        <w:lastRenderedPageBreak/>
        <w:pict>
          <v:rect id="_x0000_s1313" style="position:absolute;left:0;text-align:left;margin-left:42.25pt;margin-top:124.75pt;width:146.25pt;height:18pt;z-index:251648512" filled="f" fillcolor="#9cbee0" strokecolor="red" strokeweight="1.25pt">
            <v:fill color2="#bbd5f0"/>
          </v:rect>
        </w:pict>
      </w:r>
      <w:r w:rsidRPr="00A97486">
        <w:pict>
          <v:rect id="_x0000_s1312" style="position:absolute;left:0;text-align:left;margin-left:-17.2pt;margin-top:148.45pt;width:111.55pt;height:39.75pt;z-index:251647488" fillcolor="#f79646" strokecolor="#f2f2f2" strokeweight="3pt">
            <v:shadow on="t" type="perspective" color="#974706" opacity=".5" offset="1pt" offset2="-1pt"/>
            <v:textbox style="mso-next-textbox:#_x0000_s1312">
              <w:txbxContent>
                <w:p w:rsidR="007629B1" w:rsidRDefault="007629B1" w:rsidP="00607FC8">
                  <w:pPr>
                    <w:pStyle w:val="affff2"/>
                  </w:pPr>
                  <w:r>
                    <w:rPr>
                      <w:rFonts w:hint="eastAsia"/>
                    </w:rPr>
                    <w:t>点击下拉为开启，设置开度为</w:t>
                  </w:r>
                  <w:r>
                    <w:t>100%</w:t>
                  </w:r>
                </w:p>
              </w:txbxContent>
            </v:textbox>
          </v:rect>
        </w:pict>
      </w:r>
      <w:r w:rsidR="00607FC8" w:rsidRPr="00A97486">
        <w:rPr>
          <w:noProof/>
        </w:rPr>
        <w:drawing>
          <wp:inline distT="0" distB="0" distL="0" distR="0">
            <wp:extent cx="5725160" cy="3056890"/>
            <wp:effectExtent l="0" t="0" r="0" b="0"/>
            <wp:docPr id="89179" name="图片 89179" descr="强制界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强制界面"/>
                    <pic:cNvPicPr>
                      <a:picLocks noChangeAspect="1" noChangeArrowheads="1"/>
                    </pic:cNvPicPr>
                  </pic:nvPicPr>
                  <pic:blipFill>
                    <a:blip r:embed="rId69">
                      <a:extLst>
                        <a:ext uri="{28A0092B-C50C-407E-A947-70E740481C1C}">
                          <a14:useLocalDpi xmlns:a14="http://schemas.microsoft.com/office/drawing/2010/main" val="0"/>
                        </a:ext>
                      </a:extLst>
                    </a:blip>
                    <a:srcRect l="1152" t="16092" b="5057"/>
                    <a:stretch>
                      <a:fillRect/>
                    </a:stretch>
                  </pic:blipFill>
                  <pic:spPr bwMode="auto">
                    <a:xfrm>
                      <a:off x="0" y="0"/>
                      <a:ext cx="5725160" cy="3056890"/>
                    </a:xfrm>
                    <a:prstGeom prst="rect">
                      <a:avLst/>
                    </a:prstGeom>
                    <a:noFill/>
                    <a:ln>
                      <a:noFill/>
                    </a:ln>
                  </pic:spPr>
                </pic:pic>
              </a:graphicData>
            </a:graphic>
          </wp:inline>
        </w:drawing>
      </w:r>
    </w:p>
    <w:p w:rsidR="00607FC8" w:rsidRPr="00A97486" w:rsidRDefault="00607FC8" w:rsidP="00607FC8">
      <w:pPr>
        <w:rPr>
          <w:sz w:val="24"/>
        </w:rPr>
      </w:pPr>
      <w:r w:rsidRPr="00A97486">
        <w:rPr>
          <w:rFonts w:hint="eastAsia"/>
          <w:sz w:val="24"/>
        </w:rPr>
        <w:t>（</w:t>
      </w:r>
      <w:r w:rsidRPr="00A97486">
        <w:rPr>
          <w:sz w:val="24"/>
        </w:rPr>
        <w:t>2</w:t>
      </w:r>
      <w:r w:rsidRPr="00A97486">
        <w:rPr>
          <w:rFonts w:hint="eastAsia"/>
          <w:sz w:val="24"/>
        </w:rPr>
        <w:t>）在系统状态界面查看回风门开度为</w:t>
      </w:r>
      <w:r w:rsidRPr="00A97486">
        <w:rPr>
          <w:sz w:val="24"/>
        </w:rPr>
        <w:t>100%</w:t>
      </w:r>
    </w:p>
    <w:p w:rsidR="00607FC8" w:rsidRPr="00A97486" w:rsidRDefault="007629B1" w:rsidP="00607FC8">
      <w:pPr>
        <w:jc w:val="center"/>
      </w:pPr>
      <w:r w:rsidRPr="00A97486">
        <w:pict>
          <v:rect id="_x0000_s1314" style="position:absolute;left:0;text-align:left;margin-left:-10pt;margin-top:45.2pt;width:93.7pt;height:39.75pt;z-index:251649536" fillcolor="#f79646" strokecolor="#f2f2f2" strokeweight="3pt">
            <v:shadow on="t" type="perspective" color="#974706" opacity=".5" offset="1pt" offset2="-1pt"/>
            <v:textbox style="mso-next-textbox:#_x0000_s1314">
              <w:txbxContent>
                <w:p w:rsidR="007629B1" w:rsidRDefault="007629B1" w:rsidP="00607FC8">
                  <w:pPr>
                    <w:pStyle w:val="affff2"/>
                  </w:pPr>
                  <w:r>
                    <w:rPr>
                      <w:rFonts w:hint="eastAsia"/>
                    </w:rPr>
                    <w:t>回风门输出会显示</w:t>
                  </w:r>
                  <w:r>
                    <w:t>100%</w:t>
                  </w:r>
                </w:p>
              </w:txbxContent>
            </v:textbox>
          </v:rect>
        </w:pict>
      </w:r>
      <w:r w:rsidRPr="00A97486">
        <w:pict>
          <v:rect id="_x0000_s1289" style="position:absolute;left:0;text-align:left;margin-left:68.7pt;margin-top:90.05pt;width:119.8pt;height:13.55pt;z-index:251623936" filled="f" fillcolor="#9cbee0" strokecolor="red" strokeweight="1.25pt">
            <v:fill color2="#bbd5f0"/>
          </v:rect>
        </w:pict>
      </w:r>
      <w:r w:rsidR="00607FC8" w:rsidRPr="00A97486">
        <w:rPr>
          <w:noProof/>
        </w:rPr>
        <w:drawing>
          <wp:inline distT="0" distB="0" distL="0" distR="0">
            <wp:extent cx="5554345" cy="3418840"/>
            <wp:effectExtent l="0" t="0" r="0" b="0"/>
            <wp:docPr id="89178" name="图片 89178" descr="机组1状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机组1状态"/>
                    <pic:cNvPicPr>
                      <a:picLocks noChangeAspect="1" noChangeArrowheads="1"/>
                    </pic:cNvPicPr>
                  </pic:nvPicPr>
                  <pic:blipFill>
                    <a:blip r:embed="rId65">
                      <a:extLst>
                        <a:ext uri="{28A0092B-C50C-407E-A947-70E740481C1C}">
                          <a14:useLocalDpi xmlns:a14="http://schemas.microsoft.com/office/drawing/2010/main" val="0"/>
                        </a:ext>
                      </a:extLst>
                    </a:blip>
                    <a:srcRect l="1698" t="13853" b="1082"/>
                    <a:stretch>
                      <a:fillRect/>
                    </a:stretch>
                  </pic:blipFill>
                  <pic:spPr bwMode="auto">
                    <a:xfrm>
                      <a:off x="0" y="0"/>
                      <a:ext cx="5554345" cy="3418840"/>
                    </a:xfrm>
                    <a:prstGeom prst="rect">
                      <a:avLst/>
                    </a:prstGeom>
                    <a:noFill/>
                    <a:ln>
                      <a:noFill/>
                    </a:ln>
                  </pic:spPr>
                </pic:pic>
              </a:graphicData>
            </a:graphic>
          </wp:inline>
        </w:drawing>
      </w:r>
    </w:p>
    <w:p w:rsidR="00607FC8" w:rsidRPr="00A97486" w:rsidRDefault="00607FC8" w:rsidP="009538C4">
      <w:pPr>
        <w:pStyle w:val="31"/>
        <w:numPr>
          <w:ilvl w:val="3"/>
          <w:numId w:val="52"/>
        </w:numPr>
        <w:spacing w:line="360" w:lineRule="auto"/>
        <w:rPr>
          <w:rFonts w:ascii="宋体" w:hAnsi="宋体"/>
          <w:sz w:val="24"/>
        </w:rPr>
      </w:pPr>
      <w:bookmarkStart w:id="376" w:name="_Toc517755450"/>
      <w:r w:rsidRPr="00A97486">
        <w:rPr>
          <w:rFonts w:ascii="宋体" w:hAnsi="宋体" w:hint="eastAsia"/>
          <w:sz w:val="24"/>
        </w:rPr>
        <w:t>新风阀强制</w:t>
      </w:r>
      <w:bookmarkEnd w:id="376"/>
    </w:p>
    <w:p w:rsidR="00607FC8" w:rsidRPr="00A97486" w:rsidRDefault="00607FC8" w:rsidP="00815C15">
      <w:pPr>
        <w:numPr>
          <w:ilvl w:val="0"/>
          <w:numId w:val="185"/>
        </w:numPr>
        <w:spacing w:line="360" w:lineRule="auto"/>
        <w:rPr>
          <w:sz w:val="24"/>
        </w:rPr>
      </w:pPr>
      <w:r w:rsidRPr="00A97486">
        <w:rPr>
          <w:rFonts w:hint="eastAsia"/>
          <w:sz w:val="24"/>
        </w:rPr>
        <w:t>在维护界面将新风阀开度设置为“开启”，开度</w:t>
      </w:r>
      <w:r w:rsidRPr="00A97486">
        <w:rPr>
          <w:sz w:val="24"/>
        </w:rPr>
        <w:t>100%</w:t>
      </w:r>
      <w:r w:rsidRPr="00A97486">
        <w:rPr>
          <w:rFonts w:hint="eastAsia"/>
          <w:sz w:val="24"/>
        </w:rPr>
        <w:t>。</w:t>
      </w:r>
    </w:p>
    <w:p w:rsidR="00607FC8" w:rsidRPr="00A97486" w:rsidRDefault="00607FC8" w:rsidP="00815C15">
      <w:pPr>
        <w:numPr>
          <w:ilvl w:val="0"/>
          <w:numId w:val="185"/>
        </w:numPr>
        <w:spacing w:line="360" w:lineRule="auto"/>
        <w:rPr>
          <w:sz w:val="24"/>
        </w:rPr>
      </w:pPr>
      <w:r w:rsidRPr="00A97486">
        <w:rPr>
          <w:rFonts w:hint="eastAsia"/>
          <w:sz w:val="24"/>
        </w:rPr>
        <w:t>通过系统维护</w:t>
      </w:r>
      <w:r w:rsidRPr="00A97486">
        <w:rPr>
          <w:sz w:val="24"/>
        </w:rPr>
        <w:t>-IO</w:t>
      </w:r>
      <w:r w:rsidRPr="00A97486">
        <w:rPr>
          <w:rFonts w:hint="eastAsia"/>
          <w:sz w:val="24"/>
        </w:rPr>
        <w:t>板界面观察风阀的开启状态反馈，或者在系统状态观察风门的开度。</w:t>
      </w:r>
    </w:p>
    <w:p w:rsidR="00607FC8" w:rsidRPr="00A97486" w:rsidRDefault="007629B1" w:rsidP="00607FC8">
      <w:pPr>
        <w:jc w:val="right"/>
      </w:pPr>
      <w:r w:rsidRPr="00A97486">
        <w:lastRenderedPageBreak/>
        <w:pict>
          <v:rect id="_x0000_s1290" style="position:absolute;left:0;text-align:left;margin-left:75.45pt;margin-top:139.25pt;width:124.8pt;height:18.75pt;z-index:251624960" filled="f" fillcolor="#9cbee0" strokecolor="red" strokeweight="1.25pt">
            <v:fill color2="#bbd5f0"/>
          </v:rect>
        </w:pict>
      </w:r>
      <w:r w:rsidRPr="00A97486">
        <w:pict>
          <v:rect id="_x0000_s1315" style="position:absolute;left:0;text-align:left;margin-left:-8.95pt;margin-top:87.05pt;width:111.55pt;height:39.75pt;z-index:251650560" fillcolor="#f79646" strokecolor="#f2f2f2" strokeweight="3pt">
            <v:shadow on="t" type="perspective" color="#974706" opacity=".5" offset="1pt" offset2="-1pt"/>
            <v:textbox style="mso-next-textbox:#_x0000_s1315">
              <w:txbxContent>
                <w:p w:rsidR="007629B1" w:rsidRDefault="007629B1" w:rsidP="00607FC8">
                  <w:pPr>
                    <w:pStyle w:val="affff2"/>
                  </w:pPr>
                  <w:r>
                    <w:rPr>
                      <w:rFonts w:hint="eastAsia"/>
                    </w:rPr>
                    <w:t>点击下拉为开启，设置开度为</w:t>
                  </w:r>
                  <w:r>
                    <w:t>100%</w:t>
                  </w:r>
                </w:p>
              </w:txbxContent>
            </v:textbox>
          </v:rect>
        </w:pict>
      </w:r>
      <w:r w:rsidR="00607FC8" w:rsidRPr="00A97486">
        <w:rPr>
          <w:noProof/>
        </w:rPr>
        <w:drawing>
          <wp:inline distT="0" distB="0" distL="0" distR="0">
            <wp:extent cx="5725160" cy="3056890"/>
            <wp:effectExtent l="0" t="0" r="0" b="0"/>
            <wp:docPr id="89177" name="图片 89177" descr="强制界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强制界面"/>
                    <pic:cNvPicPr>
                      <a:picLocks noChangeAspect="1" noChangeArrowheads="1"/>
                    </pic:cNvPicPr>
                  </pic:nvPicPr>
                  <pic:blipFill>
                    <a:blip r:embed="rId69">
                      <a:extLst>
                        <a:ext uri="{28A0092B-C50C-407E-A947-70E740481C1C}">
                          <a14:useLocalDpi xmlns:a14="http://schemas.microsoft.com/office/drawing/2010/main" val="0"/>
                        </a:ext>
                      </a:extLst>
                    </a:blip>
                    <a:srcRect l="1152" t="16092" b="5057"/>
                    <a:stretch>
                      <a:fillRect/>
                    </a:stretch>
                  </pic:blipFill>
                  <pic:spPr bwMode="auto">
                    <a:xfrm>
                      <a:off x="0" y="0"/>
                      <a:ext cx="5725160" cy="3056890"/>
                    </a:xfrm>
                    <a:prstGeom prst="rect">
                      <a:avLst/>
                    </a:prstGeom>
                    <a:noFill/>
                    <a:ln>
                      <a:noFill/>
                    </a:ln>
                  </pic:spPr>
                </pic:pic>
              </a:graphicData>
            </a:graphic>
          </wp:inline>
        </w:drawing>
      </w:r>
    </w:p>
    <w:p w:rsidR="00607FC8" w:rsidRPr="00A97486" w:rsidRDefault="007629B1" w:rsidP="00607FC8">
      <w:pPr>
        <w:jc w:val="right"/>
      </w:pPr>
      <w:r w:rsidRPr="00A97486">
        <w:pict>
          <v:rect id="_x0000_s1316" style="position:absolute;left:0;text-align:left;margin-left:61.7pt;margin-top:77.8pt;width:119.8pt;height:13.55pt;z-index:251651584" filled="f" fillcolor="#9cbee0" strokecolor="red" strokeweight="1.25pt">
            <v:fill color2="#bbd5f0"/>
          </v:rect>
        </w:pict>
      </w:r>
      <w:r w:rsidRPr="00A97486">
        <w:pict>
          <v:rect id="_x0000_s1317" style="position:absolute;left:0;text-align:left;margin-left:17.75pt;margin-top:115.85pt;width:93.7pt;height:39.75pt;z-index:251652608" fillcolor="#f79646" strokecolor="#f2f2f2" strokeweight="3pt">
            <v:shadow on="t" type="perspective" color="#974706" opacity=".5" offset="1pt" offset2="-1pt"/>
            <v:textbox style="mso-next-textbox:#_x0000_s1317">
              <w:txbxContent>
                <w:p w:rsidR="007629B1" w:rsidRDefault="007629B1" w:rsidP="00607FC8">
                  <w:pPr>
                    <w:pStyle w:val="affff2"/>
                  </w:pPr>
                  <w:r>
                    <w:rPr>
                      <w:rFonts w:hint="eastAsia"/>
                    </w:rPr>
                    <w:t>新风门输出会显示</w:t>
                  </w:r>
                  <w:r>
                    <w:t>100%</w:t>
                  </w:r>
                </w:p>
              </w:txbxContent>
            </v:textbox>
          </v:rect>
        </w:pict>
      </w:r>
      <w:r w:rsidR="00607FC8" w:rsidRPr="00A97486">
        <w:rPr>
          <w:noProof/>
        </w:rPr>
        <w:drawing>
          <wp:inline distT="0" distB="0" distL="0" distR="0">
            <wp:extent cx="5554345" cy="3418840"/>
            <wp:effectExtent l="0" t="0" r="0" b="0"/>
            <wp:docPr id="89174" name="图片 89174" descr="机组1状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机组1状态"/>
                    <pic:cNvPicPr>
                      <a:picLocks noChangeAspect="1" noChangeArrowheads="1"/>
                    </pic:cNvPicPr>
                  </pic:nvPicPr>
                  <pic:blipFill>
                    <a:blip r:embed="rId65">
                      <a:extLst>
                        <a:ext uri="{28A0092B-C50C-407E-A947-70E740481C1C}">
                          <a14:useLocalDpi xmlns:a14="http://schemas.microsoft.com/office/drawing/2010/main" val="0"/>
                        </a:ext>
                      </a:extLst>
                    </a:blip>
                    <a:srcRect l="1698" t="13853" b="1082"/>
                    <a:stretch>
                      <a:fillRect/>
                    </a:stretch>
                  </pic:blipFill>
                  <pic:spPr bwMode="auto">
                    <a:xfrm>
                      <a:off x="0" y="0"/>
                      <a:ext cx="5554345" cy="3418840"/>
                    </a:xfrm>
                    <a:prstGeom prst="rect">
                      <a:avLst/>
                    </a:prstGeom>
                    <a:noFill/>
                    <a:ln>
                      <a:noFill/>
                    </a:ln>
                  </pic:spPr>
                </pic:pic>
              </a:graphicData>
            </a:graphic>
          </wp:inline>
        </w:drawing>
      </w:r>
    </w:p>
    <w:p w:rsidR="00607FC8" w:rsidRPr="00A97486" w:rsidRDefault="00607FC8" w:rsidP="00BC3082">
      <w:pPr>
        <w:pStyle w:val="31"/>
        <w:numPr>
          <w:ilvl w:val="3"/>
          <w:numId w:val="52"/>
        </w:numPr>
        <w:spacing w:line="360" w:lineRule="auto"/>
        <w:rPr>
          <w:rFonts w:ascii="宋体" w:hAnsi="宋体"/>
          <w:sz w:val="24"/>
        </w:rPr>
      </w:pPr>
      <w:bookmarkStart w:id="377" w:name="_Toc517755451"/>
      <w:r w:rsidRPr="00A97486">
        <w:rPr>
          <w:rFonts w:ascii="宋体" w:hAnsi="宋体" w:hint="eastAsia"/>
          <w:sz w:val="24"/>
        </w:rPr>
        <w:t>四通换向阀强制</w:t>
      </w:r>
      <w:bookmarkEnd w:id="377"/>
    </w:p>
    <w:p w:rsidR="00607FC8" w:rsidRPr="00A97486" w:rsidRDefault="00607FC8" w:rsidP="00BC3082">
      <w:pPr>
        <w:spacing w:line="360" w:lineRule="auto"/>
        <w:rPr>
          <w:sz w:val="24"/>
        </w:rPr>
      </w:pPr>
      <w:r w:rsidRPr="00A97486">
        <w:rPr>
          <w:rFonts w:hint="eastAsia"/>
          <w:sz w:val="24"/>
        </w:rPr>
        <w:t>（</w:t>
      </w:r>
      <w:r w:rsidRPr="00A97486">
        <w:rPr>
          <w:sz w:val="24"/>
        </w:rPr>
        <w:t>1</w:t>
      </w:r>
      <w:r w:rsidRPr="00A97486">
        <w:rPr>
          <w:rFonts w:hint="eastAsia"/>
          <w:sz w:val="24"/>
        </w:rPr>
        <w:t>）测试制热工况的时候再强制，其它工况不强制，在强制四通阀的时候，压机要是关闭状态，尽量不要在压机运行的时候强制四通阀，同理也可通过系统维护</w:t>
      </w:r>
      <w:r w:rsidRPr="00A97486">
        <w:rPr>
          <w:sz w:val="24"/>
        </w:rPr>
        <w:t>-IO</w:t>
      </w:r>
      <w:r w:rsidRPr="00A97486">
        <w:rPr>
          <w:rFonts w:hint="eastAsia"/>
          <w:sz w:val="24"/>
        </w:rPr>
        <w:t>板界面观察四通阀的开启状态输出是否正常。</w:t>
      </w:r>
    </w:p>
    <w:p w:rsidR="00607FC8" w:rsidRPr="00A97486" w:rsidRDefault="00607FC8" w:rsidP="00BC3082">
      <w:pPr>
        <w:spacing w:line="360" w:lineRule="auto"/>
        <w:rPr>
          <w:sz w:val="24"/>
        </w:rPr>
      </w:pPr>
      <w:r w:rsidRPr="00A97486">
        <w:rPr>
          <w:rFonts w:hint="eastAsia"/>
          <w:sz w:val="24"/>
        </w:rPr>
        <w:t>（</w:t>
      </w:r>
      <w:r w:rsidRPr="00A97486">
        <w:rPr>
          <w:sz w:val="24"/>
        </w:rPr>
        <w:t>2</w:t>
      </w:r>
      <w:r w:rsidRPr="00A97486">
        <w:rPr>
          <w:rFonts w:hint="eastAsia"/>
          <w:sz w:val="24"/>
        </w:rPr>
        <w:t>）在系统维护界面设置四通阀为“开启”，开度为“</w:t>
      </w:r>
      <w:r w:rsidRPr="00A97486">
        <w:rPr>
          <w:sz w:val="24"/>
        </w:rPr>
        <w:t>100%</w:t>
      </w:r>
      <w:r w:rsidRPr="00A97486">
        <w:rPr>
          <w:rFonts w:hint="eastAsia"/>
          <w:sz w:val="24"/>
        </w:rPr>
        <w:t>”</w:t>
      </w:r>
    </w:p>
    <w:p w:rsidR="00607FC8" w:rsidRPr="00A97486" w:rsidRDefault="007629B1" w:rsidP="00607FC8">
      <w:pPr>
        <w:jc w:val="center"/>
      </w:pPr>
      <w:r w:rsidRPr="00A97486">
        <w:lastRenderedPageBreak/>
        <w:pict>
          <v:rect id="_x0000_s1291" style="position:absolute;left:0;text-align:left;margin-left:71.4pt;margin-top:156.25pt;width:120.95pt;height:25.05pt;z-index:251625984" filled="f" fillcolor="#9cbee0" strokecolor="red" strokeweight="1.25pt">
            <v:fill color2="#bbd5f0"/>
          </v:rect>
        </w:pict>
      </w:r>
      <w:r w:rsidRPr="00A97486">
        <w:pict>
          <v:rect id="_x0000_s1318" style="position:absolute;left:0;text-align:left;margin-left:-15.7pt;margin-top:109.85pt;width:111.55pt;height:39.75pt;z-index:251653632" fillcolor="#f79646" strokecolor="#f2f2f2" strokeweight="3pt">
            <v:shadow on="t" type="perspective" color="#974706" opacity=".5" offset="1pt" offset2="-1pt"/>
            <v:textbox style="mso-next-textbox:#_x0000_s1318">
              <w:txbxContent>
                <w:p w:rsidR="007629B1" w:rsidRDefault="007629B1" w:rsidP="00607FC8">
                  <w:pPr>
                    <w:pStyle w:val="affff2"/>
                  </w:pPr>
                  <w:r>
                    <w:rPr>
                      <w:rFonts w:hint="eastAsia"/>
                    </w:rPr>
                    <w:t>点击下拉为开启，设置开度为</w:t>
                  </w:r>
                  <w:r>
                    <w:t>100%</w:t>
                  </w:r>
                </w:p>
              </w:txbxContent>
            </v:textbox>
          </v:rect>
        </w:pict>
      </w:r>
      <w:r w:rsidR="00607FC8" w:rsidRPr="00A97486">
        <w:rPr>
          <w:noProof/>
        </w:rPr>
        <w:drawing>
          <wp:inline distT="0" distB="0" distL="0" distR="0">
            <wp:extent cx="5725160" cy="3056890"/>
            <wp:effectExtent l="0" t="0" r="0" b="0"/>
            <wp:docPr id="89173" name="图片 89173" descr="强制界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强制界面"/>
                    <pic:cNvPicPr>
                      <a:picLocks noChangeAspect="1" noChangeArrowheads="1"/>
                    </pic:cNvPicPr>
                  </pic:nvPicPr>
                  <pic:blipFill>
                    <a:blip r:embed="rId69">
                      <a:extLst>
                        <a:ext uri="{28A0092B-C50C-407E-A947-70E740481C1C}">
                          <a14:useLocalDpi xmlns:a14="http://schemas.microsoft.com/office/drawing/2010/main" val="0"/>
                        </a:ext>
                      </a:extLst>
                    </a:blip>
                    <a:srcRect l="1152" t="16092" b="5057"/>
                    <a:stretch>
                      <a:fillRect/>
                    </a:stretch>
                  </pic:blipFill>
                  <pic:spPr bwMode="auto">
                    <a:xfrm>
                      <a:off x="0" y="0"/>
                      <a:ext cx="5725160" cy="3056890"/>
                    </a:xfrm>
                    <a:prstGeom prst="rect">
                      <a:avLst/>
                    </a:prstGeom>
                    <a:noFill/>
                    <a:ln>
                      <a:noFill/>
                    </a:ln>
                  </pic:spPr>
                </pic:pic>
              </a:graphicData>
            </a:graphic>
          </wp:inline>
        </w:drawing>
      </w:r>
    </w:p>
    <w:p w:rsidR="00607FC8" w:rsidRPr="00A97486" w:rsidRDefault="007629B1" w:rsidP="00607FC8">
      <w:pPr>
        <w:jc w:val="center"/>
      </w:pPr>
      <w:r w:rsidRPr="00A97486">
        <w:pict>
          <v:rect id="_x0000_s1319" style="position:absolute;left:0;text-align:left;margin-left:67.35pt;margin-top:204.8pt;width:119.8pt;height:22.5pt;z-index:251654656" filled="f" fillcolor="#9cbee0" strokecolor="red" strokeweight="1.25pt">
            <v:fill color2="#bbd5f0"/>
          </v:rect>
        </w:pict>
      </w:r>
      <w:r w:rsidRPr="00A97486">
        <w:pict>
          <v:rect id="_x0000_s1320" style="position:absolute;left:0;text-align:left;margin-left:-8.5pt;margin-top:200.45pt;width:93.7pt;height:39pt;z-index:251655680" fillcolor="#f79646" strokecolor="#f2f2f2" strokeweight="3pt">
            <v:shadow on="t" type="perspective" color="#974706" opacity=".5" offset="1pt" offset2="-1pt"/>
            <v:textbox style="mso-next-textbox:#_x0000_s1320">
              <w:txbxContent>
                <w:p w:rsidR="007629B1" w:rsidRDefault="007629B1" w:rsidP="00607FC8">
                  <w:pPr>
                    <w:pStyle w:val="affff2"/>
                  </w:pPr>
                  <w:r>
                    <w:rPr>
                      <w:rFonts w:hint="eastAsia"/>
                    </w:rPr>
                    <w:t>四通阀输出会显示打开</w:t>
                  </w:r>
                </w:p>
              </w:txbxContent>
            </v:textbox>
          </v:rect>
        </w:pict>
      </w:r>
      <w:r w:rsidR="00607FC8" w:rsidRPr="00A97486">
        <w:rPr>
          <w:noProof/>
        </w:rPr>
        <w:drawing>
          <wp:inline distT="0" distB="0" distL="0" distR="0">
            <wp:extent cx="5554345" cy="3418840"/>
            <wp:effectExtent l="0" t="0" r="0" b="0"/>
            <wp:docPr id="89172" name="图片 89172" descr="机组1状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机组1状态"/>
                    <pic:cNvPicPr>
                      <a:picLocks noChangeAspect="1" noChangeArrowheads="1"/>
                    </pic:cNvPicPr>
                  </pic:nvPicPr>
                  <pic:blipFill>
                    <a:blip r:embed="rId65">
                      <a:extLst>
                        <a:ext uri="{28A0092B-C50C-407E-A947-70E740481C1C}">
                          <a14:useLocalDpi xmlns:a14="http://schemas.microsoft.com/office/drawing/2010/main" val="0"/>
                        </a:ext>
                      </a:extLst>
                    </a:blip>
                    <a:srcRect l="1698" t="13853" b="1082"/>
                    <a:stretch>
                      <a:fillRect/>
                    </a:stretch>
                  </pic:blipFill>
                  <pic:spPr bwMode="auto">
                    <a:xfrm>
                      <a:off x="0" y="0"/>
                      <a:ext cx="5554345" cy="3418840"/>
                    </a:xfrm>
                    <a:prstGeom prst="rect">
                      <a:avLst/>
                    </a:prstGeom>
                    <a:noFill/>
                    <a:ln>
                      <a:noFill/>
                    </a:ln>
                  </pic:spPr>
                </pic:pic>
              </a:graphicData>
            </a:graphic>
          </wp:inline>
        </w:drawing>
      </w:r>
    </w:p>
    <w:p w:rsidR="00607FC8" w:rsidRPr="00A97486" w:rsidRDefault="00607FC8" w:rsidP="00C85BDA">
      <w:pPr>
        <w:pStyle w:val="31"/>
        <w:numPr>
          <w:ilvl w:val="3"/>
          <w:numId w:val="52"/>
        </w:numPr>
        <w:spacing w:line="360" w:lineRule="auto"/>
        <w:rPr>
          <w:rFonts w:ascii="宋体" w:hAnsi="宋体"/>
          <w:sz w:val="24"/>
        </w:rPr>
      </w:pPr>
      <w:bookmarkStart w:id="378" w:name="_Toc467072103"/>
      <w:bookmarkStart w:id="379" w:name="_Toc517755452"/>
      <w:r w:rsidRPr="00A97486">
        <w:rPr>
          <w:rFonts w:ascii="宋体" w:hAnsi="宋体" w:hint="eastAsia"/>
          <w:sz w:val="24"/>
        </w:rPr>
        <w:t>压缩机强制</w:t>
      </w:r>
      <w:bookmarkEnd w:id="378"/>
      <w:bookmarkEnd w:id="379"/>
    </w:p>
    <w:p w:rsidR="00C85BDA" w:rsidRPr="00A97486" w:rsidRDefault="00C85BDA" w:rsidP="00054AB6">
      <w:pPr>
        <w:spacing w:line="360" w:lineRule="auto"/>
        <w:rPr>
          <w:b/>
        </w:rPr>
      </w:pPr>
      <w:r w:rsidRPr="00A97486">
        <w:rPr>
          <w:rFonts w:hint="eastAsia"/>
          <w:b/>
        </w:rPr>
        <w:t>（注意，压机强制之前，必须先强制通风机、冷凝风机和电子膨胀阀</w:t>
      </w:r>
    </w:p>
    <w:p w:rsidR="00607FC8" w:rsidRPr="00A97486" w:rsidRDefault="00607FC8" w:rsidP="00054AB6">
      <w:pPr>
        <w:spacing w:line="360" w:lineRule="auto"/>
        <w:rPr>
          <w:sz w:val="24"/>
        </w:rPr>
      </w:pPr>
      <w:r w:rsidRPr="00A97486">
        <w:rPr>
          <w:rFonts w:hint="eastAsia"/>
        </w:rPr>
        <w:t>（</w:t>
      </w:r>
      <w:r w:rsidRPr="00A97486">
        <w:rPr>
          <w:sz w:val="24"/>
        </w:rPr>
        <w:t>1</w:t>
      </w:r>
      <w:r w:rsidRPr="00A97486">
        <w:rPr>
          <w:rFonts w:hint="eastAsia"/>
          <w:sz w:val="24"/>
        </w:rPr>
        <w:t>）压缩机强制注意事项</w:t>
      </w:r>
    </w:p>
    <w:p w:rsidR="00607FC8" w:rsidRPr="00A97486" w:rsidRDefault="00607FC8" w:rsidP="00054AB6">
      <w:pPr>
        <w:spacing w:line="360" w:lineRule="auto"/>
        <w:ind w:firstLine="420"/>
        <w:rPr>
          <w:sz w:val="24"/>
        </w:rPr>
      </w:pPr>
      <w:r w:rsidRPr="00A97486">
        <w:rPr>
          <w:rFonts w:hint="eastAsia"/>
          <w:sz w:val="24"/>
        </w:rPr>
        <w:t>在强制的时候最好提前上了强电的，否则，在强制压机的时候会存在因为前期没有上电报变频器通讯故障，在给出强制信号以后要过一会变频器才能开起来的问题。</w:t>
      </w:r>
    </w:p>
    <w:p w:rsidR="00607FC8" w:rsidRPr="00A97486" w:rsidRDefault="00607FC8" w:rsidP="00054AB6">
      <w:pPr>
        <w:spacing w:line="360" w:lineRule="auto"/>
        <w:rPr>
          <w:sz w:val="24"/>
        </w:rPr>
      </w:pPr>
      <w:r w:rsidRPr="00A97486">
        <w:rPr>
          <w:rFonts w:hint="eastAsia"/>
          <w:sz w:val="24"/>
        </w:rPr>
        <w:t>（</w:t>
      </w:r>
      <w:r w:rsidRPr="00A97486">
        <w:rPr>
          <w:sz w:val="24"/>
        </w:rPr>
        <w:t>2</w:t>
      </w:r>
      <w:r w:rsidRPr="00A97486">
        <w:rPr>
          <w:rFonts w:hint="eastAsia"/>
          <w:sz w:val="24"/>
        </w:rPr>
        <w:t>）在系统维护界面设置压缩机为开启，频率设定为</w:t>
      </w:r>
      <w:r w:rsidRPr="00A97486">
        <w:rPr>
          <w:sz w:val="24"/>
        </w:rPr>
        <w:t>50%</w:t>
      </w:r>
      <w:r w:rsidRPr="00A97486">
        <w:rPr>
          <w:rFonts w:hint="eastAsia"/>
          <w:sz w:val="24"/>
        </w:rPr>
        <w:t>（设置范围</w:t>
      </w:r>
      <w:r w:rsidRPr="00A97486">
        <w:rPr>
          <w:sz w:val="24"/>
        </w:rPr>
        <w:t>30~100</w:t>
      </w:r>
      <w:r w:rsidRPr="00A97486">
        <w:rPr>
          <w:rFonts w:hint="eastAsia"/>
          <w:sz w:val="24"/>
        </w:rPr>
        <w:t>）</w:t>
      </w:r>
    </w:p>
    <w:p w:rsidR="00607FC8" w:rsidRPr="00A97486" w:rsidRDefault="00607FC8" w:rsidP="00054AB6">
      <w:pPr>
        <w:spacing w:line="360" w:lineRule="auto"/>
        <w:rPr>
          <w:sz w:val="24"/>
        </w:rPr>
      </w:pPr>
      <w:r w:rsidRPr="00A97486">
        <w:rPr>
          <w:rFonts w:hint="eastAsia"/>
          <w:sz w:val="24"/>
        </w:rPr>
        <w:lastRenderedPageBreak/>
        <w:t>（</w:t>
      </w:r>
      <w:r w:rsidRPr="00A97486">
        <w:rPr>
          <w:sz w:val="24"/>
        </w:rPr>
        <w:t>3</w:t>
      </w:r>
      <w:r w:rsidRPr="00A97486">
        <w:rPr>
          <w:rFonts w:hint="eastAsia"/>
          <w:sz w:val="24"/>
        </w:rPr>
        <w:t>）注意：在压缩机启动后，会有</w:t>
      </w:r>
      <w:r w:rsidRPr="00A97486">
        <w:rPr>
          <w:sz w:val="24"/>
        </w:rPr>
        <w:t>2</w:t>
      </w:r>
      <w:r w:rsidRPr="00A97486">
        <w:rPr>
          <w:rFonts w:hint="eastAsia"/>
          <w:sz w:val="24"/>
        </w:rPr>
        <w:t>分钟保持运行在</w:t>
      </w:r>
      <w:r w:rsidRPr="00A97486">
        <w:rPr>
          <w:sz w:val="24"/>
        </w:rPr>
        <w:t>45HZ</w:t>
      </w:r>
      <w:r w:rsidRPr="00A97486">
        <w:rPr>
          <w:rFonts w:hint="eastAsia"/>
          <w:sz w:val="24"/>
        </w:rPr>
        <w:t>，之后才会根据强制设定值运行。</w:t>
      </w:r>
    </w:p>
    <w:p w:rsidR="00607FC8" w:rsidRPr="00A97486" w:rsidRDefault="007629B1" w:rsidP="00607FC8">
      <w:pPr>
        <w:jc w:val="right"/>
      </w:pPr>
      <w:r w:rsidRPr="00A97486">
        <w:pict>
          <v:rect id="_x0000_s1321" style="position:absolute;left:0;text-align:left;margin-left:79.35pt;margin-top:64.55pt;width:120.95pt;height:25.05pt;z-index:251656704" filled="f" fillcolor="#9cbee0" strokecolor="red" strokeweight="1.25pt">
            <v:fill color2="#bbd5f0"/>
          </v:rect>
        </w:pict>
      </w:r>
      <w:r w:rsidRPr="00A97486">
        <w:pict>
          <v:rect id="_x0000_s1322" style="position:absolute;left:0;text-align:left;margin-left:-7.5pt;margin-top:89.6pt;width:111.55pt;height:39.75pt;z-index:251657728" fillcolor="#f79646" strokecolor="#f2f2f2" strokeweight="3pt">
            <v:shadow on="t" type="perspective" color="#974706" opacity=".5" offset="1pt" offset2="-1pt"/>
            <v:textbox style="mso-next-textbox:#_x0000_s1322">
              <w:txbxContent>
                <w:p w:rsidR="007629B1" w:rsidRDefault="007629B1" w:rsidP="00607FC8">
                  <w:pPr>
                    <w:pStyle w:val="affff2"/>
                  </w:pPr>
                  <w:r>
                    <w:rPr>
                      <w:rFonts w:hint="eastAsia"/>
                    </w:rPr>
                    <w:t>点击下拉为开启，设置开度为</w:t>
                  </w:r>
                  <w:r>
                    <w:t>100%</w:t>
                  </w:r>
                </w:p>
              </w:txbxContent>
            </v:textbox>
          </v:rect>
        </w:pict>
      </w:r>
      <w:r w:rsidR="00607FC8" w:rsidRPr="00A97486">
        <w:rPr>
          <w:noProof/>
        </w:rPr>
        <w:drawing>
          <wp:inline distT="0" distB="0" distL="0" distR="0">
            <wp:extent cx="5725160" cy="3056890"/>
            <wp:effectExtent l="0" t="0" r="0" b="0"/>
            <wp:docPr id="89171" name="图片 89171" descr="强制界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强制界面"/>
                    <pic:cNvPicPr>
                      <a:picLocks noChangeAspect="1" noChangeArrowheads="1"/>
                    </pic:cNvPicPr>
                  </pic:nvPicPr>
                  <pic:blipFill>
                    <a:blip r:embed="rId69">
                      <a:extLst>
                        <a:ext uri="{28A0092B-C50C-407E-A947-70E740481C1C}">
                          <a14:useLocalDpi xmlns:a14="http://schemas.microsoft.com/office/drawing/2010/main" val="0"/>
                        </a:ext>
                      </a:extLst>
                    </a:blip>
                    <a:srcRect l="1152" t="16092" b="5057"/>
                    <a:stretch>
                      <a:fillRect/>
                    </a:stretch>
                  </pic:blipFill>
                  <pic:spPr bwMode="auto">
                    <a:xfrm>
                      <a:off x="0" y="0"/>
                      <a:ext cx="5725160" cy="3056890"/>
                    </a:xfrm>
                    <a:prstGeom prst="rect">
                      <a:avLst/>
                    </a:prstGeom>
                    <a:noFill/>
                    <a:ln>
                      <a:noFill/>
                    </a:ln>
                  </pic:spPr>
                </pic:pic>
              </a:graphicData>
            </a:graphic>
          </wp:inline>
        </w:drawing>
      </w:r>
    </w:p>
    <w:p w:rsidR="00607FC8" w:rsidRPr="00A97486" w:rsidRDefault="007629B1" w:rsidP="00607FC8">
      <w:pPr>
        <w:jc w:val="center"/>
      </w:pPr>
      <w:r w:rsidRPr="00A97486">
        <w:pict>
          <v:rect id="_x0000_s1323" style="position:absolute;left:0;text-align:left;margin-left:63.55pt;margin-top:160.05pt;width:142.55pt;height:25.05pt;z-index:251658752" filled="f" fillcolor="#9cbee0" strokecolor="red" strokeweight="1.25pt">
            <v:fill color2="#bbd5f0"/>
          </v:rect>
        </w:pict>
      </w:r>
      <w:r w:rsidRPr="00A97486">
        <w:pict>
          <v:rect id="_x0000_s1324" style="position:absolute;left:0;text-align:left;margin-left:-7.5pt;margin-top:98.9pt;width:102pt;height:39.75pt;z-index:251659776" fillcolor="#f79646" strokecolor="#f2f2f2" strokeweight="3pt">
            <v:shadow on="t" type="perspective" color="#974706" opacity=".5" offset="1pt" offset2="-1pt"/>
            <v:textbox style="mso-next-textbox:#_x0000_s1324">
              <w:txbxContent>
                <w:p w:rsidR="007629B1" w:rsidRDefault="007629B1" w:rsidP="00607FC8">
                  <w:pPr>
                    <w:pStyle w:val="affff2"/>
                  </w:pPr>
                  <w:r>
                    <w:rPr>
                      <w:rFonts w:hint="eastAsia"/>
                    </w:rPr>
                    <w:t>压缩机会显示当前运行频率</w:t>
                  </w:r>
                </w:p>
              </w:txbxContent>
            </v:textbox>
          </v:rect>
        </w:pict>
      </w:r>
      <w:r w:rsidR="00607FC8" w:rsidRPr="00A97486">
        <w:rPr>
          <w:noProof/>
        </w:rPr>
        <w:drawing>
          <wp:inline distT="0" distB="0" distL="0" distR="0">
            <wp:extent cx="5841365" cy="3602990"/>
            <wp:effectExtent l="0" t="0" r="0" b="0"/>
            <wp:docPr id="89170" name="图片 89170" descr="机组1状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机组1状态"/>
                    <pic:cNvPicPr>
                      <a:picLocks noChangeAspect="1" noChangeArrowheads="1"/>
                    </pic:cNvPicPr>
                  </pic:nvPicPr>
                  <pic:blipFill>
                    <a:blip r:embed="rId65">
                      <a:extLst>
                        <a:ext uri="{28A0092B-C50C-407E-A947-70E740481C1C}">
                          <a14:useLocalDpi xmlns:a14="http://schemas.microsoft.com/office/drawing/2010/main" val="0"/>
                        </a:ext>
                      </a:extLst>
                    </a:blip>
                    <a:srcRect l="1698" t="13853" b="1082"/>
                    <a:stretch>
                      <a:fillRect/>
                    </a:stretch>
                  </pic:blipFill>
                  <pic:spPr bwMode="auto">
                    <a:xfrm>
                      <a:off x="0" y="0"/>
                      <a:ext cx="5841365" cy="3602990"/>
                    </a:xfrm>
                    <a:prstGeom prst="rect">
                      <a:avLst/>
                    </a:prstGeom>
                    <a:noFill/>
                    <a:ln>
                      <a:noFill/>
                    </a:ln>
                  </pic:spPr>
                </pic:pic>
              </a:graphicData>
            </a:graphic>
          </wp:inline>
        </w:drawing>
      </w:r>
    </w:p>
    <w:p w:rsidR="002910A6" w:rsidRPr="00A97486" w:rsidRDefault="002910A6" w:rsidP="002320B3">
      <w:pPr>
        <w:pStyle w:val="a6"/>
        <w:tabs>
          <w:tab w:val="clear" w:pos="4153"/>
          <w:tab w:val="left" w:pos="851"/>
          <w:tab w:val="center" w:pos="2340"/>
        </w:tabs>
        <w:spacing w:line="360" w:lineRule="auto"/>
        <w:rPr>
          <w:rFonts w:ascii="宋体" w:hAnsi="宋体"/>
          <w:color w:val="000000"/>
          <w:sz w:val="24"/>
          <w:szCs w:val="24"/>
        </w:rPr>
      </w:pPr>
    </w:p>
    <w:p w:rsidR="00791C16" w:rsidRPr="00A97486" w:rsidRDefault="00791C16" w:rsidP="00C37D70">
      <w:pPr>
        <w:pStyle w:val="31"/>
        <w:numPr>
          <w:ilvl w:val="1"/>
          <w:numId w:val="52"/>
        </w:numPr>
        <w:spacing w:line="360" w:lineRule="auto"/>
        <w:rPr>
          <w:rFonts w:ascii="宋体" w:hAnsi="宋体"/>
          <w:sz w:val="24"/>
        </w:rPr>
      </w:pPr>
      <w:bookmarkStart w:id="380" w:name="_Toc485216666"/>
      <w:bookmarkStart w:id="381" w:name="_Toc485217039"/>
      <w:bookmarkStart w:id="382" w:name="_Toc485217182"/>
      <w:bookmarkStart w:id="383" w:name="_Toc517755453"/>
      <w:r w:rsidRPr="00A97486">
        <w:rPr>
          <w:rFonts w:ascii="宋体" w:hAnsi="宋体"/>
          <w:sz w:val="24"/>
        </w:rPr>
        <w:t>HVAC</w:t>
      </w:r>
      <w:r w:rsidRPr="00A97486">
        <w:rPr>
          <w:rFonts w:ascii="宋体" w:hAnsi="宋体" w:hint="eastAsia"/>
          <w:sz w:val="24"/>
        </w:rPr>
        <w:t>整车调试</w:t>
      </w:r>
      <w:bookmarkEnd w:id="380"/>
      <w:bookmarkEnd w:id="381"/>
      <w:bookmarkEnd w:id="382"/>
      <w:bookmarkEnd w:id="383"/>
    </w:p>
    <w:p w:rsidR="00791C16" w:rsidRPr="00A97486" w:rsidRDefault="00791C16" w:rsidP="00791C16">
      <w:pPr>
        <w:pStyle w:val="ab"/>
        <w:spacing w:before="120"/>
        <w:ind w:firstLine="420"/>
        <w:rPr>
          <w:sz w:val="24"/>
        </w:rPr>
      </w:pPr>
      <w:r w:rsidRPr="00A97486">
        <w:rPr>
          <w:rFonts w:hint="eastAsia"/>
          <w:sz w:val="24"/>
        </w:rPr>
        <w:t>整车调试时，需要验证空调的基本功能和运行逻辑。</w:t>
      </w:r>
    </w:p>
    <w:p w:rsidR="00791C16" w:rsidRPr="00A97486" w:rsidRDefault="00791C16" w:rsidP="004F68E5">
      <w:pPr>
        <w:pStyle w:val="31"/>
        <w:numPr>
          <w:ilvl w:val="2"/>
          <w:numId w:val="52"/>
        </w:numPr>
        <w:spacing w:line="360" w:lineRule="auto"/>
        <w:rPr>
          <w:rFonts w:ascii="宋体" w:hAnsi="宋体"/>
          <w:sz w:val="24"/>
        </w:rPr>
      </w:pPr>
      <w:bookmarkStart w:id="384" w:name="_Toc485216667"/>
      <w:bookmarkStart w:id="385" w:name="_Toc485217040"/>
      <w:bookmarkStart w:id="386" w:name="_Toc485217183"/>
      <w:bookmarkStart w:id="387" w:name="_Toc517755454"/>
      <w:r w:rsidRPr="00A97486">
        <w:rPr>
          <w:rFonts w:ascii="宋体" w:hAnsi="宋体" w:hint="eastAsia"/>
          <w:sz w:val="24"/>
        </w:rPr>
        <w:lastRenderedPageBreak/>
        <w:t>电气及控制元件检查</w:t>
      </w:r>
      <w:bookmarkEnd w:id="384"/>
      <w:bookmarkEnd w:id="385"/>
      <w:bookmarkEnd w:id="386"/>
      <w:bookmarkEnd w:id="387"/>
    </w:p>
    <w:tbl>
      <w:tblPr>
        <w:tblW w:w="0" w:type="auto"/>
        <w:tblInd w:w="93" w:type="dxa"/>
        <w:tblLook w:val="04A0" w:firstRow="1" w:lastRow="0" w:firstColumn="1" w:lastColumn="0" w:noHBand="0" w:noVBand="1"/>
      </w:tblPr>
      <w:tblGrid>
        <w:gridCol w:w="465"/>
        <w:gridCol w:w="549"/>
        <w:gridCol w:w="1322"/>
        <w:gridCol w:w="2265"/>
        <w:gridCol w:w="426"/>
        <w:gridCol w:w="531"/>
        <w:gridCol w:w="531"/>
        <w:gridCol w:w="426"/>
        <w:gridCol w:w="426"/>
        <w:gridCol w:w="531"/>
        <w:gridCol w:w="531"/>
        <w:gridCol w:w="426"/>
      </w:tblGrid>
      <w:tr w:rsidR="00791C16" w:rsidRPr="00A97486" w:rsidTr="00C45EE5">
        <w:trPr>
          <w:trHeight w:val="574"/>
        </w:trPr>
        <w:tc>
          <w:tcPr>
            <w:tcW w:w="0" w:type="auto"/>
            <w:tcBorders>
              <w:top w:val="single" w:sz="8" w:space="0" w:color="auto"/>
              <w:left w:val="single" w:sz="8" w:space="0" w:color="auto"/>
              <w:bottom w:val="single" w:sz="8" w:space="0" w:color="auto"/>
              <w:right w:val="single" w:sz="8" w:space="0" w:color="auto"/>
            </w:tcBorders>
            <w:vAlign w:val="center"/>
            <w:hideMark/>
          </w:tcPr>
          <w:p w:rsidR="00791C16" w:rsidRPr="00A97486" w:rsidRDefault="00791C16" w:rsidP="00C45EE5">
            <w:pPr>
              <w:jc w:val="center"/>
              <w:rPr>
                <w:rFonts w:ascii="宋体" w:hAnsi="宋体" w:cs="宋体"/>
                <w:b/>
                <w:bCs/>
                <w:color w:val="000000"/>
                <w:szCs w:val="21"/>
              </w:rPr>
            </w:pPr>
            <w:r w:rsidRPr="00A97486">
              <w:rPr>
                <w:rFonts w:ascii="宋体" w:hAnsi="宋体" w:cs="宋体" w:hint="eastAsia"/>
                <w:b/>
                <w:bCs/>
                <w:color w:val="000000"/>
                <w:szCs w:val="21"/>
              </w:rPr>
              <w:t>步骤</w:t>
            </w:r>
          </w:p>
        </w:tc>
        <w:tc>
          <w:tcPr>
            <w:tcW w:w="0" w:type="auto"/>
            <w:tcBorders>
              <w:top w:val="single" w:sz="8" w:space="0" w:color="auto"/>
              <w:left w:val="nil"/>
              <w:bottom w:val="single" w:sz="8" w:space="0" w:color="auto"/>
              <w:right w:val="single" w:sz="8" w:space="0" w:color="auto"/>
            </w:tcBorders>
            <w:vAlign w:val="center"/>
            <w:hideMark/>
          </w:tcPr>
          <w:p w:rsidR="00791C16" w:rsidRPr="00A97486" w:rsidRDefault="00791C16" w:rsidP="00C45EE5">
            <w:pPr>
              <w:jc w:val="center"/>
              <w:rPr>
                <w:rFonts w:ascii="宋体" w:hAnsi="宋体" w:cs="宋体"/>
                <w:b/>
                <w:bCs/>
                <w:color w:val="000000"/>
                <w:szCs w:val="21"/>
              </w:rPr>
            </w:pPr>
            <w:r w:rsidRPr="00A97486">
              <w:rPr>
                <w:rFonts w:ascii="宋体" w:hAnsi="宋体" w:cs="宋体" w:hint="eastAsia"/>
                <w:b/>
                <w:bCs/>
                <w:color w:val="000000"/>
                <w:szCs w:val="21"/>
              </w:rPr>
              <w:t>注意</w:t>
            </w:r>
          </w:p>
        </w:tc>
        <w:tc>
          <w:tcPr>
            <w:tcW w:w="0" w:type="auto"/>
            <w:tcBorders>
              <w:top w:val="single" w:sz="8" w:space="0" w:color="auto"/>
              <w:left w:val="nil"/>
              <w:bottom w:val="single" w:sz="8" w:space="0" w:color="auto"/>
              <w:right w:val="single" w:sz="8" w:space="0" w:color="auto"/>
            </w:tcBorders>
            <w:vAlign w:val="center"/>
            <w:hideMark/>
          </w:tcPr>
          <w:p w:rsidR="00791C16" w:rsidRPr="00A97486" w:rsidRDefault="00791C16" w:rsidP="00C45EE5">
            <w:pPr>
              <w:jc w:val="center"/>
              <w:rPr>
                <w:rFonts w:ascii="宋体" w:hAnsi="宋体" w:cs="宋体"/>
                <w:b/>
                <w:bCs/>
                <w:color w:val="000000"/>
                <w:szCs w:val="21"/>
              </w:rPr>
            </w:pPr>
            <w:r w:rsidRPr="00A97486">
              <w:rPr>
                <w:rFonts w:ascii="宋体" w:hAnsi="宋体" w:cs="宋体" w:hint="eastAsia"/>
                <w:b/>
                <w:bCs/>
                <w:color w:val="000000"/>
                <w:szCs w:val="21"/>
              </w:rPr>
              <w:t>位置</w:t>
            </w:r>
            <w:r w:rsidRPr="00A97486">
              <w:rPr>
                <w:b/>
                <w:bCs/>
                <w:color w:val="000000"/>
                <w:szCs w:val="21"/>
              </w:rPr>
              <w:t>/</w:t>
            </w:r>
            <w:r w:rsidRPr="00A97486">
              <w:rPr>
                <w:rFonts w:ascii="宋体" w:hAnsi="宋体" w:cs="宋体" w:hint="eastAsia"/>
                <w:b/>
                <w:bCs/>
                <w:color w:val="000000"/>
                <w:szCs w:val="21"/>
              </w:rPr>
              <w:t>设备</w:t>
            </w:r>
          </w:p>
        </w:tc>
        <w:tc>
          <w:tcPr>
            <w:tcW w:w="0" w:type="auto"/>
            <w:tcBorders>
              <w:top w:val="single" w:sz="8" w:space="0" w:color="auto"/>
              <w:left w:val="nil"/>
              <w:bottom w:val="single" w:sz="8" w:space="0" w:color="auto"/>
              <w:right w:val="single" w:sz="8" w:space="0" w:color="auto"/>
            </w:tcBorders>
            <w:vAlign w:val="center"/>
            <w:hideMark/>
          </w:tcPr>
          <w:p w:rsidR="00791C16" w:rsidRPr="00A97486" w:rsidRDefault="00791C16" w:rsidP="00C45EE5">
            <w:pPr>
              <w:jc w:val="center"/>
              <w:rPr>
                <w:rFonts w:ascii="宋体" w:hAnsi="宋体" w:cs="宋体"/>
                <w:b/>
                <w:bCs/>
                <w:color w:val="000000"/>
                <w:szCs w:val="21"/>
              </w:rPr>
            </w:pPr>
            <w:r w:rsidRPr="00A97486">
              <w:rPr>
                <w:rFonts w:ascii="宋体" w:hAnsi="宋体" w:cs="宋体" w:hint="eastAsia"/>
                <w:b/>
                <w:bCs/>
                <w:color w:val="000000"/>
                <w:szCs w:val="21"/>
              </w:rPr>
              <w:t>检查</w:t>
            </w:r>
          </w:p>
        </w:tc>
        <w:tc>
          <w:tcPr>
            <w:tcW w:w="0" w:type="auto"/>
            <w:tcBorders>
              <w:top w:val="single" w:sz="8" w:space="0" w:color="auto"/>
              <w:left w:val="nil"/>
              <w:bottom w:val="single" w:sz="8" w:space="0" w:color="auto"/>
              <w:right w:val="single" w:sz="8" w:space="0" w:color="auto"/>
            </w:tcBorders>
            <w:vAlign w:val="center"/>
            <w:hideMark/>
          </w:tcPr>
          <w:p w:rsidR="00791C16" w:rsidRPr="00A97486" w:rsidRDefault="00791C16" w:rsidP="00C45EE5">
            <w:pPr>
              <w:jc w:val="center"/>
              <w:rPr>
                <w:rFonts w:ascii="宋体" w:hAnsi="宋体" w:cs="宋体"/>
                <w:bCs/>
                <w:color w:val="000000"/>
                <w:szCs w:val="21"/>
              </w:rPr>
            </w:pPr>
            <w:r w:rsidRPr="00A97486">
              <w:rPr>
                <w:rFonts w:ascii="宋体" w:hAnsi="宋体" w:cs="宋体" w:hint="eastAsia"/>
                <w:bCs/>
                <w:color w:val="000000"/>
                <w:szCs w:val="21"/>
              </w:rPr>
              <w:t>C1</w:t>
            </w:r>
          </w:p>
        </w:tc>
        <w:tc>
          <w:tcPr>
            <w:tcW w:w="0" w:type="auto"/>
            <w:tcBorders>
              <w:top w:val="single" w:sz="8" w:space="0" w:color="auto"/>
              <w:left w:val="nil"/>
              <w:bottom w:val="single" w:sz="8" w:space="0" w:color="auto"/>
              <w:right w:val="single" w:sz="8" w:space="0" w:color="auto"/>
            </w:tcBorders>
            <w:vAlign w:val="center"/>
            <w:hideMark/>
          </w:tcPr>
          <w:p w:rsidR="00791C16" w:rsidRPr="00A97486" w:rsidRDefault="00791C16" w:rsidP="00C45EE5">
            <w:pPr>
              <w:jc w:val="center"/>
              <w:rPr>
                <w:rFonts w:ascii="宋体" w:hAnsi="宋体" w:cs="宋体"/>
                <w:bCs/>
                <w:color w:val="000000"/>
                <w:szCs w:val="21"/>
              </w:rPr>
            </w:pPr>
            <w:r w:rsidRPr="00A97486">
              <w:rPr>
                <w:rFonts w:ascii="宋体" w:hAnsi="宋体" w:cs="宋体" w:hint="eastAsia"/>
                <w:bCs/>
                <w:color w:val="000000"/>
                <w:szCs w:val="21"/>
              </w:rPr>
              <w:t>TC1</w:t>
            </w:r>
          </w:p>
        </w:tc>
        <w:tc>
          <w:tcPr>
            <w:tcW w:w="0" w:type="auto"/>
            <w:tcBorders>
              <w:top w:val="single" w:sz="8" w:space="0" w:color="auto"/>
              <w:left w:val="nil"/>
              <w:bottom w:val="single" w:sz="8" w:space="0" w:color="auto"/>
              <w:right w:val="single" w:sz="8" w:space="0" w:color="auto"/>
            </w:tcBorders>
            <w:vAlign w:val="center"/>
            <w:hideMark/>
          </w:tcPr>
          <w:p w:rsidR="00791C16" w:rsidRPr="00A97486" w:rsidRDefault="00791C16" w:rsidP="00C45EE5">
            <w:pPr>
              <w:jc w:val="center"/>
              <w:rPr>
                <w:rFonts w:ascii="宋体" w:hAnsi="宋体" w:cs="宋体"/>
                <w:bCs/>
                <w:color w:val="000000"/>
                <w:szCs w:val="21"/>
              </w:rPr>
            </w:pPr>
            <w:r w:rsidRPr="00A97486">
              <w:rPr>
                <w:rFonts w:ascii="宋体" w:hAnsi="宋体" w:cs="宋体" w:hint="eastAsia"/>
                <w:bCs/>
                <w:color w:val="000000"/>
                <w:szCs w:val="21"/>
              </w:rPr>
              <w:t>MP1</w:t>
            </w:r>
          </w:p>
        </w:tc>
        <w:tc>
          <w:tcPr>
            <w:tcW w:w="0" w:type="auto"/>
            <w:tcBorders>
              <w:top w:val="single" w:sz="8" w:space="0" w:color="auto"/>
              <w:left w:val="nil"/>
              <w:bottom w:val="single" w:sz="8" w:space="0" w:color="auto"/>
              <w:right w:val="single" w:sz="8" w:space="0" w:color="auto"/>
            </w:tcBorders>
            <w:vAlign w:val="center"/>
            <w:hideMark/>
          </w:tcPr>
          <w:p w:rsidR="00791C16" w:rsidRPr="00A97486" w:rsidRDefault="00791C16" w:rsidP="00C45EE5">
            <w:pPr>
              <w:jc w:val="center"/>
              <w:rPr>
                <w:rFonts w:ascii="宋体" w:hAnsi="宋体" w:cs="宋体"/>
                <w:bCs/>
                <w:color w:val="000000"/>
                <w:szCs w:val="21"/>
              </w:rPr>
            </w:pPr>
            <w:r w:rsidRPr="00A97486">
              <w:rPr>
                <w:rFonts w:ascii="宋体" w:hAnsi="宋体" w:cs="宋体" w:hint="eastAsia"/>
                <w:bCs/>
                <w:color w:val="000000"/>
                <w:szCs w:val="21"/>
              </w:rPr>
              <w:t>M1</w:t>
            </w:r>
          </w:p>
        </w:tc>
        <w:tc>
          <w:tcPr>
            <w:tcW w:w="0" w:type="auto"/>
            <w:tcBorders>
              <w:top w:val="single" w:sz="8" w:space="0" w:color="auto"/>
              <w:left w:val="nil"/>
              <w:bottom w:val="single" w:sz="8" w:space="0" w:color="auto"/>
              <w:right w:val="single" w:sz="8" w:space="0" w:color="auto"/>
            </w:tcBorders>
            <w:vAlign w:val="center"/>
            <w:hideMark/>
          </w:tcPr>
          <w:p w:rsidR="00791C16" w:rsidRPr="00A97486" w:rsidRDefault="00791C16" w:rsidP="00C45EE5">
            <w:pPr>
              <w:jc w:val="center"/>
              <w:rPr>
                <w:rFonts w:ascii="宋体" w:hAnsi="宋体" w:cs="宋体"/>
                <w:bCs/>
                <w:color w:val="000000"/>
                <w:szCs w:val="21"/>
              </w:rPr>
            </w:pPr>
            <w:r w:rsidRPr="00A97486">
              <w:rPr>
                <w:rFonts w:ascii="宋体" w:hAnsi="宋体" w:cs="宋体" w:hint="eastAsia"/>
                <w:bCs/>
                <w:color w:val="000000"/>
                <w:szCs w:val="21"/>
              </w:rPr>
              <w:t>M2</w:t>
            </w:r>
          </w:p>
        </w:tc>
        <w:tc>
          <w:tcPr>
            <w:tcW w:w="0" w:type="auto"/>
            <w:tcBorders>
              <w:top w:val="single" w:sz="8" w:space="0" w:color="auto"/>
              <w:left w:val="nil"/>
              <w:bottom w:val="single" w:sz="8" w:space="0" w:color="auto"/>
              <w:right w:val="single" w:sz="8" w:space="0" w:color="auto"/>
            </w:tcBorders>
            <w:vAlign w:val="center"/>
            <w:hideMark/>
          </w:tcPr>
          <w:p w:rsidR="00791C16" w:rsidRPr="00A97486" w:rsidRDefault="00791C16" w:rsidP="00C45EE5">
            <w:pPr>
              <w:jc w:val="center"/>
              <w:rPr>
                <w:rFonts w:ascii="宋体" w:hAnsi="宋体" w:cs="宋体"/>
                <w:bCs/>
                <w:color w:val="000000"/>
                <w:szCs w:val="21"/>
              </w:rPr>
            </w:pPr>
            <w:r w:rsidRPr="00A97486">
              <w:rPr>
                <w:rFonts w:ascii="宋体" w:hAnsi="宋体" w:cs="宋体" w:hint="eastAsia"/>
                <w:bCs/>
                <w:color w:val="000000"/>
                <w:szCs w:val="21"/>
              </w:rPr>
              <w:t>MP2</w:t>
            </w:r>
          </w:p>
        </w:tc>
        <w:tc>
          <w:tcPr>
            <w:tcW w:w="0" w:type="auto"/>
            <w:tcBorders>
              <w:top w:val="single" w:sz="8" w:space="0" w:color="auto"/>
              <w:left w:val="nil"/>
              <w:bottom w:val="single" w:sz="8" w:space="0" w:color="auto"/>
              <w:right w:val="single" w:sz="8" w:space="0" w:color="auto"/>
            </w:tcBorders>
            <w:vAlign w:val="center"/>
            <w:hideMark/>
          </w:tcPr>
          <w:p w:rsidR="00791C16" w:rsidRPr="00A97486" w:rsidRDefault="00791C16" w:rsidP="00C45EE5">
            <w:pPr>
              <w:jc w:val="center"/>
              <w:rPr>
                <w:rFonts w:ascii="宋体" w:hAnsi="宋体" w:cs="宋体"/>
                <w:bCs/>
                <w:color w:val="000000"/>
                <w:szCs w:val="21"/>
              </w:rPr>
            </w:pPr>
            <w:r w:rsidRPr="00A97486">
              <w:rPr>
                <w:rFonts w:ascii="宋体" w:hAnsi="宋体" w:cs="宋体" w:hint="eastAsia"/>
                <w:bCs/>
                <w:color w:val="000000"/>
                <w:szCs w:val="21"/>
              </w:rPr>
              <w:t>TC2</w:t>
            </w:r>
          </w:p>
        </w:tc>
        <w:tc>
          <w:tcPr>
            <w:tcW w:w="0" w:type="auto"/>
            <w:tcBorders>
              <w:top w:val="single" w:sz="8" w:space="0" w:color="auto"/>
              <w:left w:val="nil"/>
              <w:bottom w:val="single" w:sz="8" w:space="0" w:color="auto"/>
              <w:right w:val="single" w:sz="8" w:space="0" w:color="auto"/>
            </w:tcBorders>
            <w:vAlign w:val="center"/>
            <w:hideMark/>
          </w:tcPr>
          <w:p w:rsidR="00791C16" w:rsidRPr="00A97486" w:rsidRDefault="00791C16" w:rsidP="00C45EE5">
            <w:pPr>
              <w:jc w:val="center"/>
              <w:rPr>
                <w:rFonts w:ascii="宋体" w:hAnsi="宋体" w:cs="宋体"/>
                <w:bCs/>
                <w:color w:val="000000"/>
                <w:szCs w:val="21"/>
              </w:rPr>
            </w:pPr>
            <w:r w:rsidRPr="00A97486">
              <w:rPr>
                <w:rFonts w:ascii="宋体" w:hAnsi="宋体" w:cs="宋体" w:hint="eastAsia"/>
                <w:bCs/>
                <w:color w:val="000000"/>
                <w:szCs w:val="21"/>
              </w:rPr>
              <w:t>C2</w:t>
            </w:r>
          </w:p>
        </w:tc>
      </w:tr>
      <w:tr w:rsidR="00791C16" w:rsidRPr="00A97486" w:rsidTr="00C45EE5">
        <w:trPr>
          <w:trHeight w:val="1200"/>
        </w:trPr>
        <w:tc>
          <w:tcPr>
            <w:tcW w:w="0" w:type="auto"/>
            <w:tcBorders>
              <w:top w:val="nil"/>
              <w:left w:val="single" w:sz="8" w:space="0" w:color="auto"/>
              <w:bottom w:val="single" w:sz="8" w:space="0" w:color="auto"/>
              <w:right w:val="single" w:sz="8" w:space="0" w:color="auto"/>
            </w:tcBorders>
            <w:vAlign w:val="center"/>
            <w:hideMark/>
          </w:tcPr>
          <w:p w:rsidR="00791C16" w:rsidRPr="00A97486" w:rsidRDefault="00791C16" w:rsidP="00C45EE5">
            <w:pPr>
              <w:jc w:val="center"/>
              <w:rPr>
                <w:color w:val="000000"/>
                <w:sz w:val="22"/>
                <w:szCs w:val="22"/>
              </w:rPr>
            </w:pPr>
            <w:r w:rsidRPr="00A97486">
              <w:rPr>
                <w:color w:val="000000"/>
                <w:sz w:val="22"/>
              </w:rPr>
              <w:t>1</w:t>
            </w:r>
          </w:p>
        </w:tc>
        <w:tc>
          <w:tcPr>
            <w:tcW w:w="0" w:type="auto"/>
            <w:vMerge w:val="restart"/>
            <w:tcBorders>
              <w:top w:val="nil"/>
              <w:left w:val="single" w:sz="8" w:space="0" w:color="auto"/>
              <w:bottom w:val="single" w:sz="8" w:space="0" w:color="000000"/>
              <w:right w:val="single" w:sz="8" w:space="0" w:color="auto"/>
            </w:tcBorders>
            <w:textDirection w:val="btLr"/>
            <w:vAlign w:val="center"/>
            <w:hideMark/>
          </w:tcPr>
          <w:p w:rsidR="00791C16" w:rsidRPr="00A97486" w:rsidRDefault="00791C16" w:rsidP="00C45EE5">
            <w:pPr>
              <w:jc w:val="center"/>
              <w:rPr>
                <w:b/>
                <w:bCs/>
                <w:color w:val="FF0000"/>
                <w:sz w:val="22"/>
                <w:szCs w:val="22"/>
              </w:rPr>
            </w:pPr>
            <w:r w:rsidRPr="00A97486">
              <w:rPr>
                <w:b/>
                <w:bCs/>
                <w:color w:val="FF0000"/>
                <w:sz w:val="22"/>
              </w:rPr>
              <w:t>400V AC=OFF !!!   110V DC=OFF!!!</w:t>
            </w:r>
          </w:p>
        </w:tc>
        <w:tc>
          <w:tcPr>
            <w:tcW w:w="0" w:type="auto"/>
            <w:tcBorders>
              <w:top w:val="nil"/>
              <w:left w:val="nil"/>
              <w:bottom w:val="single" w:sz="8" w:space="0" w:color="auto"/>
              <w:right w:val="single" w:sz="8" w:space="0" w:color="auto"/>
            </w:tcBorders>
            <w:vAlign w:val="center"/>
            <w:hideMark/>
          </w:tcPr>
          <w:p w:rsidR="00791C16" w:rsidRPr="00A97486" w:rsidRDefault="00791C16" w:rsidP="00C45EE5">
            <w:pPr>
              <w:pStyle w:val="affff2"/>
            </w:pPr>
            <w:r w:rsidRPr="00A97486">
              <w:rPr>
                <w:rFonts w:hint="eastAsia"/>
              </w:rPr>
              <w:t>车顶</w:t>
            </w:r>
            <w:r w:rsidRPr="00A97486">
              <w:t>/</w:t>
            </w:r>
            <w:r w:rsidRPr="00A97486">
              <w:rPr>
                <w:rFonts w:hint="eastAsia"/>
              </w:rPr>
              <w:t>客室空调机组</w:t>
            </w:r>
            <w:r w:rsidRPr="00A97486">
              <w:t>1,</w:t>
            </w:r>
            <w:r w:rsidRPr="00A97486">
              <w:rPr>
                <w:rFonts w:hint="eastAsia"/>
              </w:rPr>
              <w:t>客室空调机组</w:t>
            </w:r>
            <w:r w:rsidRPr="00A97486">
              <w:t>2,</w:t>
            </w:r>
            <w:r w:rsidRPr="00A97486">
              <w:rPr>
                <w:rFonts w:hint="eastAsia"/>
              </w:rPr>
              <w:t>司机室机组</w:t>
            </w:r>
          </w:p>
        </w:tc>
        <w:tc>
          <w:tcPr>
            <w:tcW w:w="0" w:type="auto"/>
            <w:tcBorders>
              <w:top w:val="nil"/>
              <w:left w:val="nil"/>
              <w:bottom w:val="single" w:sz="8" w:space="0" w:color="auto"/>
              <w:right w:val="single" w:sz="8" w:space="0" w:color="auto"/>
            </w:tcBorders>
            <w:vAlign w:val="center"/>
            <w:hideMark/>
          </w:tcPr>
          <w:p w:rsidR="00791C16" w:rsidRPr="00A97486" w:rsidRDefault="00791C16" w:rsidP="00C45EE5">
            <w:pPr>
              <w:pStyle w:val="affff2"/>
            </w:pPr>
            <w:r w:rsidRPr="00A97486">
              <w:rPr>
                <w:rFonts w:hint="eastAsia"/>
              </w:rPr>
              <w:t>机组连接器</w:t>
            </w:r>
            <w:r w:rsidRPr="00A97486">
              <w:t>-CN11</w:t>
            </w:r>
            <w:r w:rsidRPr="00A97486">
              <w:rPr>
                <w:rFonts w:hint="eastAsia"/>
              </w:rPr>
              <w:t>，</w:t>
            </w:r>
            <w:r w:rsidRPr="00A97486">
              <w:t>-CN21</w:t>
            </w:r>
            <w:r w:rsidRPr="00A97486">
              <w:rPr>
                <w:rFonts w:hint="eastAsia"/>
              </w:rPr>
              <w:t>，</w:t>
            </w:r>
            <w:r w:rsidRPr="00A97486">
              <w:t>-CN12</w:t>
            </w:r>
            <w:r w:rsidRPr="00A97486">
              <w:rPr>
                <w:rFonts w:hint="eastAsia"/>
              </w:rPr>
              <w:t>，</w:t>
            </w:r>
            <w:r w:rsidRPr="00A97486">
              <w:t>-CN22</w:t>
            </w:r>
            <w:r w:rsidRPr="00A97486">
              <w:rPr>
                <w:rFonts w:hint="eastAsia"/>
              </w:rPr>
              <w:t>，（</w:t>
            </w:r>
            <w:r w:rsidRPr="00A97486">
              <w:t>-CN3</w:t>
            </w:r>
            <w:r w:rsidRPr="00A97486">
              <w:rPr>
                <w:rFonts w:hint="eastAsia"/>
              </w:rPr>
              <w:t>，</w:t>
            </w:r>
            <w:r w:rsidRPr="00A97486">
              <w:t>-CN4</w:t>
            </w:r>
            <w:r w:rsidRPr="00A97486">
              <w:rPr>
                <w:rFonts w:hint="eastAsia"/>
              </w:rPr>
              <w:t>为司机室机组）连接可靠</w:t>
            </w:r>
          </w:p>
        </w:tc>
        <w:tc>
          <w:tcPr>
            <w:tcW w:w="0" w:type="auto"/>
            <w:tcBorders>
              <w:top w:val="nil"/>
              <w:left w:val="nil"/>
              <w:bottom w:val="single" w:sz="8" w:space="0" w:color="auto"/>
              <w:right w:val="single" w:sz="8" w:space="0" w:color="auto"/>
            </w:tcBorders>
            <w:vAlign w:val="center"/>
            <w:hideMark/>
          </w:tcPr>
          <w:p w:rsidR="00791C16" w:rsidRPr="00A97486" w:rsidRDefault="00791C16" w:rsidP="00C45EE5">
            <w:pPr>
              <w:jc w:val="center"/>
              <w:rPr>
                <w:rFonts w:ascii="宋体" w:hAnsi="宋体" w:cs="宋体"/>
                <w:bCs/>
                <w:color w:val="000000"/>
                <w:szCs w:val="21"/>
              </w:rPr>
            </w:pPr>
            <w:r w:rsidRPr="00A97486">
              <w:rPr>
                <w:rFonts w:ascii="宋体" w:hAnsi="宋体" w:cs="宋体" w:hint="eastAsia"/>
                <w:bCs/>
                <w:color w:val="000000"/>
                <w:szCs w:val="21"/>
              </w:rPr>
              <w:t>□</w:t>
            </w:r>
          </w:p>
        </w:tc>
        <w:tc>
          <w:tcPr>
            <w:tcW w:w="0" w:type="auto"/>
            <w:tcBorders>
              <w:top w:val="nil"/>
              <w:left w:val="nil"/>
              <w:bottom w:val="single" w:sz="8" w:space="0" w:color="auto"/>
              <w:right w:val="single" w:sz="8" w:space="0" w:color="auto"/>
            </w:tcBorders>
            <w:vAlign w:val="center"/>
            <w:hideMark/>
          </w:tcPr>
          <w:p w:rsidR="00791C16" w:rsidRPr="00A97486" w:rsidRDefault="00791C16" w:rsidP="00C45EE5">
            <w:pPr>
              <w:jc w:val="center"/>
              <w:rPr>
                <w:rFonts w:ascii="宋体" w:hAnsi="宋体" w:cs="宋体"/>
                <w:bCs/>
                <w:color w:val="000000"/>
                <w:szCs w:val="21"/>
              </w:rPr>
            </w:pPr>
            <w:r w:rsidRPr="00A97486">
              <w:rPr>
                <w:rFonts w:ascii="宋体" w:hAnsi="宋体" w:cs="宋体" w:hint="eastAsia"/>
                <w:bCs/>
                <w:color w:val="000000"/>
                <w:szCs w:val="21"/>
              </w:rPr>
              <w:t>□</w:t>
            </w:r>
          </w:p>
        </w:tc>
        <w:tc>
          <w:tcPr>
            <w:tcW w:w="0" w:type="auto"/>
            <w:tcBorders>
              <w:top w:val="nil"/>
              <w:left w:val="nil"/>
              <w:bottom w:val="single" w:sz="8" w:space="0" w:color="auto"/>
              <w:right w:val="single" w:sz="8" w:space="0" w:color="auto"/>
            </w:tcBorders>
            <w:vAlign w:val="center"/>
            <w:hideMark/>
          </w:tcPr>
          <w:p w:rsidR="00791C16" w:rsidRPr="00A97486" w:rsidRDefault="00791C16" w:rsidP="00C45EE5">
            <w:pPr>
              <w:jc w:val="center"/>
              <w:rPr>
                <w:rFonts w:ascii="宋体" w:hAnsi="宋体" w:cs="宋体"/>
                <w:bCs/>
                <w:color w:val="000000"/>
                <w:szCs w:val="21"/>
              </w:rPr>
            </w:pPr>
            <w:r w:rsidRPr="00A97486">
              <w:rPr>
                <w:rFonts w:ascii="宋体" w:hAnsi="宋体" w:cs="宋体" w:hint="eastAsia"/>
                <w:bCs/>
                <w:color w:val="000000"/>
                <w:szCs w:val="21"/>
              </w:rPr>
              <w:t>□</w:t>
            </w:r>
          </w:p>
        </w:tc>
        <w:tc>
          <w:tcPr>
            <w:tcW w:w="0" w:type="auto"/>
            <w:tcBorders>
              <w:top w:val="nil"/>
              <w:left w:val="nil"/>
              <w:bottom w:val="single" w:sz="8" w:space="0" w:color="auto"/>
              <w:right w:val="single" w:sz="8" w:space="0" w:color="auto"/>
            </w:tcBorders>
            <w:vAlign w:val="center"/>
            <w:hideMark/>
          </w:tcPr>
          <w:p w:rsidR="00791C16" w:rsidRPr="00A97486" w:rsidRDefault="00791C16" w:rsidP="00C45EE5">
            <w:pPr>
              <w:jc w:val="center"/>
              <w:rPr>
                <w:rFonts w:ascii="宋体" w:hAnsi="宋体" w:cs="宋体"/>
                <w:bCs/>
                <w:color w:val="000000"/>
                <w:szCs w:val="21"/>
              </w:rPr>
            </w:pPr>
            <w:r w:rsidRPr="00A97486">
              <w:rPr>
                <w:rFonts w:ascii="宋体" w:hAnsi="宋体" w:cs="宋体" w:hint="eastAsia"/>
                <w:bCs/>
                <w:color w:val="000000"/>
                <w:szCs w:val="21"/>
              </w:rPr>
              <w:t>□</w:t>
            </w:r>
          </w:p>
        </w:tc>
        <w:tc>
          <w:tcPr>
            <w:tcW w:w="0" w:type="auto"/>
            <w:tcBorders>
              <w:top w:val="nil"/>
              <w:left w:val="nil"/>
              <w:bottom w:val="single" w:sz="8" w:space="0" w:color="auto"/>
              <w:right w:val="single" w:sz="8" w:space="0" w:color="auto"/>
            </w:tcBorders>
            <w:vAlign w:val="center"/>
            <w:hideMark/>
          </w:tcPr>
          <w:p w:rsidR="00791C16" w:rsidRPr="00A97486" w:rsidRDefault="00791C16" w:rsidP="00C45EE5">
            <w:pPr>
              <w:jc w:val="center"/>
              <w:rPr>
                <w:rFonts w:ascii="宋体" w:hAnsi="宋体" w:cs="宋体"/>
                <w:bCs/>
                <w:color w:val="000000"/>
                <w:szCs w:val="21"/>
              </w:rPr>
            </w:pPr>
            <w:r w:rsidRPr="00A97486">
              <w:rPr>
                <w:rFonts w:ascii="宋体" w:hAnsi="宋体" w:cs="宋体" w:hint="eastAsia"/>
                <w:bCs/>
                <w:color w:val="000000"/>
                <w:szCs w:val="21"/>
              </w:rPr>
              <w:t>□</w:t>
            </w:r>
          </w:p>
        </w:tc>
        <w:tc>
          <w:tcPr>
            <w:tcW w:w="0" w:type="auto"/>
            <w:tcBorders>
              <w:top w:val="nil"/>
              <w:left w:val="nil"/>
              <w:bottom w:val="single" w:sz="8" w:space="0" w:color="auto"/>
              <w:right w:val="single" w:sz="8" w:space="0" w:color="auto"/>
            </w:tcBorders>
            <w:vAlign w:val="center"/>
            <w:hideMark/>
          </w:tcPr>
          <w:p w:rsidR="00791C16" w:rsidRPr="00A97486" w:rsidRDefault="00791C16" w:rsidP="00C45EE5">
            <w:pPr>
              <w:jc w:val="center"/>
              <w:rPr>
                <w:rFonts w:ascii="宋体" w:hAnsi="宋体" w:cs="宋体"/>
                <w:bCs/>
                <w:color w:val="000000"/>
                <w:szCs w:val="21"/>
              </w:rPr>
            </w:pPr>
            <w:r w:rsidRPr="00A97486">
              <w:rPr>
                <w:rFonts w:ascii="宋体" w:hAnsi="宋体" w:cs="宋体" w:hint="eastAsia"/>
                <w:bCs/>
                <w:color w:val="000000"/>
                <w:szCs w:val="21"/>
              </w:rPr>
              <w:t>□</w:t>
            </w:r>
          </w:p>
        </w:tc>
        <w:tc>
          <w:tcPr>
            <w:tcW w:w="0" w:type="auto"/>
            <w:tcBorders>
              <w:top w:val="nil"/>
              <w:left w:val="nil"/>
              <w:bottom w:val="single" w:sz="8" w:space="0" w:color="auto"/>
              <w:right w:val="single" w:sz="8" w:space="0" w:color="auto"/>
            </w:tcBorders>
            <w:vAlign w:val="center"/>
            <w:hideMark/>
          </w:tcPr>
          <w:p w:rsidR="00791C16" w:rsidRPr="00A97486" w:rsidRDefault="00791C16" w:rsidP="00C45EE5">
            <w:pPr>
              <w:jc w:val="center"/>
              <w:rPr>
                <w:rFonts w:ascii="宋体" w:hAnsi="宋体" w:cs="宋体"/>
                <w:bCs/>
                <w:color w:val="000000"/>
                <w:szCs w:val="21"/>
              </w:rPr>
            </w:pPr>
            <w:r w:rsidRPr="00A97486">
              <w:rPr>
                <w:rFonts w:ascii="宋体" w:hAnsi="宋体" w:cs="宋体" w:hint="eastAsia"/>
                <w:bCs/>
                <w:color w:val="000000"/>
                <w:szCs w:val="21"/>
              </w:rPr>
              <w:t>□</w:t>
            </w:r>
          </w:p>
        </w:tc>
        <w:tc>
          <w:tcPr>
            <w:tcW w:w="0" w:type="auto"/>
            <w:tcBorders>
              <w:top w:val="nil"/>
              <w:left w:val="nil"/>
              <w:bottom w:val="single" w:sz="8" w:space="0" w:color="auto"/>
              <w:right w:val="single" w:sz="8" w:space="0" w:color="auto"/>
            </w:tcBorders>
            <w:vAlign w:val="center"/>
            <w:hideMark/>
          </w:tcPr>
          <w:p w:rsidR="00791C16" w:rsidRPr="00A97486" w:rsidRDefault="00791C16" w:rsidP="00C45EE5">
            <w:pPr>
              <w:jc w:val="center"/>
              <w:rPr>
                <w:rFonts w:ascii="宋体" w:hAnsi="宋体" w:cs="宋体"/>
                <w:bCs/>
                <w:color w:val="000000"/>
                <w:szCs w:val="21"/>
              </w:rPr>
            </w:pPr>
            <w:r w:rsidRPr="00A97486">
              <w:rPr>
                <w:rFonts w:ascii="宋体" w:hAnsi="宋体" w:cs="宋体" w:hint="eastAsia"/>
                <w:bCs/>
                <w:color w:val="000000"/>
                <w:szCs w:val="21"/>
              </w:rPr>
              <w:t>□</w:t>
            </w:r>
          </w:p>
        </w:tc>
      </w:tr>
      <w:tr w:rsidR="00791C16" w:rsidRPr="00A97486" w:rsidTr="00C45EE5">
        <w:trPr>
          <w:trHeight w:val="600"/>
        </w:trPr>
        <w:tc>
          <w:tcPr>
            <w:tcW w:w="0" w:type="auto"/>
            <w:tcBorders>
              <w:top w:val="nil"/>
              <w:left w:val="single" w:sz="8" w:space="0" w:color="auto"/>
              <w:bottom w:val="single" w:sz="8" w:space="0" w:color="auto"/>
              <w:right w:val="single" w:sz="8" w:space="0" w:color="auto"/>
            </w:tcBorders>
            <w:vAlign w:val="center"/>
            <w:hideMark/>
          </w:tcPr>
          <w:p w:rsidR="00791C16" w:rsidRPr="00A97486" w:rsidRDefault="00791C16" w:rsidP="00C45EE5">
            <w:pPr>
              <w:jc w:val="center"/>
              <w:rPr>
                <w:color w:val="000000"/>
                <w:sz w:val="22"/>
                <w:szCs w:val="22"/>
              </w:rPr>
            </w:pPr>
            <w:r w:rsidRPr="00A97486">
              <w:rPr>
                <w:color w:val="000000"/>
                <w:sz w:val="22"/>
              </w:rPr>
              <w:t>2</w:t>
            </w:r>
          </w:p>
        </w:tc>
        <w:tc>
          <w:tcPr>
            <w:tcW w:w="0" w:type="auto"/>
            <w:vMerge/>
            <w:tcBorders>
              <w:top w:val="nil"/>
              <w:left w:val="single" w:sz="8" w:space="0" w:color="auto"/>
              <w:bottom w:val="single" w:sz="8" w:space="0" w:color="000000"/>
              <w:right w:val="single" w:sz="8" w:space="0" w:color="auto"/>
            </w:tcBorders>
            <w:vAlign w:val="center"/>
            <w:hideMark/>
          </w:tcPr>
          <w:p w:rsidR="00791C16" w:rsidRPr="00A97486" w:rsidRDefault="00791C16" w:rsidP="00C45EE5">
            <w:pPr>
              <w:rPr>
                <w:b/>
                <w:bCs/>
                <w:color w:val="FF0000"/>
                <w:sz w:val="22"/>
                <w:szCs w:val="22"/>
              </w:rPr>
            </w:pPr>
          </w:p>
        </w:tc>
        <w:tc>
          <w:tcPr>
            <w:tcW w:w="0" w:type="auto"/>
            <w:tcBorders>
              <w:top w:val="nil"/>
              <w:left w:val="nil"/>
              <w:bottom w:val="single" w:sz="8" w:space="0" w:color="auto"/>
              <w:right w:val="single" w:sz="8" w:space="0" w:color="auto"/>
            </w:tcBorders>
            <w:vAlign w:val="center"/>
            <w:hideMark/>
          </w:tcPr>
          <w:p w:rsidR="00791C16" w:rsidRPr="00A97486" w:rsidRDefault="00791C16" w:rsidP="00C45EE5">
            <w:pPr>
              <w:pStyle w:val="affff2"/>
            </w:pPr>
            <w:r w:rsidRPr="00A97486">
              <w:rPr>
                <w:rFonts w:hint="eastAsia"/>
              </w:rPr>
              <w:t>车顶</w:t>
            </w:r>
            <w:r w:rsidRPr="00A97486">
              <w:t>/</w:t>
            </w:r>
            <w:r w:rsidRPr="00A97486">
              <w:rPr>
                <w:rFonts w:hint="eastAsia"/>
              </w:rPr>
              <w:t>客室空调机组</w:t>
            </w:r>
            <w:r w:rsidRPr="00A97486">
              <w:t xml:space="preserve"> 1</w:t>
            </w:r>
            <w:r w:rsidRPr="00A97486">
              <w:rPr>
                <w:rFonts w:hint="eastAsia"/>
              </w:rPr>
              <w:t>，客室空调机组</w:t>
            </w:r>
            <w:r w:rsidRPr="00A97486">
              <w:t>2</w:t>
            </w:r>
            <w:r w:rsidRPr="00A97486">
              <w:rPr>
                <w:rFonts w:hint="eastAsia"/>
              </w:rPr>
              <w:t>，司机室机组</w:t>
            </w:r>
          </w:p>
        </w:tc>
        <w:tc>
          <w:tcPr>
            <w:tcW w:w="0" w:type="auto"/>
            <w:tcBorders>
              <w:top w:val="nil"/>
              <w:left w:val="nil"/>
              <w:bottom w:val="single" w:sz="8" w:space="0" w:color="auto"/>
              <w:right w:val="single" w:sz="8" w:space="0" w:color="auto"/>
            </w:tcBorders>
            <w:vAlign w:val="center"/>
            <w:hideMark/>
          </w:tcPr>
          <w:p w:rsidR="00791C16" w:rsidRPr="00A97486" w:rsidRDefault="00791C16" w:rsidP="00C45EE5">
            <w:pPr>
              <w:pStyle w:val="affff2"/>
            </w:pPr>
            <w:r w:rsidRPr="00A97486">
              <w:rPr>
                <w:rFonts w:hint="eastAsia"/>
              </w:rPr>
              <w:t>每台机组接地正确</w:t>
            </w:r>
          </w:p>
        </w:tc>
        <w:tc>
          <w:tcPr>
            <w:tcW w:w="0" w:type="auto"/>
            <w:tcBorders>
              <w:top w:val="nil"/>
              <w:left w:val="nil"/>
              <w:bottom w:val="single" w:sz="8" w:space="0" w:color="auto"/>
              <w:right w:val="single" w:sz="8" w:space="0" w:color="auto"/>
            </w:tcBorders>
            <w:vAlign w:val="center"/>
            <w:hideMark/>
          </w:tcPr>
          <w:p w:rsidR="00791C16" w:rsidRPr="00A97486" w:rsidRDefault="00791C16" w:rsidP="00C45EE5">
            <w:pPr>
              <w:jc w:val="center"/>
              <w:rPr>
                <w:rFonts w:ascii="宋体" w:hAnsi="宋体" w:cs="宋体"/>
                <w:bCs/>
                <w:color w:val="000000"/>
                <w:szCs w:val="21"/>
              </w:rPr>
            </w:pPr>
            <w:r w:rsidRPr="00A97486">
              <w:rPr>
                <w:rFonts w:ascii="宋体" w:hAnsi="宋体" w:cs="宋体" w:hint="eastAsia"/>
                <w:bCs/>
                <w:color w:val="000000"/>
                <w:szCs w:val="21"/>
              </w:rPr>
              <w:t>□</w:t>
            </w:r>
          </w:p>
        </w:tc>
        <w:tc>
          <w:tcPr>
            <w:tcW w:w="0" w:type="auto"/>
            <w:tcBorders>
              <w:top w:val="nil"/>
              <w:left w:val="nil"/>
              <w:bottom w:val="single" w:sz="8" w:space="0" w:color="auto"/>
              <w:right w:val="single" w:sz="8" w:space="0" w:color="auto"/>
            </w:tcBorders>
            <w:vAlign w:val="center"/>
            <w:hideMark/>
          </w:tcPr>
          <w:p w:rsidR="00791C16" w:rsidRPr="00A97486" w:rsidRDefault="00791C16" w:rsidP="00C45EE5">
            <w:pPr>
              <w:jc w:val="center"/>
              <w:rPr>
                <w:rFonts w:ascii="宋体" w:hAnsi="宋体" w:cs="宋体"/>
                <w:bCs/>
                <w:color w:val="000000"/>
                <w:szCs w:val="21"/>
              </w:rPr>
            </w:pPr>
            <w:r w:rsidRPr="00A97486">
              <w:rPr>
                <w:rFonts w:ascii="宋体" w:hAnsi="宋体" w:cs="宋体" w:hint="eastAsia"/>
                <w:bCs/>
                <w:color w:val="000000"/>
                <w:szCs w:val="21"/>
              </w:rPr>
              <w:t>□</w:t>
            </w:r>
          </w:p>
        </w:tc>
        <w:tc>
          <w:tcPr>
            <w:tcW w:w="0" w:type="auto"/>
            <w:tcBorders>
              <w:top w:val="nil"/>
              <w:left w:val="nil"/>
              <w:bottom w:val="single" w:sz="8" w:space="0" w:color="auto"/>
              <w:right w:val="single" w:sz="8" w:space="0" w:color="auto"/>
            </w:tcBorders>
            <w:vAlign w:val="center"/>
            <w:hideMark/>
          </w:tcPr>
          <w:p w:rsidR="00791C16" w:rsidRPr="00A97486" w:rsidRDefault="00791C16" w:rsidP="00C45EE5">
            <w:pPr>
              <w:jc w:val="center"/>
              <w:rPr>
                <w:rFonts w:ascii="宋体" w:hAnsi="宋体" w:cs="宋体"/>
                <w:bCs/>
                <w:color w:val="000000"/>
                <w:szCs w:val="21"/>
              </w:rPr>
            </w:pPr>
            <w:r w:rsidRPr="00A97486">
              <w:rPr>
                <w:rFonts w:ascii="宋体" w:hAnsi="宋体" w:cs="宋体" w:hint="eastAsia"/>
                <w:bCs/>
                <w:color w:val="000000"/>
                <w:szCs w:val="21"/>
              </w:rPr>
              <w:t>□</w:t>
            </w:r>
          </w:p>
        </w:tc>
        <w:tc>
          <w:tcPr>
            <w:tcW w:w="0" w:type="auto"/>
            <w:tcBorders>
              <w:top w:val="nil"/>
              <w:left w:val="nil"/>
              <w:bottom w:val="single" w:sz="8" w:space="0" w:color="auto"/>
              <w:right w:val="single" w:sz="8" w:space="0" w:color="auto"/>
            </w:tcBorders>
            <w:vAlign w:val="center"/>
            <w:hideMark/>
          </w:tcPr>
          <w:p w:rsidR="00791C16" w:rsidRPr="00A97486" w:rsidRDefault="00791C16" w:rsidP="00C45EE5">
            <w:pPr>
              <w:jc w:val="center"/>
              <w:rPr>
                <w:rFonts w:ascii="宋体" w:hAnsi="宋体" w:cs="宋体"/>
                <w:bCs/>
                <w:color w:val="000000"/>
                <w:szCs w:val="21"/>
              </w:rPr>
            </w:pPr>
            <w:r w:rsidRPr="00A97486">
              <w:rPr>
                <w:rFonts w:ascii="宋体" w:hAnsi="宋体" w:cs="宋体" w:hint="eastAsia"/>
                <w:bCs/>
                <w:color w:val="000000"/>
                <w:szCs w:val="21"/>
              </w:rPr>
              <w:t>□</w:t>
            </w:r>
          </w:p>
        </w:tc>
        <w:tc>
          <w:tcPr>
            <w:tcW w:w="0" w:type="auto"/>
            <w:tcBorders>
              <w:top w:val="nil"/>
              <w:left w:val="nil"/>
              <w:bottom w:val="single" w:sz="8" w:space="0" w:color="auto"/>
              <w:right w:val="single" w:sz="8" w:space="0" w:color="auto"/>
            </w:tcBorders>
            <w:vAlign w:val="center"/>
            <w:hideMark/>
          </w:tcPr>
          <w:p w:rsidR="00791C16" w:rsidRPr="00A97486" w:rsidRDefault="00791C16" w:rsidP="00C45EE5">
            <w:pPr>
              <w:jc w:val="center"/>
              <w:rPr>
                <w:rFonts w:ascii="宋体" w:hAnsi="宋体" w:cs="宋体"/>
                <w:bCs/>
                <w:color w:val="000000"/>
                <w:szCs w:val="21"/>
              </w:rPr>
            </w:pPr>
            <w:r w:rsidRPr="00A97486">
              <w:rPr>
                <w:rFonts w:ascii="宋体" w:hAnsi="宋体" w:cs="宋体" w:hint="eastAsia"/>
                <w:bCs/>
                <w:color w:val="000000"/>
                <w:szCs w:val="21"/>
              </w:rPr>
              <w:t>□</w:t>
            </w:r>
          </w:p>
        </w:tc>
        <w:tc>
          <w:tcPr>
            <w:tcW w:w="0" w:type="auto"/>
            <w:tcBorders>
              <w:top w:val="nil"/>
              <w:left w:val="nil"/>
              <w:bottom w:val="single" w:sz="8" w:space="0" w:color="auto"/>
              <w:right w:val="single" w:sz="8" w:space="0" w:color="auto"/>
            </w:tcBorders>
            <w:vAlign w:val="center"/>
            <w:hideMark/>
          </w:tcPr>
          <w:p w:rsidR="00791C16" w:rsidRPr="00A97486" w:rsidRDefault="00791C16" w:rsidP="00C45EE5">
            <w:pPr>
              <w:jc w:val="center"/>
              <w:rPr>
                <w:rFonts w:ascii="宋体" w:hAnsi="宋体" w:cs="宋体"/>
                <w:bCs/>
                <w:color w:val="000000"/>
                <w:szCs w:val="21"/>
              </w:rPr>
            </w:pPr>
            <w:r w:rsidRPr="00A97486">
              <w:rPr>
                <w:rFonts w:ascii="宋体" w:hAnsi="宋体" w:cs="宋体" w:hint="eastAsia"/>
                <w:bCs/>
                <w:color w:val="000000"/>
                <w:szCs w:val="21"/>
              </w:rPr>
              <w:t>□</w:t>
            </w:r>
          </w:p>
        </w:tc>
        <w:tc>
          <w:tcPr>
            <w:tcW w:w="0" w:type="auto"/>
            <w:tcBorders>
              <w:top w:val="nil"/>
              <w:left w:val="nil"/>
              <w:bottom w:val="single" w:sz="8" w:space="0" w:color="auto"/>
              <w:right w:val="single" w:sz="8" w:space="0" w:color="auto"/>
            </w:tcBorders>
            <w:vAlign w:val="center"/>
            <w:hideMark/>
          </w:tcPr>
          <w:p w:rsidR="00791C16" w:rsidRPr="00A97486" w:rsidRDefault="00791C16" w:rsidP="00C45EE5">
            <w:pPr>
              <w:jc w:val="center"/>
              <w:rPr>
                <w:rFonts w:ascii="宋体" w:hAnsi="宋体" w:cs="宋体"/>
                <w:bCs/>
                <w:color w:val="000000"/>
                <w:szCs w:val="21"/>
              </w:rPr>
            </w:pPr>
            <w:r w:rsidRPr="00A97486">
              <w:rPr>
                <w:rFonts w:ascii="宋体" w:hAnsi="宋体" w:cs="宋体" w:hint="eastAsia"/>
                <w:bCs/>
                <w:color w:val="000000"/>
                <w:szCs w:val="21"/>
              </w:rPr>
              <w:t>□</w:t>
            </w:r>
          </w:p>
        </w:tc>
        <w:tc>
          <w:tcPr>
            <w:tcW w:w="0" w:type="auto"/>
            <w:tcBorders>
              <w:top w:val="nil"/>
              <w:left w:val="nil"/>
              <w:bottom w:val="single" w:sz="8" w:space="0" w:color="auto"/>
              <w:right w:val="single" w:sz="8" w:space="0" w:color="auto"/>
            </w:tcBorders>
            <w:vAlign w:val="center"/>
            <w:hideMark/>
          </w:tcPr>
          <w:p w:rsidR="00791C16" w:rsidRPr="00A97486" w:rsidRDefault="00791C16" w:rsidP="00C45EE5">
            <w:pPr>
              <w:jc w:val="center"/>
              <w:rPr>
                <w:rFonts w:ascii="宋体" w:hAnsi="宋体" w:cs="宋体"/>
                <w:bCs/>
                <w:color w:val="000000"/>
                <w:szCs w:val="21"/>
              </w:rPr>
            </w:pPr>
            <w:r w:rsidRPr="00A97486">
              <w:rPr>
                <w:rFonts w:ascii="宋体" w:hAnsi="宋体" w:cs="宋体" w:hint="eastAsia"/>
                <w:bCs/>
                <w:color w:val="000000"/>
                <w:szCs w:val="21"/>
              </w:rPr>
              <w:t>□</w:t>
            </w:r>
          </w:p>
        </w:tc>
      </w:tr>
      <w:tr w:rsidR="00791C16" w:rsidRPr="00A97486" w:rsidTr="00C45EE5">
        <w:trPr>
          <w:trHeight w:val="600"/>
        </w:trPr>
        <w:tc>
          <w:tcPr>
            <w:tcW w:w="0" w:type="auto"/>
            <w:tcBorders>
              <w:top w:val="nil"/>
              <w:left w:val="single" w:sz="8" w:space="0" w:color="auto"/>
              <w:bottom w:val="single" w:sz="8" w:space="0" w:color="auto"/>
              <w:right w:val="single" w:sz="8" w:space="0" w:color="auto"/>
            </w:tcBorders>
            <w:vAlign w:val="center"/>
            <w:hideMark/>
          </w:tcPr>
          <w:p w:rsidR="00791C16" w:rsidRPr="00A97486" w:rsidRDefault="00791C16" w:rsidP="00C45EE5">
            <w:pPr>
              <w:jc w:val="center"/>
              <w:rPr>
                <w:color w:val="000000"/>
                <w:sz w:val="22"/>
                <w:szCs w:val="22"/>
              </w:rPr>
            </w:pPr>
            <w:r w:rsidRPr="00A97486">
              <w:rPr>
                <w:color w:val="000000"/>
                <w:sz w:val="22"/>
              </w:rPr>
              <w:t>3</w:t>
            </w:r>
          </w:p>
        </w:tc>
        <w:tc>
          <w:tcPr>
            <w:tcW w:w="0" w:type="auto"/>
            <w:vMerge/>
            <w:tcBorders>
              <w:top w:val="nil"/>
              <w:left w:val="single" w:sz="8" w:space="0" w:color="auto"/>
              <w:bottom w:val="single" w:sz="8" w:space="0" w:color="000000"/>
              <w:right w:val="single" w:sz="8" w:space="0" w:color="auto"/>
            </w:tcBorders>
            <w:vAlign w:val="center"/>
            <w:hideMark/>
          </w:tcPr>
          <w:p w:rsidR="00791C16" w:rsidRPr="00A97486" w:rsidRDefault="00791C16" w:rsidP="00C45EE5">
            <w:pPr>
              <w:rPr>
                <w:b/>
                <w:bCs/>
                <w:color w:val="FF0000"/>
                <w:sz w:val="22"/>
                <w:szCs w:val="22"/>
              </w:rPr>
            </w:pPr>
          </w:p>
        </w:tc>
        <w:tc>
          <w:tcPr>
            <w:tcW w:w="0" w:type="auto"/>
            <w:tcBorders>
              <w:top w:val="nil"/>
              <w:left w:val="nil"/>
              <w:bottom w:val="single" w:sz="8" w:space="0" w:color="auto"/>
              <w:right w:val="single" w:sz="8" w:space="0" w:color="auto"/>
            </w:tcBorders>
            <w:vAlign w:val="center"/>
            <w:hideMark/>
          </w:tcPr>
          <w:p w:rsidR="00791C16" w:rsidRPr="00A97486" w:rsidRDefault="00791C16" w:rsidP="00C45EE5">
            <w:pPr>
              <w:pStyle w:val="affff2"/>
            </w:pPr>
            <w:r w:rsidRPr="00A97486">
              <w:rPr>
                <w:rFonts w:hint="eastAsia"/>
              </w:rPr>
              <w:t>车底</w:t>
            </w:r>
            <w:r w:rsidRPr="00A97486">
              <w:t>/</w:t>
            </w:r>
            <w:r w:rsidRPr="00A97486">
              <w:rPr>
                <w:rFonts w:hint="eastAsia"/>
              </w:rPr>
              <w:t>紧急逆变器</w:t>
            </w:r>
          </w:p>
        </w:tc>
        <w:tc>
          <w:tcPr>
            <w:tcW w:w="0" w:type="auto"/>
            <w:tcBorders>
              <w:top w:val="nil"/>
              <w:left w:val="nil"/>
              <w:bottom w:val="single" w:sz="8" w:space="0" w:color="auto"/>
              <w:right w:val="single" w:sz="8" w:space="0" w:color="auto"/>
            </w:tcBorders>
            <w:vAlign w:val="center"/>
            <w:hideMark/>
          </w:tcPr>
          <w:p w:rsidR="00791C16" w:rsidRPr="00A97486" w:rsidRDefault="00791C16" w:rsidP="00C45EE5">
            <w:pPr>
              <w:pStyle w:val="affff2"/>
            </w:pPr>
            <w:r w:rsidRPr="00A97486">
              <w:rPr>
                <w:rFonts w:hint="eastAsia"/>
              </w:rPr>
              <w:t>逆变器连接器</w:t>
            </w:r>
            <w:r w:rsidRPr="00A97486">
              <w:t>-CN6</w:t>
            </w:r>
            <w:r w:rsidRPr="00A97486">
              <w:rPr>
                <w:rFonts w:hint="eastAsia"/>
              </w:rPr>
              <w:t>，</w:t>
            </w:r>
            <w:r w:rsidRPr="00A97486">
              <w:t>-CN7</w:t>
            </w:r>
            <w:r w:rsidRPr="00A97486">
              <w:rPr>
                <w:rFonts w:hint="eastAsia"/>
              </w:rPr>
              <w:t>连接可靠</w:t>
            </w:r>
          </w:p>
        </w:tc>
        <w:tc>
          <w:tcPr>
            <w:tcW w:w="0" w:type="auto"/>
            <w:tcBorders>
              <w:top w:val="nil"/>
              <w:left w:val="nil"/>
              <w:bottom w:val="single" w:sz="8" w:space="0" w:color="auto"/>
              <w:right w:val="single" w:sz="8" w:space="0" w:color="auto"/>
            </w:tcBorders>
            <w:vAlign w:val="center"/>
          </w:tcPr>
          <w:p w:rsidR="00791C16" w:rsidRPr="00A97486" w:rsidRDefault="00791C16" w:rsidP="00C45EE5">
            <w:pPr>
              <w:jc w:val="center"/>
              <w:rPr>
                <w:rFonts w:ascii="宋体" w:hAnsi="宋体" w:cs="宋体"/>
                <w:bCs/>
                <w:color w:val="000000"/>
                <w:szCs w:val="21"/>
              </w:rPr>
            </w:pPr>
          </w:p>
        </w:tc>
        <w:tc>
          <w:tcPr>
            <w:tcW w:w="0" w:type="auto"/>
            <w:tcBorders>
              <w:top w:val="nil"/>
              <w:left w:val="nil"/>
              <w:bottom w:val="single" w:sz="8" w:space="0" w:color="auto"/>
              <w:right w:val="single" w:sz="8" w:space="0" w:color="auto"/>
            </w:tcBorders>
            <w:vAlign w:val="center"/>
            <w:hideMark/>
          </w:tcPr>
          <w:p w:rsidR="00791C16" w:rsidRPr="00A97486" w:rsidRDefault="00791C16" w:rsidP="00C45EE5">
            <w:pPr>
              <w:jc w:val="center"/>
              <w:rPr>
                <w:rFonts w:ascii="宋体" w:hAnsi="宋体" w:cs="宋体"/>
                <w:bCs/>
                <w:color w:val="000000"/>
                <w:szCs w:val="21"/>
              </w:rPr>
            </w:pPr>
            <w:r w:rsidRPr="00A97486">
              <w:rPr>
                <w:rFonts w:ascii="宋体" w:hAnsi="宋体" w:cs="宋体" w:hint="eastAsia"/>
                <w:bCs/>
                <w:color w:val="000000"/>
                <w:szCs w:val="21"/>
              </w:rPr>
              <w:t>□</w:t>
            </w:r>
          </w:p>
        </w:tc>
        <w:tc>
          <w:tcPr>
            <w:tcW w:w="0" w:type="auto"/>
            <w:tcBorders>
              <w:top w:val="nil"/>
              <w:left w:val="nil"/>
              <w:bottom w:val="single" w:sz="8" w:space="0" w:color="auto"/>
              <w:right w:val="single" w:sz="8" w:space="0" w:color="auto"/>
            </w:tcBorders>
            <w:vAlign w:val="center"/>
            <w:hideMark/>
          </w:tcPr>
          <w:p w:rsidR="00791C16" w:rsidRPr="00A97486" w:rsidRDefault="00791C16" w:rsidP="00C45EE5">
            <w:pPr>
              <w:jc w:val="center"/>
              <w:rPr>
                <w:rFonts w:ascii="宋体" w:hAnsi="宋体" w:cs="宋体"/>
                <w:bCs/>
                <w:color w:val="000000"/>
                <w:szCs w:val="21"/>
              </w:rPr>
            </w:pPr>
            <w:r w:rsidRPr="00A97486">
              <w:rPr>
                <w:rFonts w:ascii="宋体" w:hAnsi="宋体" w:cs="宋体" w:hint="eastAsia"/>
                <w:bCs/>
                <w:color w:val="000000"/>
                <w:szCs w:val="21"/>
              </w:rPr>
              <w:t>□</w:t>
            </w:r>
          </w:p>
        </w:tc>
        <w:tc>
          <w:tcPr>
            <w:tcW w:w="0" w:type="auto"/>
            <w:tcBorders>
              <w:top w:val="nil"/>
              <w:left w:val="nil"/>
              <w:bottom w:val="single" w:sz="8" w:space="0" w:color="auto"/>
              <w:right w:val="single" w:sz="8" w:space="0" w:color="auto"/>
            </w:tcBorders>
            <w:vAlign w:val="center"/>
            <w:hideMark/>
          </w:tcPr>
          <w:p w:rsidR="00791C16" w:rsidRPr="00A97486" w:rsidRDefault="00791C16" w:rsidP="00C45EE5">
            <w:pPr>
              <w:jc w:val="center"/>
              <w:rPr>
                <w:rFonts w:ascii="宋体" w:hAnsi="宋体" w:cs="宋体"/>
                <w:bCs/>
                <w:color w:val="000000"/>
                <w:szCs w:val="21"/>
              </w:rPr>
            </w:pPr>
            <w:r w:rsidRPr="00A97486">
              <w:rPr>
                <w:rFonts w:ascii="宋体" w:hAnsi="宋体" w:cs="宋体" w:hint="eastAsia"/>
                <w:bCs/>
                <w:color w:val="000000"/>
                <w:szCs w:val="21"/>
              </w:rPr>
              <w:t>□</w:t>
            </w:r>
          </w:p>
        </w:tc>
        <w:tc>
          <w:tcPr>
            <w:tcW w:w="0" w:type="auto"/>
            <w:tcBorders>
              <w:top w:val="nil"/>
              <w:left w:val="nil"/>
              <w:bottom w:val="single" w:sz="8" w:space="0" w:color="auto"/>
              <w:right w:val="single" w:sz="8" w:space="0" w:color="auto"/>
            </w:tcBorders>
            <w:vAlign w:val="center"/>
            <w:hideMark/>
          </w:tcPr>
          <w:p w:rsidR="00791C16" w:rsidRPr="00A97486" w:rsidRDefault="00791C16" w:rsidP="00C45EE5">
            <w:pPr>
              <w:jc w:val="center"/>
              <w:rPr>
                <w:rFonts w:ascii="宋体" w:hAnsi="宋体" w:cs="宋体"/>
                <w:bCs/>
                <w:color w:val="000000"/>
                <w:szCs w:val="21"/>
              </w:rPr>
            </w:pPr>
            <w:r w:rsidRPr="00A97486">
              <w:rPr>
                <w:rFonts w:ascii="宋体" w:hAnsi="宋体" w:cs="宋体" w:hint="eastAsia"/>
                <w:bCs/>
                <w:color w:val="000000"/>
                <w:szCs w:val="21"/>
              </w:rPr>
              <w:t>□</w:t>
            </w:r>
          </w:p>
        </w:tc>
        <w:tc>
          <w:tcPr>
            <w:tcW w:w="0" w:type="auto"/>
            <w:tcBorders>
              <w:top w:val="nil"/>
              <w:left w:val="nil"/>
              <w:bottom w:val="single" w:sz="8" w:space="0" w:color="auto"/>
              <w:right w:val="single" w:sz="8" w:space="0" w:color="auto"/>
            </w:tcBorders>
            <w:vAlign w:val="center"/>
            <w:hideMark/>
          </w:tcPr>
          <w:p w:rsidR="00791C16" w:rsidRPr="00A97486" w:rsidRDefault="00791C16" w:rsidP="00C45EE5">
            <w:pPr>
              <w:jc w:val="center"/>
              <w:rPr>
                <w:rFonts w:ascii="宋体" w:hAnsi="宋体" w:cs="宋体"/>
                <w:bCs/>
                <w:color w:val="000000"/>
                <w:szCs w:val="21"/>
              </w:rPr>
            </w:pPr>
            <w:r w:rsidRPr="00A97486">
              <w:rPr>
                <w:rFonts w:ascii="宋体" w:hAnsi="宋体" w:cs="宋体" w:hint="eastAsia"/>
                <w:bCs/>
                <w:color w:val="000000"/>
                <w:szCs w:val="21"/>
              </w:rPr>
              <w:t>□</w:t>
            </w:r>
          </w:p>
        </w:tc>
        <w:tc>
          <w:tcPr>
            <w:tcW w:w="0" w:type="auto"/>
            <w:tcBorders>
              <w:top w:val="nil"/>
              <w:left w:val="nil"/>
              <w:bottom w:val="single" w:sz="8" w:space="0" w:color="auto"/>
              <w:right w:val="single" w:sz="8" w:space="0" w:color="auto"/>
            </w:tcBorders>
            <w:vAlign w:val="center"/>
            <w:hideMark/>
          </w:tcPr>
          <w:p w:rsidR="00791C16" w:rsidRPr="00A97486" w:rsidRDefault="00791C16" w:rsidP="00C45EE5">
            <w:pPr>
              <w:jc w:val="center"/>
              <w:rPr>
                <w:rFonts w:ascii="宋体" w:hAnsi="宋体" w:cs="宋体"/>
                <w:bCs/>
                <w:color w:val="000000"/>
                <w:szCs w:val="21"/>
              </w:rPr>
            </w:pPr>
            <w:r w:rsidRPr="00A97486">
              <w:rPr>
                <w:rFonts w:ascii="宋体" w:hAnsi="宋体" w:cs="宋体" w:hint="eastAsia"/>
                <w:bCs/>
                <w:color w:val="000000"/>
                <w:szCs w:val="21"/>
              </w:rPr>
              <w:t>□</w:t>
            </w:r>
          </w:p>
        </w:tc>
        <w:tc>
          <w:tcPr>
            <w:tcW w:w="0" w:type="auto"/>
            <w:tcBorders>
              <w:top w:val="nil"/>
              <w:left w:val="nil"/>
              <w:bottom w:val="single" w:sz="8" w:space="0" w:color="auto"/>
              <w:right w:val="single" w:sz="8" w:space="0" w:color="auto"/>
            </w:tcBorders>
            <w:vAlign w:val="center"/>
          </w:tcPr>
          <w:p w:rsidR="00791C16" w:rsidRPr="00A97486" w:rsidRDefault="00791C16" w:rsidP="00C45EE5">
            <w:pPr>
              <w:jc w:val="center"/>
              <w:rPr>
                <w:rFonts w:ascii="宋体" w:hAnsi="宋体" w:cs="宋体"/>
                <w:bCs/>
                <w:color w:val="000000"/>
                <w:szCs w:val="21"/>
              </w:rPr>
            </w:pPr>
          </w:p>
        </w:tc>
      </w:tr>
      <w:tr w:rsidR="00791C16" w:rsidRPr="00A97486" w:rsidTr="00C45EE5">
        <w:trPr>
          <w:trHeight w:val="600"/>
        </w:trPr>
        <w:tc>
          <w:tcPr>
            <w:tcW w:w="0" w:type="auto"/>
            <w:tcBorders>
              <w:top w:val="nil"/>
              <w:left w:val="single" w:sz="8" w:space="0" w:color="auto"/>
              <w:bottom w:val="single" w:sz="8" w:space="0" w:color="auto"/>
              <w:right w:val="single" w:sz="8" w:space="0" w:color="auto"/>
            </w:tcBorders>
            <w:vAlign w:val="center"/>
            <w:hideMark/>
          </w:tcPr>
          <w:p w:rsidR="00791C16" w:rsidRPr="00A97486" w:rsidRDefault="00791C16" w:rsidP="00C45EE5">
            <w:pPr>
              <w:jc w:val="center"/>
              <w:rPr>
                <w:color w:val="000000"/>
                <w:sz w:val="22"/>
                <w:szCs w:val="22"/>
              </w:rPr>
            </w:pPr>
            <w:r w:rsidRPr="00A97486">
              <w:rPr>
                <w:color w:val="000000"/>
                <w:sz w:val="22"/>
              </w:rPr>
              <w:t>4</w:t>
            </w:r>
          </w:p>
        </w:tc>
        <w:tc>
          <w:tcPr>
            <w:tcW w:w="0" w:type="auto"/>
            <w:vMerge/>
            <w:tcBorders>
              <w:top w:val="nil"/>
              <w:left w:val="single" w:sz="8" w:space="0" w:color="auto"/>
              <w:bottom w:val="single" w:sz="8" w:space="0" w:color="000000"/>
              <w:right w:val="single" w:sz="8" w:space="0" w:color="auto"/>
            </w:tcBorders>
            <w:vAlign w:val="center"/>
            <w:hideMark/>
          </w:tcPr>
          <w:p w:rsidR="00791C16" w:rsidRPr="00A97486" w:rsidRDefault="00791C16" w:rsidP="00C45EE5">
            <w:pPr>
              <w:rPr>
                <w:b/>
                <w:bCs/>
                <w:color w:val="FF0000"/>
                <w:sz w:val="22"/>
                <w:szCs w:val="22"/>
              </w:rPr>
            </w:pPr>
          </w:p>
        </w:tc>
        <w:tc>
          <w:tcPr>
            <w:tcW w:w="0" w:type="auto"/>
            <w:tcBorders>
              <w:top w:val="nil"/>
              <w:left w:val="nil"/>
              <w:bottom w:val="single" w:sz="8" w:space="0" w:color="auto"/>
              <w:right w:val="single" w:sz="8" w:space="0" w:color="auto"/>
            </w:tcBorders>
            <w:vAlign w:val="center"/>
            <w:hideMark/>
          </w:tcPr>
          <w:p w:rsidR="00791C16" w:rsidRPr="00A97486" w:rsidRDefault="00791C16" w:rsidP="00C45EE5">
            <w:pPr>
              <w:pStyle w:val="affff2"/>
            </w:pPr>
            <w:r w:rsidRPr="00A97486">
              <w:rPr>
                <w:rFonts w:hint="eastAsia"/>
              </w:rPr>
              <w:t>车底</w:t>
            </w:r>
            <w:r w:rsidRPr="00A97486">
              <w:t>/</w:t>
            </w:r>
            <w:r w:rsidRPr="00A97486">
              <w:rPr>
                <w:rFonts w:hint="eastAsia"/>
              </w:rPr>
              <w:t>紧急逆变器</w:t>
            </w:r>
          </w:p>
        </w:tc>
        <w:tc>
          <w:tcPr>
            <w:tcW w:w="0" w:type="auto"/>
            <w:tcBorders>
              <w:top w:val="nil"/>
              <w:left w:val="nil"/>
              <w:bottom w:val="single" w:sz="8" w:space="0" w:color="auto"/>
              <w:right w:val="single" w:sz="8" w:space="0" w:color="auto"/>
            </w:tcBorders>
            <w:vAlign w:val="center"/>
            <w:hideMark/>
          </w:tcPr>
          <w:p w:rsidR="00791C16" w:rsidRPr="00A97486" w:rsidRDefault="00791C16" w:rsidP="00C45EE5">
            <w:pPr>
              <w:pStyle w:val="affff2"/>
            </w:pPr>
            <w:r w:rsidRPr="00A97486">
              <w:rPr>
                <w:rFonts w:hint="eastAsia"/>
              </w:rPr>
              <w:t>逆变器接地正确</w:t>
            </w:r>
          </w:p>
        </w:tc>
        <w:tc>
          <w:tcPr>
            <w:tcW w:w="0" w:type="auto"/>
            <w:tcBorders>
              <w:top w:val="nil"/>
              <w:left w:val="nil"/>
              <w:bottom w:val="single" w:sz="8" w:space="0" w:color="auto"/>
              <w:right w:val="single" w:sz="8" w:space="0" w:color="auto"/>
            </w:tcBorders>
            <w:vAlign w:val="center"/>
          </w:tcPr>
          <w:p w:rsidR="00791C16" w:rsidRPr="00A97486" w:rsidRDefault="00791C16" w:rsidP="00C45EE5">
            <w:pPr>
              <w:jc w:val="center"/>
              <w:rPr>
                <w:rFonts w:ascii="宋体" w:hAnsi="宋体" w:cs="宋体"/>
                <w:bCs/>
                <w:color w:val="000000"/>
                <w:szCs w:val="21"/>
              </w:rPr>
            </w:pPr>
          </w:p>
        </w:tc>
        <w:tc>
          <w:tcPr>
            <w:tcW w:w="0" w:type="auto"/>
            <w:tcBorders>
              <w:top w:val="nil"/>
              <w:left w:val="nil"/>
              <w:bottom w:val="single" w:sz="8" w:space="0" w:color="auto"/>
              <w:right w:val="single" w:sz="8" w:space="0" w:color="auto"/>
            </w:tcBorders>
            <w:vAlign w:val="center"/>
            <w:hideMark/>
          </w:tcPr>
          <w:p w:rsidR="00791C16" w:rsidRPr="00A97486" w:rsidRDefault="00791C16" w:rsidP="00C45EE5">
            <w:pPr>
              <w:jc w:val="center"/>
              <w:rPr>
                <w:rFonts w:ascii="宋体" w:hAnsi="宋体" w:cs="宋体"/>
                <w:bCs/>
                <w:color w:val="000000"/>
                <w:szCs w:val="21"/>
              </w:rPr>
            </w:pPr>
            <w:r w:rsidRPr="00A97486">
              <w:rPr>
                <w:rFonts w:ascii="宋体" w:hAnsi="宋体" w:cs="宋体" w:hint="eastAsia"/>
                <w:bCs/>
                <w:color w:val="000000"/>
                <w:szCs w:val="21"/>
              </w:rPr>
              <w:t>□</w:t>
            </w:r>
          </w:p>
        </w:tc>
        <w:tc>
          <w:tcPr>
            <w:tcW w:w="0" w:type="auto"/>
            <w:tcBorders>
              <w:top w:val="nil"/>
              <w:left w:val="nil"/>
              <w:bottom w:val="single" w:sz="8" w:space="0" w:color="auto"/>
              <w:right w:val="single" w:sz="8" w:space="0" w:color="auto"/>
            </w:tcBorders>
            <w:vAlign w:val="center"/>
            <w:hideMark/>
          </w:tcPr>
          <w:p w:rsidR="00791C16" w:rsidRPr="00A97486" w:rsidRDefault="00791C16" w:rsidP="00C45EE5">
            <w:pPr>
              <w:jc w:val="center"/>
              <w:rPr>
                <w:rFonts w:ascii="宋体" w:hAnsi="宋体" w:cs="宋体"/>
                <w:bCs/>
                <w:color w:val="000000"/>
                <w:szCs w:val="21"/>
              </w:rPr>
            </w:pPr>
            <w:r w:rsidRPr="00A97486">
              <w:rPr>
                <w:rFonts w:ascii="宋体" w:hAnsi="宋体" w:cs="宋体" w:hint="eastAsia"/>
                <w:bCs/>
                <w:color w:val="000000"/>
                <w:szCs w:val="21"/>
              </w:rPr>
              <w:t>□</w:t>
            </w:r>
          </w:p>
        </w:tc>
        <w:tc>
          <w:tcPr>
            <w:tcW w:w="0" w:type="auto"/>
            <w:tcBorders>
              <w:top w:val="nil"/>
              <w:left w:val="nil"/>
              <w:bottom w:val="single" w:sz="8" w:space="0" w:color="auto"/>
              <w:right w:val="single" w:sz="8" w:space="0" w:color="auto"/>
            </w:tcBorders>
            <w:vAlign w:val="center"/>
            <w:hideMark/>
          </w:tcPr>
          <w:p w:rsidR="00791C16" w:rsidRPr="00A97486" w:rsidRDefault="00791C16" w:rsidP="00C45EE5">
            <w:pPr>
              <w:jc w:val="center"/>
              <w:rPr>
                <w:rFonts w:ascii="宋体" w:hAnsi="宋体" w:cs="宋体"/>
                <w:bCs/>
                <w:color w:val="000000"/>
                <w:szCs w:val="21"/>
              </w:rPr>
            </w:pPr>
            <w:r w:rsidRPr="00A97486">
              <w:rPr>
                <w:rFonts w:ascii="宋体" w:hAnsi="宋体" w:cs="宋体" w:hint="eastAsia"/>
                <w:bCs/>
                <w:color w:val="000000"/>
                <w:szCs w:val="21"/>
              </w:rPr>
              <w:t>□</w:t>
            </w:r>
          </w:p>
        </w:tc>
        <w:tc>
          <w:tcPr>
            <w:tcW w:w="0" w:type="auto"/>
            <w:tcBorders>
              <w:top w:val="nil"/>
              <w:left w:val="nil"/>
              <w:bottom w:val="single" w:sz="8" w:space="0" w:color="auto"/>
              <w:right w:val="single" w:sz="8" w:space="0" w:color="auto"/>
            </w:tcBorders>
            <w:vAlign w:val="center"/>
            <w:hideMark/>
          </w:tcPr>
          <w:p w:rsidR="00791C16" w:rsidRPr="00A97486" w:rsidRDefault="00791C16" w:rsidP="00C45EE5">
            <w:pPr>
              <w:jc w:val="center"/>
              <w:rPr>
                <w:rFonts w:ascii="宋体" w:hAnsi="宋体" w:cs="宋体"/>
                <w:bCs/>
                <w:color w:val="000000"/>
                <w:szCs w:val="21"/>
              </w:rPr>
            </w:pPr>
            <w:r w:rsidRPr="00A97486">
              <w:rPr>
                <w:rFonts w:ascii="宋体" w:hAnsi="宋体" w:cs="宋体" w:hint="eastAsia"/>
                <w:bCs/>
                <w:color w:val="000000"/>
                <w:szCs w:val="21"/>
              </w:rPr>
              <w:t>□</w:t>
            </w:r>
          </w:p>
        </w:tc>
        <w:tc>
          <w:tcPr>
            <w:tcW w:w="0" w:type="auto"/>
            <w:tcBorders>
              <w:top w:val="nil"/>
              <w:left w:val="nil"/>
              <w:bottom w:val="single" w:sz="8" w:space="0" w:color="auto"/>
              <w:right w:val="single" w:sz="8" w:space="0" w:color="auto"/>
            </w:tcBorders>
            <w:vAlign w:val="center"/>
            <w:hideMark/>
          </w:tcPr>
          <w:p w:rsidR="00791C16" w:rsidRPr="00A97486" w:rsidRDefault="00791C16" w:rsidP="00C45EE5">
            <w:pPr>
              <w:jc w:val="center"/>
              <w:rPr>
                <w:rFonts w:ascii="宋体" w:hAnsi="宋体" w:cs="宋体"/>
                <w:bCs/>
                <w:color w:val="000000"/>
                <w:szCs w:val="21"/>
              </w:rPr>
            </w:pPr>
            <w:r w:rsidRPr="00A97486">
              <w:rPr>
                <w:rFonts w:ascii="宋体" w:hAnsi="宋体" w:cs="宋体" w:hint="eastAsia"/>
                <w:bCs/>
                <w:color w:val="000000"/>
                <w:szCs w:val="21"/>
              </w:rPr>
              <w:t>□</w:t>
            </w:r>
          </w:p>
        </w:tc>
        <w:tc>
          <w:tcPr>
            <w:tcW w:w="0" w:type="auto"/>
            <w:tcBorders>
              <w:top w:val="nil"/>
              <w:left w:val="nil"/>
              <w:bottom w:val="single" w:sz="8" w:space="0" w:color="auto"/>
              <w:right w:val="single" w:sz="8" w:space="0" w:color="auto"/>
            </w:tcBorders>
            <w:vAlign w:val="center"/>
            <w:hideMark/>
          </w:tcPr>
          <w:p w:rsidR="00791C16" w:rsidRPr="00A97486" w:rsidRDefault="00791C16" w:rsidP="00C45EE5">
            <w:pPr>
              <w:jc w:val="center"/>
              <w:rPr>
                <w:rFonts w:ascii="宋体" w:hAnsi="宋体" w:cs="宋体"/>
                <w:bCs/>
                <w:color w:val="000000"/>
                <w:szCs w:val="21"/>
              </w:rPr>
            </w:pPr>
            <w:r w:rsidRPr="00A97486">
              <w:rPr>
                <w:rFonts w:ascii="宋体" w:hAnsi="宋体" w:cs="宋体" w:hint="eastAsia"/>
                <w:bCs/>
                <w:color w:val="000000"/>
                <w:szCs w:val="21"/>
              </w:rPr>
              <w:t>□</w:t>
            </w:r>
          </w:p>
        </w:tc>
        <w:tc>
          <w:tcPr>
            <w:tcW w:w="0" w:type="auto"/>
            <w:tcBorders>
              <w:top w:val="nil"/>
              <w:left w:val="nil"/>
              <w:bottom w:val="single" w:sz="8" w:space="0" w:color="auto"/>
              <w:right w:val="single" w:sz="8" w:space="0" w:color="auto"/>
            </w:tcBorders>
            <w:vAlign w:val="center"/>
          </w:tcPr>
          <w:p w:rsidR="00791C16" w:rsidRPr="00A97486" w:rsidRDefault="00791C16" w:rsidP="00C45EE5">
            <w:pPr>
              <w:jc w:val="center"/>
              <w:rPr>
                <w:rFonts w:ascii="宋体" w:hAnsi="宋体" w:cs="宋体"/>
                <w:bCs/>
                <w:color w:val="000000"/>
                <w:szCs w:val="21"/>
              </w:rPr>
            </w:pPr>
          </w:p>
        </w:tc>
      </w:tr>
      <w:tr w:rsidR="00791C16" w:rsidRPr="00A97486" w:rsidTr="00C45EE5">
        <w:trPr>
          <w:trHeight w:val="600"/>
        </w:trPr>
        <w:tc>
          <w:tcPr>
            <w:tcW w:w="0" w:type="auto"/>
            <w:vMerge w:val="restart"/>
            <w:tcBorders>
              <w:top w:val="nil"/>
              <w:left w:val="single" w:sz="8" w:space="0" w:color="auto"/>
              <w:bottom w:val="single" w:sz="8" w:space="0" w:color="000000"/>
              <w:right w:val="single" w:sz="8" w:space="0" w:color="auto"/>
            </w:tcBorders>
            <w:vAlign w:val="center"/>
            <w:hideMark/>
          </w:tcPr>
          <w:p w:rsidR="00791C16" w:rsidRPr="00A97486" w:rsidRDefault="00791C16" w:rsidP="00C45EE5">
            <w:pPr>
              <w:jc w:val="center"/>
              <w:rPr>
                <w:color w:val="000000"/>
                <w:sz w:val="22"/>
                <w:szCs w:val="22"/>
              </w:rPr>
            </w:pPr>
            <w:r w:rsidRPr="00A97486">
              <w:rPr>
                <w:color w:val="000000"/>
                <w:sz w:val="22"/>
              </w:rPr>
              <w:t>5</w:t>
            </w:r>
          </w:p>
        </w:tc>
        <w:tc>
          <w:tcPr>
            <w:tcW w:w="0" w:type="auto"/>
            <w:vMerge/>
            <w:tcBorders>
              <w:top w:val="nil"/>
              <w:left w:val="single" w:sz="8" w:space="0" w:color="auto"/>
              <w:bottom w:val="single" w:sz="8" w:space="0" w:color="000000"/>
              <w:right w:val="single" w:sz="8" w:space="0" w:color="auto"/>
            </w:tcBorders>
            <w:vAlign w:val="center"/>
            <w:hideMark/>
          </w:tcPr>
          <w:p w:rsidR="00791C16" w:rsidRPr="00A97486" w:rsidRDefault="00791C16" w:rsidP="00C45EE5">
            <w:pPr>
              <w:rPr>
                <w:b/>
                <w:bCs/>
                <w:color w:val="FF0000"/>
                <w:sz w:val="22"/>
                <w:szCs w:val="22"/>
              </w:rPr>
            </w:pPr>
          </w:p>
        </w:tc>
        <w:tc>
          <w:tcPr>
            <w:tcW w:w="0" w:type="auto"/>
            <w:vMerge w:val="restart"/>
            <w:tcBorders>
              <w:top w:val="nil"/>
              <w:left w:val="single" w:sz="8" w:space="0" w:color="auto"/>
              <w:bottom w:val="single" w:sz="8" w:space="0" w:color="000000"/>
              <w:right w:val="single" w:sz="8" w:space="0" w:color="auto"/>
            </w:tcBorders>
            <w:vAlign w:val="center"/>
            <w:hideMark/>
          </w:tcPr>
          <w:p w:rsidR="00791C16" w:rsidRPr="00A97486" w:rsidRDefault="00791C16" w:rsidP="00C45EE5">
            <w:pPr>
              <w:pStyle w:val="affff2"/>
            </w:pPr>
            <w:r w:rsidRPr="00A97486">
              <w:rPr>
                <w:rFonts w:hint="eastAsia"/>
              </w:rPr>
              <w:t>控制柜接口</w:t>
            </w:r>
          </w:p>
        </w:tc>
        <w:tc>
          <w:tcPr>
            <w:tcW w:w="0" w:type="auto"/>
            <w:tcBorders>
              <w:top w:val="nil"/>
              <w:left w:val="nil"/>
              <w:bottom w:val="single" w:sz="8" w:space="0" w:color="auto"/>
              <w:right w:val="single" w:sz="8" w:space="0" w:color="auto"/>
            </w:tcBorders>
            <w:vAlign w:val="center"/>
            <w:hideMark/>
          </w:tcPr>
          <w:p w:rsidR="00791C16" w:rsidRPr="00A97486" w:rsidRDefault="00791C16" w:rsidP="00C45EE5">
            <w:pPr>
              <w:pStyle w:val="affff2"/>
            </w:pPr>
            <w:r w:rsidRPr="00A97486">
              <w:rPr>
                <w:rFonts w:hint="eastAsia"/>
              </w:rPr>
              <w:t>检查控制板电源接口端子：</w:t>
            </w:r>
            <w:r w:rsidRPr="00A97486">
              <w:t>-XS0</w:t>
            </w:r>
            <w:r w:rsidRPr="00A97486">
              <w:rPr>
                <w:rFonts w:hint="eastAsia"/>
              </w:rPr>
              <w:t>：</w:t>
            </w:r>
            <w:r w:rsidRPr="00A97486">
              <w:t>1</w:t>
            </w:r>
            <w:r w:rsidRPr="00A97486">
              <w:rPr>
                <w:rFonts w:hint="eastAsia"/>
              </w:rPr>
              <w:t>，</w:t>
            </w:r>
            <w:r w:rsidRPr="00A97486">
              <w:t>2</w:t>
            </w:r>
            <w:r w:rsidRPr="00A97486">
              <w:rPr>
                <w:rFonts w:hint="eastAsia"/>
              </w:rPr>
              <w:t>，</w:t>
            </w:r>
            <w:r w:rsidRPr="00A97486">
              <w:t>3</w:t>
            </w:r>
            <w:r w:rsidRPr="00A97486">
              <w:rPr>
                <w:rFonts w:hint="eastAsia"/>
              </w:rPr>
              <w:t>，整车三相电源线接入</w:t>
            </w:r>
          </w:p>
        </w:tc>
        <w:tc>
          <w:tcPr>
            <w:tcW w:w="0" w:type="auto"/>
            <w:tcBorders>
              <w:top w:val="nil"/>
              <w:left w:val="nil"/>
              <w:bottom w:val="nil"/>
              <w:right w:val="single" w:sz="8" w:space="0" w:color="auto"/>
            </w:tcBorders>
            <w:vAlign w:val="center"/>
            <w:hideMark/>
          </w:tcPr>
          <w:p w:rsidR="00791C16" w:rsidRPr="00A97486" w:rsidRDefault="00791C16" w:rsidP="00C45EE5">
            <w:pPr>
              <w:rPr>
                <w:sz w:val="20"/>
              </w:rPr>
            </w:pPr>
          </w:p>
        </w:tc>
        <w:tc>
          <w:tcPr>
            <w:tcW w:w="0" w:type="auto"/>
            <w:tcBorders>
              <w:top w:val="nil"/>
              <w:left w:val="nil"/>
              <w:bottom w:val="nil"/>
              <w:right w:val="single" w:sz="8" w:space="0" w:color="auto"/>
            </w:tcBorders>
            <w:vAlign w:val="center"/>
            <w:hideMark/>
          </w:tcPr>
          <w:p w:rsidR="00791C16" w:rsidRPr="00A97486" w:rsidRDefault="00791C16" w:rsidP="00C45EE5">
            <w:pPr>
              <w:jc w:val="center"/>
              <w:rPr>
                <w:rFonts w:ascii="宋体" w:hAnsi="宋体" w:cs="宋体"/>
                <w:bCs/>
                <w:color w:val="000000"/>
                <w:szCs w:val="21"/>
              </w:rPr>
            </w:pPr>
            <w:r w:rsidRPr="00A97486">
              <w:rPr>
                <w:rFonts w:ascii="宋体" w:hAnsi="宋体" w:cs="宋体" w:hint="eastAsia"/>
                <w:bCs/>
                <w:color w:val="000000"/>
                <w:szCs w:val="21"/>
              </w:rPr>
              <w:t>□</w:t>
            </w:r>
          </w:p>
        </w:tc>
        <w:tc>
          <w:tcPr>
            <w:tcW w:w="0" w:type="auto"/>
            <w:tcBorders>
              <w:top w:val="nil"/>
              <w:left w:val="nil"/>
              <w:bottom w:val="nil"/>
              <w:right w:val="single" w:sz="8" w:space="0" w:color="auto"/>
            </w:tcBorders>
            <w:vAlign w:val="center"/>
            <w:hideMark/>
          </w:tcPr>
          <w:p w:rsidR="00791C16" w:rsidRPr="00A97486" w:rsidRDefault="00791C16" w:rsidP="00C45EE5">
            <w:pPr>
              <w:jc w:val="center"/>
              <w:rPr>
                <w:rFonts w:ascii="宋体" w:hAnsi="宋体" w:cs="宋体"/>
                <w:bCs/>
                <w:color w:val="000000"/>
                <w:szCs w:val="21"/>
              </w:rPr>
            </w:pPr>
            <w:r w:rsidRPr="00A97486">
              <w:rPr>
                <w:rFonts w:ascii="宋体" w:hAnsi="宋体" w:cs="宋体" w:hint="eastAsia"/>
                <w:bCs/>
                <w:color w:val="000000"/>
                <w:szCs w:val="21"/>
              </w:rPr>
              <w:t>□</w:t>
            </w:r>
          </w:p>
        </w:tc>
        <w:tc>
          <w:tcPr>
            <w:tcW w:w="0" w:type="auto"/>
            <w:tcBorders>
              <w:top w:val="nil"/>
              <w:left w:val="nil"/>
              <w:bottom w:val="nil"/>
              <w:right w:val="single" w:sz="8" w:space="0" w:color="auto"/>
            </w:tcBorders>
            <w:vAlign w:val="center"/>
            <w:hideMark/>
          </w:tcPr>
          <w:p w:rsidR="00791C16" w:rsidRPr="00A97486" w:rsidRDefault="00791C16" w:rsidP="00C45EE5">
            <w:pPr>
              <w:jc w:val="center"/>
              <w:rPr>
                <w:rFonts w:ascii="宋体" w:hAnsi="宋体" w:cs="宋体"/>
                <w:bCs/>
                <w:color w:val="000000"/>
                <w:szCs w:val="21"/>
              </w:rPr>
            </w:pPr>
            <w:r w:rsidRPr="00A97486">
              <w:rPr>
                <w:rFonts w:ascii="宋体" w:hAnsi="宋体" w:cs="宋体" w:hint="eastAsia"/>
                <w:bCs/>
                <w:color w:val="000000"/>
                <w:szCs w:val="21"/>
              </w:rPr>
              <w:t>□</w:t>
            </w:r>
          </w:p>
        </w:tc>
        <w:tc>
          <w:tcPr>
            <w:tcW w:w="0" w:type="auto"/>
            <w:tcBorders>
              <w:top w:val="nil"/>
              <w:left w:val="nil"/>
              <w:bottom w:val="nil"/>
              <w:right w:val="single" w:sz="8" w:space="0" w:color="auto"/>
            </w:tcBorders>
            <w:vAlign w:val="center"/>
            <w:hideMark/>
          </w:tcPr>
          <w:p w:rsidR="00791C16" w:rsidRPr="00A97486" w:rsidRDefault="00791C16" w:rsidP="00C45EE5">
            <w:pPr>
              <w:jc w:val="center"/>
              <w:rPr>
                <w:rFonts w:ascii="宋体" w:hAnsi="宋体" w:cs="宋体"/>
                <w:bCs/>
                <w:color w:val="000000"/>
                <w:szCs w:val="21"/>
              </w:rPr>
            </w:pPr>
            <w:r w:rsidRPr="00A97486">
              <w:rPr>
                <w:rFonts w:ascii="宋体" w:hAnsi="宋体" w:cs="宋体" w:hint="eastAsia"/>
                <w:bCs/>
                <w:color w:val="000000"/>
                <w:szCs w:val="21"/>
              </w:rPr>
              <w:t>□</w:t>
            </w:r>
          </w:p>
        </w:tc>
        <w:tc>
          <w:tcPr>
            <w:tcW w:w="0" w:type="auto"/>
            <w:tcBorders>
              <w:top w:val="nil"/>
              <w:left w:val="nil"/>
              <w:bottom w:val="nil"/>
              <w:right w:val="single" w:sz="8" w:space="0" w:color="auto"/>
            </w:tcBorders>
            <w:vAlign w:val="center"/>
            <w:hideMark/>
          </w:tcPr>
          <w:p w:rsidR="00791C16" w:rsidRPr="00A97486" w:rsidRDefault="00791C16" w:rsidP="00C45EE5">
            <w:pPr>
              <w:jc w:val="center"/>
              <w:rPr>
                <w:rFonts w:ascii="宋体" w:hAnsi="宋体" w:cs="宋体"/>
                <w:bCs/>
                <w:color w:val="000000"/>
                <w:szCs w:val="21"/>
              </w:rPr>
            </w:pPr>
            <w:r w:rsidRPr="00A97486">
              <w:rPr>
                <w:rFonts w:ascii="宋体" w:hAnsi="宋体" w:cs="宋体" w:hint="eastAsia"/>
                <w:bCs/>
                <w:color w:val="000000"/>
                <w:szCs w:val="21"/>
              </w:rPr>
              <w:t>□</w:t>
            </w:r>
          </w:p>
        </w:tc>
        <w:tc>
          <w:tcPr>
            <w:tcW w:w="0" w:type="auto"/>
            <w:tcBorders>
              <w:top w:val="nil"/>
              <w:left w:val="nil"/>
              <w:bottom w:val="nil"/>
              <w:right w:val="single" w:sz="8" w:space="0" w:color="auto"/>
            </w:tcBorders>
            <w:vAlign w:val="center"/>
            <w:hideMark/>
          </w:tcPr>
          <w:p w:rsidR="00791C16" w:rsidRPr="00A97486" w:rsidRDefault="00791C16" w:rsidP="00C45EE5">
            <w:pPr>
              <w:jc w:val="center"/>
              <w:rPr>
                <w:rFonts w:ascii="宋体" w:hAnsi="宋体" w:cs="宋体"/>
                <w:bCs/>
                <w:color w:val="000000"/>
                <w:szCs w:val="21"/>
              </w:rPr>
            </w:pPr>
            <w:r w:rsidRPr="00A97486">
              <w:rPr>
                <w:rFonts w:ascii="宋体" w:hAnsi="宋体" w:cs="宋体" w:hint="eastAsia"/>
                <w:bCs/>
                <w:color w:val="000000"/>
                <w:szCs w:val="21"/>
              </w:rPr>
              <w:t>□</w:t>
            </w:r>
          </w:p>
        </w:tc>
        <w:tc>
          <w:tcPr>
            <w:tcW w:w="0" w:type="auto"/>
            <w:tcBorders>
              <w:top w:val="nil"/>
              <w:left w:val="nil"/>
              <w:bottom w:val="nil"/>
              <w:right w:val="single" w:sz="8" w:space="0" w:color="auto"/>
            </w:tcBorders>
            <w:vAlign w:val="center"/>
          </w:tcPr>
          <w:p w:rsidR="00791C16" w:rsidRPr="00A97486" w:rsidRDefault="00791C16" w:rsidP="00C45EE5">
            <w:pPr>
              <w:jc w:val="center"/>
              <w:rPr>
                <w:rFonts w:ascii="宋体" w:hAnsi="宋体" w:cs="宋体"/>
                <w:bCs/>
                <w:color w:val="000000"/>
                <w:szCs w:val="21"/>
              </w:rPr>
            </w:pPr>
          </w:p>
        </w:tc>
      </w:tr>
      <w:tr w:rsidR="00791C16" w:rsidRPr="00A97486" w:rsidTr="00C45EE5">
        <w:trPr>
          <w:trHeight w:val="600"/>
        </w:trPr>
        <w:tc>
          <w:tcPr>
            <w:tcW w:w="0" w:type="auto"/>
            <w:vMerge/>
            <w:tcBorders>
              <w:top w:val="nil"/>
              <w:left w:val="single" w:sz="8" w:space="0" w:color="auto"/>
              <w:bottom w:val="single" w:sz="8" w:space="0" w:color="000000"/>
              <w:right w:val="single" w:sz="8" w:space="0" w:color="auto"/>
            </w:tcBorders>
            <w:vAlign w:val="center"/>
            <w:hideMark/>
          </w:tcPr>
          <w:p w:rsidR="00791C16" w:rsidRPr="00A97486" w:rsidRDefault="00791C16" w:rsidP="00C45EE5">
            <w:pPr>
              <w:rPr>
                <w:color w:val="000000"/>
                <w:sz w:val="22"/>
                <w:szCs w:val="22"/>
              </w:rPr>
            </w:pPr>
          </w:p>
        </w:tc>
        <w:tc>
          <w:tcPr>
            <w:tcW w:w="0" w:type="auto"/>
            <w:vMerge/>
            <w:tcBorders>
              <w:top w:val="nil"/>
              <w:left w:val="single" w:sz="8" w:space="0" w:color="auto"/>
              <w:bottom w:val="single" w:sz="8" w:space="0" w:color="000000"/>
              <w:right w:val="single" w:sz="8" w:space="0" w:color="auto"/>
            </w:tcBorders>
            <w:vAlign w:val="center"/>
            <w:hideMark/>
          </w:tcPr>
          <w:p w:rsidR="00791C16" w:rsidRPr="00A97486" w:rsidRDefault="00791C16" w:rsidP="00C45EE5">
            <w:pPr>
              <w:rPr>
                <w:b/>
                <w:bCs/>
                <w:color w:val="FF0000"/>
                <w:sz w:val="22"/>
                <w:szCs w:val="22"/>
              </w:rPr>
            </w:pPr>
          </w:p>
        </w:tc>
        <w:tc>
          <w:tcPr>
            <w:tcW w:w="0" w:type="auto"/>
            <w:vMerge/>
            <w:tcBorders>
              <w:top w:val="nil"/>
              <w:left w:val="single" w:sz="8" w:space="0" w:color="auto"/>
              <w:bottom w:val="single" w:sz="8" w:space="0" w:color="000000"/>
              <w:right w:val="single" w:sz="8" w:space="0" w:color="auto"/>
            </w:tcBorders>
            <w:vAlign w:val="center"/>
            <w:hideMark/>
          </w:tcPr>
          <w:p w:rsidR="00791C16" w:rsidRPr="00A97486" w:rsidRDefault="00791C16" w:rsidP="00C45EE5">
            <w:pPr>
              <w:pStyle w:val="affff2"/>
            </w:pPr>
          </w:p>
        </w:tc>
        <w:tc>
          <w:tcPr>
            <w:tcW w:w="0" w:type="auto"/>
            <w:tcBorders>
              <w:top w:val="nil"/>
              <w:left w:val="nil"/>
              <w:bottom w:val="single" w:sz="8" w:space="0" w:color="auto"/>
              <w:right w:val="single" w:sz="8" w:space="0" w:color="auto"/>
            </w:tcBorders>
            <w:vAlign w:val="center"/>
            <w:hideMark/>
          </w:tcPr>
          <w:p w:rsidR="00791C16" w:rsidRPr="00A97486" w:rsidRDefault="00791C16" w:rsidP="00C45EE5">
            <w:pPr>
              <w:pStyle w:val="affff2"/>
            </w:pPr>
            <w:r w:rsidRPr="00A97486">
              <w:rPr>
                <w:rFonts w:hint="eastAsia"/>
              </w:rPr>
              <w:t>控制电源供电直流</w:t>
            </w:r>
            <w:r w:rsidRPr="00A97486">
              <w:t>110V</w:t>
            </w:r>
            <w:r w:rsidRPr="00A97486">
              <w:rPr>
                <w:rFonts w:hint="eastAsia"/>
              </w:rPr>
              <w:t>：</w:t>
            </w:r>
            <w:r w:rsidRPr="00A97486">
              <w:t>-XS02</w:t>
            </w:r>
            <w:r w:rsidRPr="00A97486">
              <w:rPr>
                <w:rFonts w:hint="eastAsia"/>
              </w:rPr>
              <w:t>：</w:t>
            </w:r>
            <w:r w:rsidRPr="00A97486">
              <w:t>1</w:t>
            </w:r>
            <w:r w:rsidRPr="00A97486">
              <w:rPr>
                <w:rFonts w:hint="eastAsia"/>
              </w:rPr>
              <w:t>，</w:t>
            </w:r>
            <w:r w:rsidRPr="00A97486">
              <w:t>2</w:t>
            </w:r>
            <w:r w:rsidRPr="00A97486">
              <w:rPr>
                <w:rFonts w:hint="eastAsia"/>
              </w:rPr>
              <w:t>（</w:t>
            </w:r>
            <w:r w:rsidRPr="00A97486">
              <w:t>1</w:t>
            </w:r>
            <w:r w:rsidRPr="00A97486">
              <w:rPr>
                <w:rFonts w:hint="eastAsia"/>
              </w:rPr>
              <w:t>：正；</w:t>
            </w:r>
            <w:r w:rsidRPr="00A97486">
              <w:t>2</w:t>
            </w:r>
            <w:r w:rsidRPr="00A97486">
              <w:rPr>
                <w:rFonts w:hint="eastAsia"/>
              </w:rPr>
              <w:t>：负），整车控制电源接入</w:t>
            </w:r>
          </w:p>
        </w:tc>
        <w:tc>
          <w:tcPr>
            <w:tcW w:w="0" w:type="auto"/>
            <w:tcBorders>
              <w:top w:val="single" w:sz="8" w:space="0" w:color="auto"/>
              <w:left w:val="nil"/>
              <w:bottom w:val="single" w:sz="8" w:space="0" w:color="auto"/>
              <w:right w:val="single" w:sz="8" w:space="0" w:color="auto"/>
            </w:tcBorders>
            <w:vAlign w:val="center"/>
            <w:hideMark/>
          </w:tcPr>
          <w:p w:rsidR="00791C16" w:rsidRPr="00A97486" w:rsidRDefault="00791C16" w:rsidP="00C45EE5">
            <w:pPr>
              <w:rPr>
                <w:sz w:val="20"/>
              </w:rPr>
            </w:pPr>
          </w:p>
        </w:tc>
        <w:tc>
          <w:tcPr>
            <w:tcW w:w="0" w:type="auto"/>
            <w:tcBorders>
              <w:top w:val="single" w:sz="8" w:space="0" w:color="auto"/>
              <w:left w:val="nil"/>
              <w:bottom w:val="single" w:sz="8" w:space="0" w:color="auto"/>
              <w:right w:val="single" w:sz="8" w:space="0" w:color="auto"/>
            </w:tcBorders>
            <w:vAlign w:val="center"/>
            <w:hideMark/>
          </w:tcPr>
          <w:p w:rsidR="00791C16" w:rsidRPr="00A97486" w:rsidRDefault="00791C16" w:rsidP="00C45EE5">
            <w:pPr>
              <w:jc w:val="center"/>
              <w:rPr>
                <w:rFonts w:ascii="宋体" w:hAnsi="宋体" w:cs="宋体"/>
                <w:bCs/>
                <w:color w:val="000000"/>
                <w:szCs w:val="21"/>
              </w:rPr>
            </w:pPr>
            <w:r w:rsidRPr="00A97486">
              <w:rPr>
                <w:rFonts w:ascii="宋体" w:hAnsi="宋体" w:cs="宋体" w:hint="eastAsia"/>
                <w:bCs/>
                <w:color w:val="000000"/>
                <w:szCs w:val="21"/>
              </w:rPr>
              <w:t>□</w:t>
            </w:r>
          </w:p>
        </w:tc>
        <w:tc>
          <w:tcPr>
            <w:tcW w:w="0" w:type="auto"/>
            <w:tcBorders>
              <w:top w:val="single" w:sz="8" w:space="0" w:color="auto"/>
              <w:left w:val="nil"/>
              <w:bottom w:val="single" w:sz="8" w:space="0" w:color="auto"/>
              <w:right w:val="single" w:sz="8" w:space="0" w:color="auto"/>
            </w:tcBorders>
            <w:vAlign w:val="center"/>
            <w:hideMark/>
          </w:tcPr>
          <w:p w:rsidR="00791C16" w:rsidRPr="00A97486" w:rsidRDefault="00791C16" w:rsidP="00C45EE5">
            <w:pPr>
              <w:jc w:val="center"/>
              <w:rPr>
                <w:rFonts w:ascii="宋体" w:hAnsi="宋体" w:cs="宋体"/>
                <w:bCs/>
                <w:color w:val="000000"/>
                <w:szCs w:val="21"/>
              </w:rPr>
            </w:pPr>
            <w:r w:rsidRPr="00A97486">
              <w:rPr>
                <w:rFonts w:ascii="宋体" w:hAnsi="宋体" w:cs="宋体" w:hint="eastAsia"/>
                <w:bCs/>
                <w:color w:val="000000"/>
                <w:szCs w:val="21"/>
              </w:rPr>
              <w:t>□</w:t>
            </w:r>
          </w:p>
        </w:tc>
        <w:tc>
          <w:tcPr>
            <w:tcW w:w="0" w:type="auto"/>
            <w:tcBorders>
              <w:top w:val="single" w:sz="8" w:space="0" w:color="auto"/>
              <w:left w:val="nil"/>
              <w:bottom w:val="single" w:sz="8" w:space="0" w:color="auto"/>
              <w:right w:val="single" w:sz="8" w:space="0" w:color="auto"/>
            </w:tcBorders>
            <w:vAlign w:val="center"/>
            <w:hideMark/>
          </w:tcPr>
          <w:p w:rsidR="00791C16" w:rsidRPr="00A97486" w:rsidRDefault="00791C16" w:rsidP="00C45EE5">
            <w:pPr>
              <w:jc w:val="center"/>
              <w:rPr>
                <w:rFonts w:ascii="宋体" w:hAnsi="宋体" w:cs="宋体"/>
                <w:bCs/>
                <w:color w:val="000000"/>
                <w:szCs w:val="21"/>
              </w:rPr>
            </w:pPr>
            <w:r w:rsidRPr="00A97486">
              <w:rPr>
                <w:rFonts w:ascii="宋体" w:hAnsi="宋体" w:cs="宋体" w:hint="eastAsia"/>
                <w:bCs/>
                <w:color w:val="000000"/>
                <w:szCs w:val="21"/>
              </w:rPr>
              <w:t>□</w:t>
            </w:r>
          </w:p>
        </w:tc>
        <w:tc>
          <w:tcPr>
            <w:tcW w:w="0" w:type="auto"/>
            <w:tcBorders>
              <w:top w:val="single" w:sz="8" w:space="0" w:color="auto"/>
              <w:left w:val="nil"/>
              <w:bottom w:val="single" w:sz="8" w:space="0" w:color="auto"/>
              <w:right w:val="single" w:sz="8" w:space="0" w:color="auto"/>
            </w:tcBorders>
            <w:vAlign w:val="center"/>
            <w:hideMark/>
          </w:tcPr>
          <w:p w:rsidR="00791C16" w:rsidRPr="00A97486" w:rsidRDefault="00791C16" w:rsidP="00C45EE5">
            <w:pPr>
              <w:jc w:val="center"/>
              <w:rPr>
                <w:rFonts w:ascii="宋体" w:hAnsi="宋体" w:cs="宋体"/>
                <w:bCs/>
                <w:color w:val="000000"/>
                <w:szCs w:val="21"/>
              </w:rPr>
            </w:pPr>
            <w:r w:rsidRPr="00A97486">
              <w:rPr>
                <w:rFonts w:ascii="宋体" w:hAnsi="宋体" w:cs="宋体" w:hint="eastAsia"/>
                <w:bCs/>
                <w:color w:val="000000"/>
                <w:szCs w:val="21"/>
              </w:rPr>
              <w:t>□</w:t>
            </w:r>
          </w:p>
        </w:tc>
        <w:tc>
          <w:tcPr>
            <w:tcW w:w="0" w:type="auto"/>
            <w:tcBorders>
              <w:top w:val="single" w:sz="8" w:space="0" w:color="auto"/>
              <w:left w:val="nil"/>
              <w:bottom w:val="single" w:sz="8" w:space="0" w:color="auto"/>
              <w:right w:val="single" w:sz="8" w:space="0" w:color="auto"/>
            </w:tcBorders>
            <w:vAlign w:val="center"/>
            <w:hideMark/>
          </w:tcPr>
          <w:p w:rsidR="00791C16" w:rsidRPr="00A97486" w:rsidRDefault="00791C16" w:rsidP="00C45EE5">
            <w:pPr>
              <w:jc w:val="center"/>
              <w:rPr>
                <w:rFonts w:ascii="宋体" w:hAnsi="宋体" w:cs="宋体"/>
                <w:bCs/>
                <w:color w:val="000000"/>
                <w:szCs w:val="21"/>
              </w:rPr>
            </w:pPr>
            <w:r w:rsidRPr="00A97486">
              <w:rPr>
                <w:rFonts w:ascii="宋体" w:hAnsi="宋体" w:cs="宋体" w:hint="eastAsia"/>
                <w:bCs/>
                <w:color w:val="000000"/>
                <w:szCs w:val="21"/>
              </w:rPr>
              <w:t>□</w:t>
            </w:r>
          </w:p>
        </w:tc>
        <w:tc>
          <w:tcPr>
            <w:tcW w:w="0" w:type="auto"/>
            <w:tcBorders>
              <w:top w:val="single" w:sz="8" w:space="0" w:color="auto"/>
              <w:left w:val="nil"/>
              <w:bottom w:val="single" w:sz="8" w:space="0" w:color="auto"/>
              <w:right w:val="single" w:sz="8" w:space="0" w:color="auto"/>
            </w:tcBorders>
            <w:vAlign w:val="center"/>
            <w:hideMark/>
          </w:tcPr>
          <w:p w:rsidR="00791C16" w:rsidRPr="00A97486" w:rsidRDefault="00791C16" w:rsidP="00C45EE5">
            <w:pPr>
              <w:jc w:val="center"/>
              <w:rPr>
                <w:rFonts w:ascii="宋体" w:hAnsi="宋体" w:cs="宋体"/>
                <w:bCs/>
                <w:color w:val="000000"/>
                <w:szCs w:val="21"/>
              </w:rPr>
            </w:pPr>
            <w:r w:rsidRPr="00A97486">
              <w:rPr>
                <w:rFonts w:ascii="宋体" w:hAnsi="宋体" w:cs="宋体" w:hint="eastAsia"/>
                <w:bCs/>
                <w:color w:val="000000"/>
                <w:szCs w:val="21"/>
              </w:rPr>
              <w:t>□</w:t>
            </w:r>
          </w:p>
        </w:tc>
        <w:tc>
          <w:tcPr>
            <w:tcW w:w="0" w:type="auto"/>
            <w:tcBorders>
              <w:top w:val="single" w:sz="8" w:space="0" w:color="auto"/>
              <w:left w:val="nil"/>
              <w:bottom w:val="single" w:sz="8" w:space="0" w:color="auto"/>
              <w:right w:val="single" w:sz="8" w:space="0" w:color="auto"/>
            </w:tcBorders>
            <w:vAlign w:val="center"/>
          </w:tcPr>
          <w:p w:rsidR="00791C16" w:rsidRPr="00A97486" w:rsidRDefault="00791C16" w:rsidP="00C45EE5">
            <w:pPr>
              <w:jc w:val="center"/>
              <w:rPr>
                <w:rFonts w:ascii="宋体" w:hAnsi="宋体" w:cs="宋体"/>
                <w:bCs/>
                <w:color w:val="000000"/>
                <w:szCs w:val="21"/>
              </w:rPr>
            </w:pPr>
          </w:p>
        </w:tc>
      </w:tr>
      <w:tr w:rsidR="00791C16" w:rsidRPr="00A97486" w:rsidTr="00C45EE5">
        <w:trPr>
          <w:trHeight w:val="900"/>
        </w:trPr>
        <w:tc>
          <w:tcPr>
            <w:tcW w:w="0" w:type="auto"/>
            <w:tcBorders>
              <w:top w:val="nil"/>
              <w:left w:val="single" w:sz="8" w:space="0" w:color="auto"/>
              <w:bottom w:val="single" w:sz="8" w:space="0" w:color="auto"/>
              <w:right w:val="single" w:sz="8" w:space="0" w:color="auto"/>
            </w:tcBorders>
            <w:vAlign w:val="center"/>
            <w:hideMark/>
          </w:tcPr>
          <w:p w:rsidR="00791C16" w:rsidRPr="00A97486" w:rsidRDefault="00791C16" w:rsidP="00C45EE5">
            <w:pPr>
              <w:jc w:val="center"/>
              <w:rPr>
                <w:color w:val="000000"/>
                <w:sz w:val="22"/>
                <w:szCs w:val="22"/>
              </w:rPr>
            </w:pPr>
            <w:r w:rsidRPr="00A97486">
              <w:rPr>
                <w:color w:val="000000"/>
                <w:sz w:val="22"/>
              </w:rPr>
              <w:t>6</w:t>
            </w:r>
          </w:p>
        </w:tc>
        <w:tc>
          <w:tcPr>
            <w:tcW w:w="0" w:type="auto"/>
            <w:vMerge/>
            <w:tcBorders>
              <w:top w:val="nil"/>
              <w:left w:val="single" w:sz="8" w:space="0" w:color="auto"/>
              <w:bottom w:val="single" w:sz="8" w:space="0" w:color="000000"/>
              <w:right w:val="single" w:sz="8" w:space="0" w:color="auto"/>
            </w:tcBorders>
            <w:vAlign w:val="center"/>
            <w:hideMark/>
          </w:tcPr>
          <w:p w:rsidR="00791C16" w:rsidRPr="00A97486" w:rsidRDefault="00791C16" w:rsidP="00C45EE5">
            <w:pPr>
              <w:rPr>
                <w:b/>
                <w:bCs/>
                <w:color w:val="FF0000"/>
                <w:sz w:val="22"/>
                <w:szCs w:val="22"/>
              </w:rPr>
            </w:pPr>
          </w:p>
        </w:tc>
        <w:tc>
          <w:tcPr>
            <w:tcW w:w="0" w:type="auto"/>
            <w:vMerge/>
            <w:tcBorders>
              <w:top w:val="nil"/>
              <w:left w:val="single" w:sz="8" w:space="0" w:color="auto"/>
              <w:bottom w:val="single" w:sz="8" w:space="0" w:color="000000"/>
              <w:right w:val="single" w:sz="8" w:space="0" w:color="auto"/>
            </w:tcBorders>
            <w:vAlign w:val="center"/>
            <w:hideMark/>
          </w:tcPr>
          <w:p w:rsidR="00791C16" w:rsidRPr="00A97486" w:rsidRDefault="00791C16" w:rsidP="00C45EE5">
            <w:pPr>
              <w:pStyle w:val="affff2"/>
            </w:pPr>
          </w:p>
        </w:tc>
        <w:tc>
          <w:tcPr>
            <w:tcW w:w="0" w:type="auto"/>
            <w:tcBorders>
              <w:top w:val="single" w:sz="8" w:space="0" w:color="auto"/>
              <w:left w:val="nil"/>
              <w:bottom w:val="single" w:sz="8" w:space="0" w:color="auto"/>
              <w:right w:val="single" w:sz="8" w:space="0" w:color="auto"/>
            </w:tcBorders>
            <w:vAlign w:val="center"/>
            <w:hideMark/>
          </w:tcPr>
          <w:p w:rsidR="00791C16" w:rsidRPr="00A97486" w:rsidRDefault="00791C16" w:rsidP="00C45EE5">
            <w:pPr>
              <w:pStyle w:val="affff2"/>
            </w:pPr>
            <w:r w:rsidRPr="00A97486">
              <w:rPr>
                <w:rFonts w:hint="eastAsia"/>
              </w:rPr>
              <w:t>控制柜连接器</w:t>
            </w:r>
            <w:r w:rsidRPr="00A97486">
              <w:t>-XT11</w:t>
            </w:r>
            <w:r w:rsidRPr="00A97486">
              <w:rPr>
                <w:rFonts w:hint="eastAsia"/>
              </w:rPr>
              <w:t>，</w:t>
            </w:r>
            <w:r w:rsidRPr="00A97486">
              <w:t>-XT21</w:t>
            </w:r>
            <w:r w:rsidRPr="00A97486">
              <w:rPr>
                <w:rFonts w:hint="eastAsia"/>
              </w:rPr>
              <w:t>，</w:t>
            </w:r>
            <w:r w:rsidRPr="00A97486">
              <w:t>-XT12</w:t>
            </w:r>
            <w:r w:rsidRPr="00A97486">
              <w:rPr>
                <w:rFonts w:hint="eastAsia"/>
              </w:rPr>
              <w:t>，</w:t>
            </w:r>
            <w:r w:rsidRPr="00A97486">
              <w:t>-XT22</w:t>
            </w:r>
            <w:r w:rsidRPr="00A97486">
              <w:rPr>
                <w:rFonts w:hint="eastAsia"/>
              </w:rPr>
              <w:t>，（</w:t>
            </w:r>
            <w:r w:rsidRPr="00A97486">
              <w:t>-XT3</w:t>
            </w:r>
            <w:r w:rsidRPr="00A97486">
              <w:rPr>
                <w:rFonts w:hint="eastAsia"/>
              </w:rPr>
              <w:t>，</w:t>
            </w:r>
            <w:r w:rsidRPr="00A97486">
              <w:t>-XT4</w:t>
            </w:r>
            <w:r w:rsidRPr="00A97486">
              <w:rPr>
                <w:rFonts w:hint="eastAsia"/>
              </w:rPr>
              <w:t>仅</w:t>
            </w:r>
            <w:r w:rsidRPr="00A97486">
              <w:t>TC</w:t>
            </w:r>
            <w:r w:rsidRPr="00A97486">
              <w:rPr>
                <w:rFonts w:hint="eastAsia"/>
              </w:rPr>
              <w:t>车有）连接可靠</w:t>
            </w:r>
          </w:p>
        </w:tc>
        <w:tc>
          <w:tcPr>
            <w:tcW w:w="0" w:type="auto"/>
            <w:tcBorders>
              <w:top w:val="single" w:sz="8" w:space="0" w:color="auto"/>
              <w:left w:val="nil"/>
              <w:bottom w:val="single" w:sz="8" w:space="0" w:color="auto"/>
              <w:right w:val="single" w:sz="8" w:space="0" w:color="auto"/>
            </w:tcBorders>
            <w:vAlign w:val="center"/>
            <w:hideMark/>
          </w:tcPr>
          <w:p w:rsidR="00791C16" w:rsidRPr="00A97486" w:rsidRDefault="00791C16" w:rsidP="00C45EE5">
            <w:pPr>
              <w:jc w:val="center"/>
              <w:rPr>
                <w:rFonts w:ascii="宋体" w:hAnsi="宋体" w:cs="宋体"/>
                <w:bCs/>
                <w:color w:val="000000"/>
                <w:szCs w:val="21"/>
              </w:rPr>
            </w:pPr>
            <w:r w:rsidRPr="00A97486">
              <w:rPr>
                <w:rFonts w:ascii="宋体" w:hAnsi="宋体" w:cs="宋体" w:hint="eastAsia"/>
                <w:bCs/>
                <w:color w:val="000000"/>
                <w:szCs w:val="21"/>
              </w:rPr>
              <w:t>□</w:t>
            </w:r>
          </w:p>
        </w:tc>
        <w:tc>
          <w:tcPr>
            <w:tcW w:w="0" w:type="auto"/>
            <w:tcBorders>
              <w:top w:val="single" w:sz="8" w:space="0" w:color="auto"/>
              <w:left w:val="single" w:sz="8" w:space="0" w:color="auto"/>
              <w:bottom w:val="single" w:sz="8" w:space="0" w:color="auto"/>
              <w:right w:val="single" w:sz="8" w:space="0" w:color="auto"/>
            </w:tcBorders>
            <w:vAlign w:val="center"/>
            <w:hideMark/>
          </w:tcPr>
          <w:p w:rsidR="00791C16" w:rsidRPr="00A97486" w:rsidRDefault="00791C16" w:rsidP="00C45EE5">
            <w:pPr>
              <w:jc w:val="center"/>
              <w:rPr>
                <w:rFonts w:ascii="宋体" w:hAnsi="宋体" w:cs="宋体"/>
                <w:bCs/>
                <w:color w:val="000000"/>
                <w:szCs w:val="21"/>
              </w:rPr>
            </w:pPr>
            <w:r w:rsidRPr="00A97486">
              <w:rPr>
                <w:rFonts w:ascii="宋体" w:hAnsi="宋体" w:cs="宋体" w:hint="eastAsia"/>
                <w:bCs/>
                <w:color w:val="000000"/>
                <w:szCs w:val="21"/>
              </w:rPr>
              <w:t>□</w:t>
            </w:r>
          </w:p>
        </w:tc>
        <w:tc>
          <w:tcPr>
            <w:tcW w:w="0" w:type="auto"/>
            <w:tcBorders>
              <w:top w:val="single" w:sz="8" w:space="0" w:color="auto"/>
              <w:left w:val="single" w:sz="8" w:space="0" w:color="auto"/>
              <w:bottom w:val="single" w:sz="8" w:space="0" w:color="auto"/>
              <w:right w:val="single" w:sz="8" w:space="0" w:color="auto"/>
            </w:tcBorders>
            <w:vAlign w:val="center"/>
            <w:hideMark/>
          </w:tcPr>
          <w:p w:rsidR="00791C16" w:rsidRPr="00A97486" w:rsidRDefault="00791C16" w:rsidP="00C45EE5">
            <w:pPr>
              <w:jc w:val="center"/>
              <w:rPr>
                <w:rFonts w:ascii="宋体" w:hAnsi="宋体" w:cs="宋体"/>
                <w:bCs/>
                <w:color w:val="000000"/>
                <w:szCs w:val="21"/>
              </w:rPr>
            </w:pPr>
            <w:r w:rsidRPr="00A97486">
              <w:rPr>
                <w:rFonts w:ascii="宋体" w:hAnsi="宋体" w:cs="宋体" w:hint="eastAsia"/>
                <w:bCs/>
                <w:color w:val="000000"/>
                <w:szCs w:val="21"/>
              </w:rPr>
              <w:t>□</w:t>
            </w:r>
          </w:p>
        </w:tc>
        <w:tc>
          <w:tcPr>
            <w:tcW w:w="0" w:type="auto"/>
            <w:tcBorders>
              <w:top w:val="single" w:sz="8" w:space="0" w:color="auto"/>
              <w:left w:val="single" w:sz="8" w:space="0" w:color="auto"/>
              <w:bottom w:val="single" w:sz="8" w:space="0" w:color="auto"/>
              <w:right w:val="single" w:sz="8" w:space="0" w:color="auto"/>
            </w:tcBorders>
            <w:vAlign w:val="center"/>
            <w:hideMark/>
          </w:tcPr>
          <w:p w:rsidR="00791C16" w:rsidRPr="00A97486" w:rsidRDefault="00791C16" w:rsidP="00C45EE5">
            <w:pPr>
              <w:jc w:val="center"/>
              <w:rPr>
                <w:rFonts w:ascii="宋体" w:hAnsi="宋体" w:cs="宋体"/>
                <w:bCs/>
                <w:color w:val="000000"/>
                <w:szCs w:val="21"/>
              </w:rPr>
            </w:pPr>
            <w:r w:rsidRPr="00A97486">
              <w:rPr>
                <w:rFonts w:ascii="宋体" w:hAnsi="宋体" w:cs="宋体" w:hint="eastAsia"/>
                <w:bCs/>
                <w:color w:val="000000"/>
                <w:szCs w:val="21"/>
              </w:rPr>
              <w:t>□</w:t>
            </w:r>
          </w:p>
        </w:tc>
        <w:tc>
          <w:tcPr>
            <w:tcW w:w="0" w:type="auto"/>
            <w:tcBorders>
              <w:top w:val="single" w:sz="8" w:space="0" w:color="auto"/>
              <w:left w:val="single" w:sz="8" w:space="0" w:color="auto"/>
              <w:bottom w:val="single" w:sz="8" w:space="0" w:color="auto"/>
              <w:right w:val="single" w:sz="8" w:space="0" w:color="auto"/>
            </w:tcBorders>
            <w:vAlign w:val="center"/>
            <w:hideMark/>
          </w:tcPr>
          <w:p w:rsidR="00791C16" w:rsidRPr="00A97486" w:rsidRDefault="00791C16" w:rsidP="00C45EE5">
            <w:pPr>
              <w:jc w:val="center"/>
              <w:rPr>
                <w:rFonts w:ascii="宋体" w:hAnsi="宋体" w:cs="宋体"/>
                <w:bCs/>
                <w:color w:val="000000"/>
                <w:szCs w:val="21"/>
              </w:rPr>
            </w:pPr>
            <w:r w:rsidRPr="00A97486">
              <w:rPr>
                <w:rFonts w:ascii="宋体" w:hAnsi="宋体" w:cs="宋体" w:hint="eastAsia"/>
                <w:bCs/>
                <w:color w:val="000000"/>
                <w:szCs w:val="21"/>
              </w:rPr>
              <w:t>□</w:t>
            </w:r>
          </w:p>
        </w:tc>
        <w:tc>
          <w:tcPr>
            <w:tcW w:w="0" w:type="auto"/>
            <w:tcBorders>
              <w:top w:val="single" w:sz="8" w:space="0" w:color="auto"/>
              <w:left w:val="single" w:sz="8" w:space="0" w:color="auto"/>
              <w:bottom w:val="single" w:sz="8" w:space="0" w:color="auto"/>
              <w:right w:val="single" w:sz="8" w:space="0" w:color="auto"/>
            </w:tcBorders>
            <w:vAlign w:val="center"/>
            <w:hideMark/>
          </w:tcPr>
          <w:p w:rsidR="00791C16" w:rsidRPr="00A97486" w:rsidRDefault="00791C16" w:rsidP="00C45EE5">
            <w:pPr>
              <w:jc w:val="center"/>
              <w:rPr>
                <w:rFonts w:ascii="宋体" w:hAnsi="宋体" w:cs="宋体"/>
                <w:bCs/>
                <w:color w:val="000000"/>
                <w:szCs w:val="21"/>
              </w:rPr>
            </w:pPr>
            <w:r w:rsidRPr="00A97486">
              <w:rPr>
                <w:rFonts w:ascii="宋体" w:hAnsi="宋体" w:cs="宋体" w:hint="eastAsia"/>
                <w:bCs/>
                <w:color w:val="000000"/>
                <w:szCs w:val="21"/>
              </w:rPr>
              <w:t>□</w:t>
            </w:r>
          </w:p>
        </w:tc>
        <w:tc>
          <w:tcPr>
            <w:tcW w:w="0" w:type="auto"/>
            <w:tcBorders>
              <w:top w:val="single" w:sz="8" w:space="0" w:color="auto"/>
              <w:left w:val="single" w:sz="8" w:space="0" w:color="auto"/>
              <w:bottom w:val="single" w:sz="8" w:space="0" w:color="auto"/>
              <w:right w:val="single" w:sz="8" w:space="0" w:color="auto"/>
            </w:tcBorders>
            <w:vAlign w:val="center"/>
            <w:hideMark/>
          </w:tcPr>
          <w:p w:rsidR="00791C16" w:rsidRPr="00A97486" w:rsidRDefault="00791C16" w:rsidP="00C45EE5">
            <w:pPr>
              <w:jc w:val="center"/>
              <w:rPr>
                <w:rFonts w:ascii="宋体" w:hAnsi="宋体" w:cs="宋体"/>
                <w:bCs/>
                <w:color w:val="000000"/>
                <w:szCs w:val="21"/>
              </w:rPr>
            </w:pPr>
            <w:r w:rsidRPr="00A97486">
              <w:rPr>
                <w:rFonts w:ascii="宋体" w:hAnsi="宋体" w:cs="宋体" w:hint="eastAsia"/>
                <w:bCs/>
                <w:color w:val="000000"/>
                <w:szCs w:val="21"/>
              </w:rPr>
              <w:t>□</w:t>
            </w:r>
          </w:p>
        </w:tc>
        <w:tc>
          <w:tcPr>
            <w:tcW w:w="0" w:type="auto"/>
            <w:tcBorders>
              <w:top w:val="single" w:sz="8" w:space="0" w:color="auto"/>
              <w:left w:val="single" w:sz="8" w:space="0" w:color="auto"/>
              <w:bottom w:val="single" w:sz="8" w:space="0" w:color="auto"/>
              <w:right w:val="single" w:sz="8" w:space="0" w:color="auto"/>
            </w:tcBorders>
            <w:vAlign w:val="center"/>
            <w:hideMark/>
          </w:tcPr>
          <w:p w:rsidR="00791C16" w:rsidRPr="00A97486" w:rsidRDefault="00791C16" w:rsidP="00C45EE5">
            <w:pPr>
              <w:jc w:val="center"/>
              <w:rPr>
                <w:rFonts w:ascii="宋体" w:hAnsi="宋体" w:cs="宋体"/>
                <w:bCs/>
                <w:color w:val="000000"/>
                <w:szCs w:val="21"/>
              </w:rPr>
            </w:pPr>
            <w:r w:rsidRPr="00A97486">
              <w:rPr>
                <w:rFonts w:ascii="宋体" w:hAnsi="宋体" w:cs="宋体" w:hint="eastAsia"/>
                <w:bCs/>
                <w:color w:val="000000"/>
                <w:szCs w:val="21"/>
              </w:rPr>
              <w:t>□</w:t>
            </w:r>
          </w:p>
        </w:tc>
      </w:tr>
      <w:tr w:rsidR="00791C16" w:rsidRPr="00A97486" w:rsidTr="00C45EE5">
        <w:trPr>
          <w:trHeight w:val="600"/>
        </w:trPr>
        <w:tc>
          <w:tcPr>
            <w:tcW w:w="0" w:type="auto"/>
            <w:tcBorders>
              <w:top w:val="nil"/>
              <w:left w:val="single" w:sz="8" w:space="0" w:color="auto"/>
              <w:bottom w:val="single" w:sz="8" w:space="0" w:color="auto"/>
              <w:right w:val="single" w:sz="8" w:space="0" w:color="auto"/>
            </w:tcBorders>
            <w:vAlign w:val="center"/>
            <w:hideMark/>
          </w:tcPr>
          <w:p w:rsidR="00791C16" w:rsidRPr="00A97486" w:rsidRDefault="00791C16" w:rsidP="00C45EE5">
            <w:pPr>
              <w:jc w:val="center"/>
              <w:rPr>
                <w:color w:val="000000"/>
                <w:sz w:val="22"/>
                <w:szCs w:val="22"/>
              </w:rPr>
            </w:pPr>
            <w:r w:rsidRPr="00A97486">
              <w:rPr>
                <w:color w:val="000000"/>
                <w:sz w:val="22"/>
              </w:rPr>
              <w:t>7</w:t>
            </w:r>
          </w:p>
        </w:tc>
        <w:tc>
          <w:tcPr>
            <w:tcW w:w="0" w:type="auto"/>
            <w:vMerge/>
            <w:tcBorders>
              <w:top w:val="nil"/>
              <w:left w:val="single" w:sz="8" w:space="0" w:color="auto"/>
              <w:bottom w:val="single" w:sz="8" w:space="0" w:color="000000"/>
              <w:right w:val="single" w:sz="8" w:space="0" w:color="auto"/>
            </w:tcBorders>
            <w:vAlign w:val="center"/>
            <w:hideMark/>
          </w:tcPr>
          <w:p w:rsidR="00791C16" w:rsidRPr="00A97486" w:rsidRDefault="00791C16" w:rsidP="00C45EE5">
            <w:pPr>
              <w:rPr>
                <w:b/>
                <w:bCs/>
                <w:color w:val="FF0000"/>
                <w:sz w:val="22"/>
                <w:szCs w:val="22"/>
              </w:rPr>
            </w:pPr>
          </w:p>
        </w:tc>
        <w:tc>
          <w:tcPr>
            <w:tcW w:w="0" w:type="auto"/>
            <w:tcBorders>
              <w:top w:val="nil"/>
              <w:left w:val="nil"/>
              <w:bottom w:val="single" w:sz="8" w:space="0" w:color="auto"/>
              <w:right w:val="single" w:sz="8" w:space="0" w:color="auto"/>
            </w:tcBorders>
            <w:vAlign w:val="center"/>
            <w:hideMark/>
          </w:tcPr>
          <w:p w:rsidR="00791C16" w:rsidRPr="00A97486" w:rsidRDefault="00791C16" w:rsidP="00C45EE5">
            <w:pPr>
              <w:pStyle w:val="affff2"/>
            </w:pPr>
            <w:r w:rsidRPr="00A97486">
              <w:rPr>
                <w:rFonts w:hint="eastAsia"/>
              </w:rPr>
              <w:t>控制柜接口</w:t>
            </w:r>
          </w:p>
        </w:tc>
        <w:tc>
          <w:tcPr>
            <w:tcW w:w="0" w:type="auto"/>
            <w:tcBorders>
              <w:top w:val="nil"/>
              <w:left w:val="nil"/>
              <w:bottom w:val="single" w:sz="8" w:space="0" w:color="auto"/>
              <w:right w:val="single" w:sz="8" w:space="0" w:color="auto"/>
            </w:tcBorders>
            <w:vAlign w:val="center"/>
            <w:hideMark/>
          </w:tcPr>
          <w:p w:rsidR="00791C16" w:rsidRPr="00A97486" w:rsidRDefault="00791C16" w:rsidP="00C45EE5">
            <w:pPr>
              <w:pStyle w:val="affff2"/>
            </w:pPr>
            <w:r w:rsidRPr="00A97486">
              <w:rPr>
                <w:rFonts w:hint="eastAsia"/>
              </w:rPr>
              <w:t>控制柜接地正确</w:t>
            </w:r>
          </w:p>
        </w:tc>
        <w:tc>
          <w:tcPr>
            <w:tcW w:w="0" w:type="auto"/>
            <w:tcBorders>
              <w:top w:val="nil"/>
              <w:left w:val="nil"/>
              <w:bottom w:val="single" w:sz="8" w:space="0" w:color="auto"/>
              <w:right w:val="single" w:sz="8" w:space="0" w:color="auto"/>
            </w:tcBorders>
            <w:vAlign w:val="center"/>
          </w:tcPr>
          <w:p w:rsidR="00791C16" w:rsidRPr="00A97486" w:rsidRDefault="00791C16" w:rsidP="00C45EE5">
            <w:pPr>
              <w:jc w:val="center"/>
              <w:rPr>
                <w:rFonts w:ascii="宋体" w:hAnsi="宋体" w:cs="宋体"/>
                <w:bCs/>
                <w:color w:val="000000"/>
                <w:szCs w:val="21"/>
              </w:rPr>
            </w:pPr>
          </w:p>
        </w:tc>
        <w:tc>
          <w:tcPr>
            <w:tcW w:w="0" w:type="auto"/>
            <w:tcBorders>
              <w:top w:val="nil"/>
              <w:left w:val="nil"/>
              <w:bottom w:val="single" w:sz="8" w:space="0" w:color="auto"/>
              <w:right w:val="single" w:sz="8" w:space="0" w:color="auto"/>
            </w:tcBorders>
            <w:vAlign w:val="center"/>
            <w:hideMark/>
          </w:tcPr>
          <w:p w:rsidR="00791C16" w:rsidRPr="00A97486" w:rsidRDefault="00791C16" w:rsidP="00C45EE5">
            <w:pPr>
              <w:jc w:val="center"/>
              <w:rPr>
                <w:rFonts w:ascii="宋体" w:hAnsi="宋体" w:cs="宋体"/>
                <w:bCs/>
                <w:color w:val="000000"/>
                <w:szCs w:val="21"/>
              </w:rPr>
            </w:pPr>
            <w:r w:rsidRPr="00A97486">
              <w:rPr>
                <w:rFonts w:ascii="宋体" w:hAnsi="宋体" w:cs="宋体" w:hint="eastAsia"/>
                <w:bCs/>
                <w:color w:val="000000"/>
                <w:szCs w:val="21"/>
              </w:rPr>
              <w:t>□</w:t>
            </w:r>
          </w:p>
        </w:tc>
        <w:tc>
          <w:tcPr>
            <w:tcW w:w="0" w:type="auto"/>
            <w:tcBorders>
              <w:top w:val="nil"/>
              <w:left w:val="nil"/>
              <w:bottom w:val="single" w:sz="8" w:space="0" w:color="auto"/>
              <w:right w:val="single" w:sz="8" w:space="0" w:color="auto"/>
            </w:tcBorders>
            <w:vAlign w:val="center"/>
            <w:hideMark/>
          </w:tcPr>
          <w:p w:rsidR="00791C16" w:rsidRPr="00A97486" w:rsidRDefault="00791C16" w:rsidP="00C45EE5">
            <w:pPr>
              <w:jc w:val="center"/>
              <w:rPr>
                <w:rFonts w:ascii="宋体" w:hAnsi="宋体" w:cs="宋体"/>
                <w:bCs/>
                <w:color w:val="000000"/>
                <w:szCs w:val="21"/>
              </w:rPr>
            </w:pPr>
            <w:r w:rsidRPr="00A97486">
              <w:rPr>
                <w:rFonts w:ascii="宋体" w:hAnsi="宋体" w:cs="宋体" w:hint="eastAsia"/>
                <w:bCs/>
                <w:color w:val="000000"/>
                <w:szCs w:val="21"/>
              </w:rPr>
              <w:t>□</w:t>
            </w:r>
          </w:p>
        </w:tc>
        <w:tc>
          <w:tcPr>
            <w:tcW w:w="0" w:type="auto"/>
            <w:tcBorders>
              <w:top w:val="nil"/>
              <w:left w:val="nil"/>
              <w:bottom w:val="single" w:sz="8" w:space="0" w:color="auto"/>
              <w:right w:val="single" w:sz="8" w:space="0" w:color="auto"/>
            </w:tcBorders>
            <w:vAlign w:val="center"/>
            <w:hideMark/>
          </w:tcPr>
          <w:p w:rsidR="00791C16" w:rsidRPr="00A97486" w:rsidRDefault="00791C16" w:rsidP="00C45EE5">
            <w:pPr>
              <w:jc w:val="center"/>
              <w:rPr>
                <w:rFonts w:ascii="宋体" w:hAnsi="宋体" w:cs="宋体"/>
                <w:bCs/>
                <w:color w:val="000000"/>
                <w:szCs w:val="21"/>
              </w:rPr>
            </w:pPr>
            <w:r w:rsidRPr="00A97486">
              <w:rPr>
                <w:rFonts w:ascii="宋体" w:hAnsi="宋体" w:cs="宋体" w:hint="eastAsia"/>
                <w:bCs/>
                <w:color w:val="000000"/>
                <w:szCs w:val="21"/>
              </w:rPr>
              <w:t>□</w:t>
            </w:r>
          </w:p>
        </w:tc>
        <w:tc>
          <w:tcPr>
            <w:tcW w:w="0" w:type="auto"/>
            <w:tcBorders>
              <w:top w:val="nil"/>
              <w:left w:val="nil"/>
              <w:bottom w:val="single" w:sz="8" w:space="0" w:color="auto"/>
              <w:right w:val="single" w:sz="8" w:space="0" w:color="auto"/>
            </w:tcBorders>
            <w:vAlign w:val="center"/>
            <w:hideMark/>
          </w:tcPr>
          <w:p w:rsidR="00791C16" w:rsidRPr="00A97486" w:rsidRDefault="00791C16" w:rsidP="00C45EE5">
            <w:pPr>
              <w:jc w:val="center"/>
              <w:rPr>
                <w:rFonts w:ascii="宋体" w:hAnsi="宋体" w:cs="宋体"/>
                <w:bCs/>
                <w:color w:val="000000"/>
                <w:szCs w:val="21"/>
              </w:rPr>
            </w:pPr>
            <w:r w:rsidRPr="00A97486">
              <w:rPr>
                <w:rFonts w:ascii="宋体" w:hAnsi="宋体" w:cs="宋体" w:hint="eastAsia"/>
                <w:bCs/>
                <w:color w:val="000000"/>
                <w:szCs w:val="21"/>
              </w:rPr>
              <w:t>□</w:t>
            </w:r>
          </w:p>
        </w:tc>
        <w:tc>
          <w:tcPr>
            <w:tcW w:w="0" w:type="auto"/>
            <w:tcBorders>
              <w:top w:val="nil"/>
              <w:left w:val="nil"/>
              <w:bottom w:val="single" w:sz="8" w:space="0" w:color="auto"/>
              <w:right w:val="single" w:sz="8" w:space="0" w:color="auto"/>
            </w:tcBorders>
            <w:vAlign w:val="center"/>
            <w:hideMark/>
          </w:tcPr>
          <w:p w:rsidR="00791C16" w:rsidRPr="00A97486" w:rsidRDefault="00791C16" w:rsidP="00C45EE5">
            <w:pPr>
              <w:jc w:val="center"/>
              <w:rPr>
                <w:rFonts w:ascii="宋体" w:hAnsi="宋体" w:cs="宋体"/>
                <w:bCs/>
                <w:color w:val="000000"/>
                <w:szCs w:val="21"/>
              </w:rPr>
            </w:pPr>
            <w:r w:rsidRPr="00A97486">
              <w:rPr>
                <w:rFonts w:ascii="宋体" w:hAnsi="宋体" w:cs="宋体" w:hint="eastAsia"/>
                <w:bCs/>
                <w:color w:val="000000"/>
                <w:szCs w:val="21"/>
              </w:rPr>
              <w:t>□</w:t>
            </w:r>
          </w:p>
        </w:tc>
        <w:tc>
          <w:tcPr>
            <w:tcW w:w="0" w:type="auto"/>
            <w:tcBorders>
              <w:top w:val="nil"/>
              <w:left w:val="nil"/>
              <w:bottom w:val="single" w:sz="8" w:space="0" w:color="auto"/>
              <w:right w:val="single" w:sz="8" w:space="0" w:color="auto"/>
            </w:tcBorders>
            <w:vAlign w:val="center"/>
            <w:hideMark/>
          </w:tcPr>
          <w:p w:rsidR="00791C16" w:rsidRPr="00A97486" w:rsidRDefault="00791C16" w:rsidP="00C45EE5">
            <w:pPr>
              <w:jc w:val="center"/>
              <w:rPr>
                <w:rFonts w:ascii="宋体" w:hAnsi="宋体" w:cs="宋体"/>
                <w:bCs/>
                <w:color w:val="000000"/>
                <w:szCs w:val="21"/>
              </w:rPr>
            </w:pPr>
            <w:r w:rsidRPr="00A97486">
              <w:rPr>
                <w:rFonts w:ascii="宋体" w:hAnsi="宋体" w:cs="宋体" w:hint="eastAsia"/>
                <w:bCs/>
                <w:color w:val="000000"/>
                <w:szCs w:val="21"/>
              </w:rPr>
              <w:t>□</w:t>
            </w:r>
          </w:p>
        </w:tc>
        <w:tc>
          <w:tcPr>
            <w:tcW w:w="0" w:type="auto"/>
            <w:tcBorders>
              <w:top w:val="nil"/>
              <w:left w:val="nil"/>
              <w:bottom w:val="single" w:sz="8" w:space="0" w:color="auto"/>
              <w:right w:val="single" w:sz="8" w:space="0" w:color="auto"/>
            </w:tcBorders>
            <w:vAlign w:val="center"/>
          </w:tcPr>
          <w:p w:rsidR="00791C16" w:rsidRPr="00A97486" w:rsidRDefault="00791C16" w:rsidP="00C45EE5">
            <w:pPr>
              <w:jc w:val="center"/>
              <w:rPr>
                <w:rFonts w:ascii="宋体" w:hAnsi="宋体" w:cs="宋体"/>
                <w:bCs/>
                <w:color w:val="000000"/>
                <w:szCs w:val="21"/>
              </w:rPr>
            </w:pPr>
          </w:p>
        </w:tc>
      </w:tr>
      <w:tr w:rsidR="00791C16" w:rsidRPr="00A97486" w:rsidTr="00C45EE5">
        <w:trPr>
          <w:trHeight w:val="600"/>
        </w:trPr>
        <w:tc>
          <w:tcPr>
            <w:tcW w:w="0" w:type="auto"/>
            <w:tcBorders>
              <w:top w:val="nil"/>
              <w:left w:val="single" w:sz="8" w:space="0" w:color="auto"/>
              <w:bottom w:val="single" w:sz="8" w:space="0" w:color="auto"/>
              <w:right w:val="single" w:sz="8" w:space="0" w:color="auto"/>
            </w:tcBorders>
            <w:vAlign w:val="center"/>
            <w:hideMark/>
          </w:tcPr>
          <w:p w:rsidR="00791C16" w:rsidRPr="00A97486" w:rsidRDefault="00791C16" w:rsidP="00C45EE5">
            <w:pPr>
              <w:jc w:val="center"/>
              <w:rPr>
                <w:color w:val="000000"/>
                <w:sz w:val="22"/>
                <w:szCs w:val="22"/>
              </w:rPr>
            </w:pPr>
            <w:r w:rsidRPr="00A97486">
              <w:rPr>
                <w:color w:val="000000"/>
                <w:sz w:val="22"/>
              </w:rPr>
              <w:t>8</w:t>
            </w:r>
          </w:p>
        </w:tc>
        <w:tc>
          <w:tcPr>
            <w:tcW w:w="0" w:type="auto"/>
            <w:vMerge/>
            <w:tcBorders>
              <w:top w:val="nil"/>
              <w:left w:val="single" w:sz="8" w:space="0" w:color="auto"/>
              <w:bottom w:val="single" w:sz="8" w:space="0" w:color="000000"/>
              <w:right w:val="single" w:sz="8" w:space="0" w:color="auto"/>
            </w:tcBorders>
            <w:vAlign w:val="center"/>
            <w:hideMark/>
          </w:tcPr>
          <w:p w:rsidR="00791C16" w:rsidRPr="00A97486" w:rsidRDefault="00791C16" w:rsidP="00C45EE5">
            <w:pPr>
              <w:rPr>
                <w:b/>
                <w:bCs/>
                <w:color w:val="FF0000"/>
                <w:sz w:val="22"/>
                <w:szCs w:val="22"/>
              </w:rPr>
            </w:pPr>
          </w:p>
        </w:tc>
        <w:tc>
          <w:tcPr>
            <w:tcW w:w="0" w:type="auto"/>
            <w:tcBorders>
              <w:top w:val="nil"/>
              <w:left w:val="nil"/>
              <w:bottom w:val="single" w:sz="8" w:space="0" w:color="auto"/>
              <w:right w:val="single" w:sz="8" w:space="0" w:color="auto"/>
            </w:tcBorders>
            <w:vAlign w:val="center"/>
            <w:hideMark/>
          </w:tcPr>
          <w:p w:rsidR="00791C16" w:rsidRPr="00A97486" w:rsidRDefault="00791C16" w:rsidP="00C45EE5">
            <w:pPr>
              <w:pStyle w:val="affff2"/>
            </w:pPr>
            <w:r w:rsidRPr="00A97486">
              <w:rPr>
                <w:rFonts w:hint="eastAsia"/>
              </w:rPr>
              <w:t>紧急逆变器输</w:t>
            </w:r>
          </w:p>
        </w:tc>
        <w:tc>
          <w:tcPr>
            <w:tcW w:w="0" w:type="auto"/>
            <w:tcBorders>
              <w:top w:val="nil"/>
              <w:left w:val="nil"/>
              <w:bottom w:val="single" w:sz="8" w:space="0" w:color="auto"/>
              <w:right w:val="single" w:sz="8" w:space="0" w:color="auto"/>
            </w:tcBorders>
            <w:vAlign w:val="center"/>
            <w:hideMark/>
          </w:tcPr>
          <w:p w:rsidR="00791C16" w:rsidRPr="00A97486" w:rsidRDefault="00791C16" w:rsidP="00C45EE5">
            <w:pPr>
              <w:pStyle w:val="affff2"/>
            </w:pPr>
            <w:r w:rsidRPr="00A97486">
              <w:rPr>
                <w:rFonts w:hint="eastAsia"/>
              </w:rPr>
              <w:t>检查紧急逆变器输出</w:t>
            </w:r>
            <w:r w:rsidRPr="00A97486">
              <w:t>-XS01</w:t>
            </w:r>
            <w:r w:rsidRPr="00A97486">
              <w:rPr>
                <w:rFonts w:hint="eastAsia"/>
              </w:rPr>
              <w:t>：</w:t>
            </w:r>
            <w:r w:rsidRPr="00A97486">
              <w:t>1</w:t>
            </w:r>
            <w:r w:rsidRPr="00A97486">
              <w:rPr>
                <w:rFonts w:hint="eastAsia"/>
              </w:rPr>
              <w:t>，</w:t>
            </w:r>
            <w:r w:rsidRPr="00A97486">
              <w:t>2</w:t>
            </w:r>
            <w:r w:rsidRPr="00A97486">
              <w:rPr>
                <w:rFonts w:hint="eastAsia"/>
              </w:rPr>
              <w:t>，</w:t>
            </w:r>
            <w:r w:rsidRPr="00A97486">
              <w:t>3</w:t>
            </w:r>
            <w:r w:rsidRPr="00A97486">
              <w:rPr>
                <w:rFonts w:hint="eastAsia"/>
              </w:rPr>
              <w:t>，整车线束接入</w:t>
            </w:r>
          </w:p>
        </w:tc>
        <w:tc>
          <w:tcPr>
            <w:tcW w:w="0" w:type="auto"/>
            <w:tcBorders>
              <w:top w:val="nil"/>
              <w:left w:val="nil"/>
              <w:bottom w:val="single" w:sz="8" w:space="0" w:color="auto"/>
              <w:right w:val="single" w:sz="8" w:space="0" w:color="auto"/>
            </w:tcBorders>
            <w:vAlign w:val="center"/>
          </w:tcPr>
          <w:p w:rsidR="00791C16" w:rsidRPr="00A97486" w:rsidRDefault="00791C16" w:rsidP="00C45EE5">
            <w:pPr>
              <w:jc w:val="center"/>
              <w:rPr>
                <w:rFonts w:ascii="宋体" w:hAnsi="宋体" w:cs="宋体"/>
                <w:bCs/>
                <w:color w:val="000000"/>
                <w:szCs w:val="21"/>
              </w:rPr>
            </w:pPr>
          </w:p>
        </w:tc>
        <w:tc>
          <w:tcPr>
            <w:tcW w:w="0" w:type="auto"/>
            <w:tcBorders>
              <w:top w:val="nil"/>
              <w:left w:val="nil"/>
              <w:bottom w:val="single" w:sz="8" w:space="0" w:color="auto"/>
              <w:right w:val="single" w:sz="8" w:space="0" w:color="auto"/>
            </w:tcBorders>
            <w:vAlign w:val="center"/>
            <w:hideMark/>
          </w:tcPr>
          <w:p w:rsidR="00791C16" w:rsidRPr="00A97486" w:rsidRDefault="00791C16" w:rsidP="00C45EE5">
            <w:pPr>
              <w:jc w:val="center"/>
              <w:rPr>
                <w:rFonts w:ascii="宋体" w:hAnsi="宋体" w:cs="宋体"/>
                <w:bCs/>
                <w:color w:val="000000"/>
                <w:szCs w:val="21"/>
              </w:rPr>
            </w:pPr>
            <w:r w:rsidRPr="00A97486">
              <w:rPr>
                <w:rFonts w:ascii="宋体" w:hAnsi="宋体" w:cs="宋体" w:hint="eastAsia"/>
                <w:bCs/>
                <w:color w:val="000000"/>
                <w:szCs w:val="21"/>
              </w:rPr>
              <w:t>□</w:t>
            </w:r>
          </w:p>
        </w:tc>
        <w:tc>
          <w:tcPr>
            <w:tcW w:w="0" w:type="auto"/>
            <w:tcBorders>
              <w:top w:val="nil"/>
              <w:left w:val="nil"/>
              <w:bottom w:val="single" w:sz="8" w:space="0" w:color="auto"/>
              <w:right w:val="single" w:sz="8" w:space="0" w:color="auto"/>
            </w:tcBorders>
            <w:vAlign w:val="center"/>
            <w:hideMark/>
          </w:tcPr>
          <w:p w:rsidR="00791C16" w:rsidRPr="00A97486" w:rsidRDefault="00791C16" w:rsidP="00C45EE5">
            <w:pPr>
              <w:jc w:val="center"/>
              <w:rPr>
                <w:rFonts w:ascii="宋体" w:hAnsi="宋体" w:cs="宋体"/>
                <w:bCs/>
                <w:color w:val="000000"/>
                <w:szCs w:val="21"/>
              </w:rPr>
            </w:pPr>
            <w:r w:rsidRPr="00A97486">
              <w:rPr>
                <w:rFonts w:ascii="宋体" w:hAnsi="宋体" w:cs="宋体" w:hint="eastAsia"/>
                <w:bCs/>
                <w:color w:val="000000"/>
                <w:szCs w:val="21"/>
              </w:rPr>
              <w:t>□</w:t>
            </w:r>
          </w:p>
        </w:tc>
        <w:tc>
          <w:tcPr>
            <w:tcW w:w="0" w:type="auto"/>
            <w:tcBorders>
              <w:top w:val="nil"/>
              <w:left w:val="nil"/>
              <w:bottom w:val="single" w:sz="8" w:space="0" w:color="auto"/>
              <w:right w:val="single" w:sz="8" w:space="0" w:color="auto"/>
            </w:tcBorders>
            <w:vAlign w:val="center"/>
            <w:hideMark/>
          </w:tcPr>
          <w:p w:rsidR="00791C16" w:rsidRPr="00A97486" w:rsidRDefault="00791C16" w:rsidP="00C45EE5">
            <w:pPr>
              <w:jc w:val="center"/>
              <w:rPr>
                <w:rFonts w:ascii="宋体" w:hAnsi="宋体" w:cs="宋体"/>
                <w:bCs/>
                <w:color w:val="000000"/>
                <w:szCs w:val="21"/>
              </w:rPr>
            </w:pPr>
            <w:r w:rsidRPr="00A97486">
              <w:rPr>
                <w:rFonts w:ascii="宋体" w:hAnsi="宋体" w:cs="宋体" w:hint="eastAsia"/>
                <w:bCs/>
                <w:color w:val="000000"/>
                <w:szCs w:val="21"/>
              </w:rPr>
              <w:t>□</w:t>
            </w:r>
          </w:p>
        </w:tc>
        <w:tc>
          <w:tcPr>
            <w:tcW w:w="0" w:type="auto"/>
            <w:tcBorders>
              <w:top w:val="nil"/>
              <w:left w:val="nil"/>
              <w:bottom w:val="single" w:sz="8" w:space="0" w:color="auto"/>
              <w:right w:val="single" w:sz="8" w:space="0" w:color="auto"/>
            </w:tcBorders>
            <w:vAlign w:val="center"/>
            <w:hideMark/>
          </w:tcPr>
          <w:p w:rsidR="00791C16" w:rsidRPr="00A97486" w:rsidRDefault="00791C16" w:rsidP="00C45EE5">
            <w:pPr>
              <w:jc w:val="center"/>
              <w:rPr>
                <w:rFonts w:ascii="宋体" w:hAnsi="宋体" w:cs="宋体"/>
                <w:bCs/>
                <w:color w:val="000000"/>
                <w:szCs w:val="21"/>
              </w:rPr>
            </w:pPr>
            <w:r w:rsidRPr="00A97486">
              <w:rPr>
                <w:rFonts w:ascii="宋体" w:hAnsi="宋体" w:cs="宋体" w:hint="eastAsia"/>
                <w:bCs/>
                <w:color w:val="000000"/>
                <w:szCs w:val="21"/>
              </w:rPr>
              <w:t>□</w:t>
            </w:r>
          </w:p>
        </w:tc>
        <w:tc>
          <w:tcPr>
            <w:tcW w:w="0" w:type="auto"/>
            <w:tcBorders>
              <w:top w:val="nil"/>
              <w:left w:val="nil"/>
              <w:bottom w:val="single" w:sz="8" w:space="0" w:color="auto"/>
              <w:right w:val="single" w:sz="8" w:space="0" w:color="auto"/>
            </w:tcBorders>
            <w:vAlign w:val="center"/>
            <w:hideMark/>
          </w:tcPr>
          <w:p w:rsidR="00791C16" w:rsidRPr="00A97486" w:rsidRDefault="00791C16" w:rsidP="00C45EE5">
            <w:pPr>
              <w:jc w:val="center"/>
              <w:rPr>
                <w:rFonts w:ascii="宋体" w:hAnsi="宋体" w:cs="宋体"/>
                <w:bCs/>
                <w:color w:val="000000"/>
                <w:szCs w:val="21"/>
              </w:rPr>
            </w:pPr>
            <w:r w:rsidRPr="00A97486">
              <w:rPr>
                <w:rFonts w:ascii="宋体" w:hAnsi="宋体" w:cs="宋体" w:hint="eastAsia"/>
                <w:bCs/>
                <w:color w:val="000000"/>
                <w:szCs w:val="21"/>
              </w:rPr>
              <w:t>□</w:t>
            </w:r>
          </w:p>
        </w:tc>
        <w:tc>
          <w:tcPr>
            <w:tcW w:w="0" w:type="auto"/>
            <w:tcBorders>
              <w:top w:val="nil"/>
              <w:left w:val="nil"/>
              <w:bottom w:val="single" w:sz="8" w:space="0" w:color="auto"/>
              <w:right w:val="single" w:sz="8" w:space="0" w:color="auto"/>
            </w:tcBorders>
            <w:vAlign w:val="center"/>
            <w:hideMark/>
          </w:tcPr>
          <w:p w:rsidR="00791C16" w:rsidRPr="00A97486" w:rsidRDefault="00791C16" w:rsidP="00C45EE5">
            <w:pPr>
              <w:jc w:val="center"/>
              <w:rPr>
                <w:rFonts w:ascii="宋体" w:hAnsi="宋体" w:cs="宋体"/>
                <w:bCs/>
                <w:color w:val="000000"/>
                <w:szCs w:val="21"/>
              </w:rPr>
            </w:pPr>
            <w:r w:rsidRPr="00A97486">
              <w:rPr>
                <w:rFonts w:ascii="宋体" w:hAnsi="宋体" w:cs="宋体" w:hint="eastAsia"/>
                <w:bCs/>
                <w:color w:val="000000"/>
                <w:szCs w:val="21"/>
              </w:rPr>
              <w:t>□</w:t>
            </w:r>
          </w:p>
        </w:tc>
        <w:tc>
          <w:tcPr>
            <w:tcW w:w="0" w:type="auto"/>
            <w:tcBorders>
              <w:top w:val="nil"/>
              <w:left w:val="nil"/>
              <w:bottom w:val="single" w:sz="8" w:space="0" w:color="auto"/>
              <w:right w:val="single" w:sz="8" w:space="0" w:color="auto"/>
            </w:tcBorders>
            <w:vAlign w:val="center"/>
          </w:tcPr>
          <w:p w:rsidR="00791C16" w:rsidRPr="00A97486" w:rsidRDefault="00791C16" w:rsidP="00C45EE5">
            <w:pPr>
              <w:jc w:val="center"/>
              <w:rPr>
                <w:rFonts w:ascii="宋体" w:hAnsi="宋体" w:cs="宋体"/>
                <w:bCs/>
                <w:color w:val="000000"/>
                <w:szCs w:val="21"/>
              </w:rPr>
            </w:pPr>
          </w:p>
        </w:tc>
      </w:tr>
      <w:tr w:rsidR="00791C16" w:rsidRPr="00A97486" w:rsidTr="00C45EE5">
        <w:trPr>
          <w:trHeight w:val="600"/>
        </w:trPr>
        <w:tc>
          <w:tcPr>
            <w:tcW w:w="0" w:type="auto"/>
            <w:tcBorders>
              <w:top w:val="nil"/>
              <w:left w:val="single" w:sz="8" w:space="0" w:color="auto"/>
              <w:bottom w:val="single" w:sz="8" w:space="0" w:color="auto"/>
              <w:right w:val="single" w:sz="8" w:space="0" w:color="auto"/>
            </w:tcBorders>
            <w:vAlign w:val="center"/>
            <w:hideMark/>
          </w:tcPr>
          <w:p w:rsidR="00791C16" w:rsidRPr="00A97486" w:rsidRDefault="00791C16" w:rsidP="00C45EE5">
            <w:pPr>
              <w:jc w:val="center"/>
              <w:rPr>
                <w:color w:val="000000"/>
                <w:sz w:val="22"/>
                <w:szCs w:val="22"/>
              </w:rPr>
            </w:pPr>
            <w:r w:rsidRPr="00A97486">
              <w:rPr>
                <w:color w:val="000000"/>
                <w:sz w:val="22"/>
              </w:rPr>
              <w:t>9</w:t>
            </w:r>
          </w:p>
        </w:tc>
        <w:tc>
          <w:tcPr>
            <w:tcW w:w="0" w:type="auto"/>
            <w:vMerge/>
            <w:tcBorders>
              <w:top w:val="nil"/>
              <w:left w:val="single" w:sz="8" w:space="0" w:color="auto"/>
              <w:bottom w:val="single" w:sz="8" w:space="0" w:color="000000"/>
              <w:right w:val="single" w:sz="8" w:space="0" w:color="auto"/>
            </w:tcBorders>
            <w:vAlign w:val="center"/>
            <w:hideMark/>
          </w:tcPr>
          <w:p w:rsidR="00791C16" w:rsidRPr="00A97486" w:rsidRDefault="00791C16" w:rsidP="00C45EE5">
            <w:pPr>
              <w:rPr>
                <w:b/>
                <w:bCs/>
                <w:color w:val="FF0000"/>
                <w:sz w:val="22"/>
                <w:szCs w:val="22"/>
              </w:rPr>
            </w:pPr>
          </w:p>
        </w:tc>
        <w:tc>
          <w:tcPr>
            <w:tcW w:w="0" w:type="auto"/>
            <w:tcBorders>
              <w:top w:val="nil"/>
              <w:left w:val="nil"/>
              <w:bottom w:val="single" w:sz="8" w:space="0" w:color="auto"/>
              <w:right w:val="single" w:sz="8" w:space="0" w:color="auto"/>
            </w:tcBorders>
            <w:vAlign w:val="center"/>
            <w:hideMark/>
          </w:tcPr>
          <w:p w:rsidR="00791C16" w:rsidRPr="00A97486" w:rsidRDefault="00791C16" w:rsidP="00C45EE5">
            <w:pPr>
              <w:pStyle w:val="affff2"/>
            </w:pPr>
            <w:r w:rsidRPr="00A97486">
              <w:rPr>
                <w:rFonts w:hint="eastAsia"/>
              </w:rPr>
              <w:t>客室温湿度传感器</w:t>
            </w:r>
          </w:p>
        </w:tc>
        <w:tc>
          <w:tcPr>
            <w:tcW w:w="0" w:type="auto"/>
            <w:tcBorders>
              <w:top w:val="nil"/>
              <w:left w:val="nil"/>
              <w:bottom w:val="single" w:sz="8" w:space="0" w:color="auto"/>
              <w:right w:val="single" w:sz="8" w:space="0" w:color="auto"/>
            </w:tcBorders>
            <w:vAlign w:val="center"/>
            <w:hideMark/>
          </w:tcPr>
          <w:p w:rsidR="00791C16" w:rsidRPr="00A97486" w:rsidRDefault="00791C16" w:rsidP="00C45EE5">
            <w:pPr>
              <w:pStyle w:val="affff2"/>
            </w:pPr>
            <w:r w:rsidRPr="00A97486">
              <w:rPr>
                <w:rFonts w:hint="eastAsia"/>
              </w:rPr>
              <w:t>检查车厢内温湿度传感器</w:t>
            </w:r>
            <w:r w:rsidRPr="00A97486">
              <w:t>-XS03</w:t>
            </w:r>
            <w:r w:rsidRPr="00A97486">
              <w:rPr>
                <w:rFonts w:hint="eastAsia"/>
              </w:rPr>
              <w:t>：</w:t>
            </w:r>
            <w:r w:rsidRPr="00A97486">
              <w:t>3</w:t>
            </w:r>
            <w:r w:rsidRPr="00A97486">
              <w:rPr>
                <w:rFonts w:hint="eastAsia"/>
              </w:rPr>
              <w:t>，</w:t>
            </w:r>
            <w:r w:rsidRPr="00A97486">
              <w:t>4</w:t>
            </w:r>
            <w:r w:rsidRPr="00A97486">
              <w:rPr>
                <w:rFonts w:hint="eastAsia"/>
              </w:rPr>
              <w:t>，</w:t>
            </w:r>
            <w:r w:rsidRPr="00A97486">
              <w:t>5</w:t>
            </w:r>
            <w:r w:rsidRPr="00A97486">
              <w:rPr>
                <w:rFonts w:hint="eastAsia"/>
              </w:rPr>
              <w:t>，</w:t>
            </w:r>
            <w:r w:rsidRPr="00A97486">
              <w:t>6</w:t>
            </w:r>
            <w:r w:rsidRPr="00A97486">
              <w:rPr>
                <w:rFonts w:hint="eastAsia"/>
              </w:rPr>
              <w:t>，整车线束接入</w:t>
            </w:r>
          </w:p>
        </w:tc>
        <w:tc>
          <w:tcPr>
            <w:tcW w:w="0" w:type="auto"/>
            <w:tcBorders>
              <w:top w:val="nil"/>
              <w:left w:val="nil"/>
              <w:bottom w:val="single" w:sz="8" w:space="0" w:color="auto"/>
              <w:right w:val="single" w:sz="8" w:space="0" w:color="auto"/>
            </w:tcBorders>
            <w:vAlign w:val="center"/>
            <w:hideMark/>
          </w:tcPr>
          <w:p w:rsidR="00791C16" w:rsidRPr="00A97486" w:rsidRDefault="00791C16" w:rsidP="00C45EE5">
            <w:pPr>
              <w:rPr>
                <w:sz w:val="20"/>
              </w:rPr>
            </w:pPr>
          </w:p>
        </w:tc>
        <w:tc>
          <w:tcPr>
            <w:tcW w:w="0" w:type="auto"/>
            <w:tcBorders>
              <w:top w:val="nil"/>
              <w:left w:val="nil"/>
              <w:bottom w:val="single" w:sz="8" w:space="0" w:color="auto"/>
              <w:right w:val="single" w:sz="8" w:space="0" w:color="auto"/>
            </w:tcBorders>
            <w:vAlign w:val="center"/>
            <w:hideMark/>
          </w:tcPr>
          <w:p w:rsidR="00791C16" w:rsidRPr="00A97486" w:rsidRDefault="00791C16" w:rsidP="00C45EE5">
            <w:pPr>
              <w:jc w:val="center"/>
              <w:rPr>
                <w:rFonts w:ascii="宋体" w:hAnsi="宋体" w:cs="宋体"/>
                <w:bCs/>
                <w:color w:val="000000"/>
                <w:szCs w:val="21"/>
              </w:rPr>
            </w:pPr>
            <w:r w:rsidRPr="00A97486">
              <w:rPr>
                <w:rFonts w:ascii="宋体" w:hAnsi="宋体" w:cs="宋体" w:hint="eastAsia"/>
                <w:bCs/>
                <w:color w:val="000000"/>
                <w:szCs w:val="21"/>
              </w:rPr>
              <w:t>□</w:t>
            </w:r>
          </w:p>
        </w:tc>
        <w:tc>
          <w:tcPr>
            <w:tcW w:w="0" w:type="auto"/>
            <w:tcBorders>
              <w:top w:val="nil"/>
              <w:left w:val="nil"/>
              <w:bottom w:val="single" w:sz="8" w:space="0" w:color="auto"/>
              <w:right w:val="single" w:sz="8" w:space="0" w:color="auto"/>
            </w:tcBorders>
            <w:vAlign w:val="center"/>
            <w:hideMark/>
          </w:tcPr>
          <w:p w:rsidR="00791C16" w:rsidRPr="00A97486" w:rsidRDefault="00791C16" w:rsidP="00C45EE5">
            <w:pPr>
              <w:jc w:val="center"/>
              <w:rPr>
                <w:rFonts w:ascii="宋体" w:hAnsi="宋体" w:cs="宋体"/>
                <w:bCs/>
                <w:color w:val="000000"/>
                <w:szCs w:val="21"/>
              </w:rPr>
            </w:pPr>
            <w:r w:rsidRPr="00A97486">
              <w:rPr>
                <w:rFonts w:ascii="宋体" w:hAnsi="宋体" w:cs="宋体" w:hint="eastAsia"/>
                <w:bCs/>
                <w:color w:val="000000"/>
                <w:szCs w:val="21"/>
              </w:rPr>
              <w:t>□</w:t>
            </w:r>
          </w:p>
        </w:tc>
        <w:tc>
          <w:tcPr>
            <w:tcW w:w="0" w:type="auto"/>
            <w:tcBorders>
              <w:top w:val="nil"/>
              <w:left w:val="nil"/>
              <w:bottom w:val="single" w:sz="8" w:space="0" w:color="auto"/>
              <w:right w:val="single" w:sz="8" w:space="0" w:color="auto"/>
            </w:tcBorders>
            <w:vAlign w:val="center"/>
            <w:hideMark/>
          </w:tcPr>
          <w:p w:rsidR="00791C16" w:rsidRPr="00A97486" w:rsidRDefault="00791C16" w:rsidP="00C45EE5">
            <w:pPr>
              <w:jc w:val="center"/>
              <w:rPr>
                <w:rFonts w:ascii="宋体" w:hAnsi="宋体" w:cs="宋体"/>
                <w:bCs/>
                <w:color w:val="000000"/>
                <w:szCs w:val="21"/>
              </w:rPr>
            </w:pPr>
            <w:r w:rsidRPr="00A97486">
              <w:rPr>
                <w:rFonts w:ascii="宋体" w:hAnsi="宋体" w:cs="宋体" w:hint="eastAsia"/>
                <w:bCs/>
                <w:color w:val="000000"/>
                <w:szCs w:val="21"/>
              </w:rPr>
              <w:t>□</w:t>
            </w:r>
          </w:p>
        </w:tc>
        <w:tc>
          <w:tcPr>
            <w:tcW w:w="0" w:type="auto"/>
            <w:tcBorders>
              <w:top w:val="nil"/>
              <w:left w:val="nil"/>
              <w:bottom w:val="single" w:sz="8" w:space="0" w:color="auto"/>
              <w:right w:val="single" w:sz="8" w:space="0" w:color="auto"/>
            </w:tcBorders>
            <w:vAlign w:val="center"/>
            <w:hideMark/>
          </w:tcPr>
          <w:p w:rsidR="00791C16" w:rsidRPr="00A97486" w:rsidRDefault="00791C16" w:rsidP="00C45EE5">
            <w:pPr>
              <w:jc w:val="center"/>
              <w:rPr>
                <w:rFonts w:ascii="宋体" w:hAnsi="宋体" w:cs="宋体"/>
                <w:bCs/>
                <w:color w:val="000000"/>
                <w:szCs w:val="21"/>
              </w:rPr>
            </w:pPr>
            <w:r w:rsidRPr="00A97486">
              <w:rPr>
                <w:rFonts w:ascii="宋体" w:hAnsi="宋体" w:cs="宋体" w:hint="eastAsia"/>
                <w:bCs/>
                <w:color w:val="000000"/>
                <w:szCs w:val="21"/>
              </w:rPr>
              <w:t>□</w:t>
            </w:r>
          </w:p>
        </w:tc>
        <w:tc>
          <w:tcPr>
            <w:tcW w:w="0" w:type="auto"/>
            <w:tcBorders>
              <w:top w:val="nil"/>
              <w:left w:val="nil"/>
              <w:bottom w:val="single" w:sz="8" w:space="0" w:color="auto"/>
              <w:right w:val="single" w:sz="8" w:space="0" w:color="auto"/>
            </w:tcBorders>
            <w:vAlign w:val="center"/>
            <w:hideMark/>
          </w:tcPr>
          <w:p w:rsidR="00791C16" w:rsidRPr="00A97486" w:rsidRDefault="00791C16" w:rsidP="00C45EE5">
            <w:pPr>
              <w:jc w:val="center"/>
              <w:rPr>
                <w:rFonts w:ascii="宋体" w:hAnsi="宋体" w:cs="宋体"/>
                <w:bCs/>
                <w:color w:val="000000"/>
                <w:szCs w:val="21"/>
              </w:rPr>
            </w:pPr>
            <w:r w:rsidRPr="00A97486">
              <w:rPr>
                <w:rFonts w:ascii="宋体" w:hAnsi="宋体" w:cs="宋体" w:hint="eastAsia"/>
                <w:bCs/>
                <w:color w:val="000000"/>
                <w:szCs w:val="21"/>
              </w:rPr>
              <w:t>□</w:t>
            </w:r>
          </w:p>
        </w:tc>
        <w:tc>
          <w:tcPr>
            <w:tcW w:w="0" w:type="auto"/>
            <w:tcBorders>
              <w:top w:val="nil"/>
              <w:left w:val="nil"/>
              <w:bottom w:val="single" w:sz="8" w:space="0" w:color="auto"/>
              <w:right w:val="single" w:sz="8" w:space="0" w:color="auto"/>
            </w:tcBorders>
            <w:vAlign w:val="center"/>
            <w:hideMark/>
          </w:tcPr>
          <w:p w:rsidR="00791C16" w:rsidRPr="00A97486" w:rsidRDefault="00791C16" w:rsidP="00C45EE5">
            <w:pPr>
              <w:jc w:val="center"/>
              <w:rPr>
                <w:rFonts w:ascii="宋体" w:hAnsi="宋体" w:cs="宋体"/>
                <w:bCs/>
                <w:color w:val="000000"/>
                <w:szCs w:val="21"/>
              </w:rPr>
            </w:pPr>
            <w:r w:rsidRPr="00A97486">
              <w:rPr>
                <w:rFonts w:ascii="宋体" w:hAnsi="宋体" w:cs="宋体" w:hint="eastAsia"/>
                <w:bCs/>
                <w:color w:val="000000"/>
                <w:szCs w:val="21"/>
              </w:rPr>
              <w:t>□</w:t>
            </w:r>
          </w:p>
        </w:tc>
        <w:tc>
          <w:tcPr>
            <w:tcW w:w="0" w:type="auto"/>
            <w:tcBorders>
              <w:top w:val="nil"/>
              <w:left w:val="nil"/>
              <w:bottom w:val="single" w:sz="8" w:space="0" w:color="auto"/>
              <w:right w:val="single" w:sz="8" w:space="0" w:color="auto"/>
            </w:tcBorders>
            <w:vAlign w:val="center"/>
          </w:tcPr>
          <w:p w:rsidR="00791C16" w:rsidRPr="00A97486" w:rsidRDefault="00791C16" w:rsidP="00C45EE5">
            <w:pPr>
              <w:jc w:val="center"/>
              <w:rPr>
                <w:rFonts w:ascii="宋体" w:hAnsi="宋体" w:cs="宋体"/>
                <w:bCs/>
                <w:color w:val="000000"/>
                <w:szCs w:val="21"/>
              </w:rPr>
            </w:pPr>
          </w:p>
        </w:tc>
      </w:tr>
      <w:tr w:rsidR="00791C16" w:rsidRPr="00A97486" w:rsidTr="00C45EE5">
        <w:trPr>
          <w:trHeight w:val="300"/>
        </w:trPr>
        <w:tc>
          <w:tcPr>
            <w:tcW w:w="0" w:type="auto"/>
            <w:tcBorders>
              <w:top w:val="nil"/>
              <w:left w:val="single" w:sz="8" w:space="0" w:color="auto"/>
              <w:bottom w:val="single" w:sz="8" w:space="0" w:color="auto"/>
              <w:right w:val="single" w:sz="8" w:space="0" w:color="auto"/>
            </w:tcBorders>
            <w:vAlign w:val="center"/>
            <w:hideMark/>
          </w:tcPr>
          <w:p w:rsidR="00791C16" w:rsidRPr="00A97486" w:rsidRDefault="00791C16" w:rsidP="00C45EE5">
            <w:pPr>
              <w:jc w:val="center"/>
              <w:rPr>
                <w:color w:val="000000"/>
                <w:sz w:val="22"/>
                <w:szCs w:val="22"/>
              </w:rPr>
            </w:pPr>
            <w:r w:rsidRPr="00A97486">
              <w:rPr>
                <w:color w:val="000000"/>
                <w:sz w:val="22"/>
              </w:rPr>
              <w:t>10</w:t>
            </w:r>
          </w:p>
        </w:tc>
        <w:tc>
          <w:tcPr>
            <w:tcW w:w="0" w:type="auto"/>
            <w:vMerge/>
            <w:tcBorders>
              <w:top w:val="nil"/>
              <w:left w:val="single" w:sz="8" w:space="0" w:color="auto"/>
              <w:bottom w:val="single" w:sz="8" w:space="0" w:color="000000"/>
              <w:right w:val="single" w:sz="8" w:space="0" w:color="auto"/>
            </w:tcBorders>
            <w:vAlign w:val="center"/>
            <w:hideMark/>
          </w:tcPr>
          <w:p w:rsidR="00791C16" w:rsidRPr="00A97486" w:rsidRDefault="00791C16" w:rsidP="00C45EE5">
            <w:pPr>
              <w:rPr>
                <w:b/>
                <w:bCs/>
                <w:color w:val="FF0000"/>
                <w:sz w:val="22"/>
                <w:szCs w:val="22"/>
              </w:rPr>
            </w:pPr>
          </w:p>
        </w:tc>
        <w:tc>
          <w:tcPr>
            <w:tcW w:w="0" w:type="auto"/>
            <w:tcBorders>
              <w:top w:val="nil"/>
              <w:left w:val="nil"/>
              <w:bottom w:val="single" w:sz="8" w:space="0" w:color="auto"/>
              <w:right w:val="single" w:sz="8" w:space="0" w:color="auto"/>
            </w:tcBorders>
            <w:vAlign w:val="center"/>
            <w:hideMark/>
          </w:tcPr>
          <w:p w:rsidR="00791C16" w:rsidRPr="00A97486" w:rsidRDefault="00791C16" w:rsidP="00C45EE5">
            <w:pPr>
              <w:pStyle w:val="affff2"/>
            </w:pPr>
            <w:r w:rsidRPr="00A97486">
              <w:rPr>
                <w:rFonts w:hint="eastAsia"/>
              </w:rPr>
              <w:t>预留</w:t>
            </w:r>
          </w:p>
        </w:tc>
        <w:tc>
          <w:tcPr>
            <w:tcW w:w="0" w:type="auto"/>
            <w:tcBorders>
              <w:top w:val="nil"/>
              <w:left w:val="nil"/>
              <w:bottom w:val="single" w:sz="8" w:space="0" w:color="auto"/>
              <w:right w:val="single" w:sz="8" w:space="0" w:color="auto"/>
            </w:tcBorders>
            <w:vAlign w:val="center"/>
            <w:hideMark/>
          </w:tcPr>
          <w:p w:rsidR="00791C16" w:rsidRPr="00A97486" w:rsidRDefault="00791C16" w:rsidP="00C45EE5">
            <w:pPr>
              <w:pStyle w:val="affff2"/>
            </w:pPr>
            <w:r w:rsidRPr="00A97486">
              <w:rPr>
                <w:rFonts w:hint="eastAsia"/>
              </w:rPr>
              <w:t xml:space="preserve">　</w:t>
            </w:r>
          </w:p>
        </w:tc>
        <w:tc>
          <w:tcPr>
            <w:tcW w:w="0" w:type="auto"/>
            <w:tcBorders>
              <w:top w:val="nil"/>
              <w:left w:val="nil"/>
              <w:bottom w:val="single" w:sz="8" w:space="0" w:color="auto"/>
              <w:right w:val="single" w:sz="8" w:space="0" w:color="auto"/>
            </w:tcBorders>
            <w:vAlign w:val="center"/>
            <w:hideMark/>
          </w:tcPr>
          <w:p w:rsidR="00791C16" w:rsidRPr="00A97486" w:rsidRDefault="00791C16" w:rsidP="00C45EE5">
            <w:pPr>
              <w:jc w:val="center"/>
              <w:rPr>
                <w:rFonts w:ascii="宋体" w:hAnsi="宋体" w:cs="宋体"/>
                <w:b/>
                <w:bCs/>
                <w:color w:val="000000"/>
                <w:szCs w:val="21"/>
              </w:rPr>
            </w:pPr>
            <w:r w:rsidRPr="00A97486">
              <w:rPr>
                <w:rFonts w:ascii="宋体" w:hAnsi="宋体" w:cs="宋体" w:hint="eastAsia"/>
                <w:b/>
                <w:bCs/>
                <w:color w:val="000000"/>
                <w:szCs w:val="21"/>
              </w:rPr>
              <w:t xml:space="preserve">　</w:t>
            </w:r>
          </w:p>
        </w:tc>
        <w:tc>
          <w:tcPr>
            <w:tcW w:w="0" w:type="auto"/>
            <w:tcBorders>
              <w:top w:val="nil"/>
              <w:left w:val="nil"/>
              <w:bottom w:val="single" w:sz="8" w:space="0" w:color="auto"/>
              <w:right w:val="single" w:sz="8" w:space="0" w:color="auto"/>
            </w:tcBorders>
          </w:tcPr>
          <w:p w:rsidR="00791C16" w:rsidRPr="00A97486" w:rsidRDefault="00791C16" w:rsidP="00C45EE5">
            <w:pPr>
              <w:jc w:val="center"/>
              <w:rPr>
                <w:rFonts w:ascii="宋体" w:hAnsi="宋体" w:cs="宋体"/>
                <w:b/>
                <w:bCs/>
                <w:color w:val="000000"/>
                <w:szCs w:val="21"/>
              </w:rPr>
            </w:pPr>
          </w:p>
        </w:tc>
        <w:tc>
          <w:tcPr>
            <w:tcW w:w="0" w:type="auto"/>
            <w:tcBorders>
              <w:top w:val="nil"/>
              <w:left w:val="nil"/>
              <w:bottom w:val="single" w:sz="8" w:space="0" w:color="auto"/>
              <w:right w:val="single" w:sz="8" w:space="0" w:color="auto"/>
            </w:tcBorders>
          </w:tcPr>
          <w:p w:rsidR="00791C16" w:rsidRPr="00A97486" w:rsidRDefault="00791C16" w:rsidP="00C45EE5">
            <w:pPr>
              <w:jc w:val="center"/>
              <w:rPr>
                <w:rFonts w:ascii="宋体" w:hAnsi="宋体" w:cs="宋体"/>
                <w:b/>
                <w:bCs/>
                <w:color w:val="000000"/>
                <w:szCs w:val="21"/>
              </w:rPr>
            </w:pPr>
          </w:p>
        </w:tc>
        <w:tc>
          <w:tcPr>
            <w:tcW w:w="0" w:type="auto"/>
            <w:tcBorders>
              <w:top w:val="nil"/>
              <w:left w:val="nil"/>
              <w:bottom w:val="single" w:sz="8" w:space="0" w:color="auto"/>
              <w:right w:val="single" w:sz="8" w:space="0" w:color="auto"/>
            </w:tcBorders>
          </w:tcPr>
          <w:p w:rsidR="00791C16" w:rsidRPr="00A97486" w:rsidRDefault="00791C16" w:rsidP="00C45EE5">
            <w:pPr>
              <w:jc w:val="center"/>
              <w:rPr>
                <w:rFonts w:ascii="宋体" w:hAnsi="宋体" w:cs="宋体"/>
                <w:b/>
                <w:bCs/>
                <w:color w:val="000000"/>
                <w:szCs w:val="21"/>
              </w:rPr>
            </w:pPr>
          </w:p>
        </w:tc>
        <w:tc>
          <w:tcPr>
            <w:tcW w:w="0" w:type="auto"/>
            <w:tcBorders>
              <w:top w:val="nil"/>
              <w:left w:val="nil"/>
              <w:bottom w:val="single" w:sz="8" w:space="0" w:color="auto"/>
              <w:right w:val="single" w:sz="8" w:space="0" w:color="auto"/>
            </w:tcBorders>
          </w:tcPr>
          <w:p w:rsidR="00791C16" w:rsidRPr="00A97486" w:rsidRDefault="00791C16" w:rsidP="00C45EE5">
            <w:pPr>
              <w:jc w:val="center"/>
              <w:rPr>
                <w:rFonts w:ascii="宋体" w:hAnsi="宋体" w:cs="宋体"/>
                <w:b/>
                <w:bCs/>
                <w:color w:val="000000"/>
                <w:szCs w:val="21"/>
              </w:rPr>
            </w:pPr>
          </w:p>
        </w:tc>
        <w:tc>
          <w:tcPr>
            <w:tcW w:w="0" w:type="auto"/>
            <w:tcBorders>
              <w:top w:val="nil"/>
              <w:left w:val="nil"/>
              <w:bottom w:val="single" w:sz="8" w:space="0" w:color="auto"/>
              <w:right w:val="single" w:sz="8" w:space="0" w:color="auto"/>
            </w:tcBorders>
          </w:tcPr>
          <w:p w:rsidR="00791C16" w:rsidRPr="00A97486" w:rsidRDefault="00791C16" w:rsidP="00C45EE5">
            <w:pPr>
              <w:jc w:val="center"/>
              <w:rPr>
                <w:rFonts w:ascii="宋体" w:hAnsi="宋体" w:cs="宋体"/>
                <w:b/>
                <w:bCs/>
                <w:color w:val="000000"/>
                <w:szCs w:val="21"/>
              </w:rPr>
            </w:pPr>
          </w:p>
        </w:tc>
        <w:tc>
          <w:tcPr>
            <w:tcW w:w="0" w:type="auto"/>
            <w:tcBorders>
              <w:top w:val="nil"/>
              <w:left w:val="nil"/>
              <w:bottom w:val="single" w:sz="8" w:space="0" w:color="auto"/>
              <w:right w:val="single" w:sz="8" w:space="0" w:color="auto"/>
            </w:tcBorders>
          </w:tcPr>
          <w:p w:rsidR="00791C16" w:rsidRPr="00A97486" w:rsidRDefault="00791C16" w:rsidP="00C45EE5">
            <w:pPr>
              <w:jc w:val="center"/>
              <w:rPr>
                <w:rFonts w:ascii="宋体" w:hAnsi="宋体" w:cs="宋体"/>
                <w:b/>
                <w:bCs/>
                <w:color w:val="000000"/>
                <w:szCs w:val="21"/>
              </w:rPr>
            </w:pPr>
          </w:p>
        </w:tc>
        <w:tc>
          <w:tcPr>
            <w:tcW w:w="0" w:type="auto"/>
            <w:tcBorders>
              <w:top w:val="nil"/>
              <w:left w:val="nil"/>
              <w:bottom w:val="single" w:sz="8" w:space="0" w:color="auto"/>
              <w:right w:val="single" w:sz="8" w:space="0" w:color="auto"/>
            </w:tcBorders>
          </w:tcPr>
          <w:p w:rsidR="00791C16" w:rsidRPr="00A97486" w:rsidRDefault="00791C16" w:rsidP="00C45EE5">
            <w:pPr>
              <w:jc w:val="center"/>
              <w:rPr>
                <w:rFonts w:ascii="宋体" w:hAnsi="宋体" w:cs="宋体"/>
                <w:b/>
                <w:bCs/>
                <w:color w:val="000000"/>
                <w:szCs w:val="21"/>
              </w:rPr>
            </w:pPr>
          </w:p>
        </w:tc>
      </w:tr>
    </w:tbl>
    <w:p w:rsidR="00791C16" w:rsidRPr="00A97486" w:rsidRDefault="00791C16" w:rsidP="004F68E5">
      <w:pPr>
        <w:spacing w:line="360" w:lineRule="auto"/>
        <w:rPr>
          <w:rFonts w:ascii="Calibri" w:hAnsi="Calibri"/>
          <w:sz w:val="24"/>
        </w:rPr>
      </w:pPr>
      <w:r w:rsidRPr="00A97486">
        <w:rPr>
          <w:rFonts w:hint="eastAsia"/>
          <w:sz w:val="24"/>
        </w:rPr>
        <w:t>（表格中</w:t>
      </w:r>
      <w:r w:rsidRPr="00A97486">
        <w:rPr>
          <w:sz w:val="24"/>
        </w:rPr>
        <w:t>C1</w:t>
      </w:r>
      <w:r w:rsidRPr="00A97486">
        <w:rPr>
          <w:rFonts w:hint="eastAsia"/>
          <w:sz w:val="24"/>
        </w:rPr>
        <w:t>，</w:t>
      </w:r>
      <w:r w:rsidRPr="00A97486">
        <w:rPr>
          <w:sz w:val="24"/>
        </w:rPr>
        <w:t>C2</w:t>
      </w:r>
      <w:r w:rsidRPr="00A97486">
        <w:rPr>
          <w:rFonts w:hint="eastAsia"/>
          <w:sz w:val="24"/>
        </w:rPr>
        <w:t>代表</w:t>
      </w:r>
      <w:r w:rsidRPr="00A97486">
        <w:rPr>
          <w:sz w:val="24"/>
        </w:rPr>
        <w:t>CAB1</w:t>
      </w:r>
      <w:r w:rsidRPr="00A97486">
        <w:rPr>
          <w:rFonts w:hint="eastAsia"/>
          <w:sz w:val="24"/>
        </w:rPr>
        <w:t>，</w:t>
      </w:r>
      <w:r w:rsidRPr="00A97486">
        <w:rPr>
          <w:sz w:val="24"/>
        </w:rPr>
        <w:t>CAB2</w:t>
      </w:r>
      <w:r w:rsidRPr="00A97486">
        <w:rPr>
          <w:rFonts w:hint="eastAsia"/>
          <w:sz w:val="24"/>
        </w:rPr>
        <w:t>司机室机组，</w:t>
      </w:r>
      <w:r w:rsidRPr="00A97486">
        <w:rPr>
          <w:sz w:val="24"/>
        </w:rPr>
        <w:t>5</w:t>
      </w:r>
      <w:r w:rsidRPr="00A97486">
        <w:rPr>
          <w:rFonts w:hint="eastAsia"/>
          <w:sz w:val="24"/>
        </w:rPr>
        <w:t>号线司机室电气控制部分</w:t>
      </w:r>
      <w:r w:rsidRPr="00A97486">
        <w:rPr>
          <w:rFonts w:hint="eastAsia"/>
          <w:sz w:val="24"/>
        </w:rPr>
        <w:lastRenderedPageBreak/>
        <w:t>是安装在</w:t>
      </w:r>
      <w:r w:rsidRPr="00A97486">
        <w:rPr>
          <w:sz w:val="24"/>
        </w:rPr>
        <w:t>TC</w:t>
      </w:r>
      <w:r w:rsidRPr="00A97486">
        <w:rPr>
          <w:rFonts w:hint="eastAsia"/>
          <w:sz w:val="24"/>
        </w:rPr>
        <w:t>车的客室控制柜内的，与</w:t>
      </w:r>
      <w:r w:rsidRPr="00A97486">
        <w:rPr>
          <w:sz w:val="24"/>
        </w:rPr>
        <w:t>17</w:t>
      </w:r>
      <w:r w:rsidRPr="00A97486">
        <w:rPr>
          <w:rFonts w:hint="eastAsia"/>
          <w:sz w:val="24"/>
        </w:rPr>
        <w:t>号线的安装在司机室的不同。）</w:t>
      </w:r>
    </w:p>
    <w:p w:rsidR="00791C16" w:rsidRPr="00A97486" w:rsidRDefault="00791C16" w:rsidP="00791C16"/>
    <w:p w:rsidR="00791C16" w:rsidRPr="00A97486" w:rsidRDefault="00791C16" w:rsidP="004F68E5">
      <w:pPr>
        <w:pStyle w:val="31"/>
        <w:numPr>
          <w:ilvl w:val="2"/>
          <w:numId w:val="52"/>
        </w:numPr>
        <w:spacing w:line="360" w:lineRule="auto"/>
        <w:rPr>
          <w:rFonts w:ascii="宋体" w:hAnsi="宋体"/>
          <w:sz w:val="24"/>
        </w:rPr>
      </w:pPr>
      <w:bookmarkStart w:id="388" w:name="_Toc485216668"/>
      <w:bookmarkStart w:id="389" w:name="_Toc485217041"/>
      <w:bookmarkStart w:id="390" w:name="_Toc485217184"/>
      <w:bookmarkStart w:id="391" w:name="_Toc517755455"/>
      <w:r w:rsidRPr="00A97486">
        <w:rPr>
          <w:rFonts w:ascii="宋体" w:hAnsi="宋体" w:hint="eastAsia"/>
          <w:sz w:val="24"/>
        </w:rPr>
        <w:t>控制柜接线检查</w:t>
      </w:r>
      <w:bookmarkEnd w:id="388"/>
      <w:bookmarkEnd w:id="389"/>
      <w:bookmarkEnd w:id="390"/>
      <w:bookmarkEnd w:id="391"/>
    </w:p>
    <w:p w:rsidR="00791C16" w:rsidRPr="00A97486" w:rsidRDefault="00791C16" w:rsidP="004F68E5">
      <w:pPr>
        <w:spacing w:line="360" w:lineRule="auto"/>
        <w:ind w:firstLineChars="200" w:firstLine="480"/>
        <w:rPr>
          <w:sz w:val="24"/>
        </w:rPr>
      </w:pPr>
      <w:r w:rsidRPr="00A97486">
        <w:rPr>
          <w:rFonts w:hint="eastAsia"/>
          <w:sz w:val="24"/>
        </w:rPr>
        <w:t>控制柜不是我们的供货范围，虽然供应商在出厂时测试过配线，但是我们仍要进行检查，防止上电后发生故障。</w:t>
      </w:r>
    </w:p>
    <w:p w:rsidR="00791C16" w:rsidRPr="00A97486" w:rsidRDefault="00791C16" w:rsidP="00791C16">
      <w:pPr>
        <w:ind w:firstLine="420"/>
      </w:pPr>
      <w:r w:rsidRPr="00A97486">
        <w:rPr>
          <w:rFonts w:ascii="Calibri" w:hAnsi="Calibri"/>
          <w:szCs w:val="22"/>
        </w:rPr>
        <w:object w:dxaOrig="8820" w:dyaOrig="11310">
          <v:shape id="_x0000_i1031" type="#_x0000_t75" style="width:440.45pt;height:566pt" o:ole="">
            <v:imagedata r:id="rId75" o:title="" croptop="3010f" cropbottom="3151f"/>
          </v:shape>
          <o:OLEObject Type="Embed" ProgID="FoxitReader.Document" ShapeID="_x0000_i1031" DrawAspect="Content" ObjectID="_1591497142" r:id="rId76"/>
        </w:object>
      </w:r>
      <w:r w:rsidR="004F68E5" w:rsidRPr="00A97486">
        <w:rPr>
          <w:rFonts w:ascii="Calibri" w:hAnsi="Calibri"/>
          <w:szCs w:val="22"/>
        </w:rPr>
        <w:t xml:space="preserve"> </w:t>
      </w:r>
    </w:p>
    <w:p w:rsidR="00791C16" w:rsidRPr="00A97486" w:rsidRDefault="00791C16" w:rsidP="004F68E5">
      <w:pPr>
        <w:spacing w:line="360" w:lineRule="auto"/>
        <w:ind w:firstLineChars="200" w:firstLine="480"/>
        <w:rPr>
          <w:sz w:val="24"/>
        </w:rPr>
      </w:pPr>
      <w:r w:rsidRPr="00A97486">
        <w:rPr>
          <w:sz w:val="24"/>
        </w:rPr>
        <w:t>TC</w:t>
      </w:r>
      <w:r w:rsidRPr="00A97486">
        <w:rPr>
          <w:rFonts w:hint="eastAsia"/>
          <w:sz w:val="24"/>
        </w:rPr>
        <w:t>车控制柜（</w:t>
      </w:r>
      <w:r w:rsidRPr="00A97486">
        <w:rPr>
          <w:sz w:val="24"/>
        </w:rPr>
        <w:t>MP</w:t>
      </w:r>
      <w:r w:rsidRPr="00A97486">
        <w:rPr>
          <w:rFonts w:hint="eastAsia"/>
          <w:sz w:val="24"/>
        </w:rPr>
        <w:t>、</w:t>
      </w:r>
      <w:r w:rsidRPr="00A97486">
        <w:rPr>
          <w:sz w:val="24"/>
        </w:rPr>
        <w:t>M</w:t>
      </w:r>
      <w:r w:rsidRPr="00A97486">
        <w:rPr>
          <w:rFonts w:hint="eastAsia"/>
          <w:sz w:val="24"/>
        </w:rPr>
        <w:t>车没有司机室电气部分）</w:t>
      </w:r>
    </w:p>
    <w:p w:rsidR="00791C16" w:rsidRPr="00A97486" w:rsidRDefault="00791C16" w:rsidP="00791C16"/>
    <w:tbl>
      <w:tblPr>
        <w:tblpPr w:leftFromText="180" w:rightFromText="180" w:vertAnchor="text" w:horzAnchor="margin" w:tblpXSpec="center" w:tblpY="199"/>
        <w:tblW w:w="0" w:type="auto"/>
        <w:tblLook w:val="04A0" w:firstRow="1" w:lastRow="0" w:firstColumn="1" w:lastColumn="0" w:noHBand="0" w:noVBand="1"/>
      </w:tblPr>
      <w:tblGrid>
        <w:gridCol w:w="457"/>
        <w:gridCol w:w="545"/>
        <w:gridCol w:w="1733"/>
        <w:gridCol w:w="1959"/>
        <w:gridCol w:w="426"/>
        <w:gridCol w:w="531"/>
        <w:gridCol w:w="531"/>
        <w:gridCol w:w="426"/>
        <w:gridCol w:w="426"/>
        <w:gridCol w:w="531"/>
        <w:gridCol w:w="531"/>
        <w:gridCol w:w="426"/>
      </w:tblGrid>
      <w:tr w:rsidR="00791C16" w:rsidRPr="00A97486" w:rsidTr="00C45EE5">
        <w:trPr>
          <w:trHeight w:val="499"/>
        </w:trPr>
        <w:tc>
          <w:tcPr>
            <w:tcW w:w="0" w:type="auto"/>
            <w:tcBorders>
              <w:top w:val="single" w:sz="8" w:space="0" w:color="auto"/>
              <w:left w:val="single" w:sz="8" w:space="0" w:color="auto"/>
              <w:bottom w:val="single" w:sz="8" w:space="0" w:color="auto"/>
              <w:right w:val="single" w:sz="8" w:space="0" w:color="auto"/>
            </w:tcBorders>
            <w:vAlign w:val="center"/>
            <w:hideMark/>
          </w:tcPr>
          <w:p w:rsidR="00791C16" w:rsidRPr="00A97486" w:rsidRDefault="00791C16" w:rsidP="00C45EE5">
            <w:pPr>
              <w:jc w:val="center"/>
              <w:rPr>
                <w:rFonts w:ascii="宋体" w:hAnsi="宋体" w:cs="宋体"/>
                <w:b/>
                <w:bCs/>
                <w:color w:val="000000"/>
                <w:szCs w:val="21"/>
              </w:rPr>
            </w:pPr>
            <w:r w:rsidRPr="00A97486">
              <w:rPr>
                <w:rFonts w:ascii="宋体" w:hAnsi="宋体" w:cs="宋体" w:hint="eastAsia"/>
                <w:b/>
                <w:bCs/>
                <w:color w:val="000000"/>
                <w:szCs w:val="21"/>
              </w:rPr>
              <w:t>步骤</w:t>
            </w:r>
          </w:p>
        </w:tc>
        <w:tc>
          <w:tcPr>
            <w:tcW w:w="0" w:type="auto"/>
            <w:tcBorders>
              <w:top w:val="single" w:sz="8" w:space="0" w:color="auto"/>
              <w:left w:val="nil"/>
              <w:bottom w:val="single" w:sz="8" w:space="0" w:color="auto"/>
              <w:right w:val="single" w:sz="8" w:space="0" w:color="auto"/>
            </w:tcBorders>
            <w:vAlign w:val="center"/>
            <w:hideMark/>
          </w:tcPr>
          <w:p w:rsidR="00791C16" w:rsidRPr="00A97486" w:rsidRDefault="00791C16" w:rsidP="00C45EE5">
            <w:pPr>
              <w:jc w:val="center"/>
              <w:rPr>
                <w:rFonts w:ascii="宋体" w:hAnsi="宋体" w:cs="宋体"/>
                <w:b/>
                <w:bCs/>
                <w:color w:val="000000"/>
                <w:szCs w:val="21"/>
              </w:rPr>
            </w:pPr>
            <w:r w:rsidRPr="00A97486">
              <w:rPr>
                <w:rFonts w:ascii="宋体" w:hAnsi="宋体" w:cs="宋体" w:hint="eastAsia"/>
                <w:b/>
                <w:bCs/>
                <w:color w:val="000000"/>
                <w:szCs w:val="21"/>
              </w:rPr>
              <w:t>注意</w:t>
            </w:r>
          </w:p>
        </w:tc>
        <w:tc>
          <w:tcPr>
            <w:tcW w:w="0" w:type="auto"/>
            <w:tcBorders>
              <w:top w:val="single" w:sz="8" w:space="0" w:color="auto"/>
              <w:left w:val="nil"/>
              <w:bottom w:val="single" w:sz="8" w:space="0" w:color="auto"/>
              <w:right w:val="single" w:sz="8" w:space="0" w:color="auto"/>
            </w:tcBorders>
            <w:vAlign w:val="center"/>
            <w:hideMark/>
          </w:tcPr>
          <w:p w:rsidR="00791C16" w:rsidRPr="00A97486" w:rsidRDefault="00791C16" w:rsidP="00C45EE5">
            <w:pPr>
              <w:jc w:val="center"/>
              <w:rPr>
                <w:rFonts w:ascii="宋体" w:hAnsi="宋体" w:cs="宋体"/>
                <w:b/>
                <w:bCs/>
                <w:color w:val="000000"/>
                <w:szCs w:val="21"/>
              </w:rPr>
            </w:pPr>
            <w:r w:rsidRPr="00A97486">
              <w:rPr>
                <w:rFonts w:ascii="宋体" w:hAnsi="宋体" w:cs="宋体" w:hint="eastAsia"/>
                <w:b/>
                <w:bCs/>
                <w:color w:val="000000"/>
                <w:szCs w:val="21"/>
              </w:rPr>
              <w:t>检查内容</w:t>
            </w:r>
          </w:p>
        </w:tc>
        <w:tc>
          <w:tcPr>
            <w:tcW w:w="0" w:type="auto"/>
            <w:tcBorders>
              <w:top w:val="single" w:sz="8" w:space="0" w:color="auto"/>
              <w:left w:val="nil"/>
              <w:bottom w:val="single" w:sz="8" w:space="0" w:color="auto"/>
              <w:right w:val="single" w:sz="8" w:space="0" w:color="auto"/>
            </w:tcBorders>
            <w:vAlign w:val="center"/>
            <w:hideMark/>
          </w:tcPr>
          <w:p w:rsidR="00791C16" w:rsidRPr="00A97486" w:rsidRDefault="00791C16" w:rsidP="00C45EE5">
            <w:pPr>
              <w:jc w:val="center"/>
              <w:rPr>
                <w:rFonts w:ascii="宋体" w:hAnsi="宋体" w:cs="宋体"/>
                <w:b/>
                <w:bCs/>
                <w:color w:val="000000"/>
                <w:szCs w:val="21"/>
              </w:rPr>
            </w:pPr>
            <w:r w:rsidRPr="00A97486">
              <w:rPr>
                <w:rFonts w:ascii="宋体" w:hAnsi="宋体" w:cs="宋体" w:hint="eastAsia"/>
                <w:b/>
                <w:bCs/>
                <w:color w:val="000000"/>
                <w:szCs w:val="21"/>
              </w:rPr>
              <w:t>检验依据</w:t>
            </w:r>
          </w:p>
        </w:tc>
        <w:tc>
          <w:tcPr>
            <w:tcW w:w="0" w:type="auto"/>
            <w:tcBorders>
              <w:top w:val="single" w:sz="8" w:space="0" w:color="auto"/>
              <w:left w:val="nil"/>
              <w:bottom w:val="single" w:sz="8" w:space="0" w:color="auto"/>
              <w:right w:val="single" w:sz="8" w:space="0" w:color="auto"/>
            </w:tcBorders>
            <w:vAlign w:val="center"/>
            <w:hideMark/>
          </w:tcPr>
          <w:p w:rsidR="00791C16" w:rsidRPr="00A97486" w:rsidRDefault="00791C16" w:rsidP="00C45EE5">
            <w:pPr>
              <w:jc w:val="center"/>
              <w:rPr>
                <w:rFonts w:ascii="宋体" w:hAnsi="宋体" w:cs="宋体"/>
                <w:bCs/>
                <w:color w:val="000000"/>
                <w:szCs w:val="21"/>
              </w:rPr>
            </w:pPr>
            <w:r w:rsidRPr="00A97486">
              <w:rPr>
                <w:rFonts w:ascii="宋体" w:hAnsi="宋体" w:cs="宋体" w:hint="eastAsia"/>
                <w:bCs/>
                <w:color w:val="000000"/>
                <w:szCs w:val="21"/>
              </w:rPr>
              <w:t>C1</w:t>
            </w:r>
          </w:p>
        </w:tc>
        <w:tc>
          <w:tcPr>
            <w:tcW w:w="0" w:type="auto"/>
            <w:tcBorders>
              <w:top w:val="single" w:sz="8" w:space="0" w:color="auto"/>
              <w:left w:val="single" w:sz="8" w:space="0" w:color="auto"/>
              <w:bottom w:val="single" w:sz="8" w:space="0" w:color="auto"/>
              <w:right w:val="single" w:sz="8" w:space="0" w:color="auto"/>
            </w:tcBorders>
            <w:vAlign w:val="center"/>
            <w:hideMark/>
          </w:tcPr>
          <w:p w:rsidR="00791C16" w:rsidRPr="00A97486" w:rsidRDefault="00791C16" w:rsidP="00C45EE5">
            <w:pPr>
              <w:jc w:val="center"/>
              <w:rPr>
                <w:rFonts w:ascii="宋体" w:hAnsi="宋体" w:cs="宋体"/>
                <w:bCs/>
                <w:color w:val="000000"/>
                <w:szCs w:val="21"/>
              </w:rPr>
            </w:pPr>
            <w:r w:rsidRPr="00A97486">
              <w:rPr>
                <w:rFonts w:ascii="宋体" w:hAnsi="宋体" w:cs="宋体" w:hint="eastAsia"/>
                <w:bCs/>
                <w:color w:val="000000"/>
                <w:szCs w:val="21"/>
              </w:rPr>
              <w:t>TC1</w:t>
            </w:r>
          </w:p>
        </w:tc>
        <w:tc>
          <w:tcPr>
            <w:tcW w:w="0" w:type="auto"/>
            <w:tcBorders>
              <w:top w:val="single" w:sz="8" w:space="0" w:color="auto"/>
              <w:left w:val="nil"/>
              <w:bottom w:val="single" w:sz="8" w:space="0" w:color="auto"/>
              <w:right w:val="single" w:sz="8" w:space="0" w:color="auto"/>
            </w:tcBorders>
            <w:vAlign w:val="center"/>
            <w:hideMark/>
          </w:tcPr>
          <w:p w:rsidR="00791C16" w:rsidRPr="00A97486" w:rsidRDefault="00791C16" w:rsidP="00C45EE5">
            <w:pPr>
              <w:jc w:val="center"/>
              <w:rPr>
                <w:rFonts w:ascii="宋体" w:hAnsi="宋体" w:cs="宋体"/>
                <w:bCs/>
                <w:color w:val="000000"/>
                <w:szCs w:val="21"/>
              </w:rPr>
            </w:pPr>
            <w:r w:rsidRPr="00A97486">
              <w:rPr>
                <w:rFonts w:ascii="宋体" w:hAnsi="宋体" w:cs="宋体" w:hint="eastAsia"/>
                <w:bCs/>
                <w:color w:val="000000"/>
                <w:szCs w:val="21"/>
              </w:rPr>
              <w:t>MP1</w:t>
            </w:r>
          </w:p>
        </w:tc>
        <w:tc>
          <w:tcPr>
            <w:tcW w:w="0" w:type="auto"/>
            <w:tcBorders>
              <w:top w:val="single" w:sz="8" w:space="0" w:color="auto"/>
              <w:left w:val="nil"/>
              <w:bottom w:val="single" w:sz="8" w:space="0" w:color="auto"/>
              <w:right w:val="single" w:sz="8" w:space="0" w:color="auto"/>
            </w:tcBorders>
            <w:vAlign w:val="center"/>
            <w:hideMark/>
          </w:tcPr>
          <w:p w:rsidR="00791C16" w:rsidRPr="00A97486" w:rsidRDefault="00791C16" w:rsidP="00C45EE5">
            <w:pPr>
              <w:jc w:val="center"/>
              <w:rPr>
                <w:rFonts w:ascii="宋体" w:hAnsi="宋体" w:cs="宋体"/>
                <w:bCs/>
                <w:color w:val="000000"/>
                <w:szCs w:val="21"/>
              </w:rPr>
            </w:pPr>
            <w:r w:rsidRPr="00A97486">
              <w:rPr>
                <w:rFonts w:ascii="宋体" w:hAnsi="宋体" w:cs="宋体" w:hint="eastAsia"/>
                <w:bCs/>
                <w:color w:val="000000"/>
                <w:szCs w:val="21"/>
              </w:rPr>
              <w:t>M1</w:t>
            </w:r>
          </w:p>
        </w:tc>
        <w:tc>
          <w:tcPr>
            <w:tcW w:w="0" w:type="auto"/>
            <w:tcBorders>
              <w:top w:val="single" w:sz="8" w:space="0" w:color="auto"/>
              <w:left w:val="nil"/>
              <w:bottom w:val="single" w:sz="8" w:space="0" w:color="auto"/>
              <w:right w:val="single" w:sz="8" w:space="0" w:color="auto"/>
            </w:tcBorders>
            <w:vAlign w:val="center"/>
            <w:hideMark/>
          </w:tcPr>
          <w:p w:rsidR="00791C16" w:rsidRPr="00A97486" w:rsidRDefault="00791C16" w:rsidP="00C45EE5">
            <w:pPr>
              <w:jc w:val="center"/>
              <w:rPr>
                <w:rFonts w:ascii="宋体" w:hAnsi="宋体" w:cs="宋体"/>
                <w:bCs/>
                <w:color w:val="000000"/>
                <w:szCs w:val="21"/>
              </w:rPr>
            </w:pPr>
            <w:r w:rsidRPr="00A97486">
              <w:rPr>
                <w:rFonts w:ascii="宋体" w:hAnsi="宋体" w:cs="宋体" w:hint="eastAsia"/>
                <w:bCs/>
                <w:color w:val="000000"/>
                <w:szCs w:val="21"/>
              </w:rPr>
              <w:t>M2</w:t>
            </w:r>
          </w:p>
        </w:tc>
        <w:tc>
          <w:tcPr>
            <w:tcW w:w="0" w:type="auto"/>
            <w:tcBorders>
              <w:top w:val="single" w:sz="8" w:space="0" w:color="auto"/>
              <w:left w:val="nil"/>
              <w:bottom w:val="single" w:sz="8" w:space="0" w:color="auto"/>
              <w:right w:val="single" w:sz="8" w:space="0" w:color="auto"/>
            </w:tcBorders>
            <w:vAlign w:val="center"/>
            <w:hideMark/>
          </w:tcPr>
          <w:p w:rsidR="00791C16" w:rsidRPr="00A97486" w:rsidRDefault="00791C16" w:rsidP="00C45EE5">
            <w:pPr>
              <w:jc w:val="center"/>
              <w:rPr>
                <w:rFonts w:ascii="宋体" w:hAnsi="宋体" w:cs="宋体"/>
                <w:bCs/>
                <w:color w:val="000000"/>
                <w:szCs w:val="21"/>
              </w:rPr>
            </w:pPr>
            <w:r w:rsidRPr="00A97486">
              <w:rPr>
                <w:rFonts w:ascii="宋体" w:hAnsi="宋体" w:cs="宋体" w:hint="eastAsia"/>
                <w:bCs/>
                <w:color w:val="000000"/>
                <w:szCs w:val="21"/>
              </w:rPr>
              <w:t>MP2</w:t>
            </w:r>
          </w:p>
        </w:tc>
        <w:tc>
          <w:tcPr>
            <w:tcW w:w="0" w:type="auto"/>
            <w:tcBorders>
              <w:top w:val="single" w:sz="8" w:space="0" w:color="auto"/>
              <w:left w:val="nil"/>
              <w:bottom w:val="single" w:sz="8" w:space="0" w:color="auto"/>
              <w:right w:val="single" w:sz="8" w:space="0" w:color="auto"/>
            </w:tcBorders>
            <w:vAlign w:val="center"/>
            <w:hideMark/>
          </w:tcPr>
          <w:p w:rsidR="00791C16" w:rsidRPr="00A97486" w:rsidRDefault="00791C16" w:rsidP="00C45EE5">
            <w:pPr>
              <w:jc w:val="center"/>
              <w:rPr>
                <w:rFonts w:ascii="宋体" w:hAnsi="宋体" w:cs="宋体"/>
                <w:bCs/>
                <w:color w:val="000000"/>
                <w:szCs w:val="21"/>
              </w:rPr>
            </w:pPr>
            <w:r w:rsidRPr="00A97486">
              <w:rPr>
                <w:rFonts w:ascii="宋体" w:hAnsi="宋体" w:cs="宋体" w:hint="eastAsia"/>
                <w:bCs/>
                <w:color w:val="000000"/>
                <w:szCs w:val="21"/>
              </w:rPr>
              <w:t>TC2</w:t>
            </w:r>
          </w:p>
        </w:tc>
        <w:tc>
          <w:tcPr>
            <w:tcW w:w="0" w:type="auto"/>
            <w:tcBorders>
              <w:top w:val="single" w:sz="8" w:space="0" w:color="auto"/>
              <w:left w:val="nil"/>
              <w:bottom w:val="single" w:sz="8" w:space="0" w:color="auto"/>
              <w:right w:val="single" w:sz="8" w:space="0" w:color="auto"/>
            </w:tcBorders>
            <w:vAlign w:val="center"/>
            <w:hideMark/>
          </w:tcPr>
          <w:p w:rsidR="00791C16" w:rsidRPr="00A97486" w:rsidRDefault="00791C16" w:rsidP="00C45EE5">
            <w:pPr>
              <w:jc w:val="center"/>
              <w:rPr>
                <w:rFonts w:ascii="宋体" w:hAnsi="宋体" w:cs="宋体"/>
                <w:bCs/>
                <w:color w:val="000000"/>
                <w:szCs w:val="21"/>
              </w:rPr>
            </w:pPr>
            <w:r w:rsidRPr="00A97486">
              <w:rPr>
                <w:rFonts w:ascii="宋体" w:hAnsi="宋体" w:cs="宋体" w:hint="eastAsia"/>
                <w:bCs/>
                <w:color w:val="000000"/>
                <w:szCs w:val="21"/>
              </w:rPr>
              <w:t>C2</w:t>
            </w:r>
          </w:p>
        </w:tc>
      </w:tr>
      <w:tr w:rsidR="00791C16" w:rsidRPr="00A97486" w:rsidTr="00C45EE5">
        <w:trPr>
          <w:trHeight w:val="900"/>
        </w:trPr>
        <w:tc>
          <w:tcPr>
            <w:tcW w:w="0" w:type="auto"/>
            <w:tcBorders>
              <w:top w:val="nil"/>
              <w:left w:val="single" w:sz="8" w:space="0" w:color="auto"/>
              <w:bottom w:val="single" w:sz="8" w:space="0" w:color="auto"/>
              <w:right w:val="single" w:sz="8" w:space="0" w:color="auto"/>
            </w:tcBorders>
            <w:vAlign w:val="center"/>
            <w:hideMark/>
          </w:tcPr>
          <w:p w:rsidR="00791C16" w:rsidRPr="00A97486" w:rsidRDefault="00791C16" w:rsidP="00C45EE5">
            <w:pPr>
              <w:jc w:val="center"/>
              <w:rPr>
                <w:color w:val="000000"/>
                <w:sz w:val="22"/>
                <w:szCs w:val="22"/>
              </w:rPr>
            </w:pPr>
            <w:r w:rsidRPr="00A97486">
              <w:rPr>
                <w:color w:val="000000"/>
                <w:sz w:val="22"/>
              </w:rPr>
              <w:t>11</w:t>
            </w:r>
          </w:p>
        </w:tc>
        <w:tc>
          <w:tcPr>
            <w:tcW w:w="0" w:type="auto"/>
            <w:vMerge w:val="restart"/>
            <w:tcBorders>
              <w:top w:val="nil"/>
              <w:left w:val="single" w:sz="8" w:space="0" w:color="auto"/>
              <w:bottom w:val="single" w:sz="8" w:space="0" w:color="000000"/>
              <w:right w:val="single" w:sz="8" w:space="0" w:color="auto"/>
            </w:tcBorders>
            <w:textDirection w:val="btLr"/>
            <w:vAlign w:val="center"/>
            <w:hideMark/>
          </w:tcPr>
          <w:p w:rsidR="00791C16" w:rsidRPr="00A97486" w:rsidRDefault="00791C16" w:rsidP="00C45EE5">
            <w:pPr>
              <w:jc w:val="center"/>
              <w:rPr>
                <w:b/>
                <w:bCs/>
                <w:color w:val="FF0000"/>
                <w:sz w:val="22"/>
                <w:szCs w:val="22"/>
              </w:rPr>
            </w:pPr>
            <w:r w:rsidRPr="00A97486">
              <w:rPr>
                <w:b/>
                <w:bCs/>
                <w:color w:val="FF0000"/>
                <w:sz w:val="22"/>
              </w:rPr>
              <w:t>400V AC=OFF !!!   110V DC=OFF!!!</w:t>
            </w:r>
          </w:p>
        </w:tc>
        <w:tc>
          <w:tcPr>
            <w:tcW w:w="0" w:type="auto"/>
            <w:tcBorders>
              <w:top w:val="nil"/>
              <w:left w:val="nil"/>
              <w:bottom w:val="single" w:sz="8" w:space="0" w:color="auto"/>
              <w:right w:val="single" w:sz="8" w:space="0" w:color="auto"/>
            </w:tcBorders>
            <w:vAlign w:val="center"/>
            <w:hideMark/>
          </w:tcPr>
          <w:p w:rsidR="00791C16" w:rsidRPr="00A97486" w:rsidRDefault="00791C16" w:rsidP="00C45EE5">
            <w:pPr>
              <w:pStyle w:val="affff2"/>
              <w:rPr>
                <w:sz w:val="21"/>
              </w:rPr>
            </w:pPr>
            <w:r w:rsidRPr="00A97486">
              <w:rPr>
                <w:rFonts w:hint="eastAsia"/>
              </w:rPr>
              <w:t>配线整齐、无松动、无污染</w:t>
            </w:r>
          </w:p>
        </w:tc>
        <w:tc>
          <w:tcPr>
            <w:tcW w:w="0" w:type="auto"/>
            <w:tcBorders>
              <w:top w:val="nil"/>
              <w:left w:val="nil"/>
              <w:bottom w:val="single" w:sz="8" w:space="0" w:color="auto"/>
              <w:right w:val="single" w:sz="8" w:space="0" w:color="auto"/>
            </w:tcBorders>
            <w:vAlign w:val="center"/>
            <w:hideMark/>
          </w:tcPr>
          <w:p w:rsidR="00791C16" w:rsidRPr="00A97486" w:rsidRDefault="00791C16" w:rsidP="00C45EE5">
            <w:pPr>
              <w:pStyle w:val="affff2"/>
              <w:rPr>
                <w:sz w:val="21"/>
              </w:rPr>
            </w:pPr>
            <w:r w:rsidRPr="00A97486">
              <w:rPr>
                <w:rFonts w:hint="eastAsia"/>
              </w:rPr>
              <w:t>无飞线，无扎带等接线垃圾遗留</w:t>
            </w:r>
          </w:p>
        </w:tc>
        <w:tc>
          <w:tcPr>
            <w:tcW w:w="0" w:type="auto"/>
            <w:tcBorders>
              <w:top w:val="single" w:sz="8" w:space="0" w:color="auto"/>
              <w:left w:val="nil"/>
              <w:bottom w:val="single" w:sz="8" w:space="0" w:color="auto"/>
              <w:right w:val="single" w:sz="8" w:space="0" w:color="auto"/>
            </w:tcBorders>
          </w:tcPr>
          <w:p w:rsidR="00791C16" w:rsidRPr="00A97486" w:rsidRDefault="00791C16" w:rsidP="00C45EE5">
            <w:pPr>
              <w:jc w:val="center"/>
              <w:rPr>
                <w:rFonts w:ascii="宋体" w:hAnsi="宋体" w:cs="宋体"/>
                <w:bCs/>
                <w:color w:val="000000"/>
                <w:szCs w:val="21"/>
              </w:rPr>
            </w:pPr>
          </w:p>
        </w:tc>
        <w:tc>
          <w:tcPr>
            <w:tcW w:w="0" w:type="auto"/>
            <w:tcBorders>
              <w:top w:val="nil"/>
              <w:left w:val="single" w:sz="8" w:space="0" w:color="auto"/>
              <w:bottom w:val="single" w:sz="8" w:space="0" w:color="auto"/>
              <w:right w:val="single" w:sz="8" w:space="0" w:color="auto"/>
            </w:tcBorders>
            <w:vAlign w:val="center"/>
            <w:hideMark/>
          </w:tcPr>
          <w:p w:rsidR="00791C16" w:rsidRPr="00A97486" w:rsidRDefault="00791C16" w:rsidP="00C45EE5">
            <w:pPr>
              <w:jc w:val="center"/>
              <w:rPr>
                <w:rFonts w:ascii="宋体" w:hAnsi="宋体" w:cs="宋体"/>
                <w:bCs/>
                <w:color w:val="000000"/>
                <w:szCs w:val="21"/>
              </w:rPr>
            </w:pPr>
            <w:r w:rsidRPr="00A97486">
              <w:rPr>
                <w:rFonts w:ascii="宋体" w:hAnsi="宋体" w:cs="宋体" w:hint="eastAsia"/>
                <w:bCs/>
                <w:color w:val="000000"/>
                <w:szCs w:val="21"/>
              </w:rPr>
              <w:t>□</w:t>
            </w:r>
          </w:p>
        </w:tc>
        <w:tc>
          <w:tcPr>
            <w:tcW w:w="0" w:type="auto"/>
            <w:tcBorders>
              <w:top w:val="nil"/>
              <w:left w:val="nil"/>
              <w:bottom w:val="single" w:sz="8" w:space="0" w:color="auto"/>
              <w:right w:val="single" w:sz="8" w:space="0" w:color="auto"/>
            </w:tcBorders>
            <w:vAlign w:val="center"/>
            <w:hideMark/>
          </w:tcPr>
          <w:p w:rsidR="00791C16" w:rsidRPr="00A97486" w:rsidRDefault="00791C16" w:rsidP="00C45EE5">
            <w:pPr>
              <w:jc w:val="center"/>
              <w:rPr>
                <w:rFonts w:ascii="宋体" w:hAnsi="宋体" w:cs="宋体"/>
                <w:bCs/>
                <w:color w:val="000000"/>
                <w:szCs w:val="21"/>
              </w:rPr>
            </w:pPr>
            <w:r w:rsidRPr="00A97486">
              <w:rPr>
                <w:rFonts w:ascii="宋体" w:hAnsi="宋体" w:cs="宋体" w:hint="eastAsia"/>
                <w:bCs/>
                <w:color w:val="000000"/>
                <w:szCs w:val="21"/>
              </w:rPr>
              <w:t>□</w:t>
            </w:r>
          </w:p>
        </w:tc>
        <w:tc>
          <w:tcPr>
            <w:tcW w:w="0" w:type="auto"/>
            <w:tcBorders>
              <w:top w:val="nil"/>
              <w:left w:val="nil"/>
              <w:bottom w:val="single" w:sz="8" w:space="0" w:color="auto"/>
              <w:right w:val="single" w:sz="8" w:space="0" w:color="auto"/>
            </w:tcBorders>
            <w:vAlign w:val="center"/>
            <w:hideMark/>
          </w:tcPr>
          <w:p w:rsidR="00791C16" w:rsidRPr="00A97486" w:rsidRDefault="00791C16" w:rsidP="00C45EE5">
            <w:pPr>
              <w:jc w:val="center"/>
              <w:rPr>
                <w:rFonts w:ascii="宋体" w:hAnsi="宋体" w:cs="宋体"/>
                <w:bCs/>
                <w:color w:val="000000"/>
                <w:szCs w:val="21"/>
              </w:rPr>
            </w:pPr>
            <w:r w:rsidRPr="00A97486">
              <w:rPr>
                <w:rFonts w:ascii="宋体" w:hAnsi="宋体" w:cs="宋体" w:hint="eastAsia"/>
                <w:bCs/>
                <w:color w:val="000000"/>
                <w:szCs w:val="21"/>
              </w:rPr>
              <w:t>□</w:t>
            </w:r>
          </w:p>
        </w:tc>
        <w:tc>
          <w:tcPr>
            <w:tcW w:w="0" w:type="auto"/>
            <w:tcBorders>
              <w:top w:val="nil"/>
              <w:left w:val="nil"/>
              <w:bottom w:val="single" w:sz="8" w:space="0" w:color="auto"/>
              <w:right w:val="single" w:sz="8" w:space="0" w:color="auto"/>
            </w:tcBorders>
            <w:vAlign w:val="center"/>
            <w:hideMark/>
          </w:tcPr>
          <w:p w:rsidR="00791C16" w:rsidRPr="00A97486" w:rsidRDefault="00791C16" w:rsidP="00C45EE5">
            <w:pPr>
              <w:jc w:val="center"/>
              <w:rPr>
                <w:rFonts w:ascii="宋体" w:hAnsi="宋体" w:cs="宋体"/>
                <w:bCs/>
                <w:color w:val="000000"/>
                <w:szCs w:val="21"/>
              </w:rPr>
            </w:pPr>
            <w:r w:rsidRPr="00A97486">
              <w:rPr>
                <w:rFonts w:ascii="宋体" w:hAnsi="宋体" w:cs="宋体" w:hint="eastAsia"/>
                <w:bCs/>
                <w:color w:val="000000"/>
                <w:szCs w:val="21"/>
              </w:rPr>
              <w:t>□</w:t>
            </w:r>
          </w:p>
        </w:tc>
        <w:tc>
          <w:tcPr>
            <w:tcW w:w="0" w:type="auto"/>
            <w:tcBorders>
              <w:top w:val="nil"/>
              <w:left w:val="nil"/>
              <w:bottom w:val="single" w:sz="8" w:space="0" w:color="auto"/>
              <w:right w:val="single" w:sz="8" w:space="0" w:color="auto"/>
            </w:tcBorders>
            <w:vAlign w:val="center"/>
            <w:hideMark/>
          </w:tcPr>
          <w:p w:rsidR="00791C16" w:rsidRPr="00A97486" w:rsidRDefault="00791C16" w:rsidP="00C45EE5">
            <w:pPr>
              <w:jc w:val="center"/>
              <w:rPr>
                <w:rFonts w:ascii="宋体" w:hAnsi="宋体" w:cs="宋体"/>
                <w:bCs/>
                <w:color w:val="000000"/>
                <w:szCs w:val="21"/>
              </w:rPr>
            </w:pPr>
            <w:r w:rsidRPr="00A97486">
              <w:rPr>
                <w:rFonts w:ascii="宋体" w:hAnsi="宋体" w:cs="宋体" w:hint="eastAsia"/>
                <w:bCs/>
                <w:color w:val="000000"/>
                <w:szCs w:val="21"/>
              </w:rPr>
              <w:t>□</w:t>
            </w:r>
          </w:p>
        </w:tc>
        <w:tc>
          <w:tcPr>
            <w:tcW w:w="0" w:type="auto"/>
            <w:tcBorders>
              <w:top w:val="nil"/>
              <w:left w:val="nil"/>
              <w:bottom w:val="single" w:sz="8" w:space="0" w:color="auto"/>
              <w:right w:val="single" w:sz="8" w:space="0" w:color="auto"/>
            </w:tcBorders>
            <w:vAlign w:val="center"/>
            <w:hideMark/>
          </w:tcPr>
          <w:p w:rsidR="00791C16" w:rsidRPr="00A97486" w:rsidRDefault="00791C16" w:rsidP="00C45EE5">
            <w:pPr>
              <w:jc w:val="center"/>
              <w:rPr>
                <w:rFonts w:ascii="宋体" w:hAnsi="宋体" w:cs="宋体"/>
                <w:bCs/>
                <w:color w:val="000000"/>
                <w:szCs w:val="21"/>
              </w:rPr>
            </w:pPr>
            <w:r w:rsidRPr="00A97486">
              <w:rPr>
                <w:rFonts w:ascii="宋体" w:hAnsi="宋体" w:cs="宋体" w:hint="eastAsia"/>
                <w:bCs/>
                <w:color w:val="000000"/>
                <w:szCs w:val="21"/>
              </w:rPr>
              <w:t>□</w:t>
            </w:r>
          </w:p>
        </w:tc>
        <w:tc>
          <w:tcPr>
            <w:tcW w:w="0" w:type="auto"/>
            <w:tcBorders>
              <w:top w:val="nil"/>
              <w:left w:val="nil"/>
              <w:bottom w:val="single" w:sz="8" w:space="0" w:color="auto"/>
              <w:right w:val="single" w:sz="8" w:space="0" w:color="auto"/>
            </w:tcBorders>
          </w:tcPr>
          <w:p w:rsidR="00791C16" w:rsidRPr="00A97486" w:rsidRDefault="00791C16" w:rsidP="00C45EE5">
            <w:pPr>
              <w:jc w:val="center"/>
              <w:rPr>
                <w:rFonts w:ascii="宋体" w:hAnsi="宋体" w:cs="宋体"/>
                <w:bCs/>
                <w:color w:val="000000"/>
                <w:szCs w:val="21"/>
              </w:rPr>
            </w:pPr>
          </w:p>
        </w:tc>
      </w:tr>
      <w:tr w:rsidR="00791C16" w:rsidRPr="00A97486" w:rsidTr="00C45EE5">
        <w:trPr>
          <w:trHeight w:val="300"/>
        </w:trPr>
        <w:tc>
          <w:tcPr>
            <w:tcW w:w="0" w:type="auto"/>
            <w:tcBorders>
              <w:top w:val="nil"/>
              <w:left w:val="single" w:sz="8" w:space="0" w:color="auto"/>
              <w:bottom w:val="single" w:sz="8" w:space="0" w:color="auto"/>
              <w:right w:val="single" w:sz="8" w:space="0" w:color="auto"/>
            </w:tcBorders>
            <w:vAlign w:val="center"/>
            <w:hideMark/>
          </w:tcPr>
          <w:p w:rsidR="00791C16" w:rsidRPr="00A97486" w:rsidRDefault="00791C16" w:rsidP="00C45EE5">
            <w:pPr>
              <w:jc w:val="center"/>
              <w:rPr>
                <w:color w:val="000000"/>
                <w:sz w:val="22"/>
                <w:szCs w:val="22"/>
              </w:rPr>
            </w:pPr>
            <w:r w:rsidRPr="00A97486">
              <w:rPr>
                <w:color w:val="000000"/>
                <w:sz w:val="22"/>
              </w:rPr>
              <w:t>12</w:t>
            </w:r>
          </w:p>
        </w:tc>
        <w:tc>
          <w:tcPr>
            <w:tcW w:w="0" w:type="auto"/>
            <w:vMerge/>
            <w:tcBorders>
              <w:top w:val="nil"/>
              <w:left w:val="single" w:sz="8" w:space="0" w:color="auto"/>
              <w:bottom w:val="single" w:sz="8" w:space="0" w:color="000000"/>
              <w:right w:val="single" w:sz="8" w:space="0" w:color="auto"/>
            </w:tcBorders>
            <w:vAlign w:val="center"/>
            <w:hideMark/>
          </w:tcPr>
          <w:p w:rsidR="00791C16" w:rsidRPr="00A97486" w:rsidRDefault="00791C16" w:rsidP="00C45EE5">
            <w:pPr>
              <w:rPr>
                <w:b/>
                <w:bCs/>
                <w:color w:val="FF0000"/>
                <w:sz w:val="22"/>
                <w:szCs w:val="22"/>
              </w:rPr>
            </w:pPr>
          </w:p>
        </w:tc>
        <w:tc>
          <w:tcPr>
            <w:tcW w:w="0" w:type="auto"/>
            <w:tcBorders>
              <w:top w:val="nil"/>
              <w:left w:val="nil"/>
              <w:bottom w:val="single" w:sz="8" w:space="0" w:color="auto"/>
              <w:right w:val="single" w:sz="8" w:space="0" w:color="auto"/>
            </w:tcBorders>
            <w:vAlign w:val="center"/>
            <w:hideMark/>
          </w:tcPr>
          <w:p w:rsidR="00791C16" w:rsidRPr="00A97486" w:rsidRDefault="00791C16" w:rsidP="00C45EE5">
            <w:pPr>
              <w:pStyle w:val="affff2"/>
              <w:rPr>
                <w:sz w:val="21"/>
              </w:rPr>
            </w:pPr>
            <w:r w:rsidRPr="00A97486">
              <w:rPr>
                <w:rFonts w:hint="eastAsia"/>
              </w:rPr>
              <w:t>所有压接的电线正确、牢固，线头接触良好，没有虚接或股线外露的现象</w:t>
            </w:r>
          </w:p>
        </w:tc>
        <w:tc>
          <w:tcPr>
            <w:tcW w:w="0" w:type="auto"/>
            <w:tcBorders>
              <w:top w:val="nil"/>
              <w:left w:val="nil"/>
              <w:bottom w:val="single" w:sz="8" w:space="0" w:color="auto"/>
              <w:right w:val="single" w:sz="8" w:space="0" w:color="auto"/>
            </w:tcBorders>
            <w:vAlign w:val="center"/>
            <w:hideMark/>
          </w:tcPr>
          <w:p w:rsidR="00791C16" w:rsidRPr="00A97486" w:rsidRDefault="00791C16" w:rsidP="00C45EE5">
            <w:pPr>
              <w:pStyle w:val="affff2"/>
              <w:rPr>
                <w:sz w:val="21"/>
              </w:rPr>
            </w:pPr>
            <w:r w:rsidRPr="00A97486">
              <w:rPr>
                <w:rFonts w:hint="eastAsia"/>
              </w:rPr>
              <w:t>可在调试过程中，通过功能测试来验证接线是否有错误</w:t>
            </w:r>
          </w:p>
        </w:tc>
        <w:tc>
          <w:tcPr>
            <w:tcW w:w="0" w:type="auto"/>
            <w:tcBorders>
              <w:top w:val="single" w:sz="8" w:space="0" w:color="auto"/>
              <w:left w:val="nil"/>
              <w:bottom w:val="single" w:sz="8" w:space="0" w:color="auto"/>
              <w:right w:val="single" w:sz="8" w:space="0" w:color="auto"/>
            </w:tcBorders>
          </w:tcPr>
          <w:p w:rsidR="00791C16" w:rsidRPr="00A97486" w:rsidRDefault="00791C16" w:rsidP="00C45EE5">
            <w:pPr>
              <w:jc w:val="center"/>
              <w:rPr>
                <w:rFonts w:ascii="宋体" w:hAnsi="宋体" w:cs="宋体"/>
                <w:bCs/>
                <w:color w:val="000000"/>
                <w:szCs w:val="21"/>
              </w:rPr>
            </w:pPr>
          </w:p>
        </w:tc>
        <w:tc>
          <w:tcPr>
            <w:tcW w:w="0" w:type="auto"/>
            <w:tcBorders>
              <w:top w:val="nil"/>
              <w:left w:val="single" w:sz="8" w:space="0" w:color="auto"/>
              <w:bottom w:val="single" w:sz="8" w:space="0" w:color="auto"/>
              <w:right w:val="single" w:sz="8" w:space="0" w:color="auto"/>
            </w:tcBorders>
            <w:vAlign w:val="center"/>
            <w:hideMark/>
          </w:tcPr>
          <w:p w:rsidR="00791C16" w:rsidRPr="00A97486" w:rsidRDefault="00791C16" w:rsidP="00C45EE5">
            <w:pPr>
              <w:jc w:val="center"/>
              <w:rPr>
                <w:rFonts w:ascii="宋体" w:hAnsi="宋体" w:cs="宋体"/>
                <w:bCs/>
                <w:color w:val="000000"/>
                <w:szCs w:val="21"/>
              </w:rPr>
            </w:pPr>
            <w:r w:rsidRPr="00A97486">
              <w:rPr>
                <w:rFonts w:ascii="宋体" w:hAnsi="宋体" w:cs="宋体" w:hint="eastAsia"/>
                <w:bCs/>
                <w:color w:val="000000"/>
                <w:szCs w:val="21"/>
              </w:rPr>
              <w:t>□</w:t>
            </w:r>
          </w:p>
        </w:tc>
        <w:tc>
          <w:tcPr>
            <w:tcW w:w="0" w:type="auto"/>
            <w:tcBorders>
              <w:top w:val="nil"/>
              <w:left w:val="nil"/>
              <w:bottom w:val="single" w:sz="8" w:space="0" w:color="auto"/>
              <w:right w:val="single" w:sz="8" w:space="0" w:color="auto"/>
            </w:tcBorders>
            <w:vAlign w:val="center"/>
            <w:hideMark/>
          </w:tcPr>
          <w:p w:rsidR="00791C16" w:rsidRPr="00A97486" w:rsidRDefault="00791C16" w:rsidP="00C45EE5">
            <w:pPr>
              <w:jc w:val="center"/>
              <w:rPr>
                <w:rFonts w:ascii="宋体" w:hAnsi="宋体" w:cs="宋体"/>
                <w:bCs/>
                <w:color w:val="000000"/>
                <w:szCs w:val="21"/>
              </w:rPr>
            </w:pPr>
            <w:r w:rsidRPr="00A97486">
              <w:rPr>
                <w:rFonts w:ascii="宋体" w:hAnsi="宋体" w:cs="宋体" w:hint="eastAsia"/>
                <w:bCs/>
                <w:color w:val="000000"/>
                <w:szCs w:val="21"/>
              </w:rPr>
              <w:t>□</w:t>
            </w:r>
          </w:p>
        </w:tc>
        <w:tc>
          <w:tcPr>
            <w:tcW w:w="0" w:type="auto"/>
            <w:tcBorders>
              <w:top w:val="nil"/>
              <w:left w:val="nil"/>
              <w:bottom w:val="single" w:sz="8" w:space="0" w:color="auto"/>
              <w:right w:val="single" w:sz="8" w:space="0" w:color="auto"/>
            </w:tcBorders>
            <w:vAlign w:val="center"/>
            <w:hideMark/>
          </w:tcPr>
          <w:p w:rsidR="00791C16" w:rsidRPr="00A97486" w:rsidRDefault="00791C16" w:rsidP="00C45EE5">
            <w:pPr>
              <w:jc w:val="center"/>
              <w:rPr>
                <w:rFonts w:ascii="宋体" w:hAnsi="宋体" w:cs="宋体"/>
                <w:bCs/>
                <w:color w:val="000000"/>
                <w:szCs w:val="21"/>
              </w:rPr>
            </w:pPr>
            <w:r w:rsidRPr="00A97486">
              <w:rPr>
                <w:rFonts w:ascii="宋体" w:hAnsi="宋体" w:cs="宋体" w:hint="eastAsia"/>
                <w:bCs/>
                <w:color w:val="000000"/>
                <w:szCs w:val="21"/>
              </w:rPr>
              <w:t>□</w:t>
            </w:r>
          </w:p>
        </w:tc>
        <w:tc>
          <w:tcPr>
            <w:tcW w:w="0" w:type="auto"/>
            <w:tcBorders>
              <w:top w:val="nil"/>
              <w:left w:val="nil"/>
              <w:bottom w:val="single" w:sz="8" w:space="0" w:color="auto"/>
              <w:right w:val="single" w:sz="8" w:space="0" w:color="auto"/>
            </w:tcBorders>
            <w:vAlign w:val="center"/>
            <w:hideMark/>
          </w:tcPr>
          <w:p w:rsidR="00791C16" w:rsidRPr="00A97486" w:rsidRDefault="00791C16" w:rsidP="00C45EE5">
            <w:pPr>
              <w:jc w:val="center"/>
              <w:rPr>
                <w:rFonts w:ascii="宋体" w:hAnsi="宋体" w:cs="宋体"/>
                <w:bCs/>
                <w:color w:val="000000"/>
                <w:szCs w:val="21"/>
              </w:rPr>
            </w:pPr>
            <w:r w:rsidRPr="00A97486">
              <w:rPr>
                <w:rFonts w:ascii="宋体" w:hAnsi="宋体" w:cs="宋体" w:hint="eastAsia"/>
                <w:bCs/>
                <w:color w:val="000000"/>
                <w:szCs w:val="21"/>
              </w:rPr>
              <w:t>□</w:t>
            </w:r>
          </w:p>
        </w:tc>
        <w:tc>
          <w:tcPr>
            <w:tcW w:w="0" w:type="auto"/>
            <w:tcBorders>
              <w:top w:val="nil"/>
              <w:left w:val="nil"/>
              <w:bottom w:val="single" w:sz="8" w:space="0" w:color="auto"/>
              <w:right w:val="single" w:sz="8" w:space="0" w:color="auto"/>
            </w:tcBorders>
            <w:vAlign w:val="center"/>
            <w:hideMark/>
          </w:tcPr>
          <w:p w:rsidR="00791C16" w:rsidRPr="00A97486" w:rsidRDefault="00791C16" w:rsidP="00C45EE5">
            <w:pPr>
              <w:jc w:val="center"/>
              <w:rPr>
                <w:rFonts w:ascii="宋体" w:hAnsi="宋体" w:cs="宋体"/>
                <w:bCs/>
                <w:color w:val="000000"/>
                <w:szCs w:val="21"/>
              </w:rPr>
            </w:pPr>
            <w:r w:rsidRPr="00A97486">
              <w:rPr>
                <w:rFonts w:ascii="宋体" w:hAnsi="宋体" w:cs="宋体" w:hint="eastAsia"/>
                <w:bCs/>
                <w:color w:val="000000"/>
                <w:szCs w:val="21"/>
              </w:rPr>
              <w:t>□</w:t>
            </w:r>
          </w:p>
        </w:tc>
        <w:tc>
          <w:tcPr>
            <w:tcW w:w="0" w:type="auto"/>
            <w:tcBorders>
              <w:top w:val="nil"/>
              <w:left w:val="nil"/>
              <w:bottom w:val="single" w:sz="8" w:space="0" w:color="auto"/>
              <w:right w:val="single" w:sz="8" w:space="0" w:color="auto"/>
            </w:tcBorders>
            <w:vAlign w:val="center"/>
            <w:hideMark/>
          </w:tcPr>
          <w:p w:rsidR="00791C16" w:rsidRPr="00A97486" w:rsidRDefault="00791C16" w:rsidP="00C45EE5">
            <w:pPr>
              <w:jc w:val="center"/>
              <w:rPr>
                <w:rFonts w:ascii="宋体" w:hAnsi="宋体" w:cs="宋体"/>
                <w:bCs/>
                <w:color w:val="000000"/>
                <w:szCs w:val="21"/>
              </w:rPr>
            </w:pPr>
            <w:r w:rsidRPr="00A97486">
              <w:rPr>
                <w:rFonts w:ascii="宋体" w:hAnsi="宋体" w:cs="宋体" w:hint="eastAsia"/>
                <w:bCs/>
                <w:color w:val="000000"/>
                <w:szCs w:val="21"/>
              </w:rPr>
              <w:t>□</w:t>
            </w:r>
          </w:p>
        </w:tc>
        <w:tc>
          <w:tcPr>
            <w:tcW w:w="0" w:type="auto"/>
            <w:tcBorders>
              <w:top w:val="nil"/>
              <w:left w:val="nil"/>
              <w:bottom w:val="single" w:sz="8" w:space="0" w:color="auto"/>
              <w:right w:val="single" w:sz="8" w:space="0" w:color="auto"/>
            </w:tcBorders>
          </w:tcPr>
          <w:p w:rsidR="00791C16" w:rsidRPr="00A97486" w:rsidRDefault="00791C16" w:rsidP="00C45EE5">
            <w:pPr>
              <w:jc w:val="center"/>
              <w:rPr>
                <w:rFonts w:ascii="宋体" w:hAnsi="宋体" w:cs="宋体"/>
                <w:bCs/>
                <w:color w:val="000000"/>
                <w:szCs w:val="21"/>
              </w:rPr>
            </w:pPr>
          </w:p>
        </w:tc>
      </w:tr>
      <w:tr w:rsidR="00791C16" w:rsidRPr="00A97486" w:rsidTr="00C45EE5">
        <w:trPr>
          <w:trHeight w:val="300"/>
        </w:trPr>
        <w:tc>
          <w:tcPr>
            <w:tcW w:w="0" w:type="auto"/>
            <w:tcBorders>
              <w:top w:val="nil"/>
              <w:left w:val="single" w:sz="8" w:space="0" w:color="auto"/>
              <w:bottom w:val="single" w:sz="8" w:space="0" w:color="auto"/>
              <w:right w:val="single" w:sz="8" w:space="0" w:color="auto"/>
            </w:tcBorders>
            <w:vAlign w:val="center"/>
            <w:hideMark/>
          </w:tcPr>
          <w:p w:rsidR="00791C16" w:rsidRPr="00A97486" w:rsidRDefault="00791C16" w:rsidP="00C45EE5">
            <w:pPr>
              <w:jc w:val="center"/>
              <w:rPr>
                <w:color w:val="000000"/>
                <w:sz w:val="22"/>
                <w:szCs w:val="22"/>
              </w:rPr>
            </w:pPr>
            <w:r w:rsidRPr="00A97486">
              <w:rPr>
                <w:color w:val="000000"/>
                <w:sz w:val="22"/>
              </w:rPr>
              <w:t>13</w:t>
            </w:r>
          </w:p>
        </w:tc>
        <w:tc>
          <w:tcPr>
            <w:tcW w:w="0" w:type="auto"/>
            <w:vMerge/>
            <w:tcBorders>
              <w:top w:val="nil"/>
              <w:left w:val="single" w:sz="8" w:space="0" w:color="auto"/>
              <w:bottom w:val="single" w:sz="8" w:space="0" w:color="000000"/>
              <w:right w:val="single" w:sz="8" w:space="0" w:color="auto"/>
            </w:tcBorders>
            <w:vAlign w:val="center"/>
            <w:hideMark/>
          </w:tcPr>
          <w:p w:rsidR="00791C16" w:rsidRPr="00A97486" w:rsidRDefault="00791C16" w:rsidP="00C45EE5">
            <w:pPr>
              <w:rPr>
                <w:b/>
                <w:bCs/>
                <w:color w:val="FF0000"/>
                <w:sz w:val="22"/>
                <w:szCs w:val="22"/>
              </w:rPr>
            </w:pPr>
          </w:p>
        </w:tc>
        <w:tc>
          <w:tcPr>
            <w:tcW w:w="0" w:type="auto"/>
            <w:tcBorders>
              <w:top w:val="nil"/>
              <w:left w:val="nil"/>
              <w:bottom w:val="single" w:sz="8" w:space="0" w:color="auto"/>
              <w:right w:val="single" w:sz="8" w:space="0" w:color="auto"/>
            </w:tcBorders>
            <w:vAlign w:val="center"/>
            <w:hideMark/>
          </w:tcPr>
          <w:p w:rsidR="00791C16" w:rsidRPr="00A97486" w:rsidRDefault="00791C16" w:rsidP="00C45EE5">
            <w:pPr>
              <w:pStyle w:val="affff2"/>
              <w:rPr>
                <w:sz w:val="21"/>
              </w:rPr>
            </w:pPr>
            <w:r w:rsidRPr="00A97486">
              <w:rPr>
                <w:rFonts w:hint="eastAsia"/>
              </w:rPr>
              <w:t>每根导线的两端有清晰牢固的线号标记，线号与图纸一致</w:t>
            </w:r>
          </w:p>
        </w:tc>
        <w:tc>
          <w:tcPr>
            <w:tcW w:w="0" w:type="auto"/>
            <w:tcBorders>
              <w:top w:val="nil"/>
              <w:left w:val="nil"/>
              <w:bottom w:val="single" w:sz="8" w:space="0" w:color="auto"/>
              <w:right w:val="single" w:sz="8" w:space="0" w:color="auto"/>
            </w:tcBorders>
            <w:vAlign w:val="center"/>
            <w:hideMark/>
          </w:tcPr>
          <w:p w:rsidR="00791C16" w:rsidRPr="00A97486" w:rsidRDefault="00791C16" w:rsidP="00C45EE5">
            <w:pPr>
              <w:pStyle w:val="affff2"/>
              <w:rPr>
                <w:sz w:val="21"/>
              </w:rPr>
            </w:pPr>
            <w:r w:rsidRPr="00A97486">
              <w:rPr>
                <w:rFonts w:hint="eastAsia"/>
              </w:rPr>
              <w:t>可在调试过程中，通过功能测试来验证接线是否有错误</w:t>
            </w:r>
          </w:p>
        </w:tc>
        <w:tc>
          <w:tcPr>
            <w:tcW w:w="0" w:type="auto"/>
            <w:tcBorders>
              <w:top w:val="single" w:sz="8" w:space="0" w:color="auto"/>
              <w:left w:val="nil"/>
              <w:bottom w:val="single" w:sz="8" w:space="0" w:color="auto"/>
              <w:right w:val="single" w:sz="8" w:space="0" w:color="auto"/>
            </w:tcBorders>
          </w:tcPr>
          <w:p w:rsidR="00791C16" w:rsidRPr="00A97486" w:rsidRDefault="00791C16" w:rsidP="00C45EE5">
            <w:pPr>
              <w:jc w:val="center"/>
              <w:rPr>
                <w:rFonts w:ascii="宋体" w:hAnsi="宋体" w:cs="宋体"/>
                <w:bCs/>
                <w:color w:val="000000"/>
                <w:szCs w:val="21"/>
              </w:rPr>
            </w:pPr>
          </w:p>
        </w:tc>
        <w:tc>
          <w:tcPr>
            <w:tcW w:w="0" w:type="auto"/>
            <w:tcBorders>
              <w:top w:val="nil"/>
              <w:left w:val="single" w:sz="8" w:space="0" w:color="auto"/>
              <w:bottom w:val="single" w:sz="8" w:space="0" w:color="auto"/>
              <w:right w:val="single" w:sz="8" w:space="0" w:color="auto"/>
            </w:tcBorders>
            <w:vAlign w:val="center"/>
            <w:hideMark/>
          </w:tcPr>
          <w:p w:rsidR="00791C16" w:rsidRPr="00A97486" w:rsidRDefault="00791C16" w:rsidP="00C45EE5">
            <w:pPr>
              <w:jc w:val="center"/>
              <w:rPr>
                <w:rFonts w:ascii="宋体" w:hAnsi="宋体" w:cs="宋体"/>
                <w:bCs/>
                <w:color w:val="000000"/>
                <w:szCs w:val="21"/>
              </w:rPr>
            </w:pPr>
            <w:r w:rsidRPr="00A97486">
              <w:rPr>
                <w:rFonts w:ascii="宋体" w:hAnsi="宋体" w:cs="宋体" w:hint="eastAsia"/>
                <w:bCs/>
                <w:color w:val="000000"/>
                <w:szCs w:val="21"/>
              </w:rPr>
              <w:t>□</w:t>
            </w:r>
          </w:p>
        </w:tc>
        <w:tc>
          <w:tcPr>
            <w:tcW w:w="0" w:type="auto"/>
            <w:tcBorders>
              <w:top w:val="nil"/>
              <w:left w:val="nil"/>
              <w:bottom w:val="single" w:sz="8" w:space="0" w:color="auto"/>
              <w:right w:val="single" w:sz="8" w:space="0" w:color="auto"/>
            </w:tcBorders>
            <w:vAlign w:val="center"/>
            <w:hideMark/>
          </w:tcPr>
          <w:p w:rsidR="00791C16" w:rsidRPr="00A97486" w:rsidRDefault="00791C16" w:rsidP="00C45EE5">
            <w:pPr>
              <w:jc w:val="center"/>
              <w:rPr>
                <w:rFonts w:ascii="宋体" w:hAnsi="宋体" w:cs="宋体"/>
                <w:bCs/>
                <w:color w:val="000000"/>
                <w:szCs w:val="21"/>
              </w:rPr>
            </w:pPr>
            <w:r w:rsidRPr="00A97486">
              <w:rPr>
                <w:rFonts w:ascii="宋体" w:hAnsi="宋体" w:cs="宋体" w:hint="eastAsia"/>
                <w:bCs/>
                <w:color w:val="000000"/>
                <w:szCs w:val="21"/>
              </w:rPr>
              <w:t>□</w:t>
            </w:r>
          </w:p>
        </w:tc>
        <w:tc>
          <w:tcPr>
            <w:tcW w:w="0" w:type="auto"/>
            <w:tcBorders>
              <w:top w:val="nil"/>
              <w:left w:val="nil"/>
              <w:bottom w:val="single" w:sz="8" w:space="0" w:color="auto"/>
              <w:right w:val="single" w:sz="8" w:space="0" w:color="auto"/>
            </w:tcBorders>
            <w:vAlign w:val="center"/>
            <w:hideMark/>
          </w:tcPr>
          <w:p w:rsidR="00791C16" w:rsidRPr="00A97486" w:rsidRDefault="00791C16" w:rsidP="00C45EE5">
            <w:pPr>
              <w:jc w:val="center"/>
              <w:rPr>
                <w:rFonts w:ascii="宋体" w:hAnsi="宋体" w:cs="宋体"/>
                <w:bCs/>
                <w:color w:val="000000"/>
                <w:szCs w:val="21"/>
              </w:rPr>
            </w:pPr>
            <w:r w:rsidRPr="00A97486">
              <w:rPr>
                <w:rFonts w:ascii="宋体" w:hAnsi="宋体" w:cs="宋体" w:hint="eastAsia"/>
                <w:bCs/>
                <w:color w:val="000000"/>
                <w:szCs w:val="21"/>
              </w:rPr>
              <w:t>□</w:t>
            </w:r>
          </w:p>
        </w:tc>
        <w:tc>
          <w:tcPr>
            <w:tcW w:w="0" w:type="auto"/>
            <w:tcBorders>
              <w:top w:val="nil"/>
              <w:left w:val="nil"/>
              <w:bottom w:val="single" w:sz="8" w:space="0" w:color="auto"/>
              <w:right w:val="single" w:sz="8" w:space="0" w:color="auto"/>
            </w:tcBorders>
            <w:vAlign w:val="center"/>
            <w:hideMark/>
          </w:tcPr>
          <w:p w:rsidR="00791C16" w:rsidRPr="00A97486" w:rsidRDefault="00791C16" w:rsidP="00C45EE5">
            <w:pPr>
              <w:jc w:val="center"/>
              <w:rPr>
                <w:rFonts w:ascii="宋体" w:hAnsi="宋体" w:cs="宋体"/>
                <w:bCs/>
                <w:color w:val="000000"/>
                <w:szCs w:val="21"/>
              </w:rPr>
            </w:pPr>
            <w:r w:rsidRPr="00A97486">
              <w:rPr>
                <w:rFonts w:ascii="宋体" w:hAnsi="宋体" w:cs="宋体" w:hint="eastAsia"/>
                <w:bCs/>
                <w:color w:val="000000"/>
                <w:szCs w:val="21"/>
              </w:rPr>
              <w:t>□</w:t>
            </w:r>
          </w:p>
        </w:tc>
        <w:tc>
          <w:tcPr>
            <w:tcW w:w="0" w:type="auto"/>
            <w:tcBorders>
              <w:top w:val="nil"/>
              <w:left w:val="nil"/>
              <w:bottom w:val="single" w:sz="8" w:space="0" w:color="auto"/>
              <w:right w:val="single" w:sz="8" w:space="0" w:color="auto"/>
            </w:tcBorders>
            <w:vAlign w:val="center"/>
            <w:hideMark/>
          </w:tcPr>
          <w:p w:rsidR="00791C16" w:rsidRPr="00A97486" w:rsidRDefault="00791C16" w:rsidP="00C45EE5">
            <w:pPr>
              <w:jc w:val="center"/>
              <w:rPr>
                <w:rFonts w:ascii="宋体" w:hAnsi="宋体" w:cs="宋体"/>
                <w:bCs/>
                <w:color w:val="000000"/>
                <w:szCs w:val="21"/>
              </w:rPr>
            </w:pPr>
            <w:r w:rsidRPr="00A97486">
              <w:rPr>
                <w:rFonts w:ascii="宋体" w:hAnsi="宋体" w:cs="宋体" w:hint="eastAsia"/>
                <w:bCs/>
                <w:color w:val="000000"/>
                <w:szCs w:val="21"/>
              </w:rPr>
              <w:t>□</w:t>
            </w:r>
          </w:p>
        </w:tc>
        <w:tc>
          <w:tcPr>
            <w:tcW w:w="0" w:type="auto"/>
            <w:tcBorders>
              <w:top w:val="nil"/>
              <w:left w:val="nil"/>
              <w:bottom w:val="single" w:sz="8" w:space="0" w:color="auto"/>
              <w:right w:val="single" w:sz="8" w:space="0" w:color="auto"/>
            </w:tcBorders>
            <w:vAlign w:val="center"/>
            <w:hideMark/>
          </w:tcPr>
          <w:p w:rsidR="00791C16" w:rsidRPr="00A97486" w:rsidRDefault="00791C16" w:rsidP="00C45EE5">
            <w:pPr>
              <w:jc w:val="center"/>
              <w:rPr>
                <w:rFonts w:ascii="宋体" w:hAnsi="宋体" w:cs="宋体"/>
                <w:bCs/>
                <w:color w:val="000000"/>
                <w:szCs w:val="21"/>
              </w:rPr>
            </w:pPr>
            <w:r w:rsidRPr="00A97486">
              <w:rPr>
                <w:rFonts w:ascii="宋体" w:hAnsi="宋体" w:cs="宋体" w:hint="eastAsia"/>
                <w:bCs/>
                <w:color w:val="000000"/>
                <w:szCs w:val="21"/>
              </w:rPr>
              <w:t>□</w:t>
            </w:r>
          </w:p>
        </w:tc>
        <w:tc>
          <w:tcPr>
            <w:tcW w:w="0" w:type="auto"/>
            <w:tcBorders>
              <w:top w:val="nil"/>
              <w:left w:val="nil"/>
              <w:bottom w:val="single" w:sz="8" w:space="0" w:color="auto"/>
              <w:right w:val="single" w:sz="8" w:space="0" w:color="auto"/>
            </w:tcBorders>
          </w:tcPr>
          <w:p w:rsidR="00791C16" w:rsidRPr="00A97486" w:rsidRDefault="00791C16" w:rsidP="00C45EE5">
            <w:pPr>
              <w:jc w:val="center"/>
              <w:rPr>
                <w:rFonts w:ascii="宋体" w:hAnsi="宋体" w:cs="宋体"/>
                <w:bCs/>
                <w:color w:val="000000"/>
                <w:szCs w:val="21"/>
              </w:rPr>
            </w:pPr>
          </w:p>
        </w:tc>
      </w:tr>
      <w:tr w:rsidR="00791C16" w:rsidRPr="00A97486" w:rsidTr="00C45EE5">
        <w:trPr>
          <w:trHeight w:val="600"/>
        </w:trPr>
        <w:tc>
          <w:tcPr>
            <w:tcW w:w="0" w:type="auto"/>
            <w:tcBorders>
              <w:top w:val="nil"/>
              <w:left w:val="single" w:sz="8" w:space="0" w:color="auto"/>
              <w:bottom w:val="single" w:sz="8" w:space="0" w:color="auto"/>
              <w:right w:val="single" w:sz="8" w:space="0" w:color="auto"/>
            </w:tcBorders>
            <w:vAlign w:val="center"/>
            <w:hideMark/>
          </w:tcPr>
          <w:p w:rsidR="00791C16" w:rsidRPr="00A97486" w:rsidRDefault="00791C16" w:rsidP="00C45EE5">
            <w:pPr>
              <w:jc w:val="center"/>
              <w:rPr>
                <w:color w:val="000000"/>
                <w:sz w:val="22"/>
                <w:szCs w:val="22"/>
              </w:rPr>
            </w:pPr>
            <w:r w:rsidRPr="00A97486">
              <w:rPr>
                <w:color w:val="000000"/>
                <w:sz w:val="22"/>
              </w:rPr>
              <w:t>14</w:t>
            </w:r>
          </w:p>
        </w:tc>
        <w:tc>
          <w:tcPr>
            <w:tcW w:w="0" w:type="auto"/>
            <w:vMerge/>
            <w:tcBorders>
              <w:top w:val="nil"/>
              <w:left w:val="single" w:sz="8" w:space="0" w:color="auto"/>
              <w:bottom w:val="single" w:sz="8" w:space="0" w:color="000000"/>
              <w:right w:val="single" w:sz="8" w:space="0" w:color="auto"/>
            </w:tcBorders>
            <w:vAlign w:val="center"/>
            <w:hideMark/>
          </w:tcPr>
          <w:p w:rsidR="00791C16" w:rsidRPr="00A97486" w:rsidRDefault="00791C16" w:rsidP="00C45EE5">
            <w:pPr>
              <w:rPr>
                <w:b/>
                <w:bCs/>
                <w:color w:val="FF0000"/>
                <w:sz w:val="22"/>
                <w:szCs w:val="22"/>
              </w:rPr>
            </w:pPr>
          </w:p>
        </w:tc>
        <w:tc>
          <w:tcPr>
            <w:tcW w:w="0" w:type="auto"/>
            <w:tcBorders>
              <w:top w:val="nil"/>
              <w:left w:val="nil"/>
              <w:bottom w:val="single" w:sz="8" w:space="0" w:color="auto"/>
              <w:right w:val="single" w:sz="8" w:space="0" w:color="auto"/>
            </w:tcBorders>
            <w:vAlign w:val="center"/>
            <w:hideMark/>
          </w:tcPr>
          <w:p w:rsidR="00791C16" w:rsidRPr="00A97486" w:rsidRDefault="00791C16" w:rsidP="00C45EE5">
            <w:pPr>
              <w:pStyle w:val="affff2"/>
              <w:rPr>
                <w:sz w:val="21"/>
              </w:rPr>
            </w:pPr>
            <w:r w:rsidRPr="00A97486">
              <w:rPr>
                <w:rFonts w:hint="eastAsia"/>
              </w:rPr>
              <w:t>电源系统正常（直流</w:t>
            </w:r>
            <w:r w:rsidRPr="00A97486">
              <w:t>110V</w:t>
            </w:r>
            <w:r w:rsidRPr="00A97486">
              <w:rPr>
                <w:rFonts w:hint="eastAsia"/>
              </w:rPr>
              <w:t>,</w:t>
            </w:r>
            <w:r w:rsidRPr="00A97486">
              <w:rPr>
                <w:rFonts w:hint="eastAsia"/>
              </w:rPr>
              <w:t>交流</w:t>
            </w:r>
            <w:r w:rsidRPr="00A97486">
              <w:t>400V</w:t>
            </w:r>
            <w:r w:rsidRPr="00A97486">
              <w:rPr>
                <w:rFonts w:hint="eastAsia"/>
              </w:rPr>
              <w:t>）</w:t>
            </w:r>
            <w:r w:rsidRPr="00A97486">
              <w:rPr>
                <w:rFonts w:hint="eastAsia"/>
              </w:rPr>
              <w:t>,</w:t>
            </w:r>
            <w:r w:rsidRPr="00A97486">
              <w:rPr>
                <w:rFonts w:hint="eastAsia"/>
              </w:rPr>
              <w:t>在允许范围内</w:t>
            </w:r>
          </w:p>
        </w:tc>
        <w:tc>
          <w:tcPr>
            <w:tcW w:w="0" w:type="auto"/>
            <w:tcBorders>
              <w:top w:val="nil"/>
              <w:left w:val="nil"/>
              <w:bottom w:val="single" w:sz="8" w:space="0" w:color="auto"/>
              <w:right w:val="single" w:sz="8" w:space="0" w:color="auto"/>
            </w:tcBorders>
            <w:vAlign w:val="center"/>
            <w:hideMark/>
          </w:tcPr>
          <w:p w:rsidR="00791C16" w:rsidRPr="00A97486" w:rsidRDefault="00791C16" w:rsidP="00C45EE5">
            <w:pPr>
              <w:pStyle w:val="affff2"/>
              <w:rPr>
                <w:sz w:val="21"/>
              </w:rPr>
            </w:pPr>
            <w:r w:rsidRPr="00A97486">
              <w:rPr>
                <w:rFonts w:hint="eastAsia"/>
              </w:rPr>
              <w:t>测量输入侧。直流范围：</w:t>
            </w:r>
            <w:r w:rsidRPr="00A97486">
              <w:rPr>
                <w:rFonts w:hint="eastAsia"/>
              </w:rPr>
              <w:t>DC77V~137V</w:t>
            </w:r>
          </w:p>
          <w:p w:rsidR="00791C16" w:rsidRPr="00A97486" w:rsidRDefault="00791C16" w:rsidP="00C45EE5">
            <w:pPr>
              <w:pStyle w:val="affff2"/>
              <w:rPr>
                <w:sz w:val="21"/>
              </w:rPr>
            </w:pPr>
            <w:r w:rsidRPr="00A97486">
              <w:rPr>
                <w:rFonts w:hint="eastAsia"/>
              </w:rPr>
              <w:t>交流范围：</w:t>
            </w:r>
            <w:r w:rsidRPr="00A97486">
              <w:rPr>
                <w:rFonts w:hint="eastAsia"/>
              </w:rPr>
              <w:t>400V</w:t>
            </w:r>
            <w:r w:rsidRPr="00A97486">
              <w:rPr>
                <w:rFonts w:hint="eastAsia"/>
              </w:rPr>
              <w:t>±</w:t>
            </w:r>
            <w:r w:rsidRPr="00A97486">
              <w:rPr>
                <w:rFonts w:hint="eastAsia"/>
              </w:rPr>
              <w:t>5%</w:t>
            </w:r>
          </w:p>
        </w:tc>
        <w:tc>
          <w:tcPr>
            <w:tcW w:w="0" w:type="auto"/>
            <w:tcBorders>
              <w:top w:val="single" w:sz="8" w:space="0" w:color="auto"/>
              <w:left w:val="nil"/>
              <w:bottom w:val="single" w:sz="8" w:space="0" w:color="auto"/>
              <w:right w:val="single" w:sz="8" w:space="0" w:color="auto"/>
            </w:tcBorders>
          </w:tcPr>
          <w:p w:rsidR="00791C16" w:rsidRPr="00A97486" w:rsidRDefault="00791C16" w:rsidP="00C45EE5">
            <w:pPr>
              <w:jc w:val="center"/>
              <w:rPr>
                <w:rFonts w:ascii="宋体" w:hAnsi="宋体" w:cs="宋体"/>
                <w:bCs/>
                <w:color w:val="000000"/>
                <w:szCs w:val="21"/>
              </w:rPr>
            </w:pPr>
          </w:p>
        </w:tc>
        <w:tc>
          <w:tcPr>
            <w:tcW w:w="0" w:type="auto"/>
            <w:tcBorders>
              <w:top w:val="nil"/>
              <w:left w:val="single" w:sz="8" w:space="0" w:color="auto"/>
              <w:bottom w:val="single" w:sz="8" w:space="0" w:color="auto"/>
              <w:right w:val="single" w:sz="8" w:space="0" w:color="auto"/>
            </w:tcBorders>
            <w:vAlign w:val="center"/>
            <w:hideMark/>
          </w:tcPr>
          <w:p w:rsidR="00791C16" w:rsidRPr="00A97486" w:rsidRDefault="00791C16" w:rsidP="00C45EE5">
            <w:pPr>
              <w:jc w:val="center"/>
              <w:rPr>
                <w:rFonts w:ascii="宋体" w:hAnsi="宋体" w:cs="宋体"/>
                <w:bCs/>
                <w:color w:val="000000"/>
                <w:szCs w:val="21"/>
              </w:rPr>
            </w:pPr>
            <w:r w:rsidRPr="00A97486">
              <w:rPr>
                <w:rFonts w:ascii="宋体" w:hAnsi="宋体" w:cs="宋体" w:hint="eastAsia"/>
                <w:bCs/>
                <w:color w:val="000000"/>
                <w:szCs w:val="21"/>
              </w:rPr>
              <w:t>□</w:t>
            </w:r>
          </w:p>
        </w:tc>
        <w:tc>
          <w:tcPr>
            <w:tcW w:w="0" w:type="auto"/>
            <w:tcBorders>
              <w:top w:val="nil"/>
              <w:left w:val="nil"/>
              <w:bottom w:val="single" w:sz="8" w:space="0" w:color="auto"/>
              <w:right w:val="single" w:sz="8" w:space="0" w:color="auto"/>
            </w:tcBorders>
            <w:vAlign w:val="center"/>
            <w:hideMark/>
          </w:tcPr>
          <w:p w:rsidR="00791C16" w:rsidRPr="00A97486" w:rsidRDefault="00791C16" w:rsidP="00C45EE5">
            <w:pPr>
              <w:jc w:val="center"/>
              <w:rPr>
                <w:rFonts w:ascii="宋体" w:hAnsi="宋体" w:cs="宋体"/>
                <w:bCs/>
                <w:color w:val="000000"/>
                <w:szCs w:val="21"/>
              </w:rPr>
            </w:pPr>
            <w:r w:rsidRPr="00A97486">
              <w:rPr>
                <w:rFonts w:ascii="宋体" w:hAnsi="宋体" w:cs="宋体" w:hint="eastAsia"/>
                <w:bCs/>
                <w:color w:val="000000"/>
                <w:szCs w:val="21"/>
              </w:rPr>
              <w:t>□</w:t>
            </w:r>
          </w:p>
        </w:tc>
        <w:tc>
          <w:tcPr>
            <w:tcW w:w="0" w:type="auto"/>
            <w:tcBorders>
              <w:top w:val="nil"/>
              <w:left w:val="nil"/>
              <w:bottom w:val="single" w:sz="8" w:space="0" w:color="auto"/>
              <w:right w:val="single" w:sz="8" w:space="0" w:color="auto"/>
            </w:tcBorders>
            <w:vAlign w:val="center"/>
            <w:hideMark/>
          </w:tcPr>
          <w:p w:rsidR="00791C16" w:rsidRPr="00A97486" w:rsidRDefault="00791C16" w:rsidP="00C45EE5">
            <w:pPr>
              <w:jc w:val="center"/>
              <w:rPr>
                <w:rFonts w:ascii="宋体" w:hAnsi="宋体" w:cs="宋体"/>
                <w:bCs/>
                <w:color w:val="000000"/>
                <w:szCs w:val="21"/>
              </w:rPr>
            </w:pPr>
            <w:r w:rsidRPr="00A97486">
              <w:rPr>
                <w:rFonts w:ascii="宋体" w:hAnsi="宋体" w:cs="宋体" w:hint="eastAsia"/>
                <w:bCs/>
                <w:color w:val="000000"/>
                <w:szCs w:val="21"/>
              </w:rPr>
              <w:t>□</w:t>
            </w:r>
          </w:p>
        </w:tc>
        <w:tc>
          <w:tcPr>
            <w:tcW w:w="0" w:type="auto"/>
            <w:tcBorders>
              <w:top w:val="nil"/>
              <w:left w:val="nil"/>
              <w:bottom w:val="single" w:sz="8" w:space="0" w:color="auto"/>
              <w:right w:val="single" w:sz="8" w:space="0" w:color="auto"/>
            </w:tcBorders>
            <w:vAlign w:val="center"/>
            <w:hideMark/>
          </w:tcPr>
          <w:p w:rsidR="00791C16" w:rsidRPr="00A97486" w:rsidRDefault="00791C16" w:rsidP="00C45EE5">
            <w:pPr>
              <w:jc w:val="center"/>
              <w:rPr>
                <w:rFonts w:ascii="宋体" w:hAnsi="宋体" w:cs="宋体"/>
                <w:bCs/>
                <w:color w:val="000000"/>
                <w:szCs w:val="21"/>
              </w:rPr>
            </w:pPr>
            <w:r w:rsidRPr="00A97486">
              <w:rPr>
                <w:rFonts w:ascii="宋体" w:hAnsi="宋体" w:cs="宋体" w:hint="eastAsia"/>
                <w:bCs/>
                <w:color w:val="000000"/>
                <w:szCs w:val="21"/>
              </w:rPr>
              <w:t>□</w:t>
            </w:r>
          </w:p>
        </w:tc>
        <w:tc>
          <w:tcPr>
            <w:tcW w:w="0" w:type="auto"/>
            <w:tcBorders>
              <w:top w:val="nil"/>
              <w:left w:val="nil"/>
              <w:bottom w:val="single" w:sz="8" w:space="0" w:color="auto"/>
              <w:right w:val="single" w:sz="8" w:space="0" w:color="auto"/>
            </w:tcBorders>
            <w:vAlign w:val="center"/>
            <w:hideMark/>
          </w:tcPr>
          <w:p w:rsidR="00791C16" w:rsidRPr="00A97486" w:rsidRDefault="00791C16" w:rsidP="00C45EE5">
            <w:pPr>
              <w:jc w:val="center"/>
              <w:rPr>
                <w:rFonts w:ascii="宋体" w:hAnsi="宋体" w:cs="宋体"/>
                <w:bCs/>
                <w:color w:val="000000"/>
                <w:szCs w:val="21"/>
              </w:rPr>
            </w:pPr>
            <w:r w:rsidRPr="00A97486">
              <w:rPr>
                <w:rFonts w:ascii="宋体" w:hAnsi="宋体" w:cs="宋体" w:hint="eastAsia"/>
                <w:bCs/>
                <w:color w:val="000000"/>
                <w:szCs w:val="21"/>
              </w:rPr>
              <w:t>□</w:t>
            </w:r>
          </w:p>
        </w:tc>
        <w:tc>
          <w:tcPr>
            <w:tcW w:w="0" w:type="auto"/>
            <w:tcBorders>
              <w:top w:val="nil"/>
              <w:left w:val="nil"/>
              <w:bottom w:val="single" w:sz="8" w:space="0" w:color="auto"/>
              <w:right w:val="single" w:sz="8" w:space="0" w:color="auto"/>
            </w:tcBorders>
            <w:vAlign w:val="center"/>
            <w:hideMark/>
          </w:tcPr>
          <w:p w:rsidR="00791C16" w:rsidRPr="00A97486" w:rsidRDefault="00791C16" w:rsidP="00C45EE5">
            <w:pPr>
              <w:jc w:val="center"/>
              <w:rPr>
                <w:rFonts w:ascii="宋体" w:hAnsi="宋体" w:cs="宋体"/>
                <w:bCs/>
                <w:color w:val="000000"/>
                <w:szCs w:val="21"/>
              </w:rPr>
            </w:pPr>
            <w:r w:rsidRPr="00A97486">
              <w:rPr>
                <w:rFonts w:ascii="宋体" w:hAnsi="宋体" w:cs="宋体" w:hint="eastAsia"/>
                <w:bCs/>
                <w:color w:val="000000"/>
                <w:szCs w:val="21"/>
              </w:rPr>
              <w:t>□</w:t>
            </w:r>
          </w:p>
        </w:tc>
        <w:tc>
          <w:tcPr>
            <w:tcW w:w="0" w:type="auto"/>
            <w:tcBorders>
              <w:top w:val="nil"/>
              <w:left w:val="nil"/>
              <w:bottom w:val="single" w:sz="8" w:space="0" w:color="auto"/>
              <w:right w:val="single" w:sz="8" w:space="0" w:color="auto"/>
            </w:tcBorders>
          </w:tcPr>
          <w:p w:rsidR="00791C16" w:rsidRPr="00A97486" w:rsidRDefault="00791C16" w:rsidP="00C45EE5">
            <w:pPr>
              <w:jc w:val="center"/>
              <w:rPr>
                <w:rFonts w:ascii="宋体" w:hAnsi="宋体" w:cs="宋体"/>
                <w:bCs/>
                <w:color w:val="000000"/>
                <w:szCs w:val="21"/>
              </w:rPr>
            </w:pPr>
          </w:p>
        </w:tc>
      </w:tr>
      <w:tr w:rsidR="00791C16" w:rsidRPr="00A97486" w:rsidTr="00C45EE5">
        <w:trPr>
          <w:trHeight w:val="600"/>
        </w:trPr>
        <w:tc>
          <w:tcPr>
            <w:tcW w:w="0" w:type="auto"/>
            <w:tcBorders>
              <w:top w:val="nil"/>
              <w:left w:val="single" w:sz="8" w:space="0" w:color="auto"/>
              <w:bottom w:val="single" w:sz="8" w:space="0" w:color="auto"/>
              <w:right w:val="single" w:sz="8" w:space="0" w:color="auto"/>
            </w:tcBorders>
            <w:vAlign w:val="center"/>
            <w:hideMark/>
          </w:tcPr>
          <w:p w:rsidR="00791C16" w:rsidRPr="00A97486" w:rsidRDefault="00791C16" w:rsidP="00C45EE5">
            <w:pPr>
              <w:jc w:val="center"/>
              <w:rPr>
                <w:color w:val="000000"/>
                <w:sz w:val="22"/>
                <w:szCs w:val="22"/>
              </w:rPr>
            </w:pPr>
            <w:r w:rsidRPr="00A97486">
              <w:rPr>
                <w:color w:val="000000"/>
                <w:sz w:val="22"/>
              </w:rPr>
              <w:t>15</w:t>
            </w:r>
          </w:p>
        </w:tc>
        <w:tc>
          <w:tcPr>
            <w:tcW w:w="0" w:type="auto"/>
            <w:vMerge/>
            <w:tcBorders>
              <w:top w:val="nil"/>
              <w:left w:val="single" w:sz="8" w:space="0" w:color="auto"/>
              <w:bottom w:val="single" w:sz="8" w:space="0" w:color="000000"/>
              <w:right w:val="single" w:sz="8" w:space="0" w:color="auto"/>
            </w:tcBorders>
            <w:vAlign w:val="center"/>
            <w:hideMark/>
          </w:tcPr>
          <w:p w:rsidR="00791C16" w:rsidRPr="00A97486" w:rsidRDefault="00791C16" w:rsidP="00C45EE5">
            <w:pPr>
              <w:rPr>
                <w:b/>
                <w:bCs/>
                <w:color w:val="FF0000"/>
                <w:sz w:val="22"/>
                <w:szCs w:val="22"/>
              </w:rPr>
            </w:pPr>
          </w:p>
        </w:tc>
        <w:tc>
          <w:tcPr>
            <w:tcW w:w="0" w:type="auto"/>
            <w:tcBorders>
              <w:top w:val="nil"/>
              <w:left w:val="nil"/>
              <w:bottom w:val="single" w:sz="8" w:space="0" w:color="auto"/>
              <w:right w:val="single" w:sz="8" w:space="0" w:color="auto"/>
            </w:tcBorders>
            <w:vAlign w:val="center"/>
            <w:hideMark/>
          </w:tcPr>
          <w:p w:rsidR="00791C16" w:rsidRPr="00A97486" w:rsidRDefault="00791C16" w:rsidP="00C45EE5">
            <w:pPr>
              <w:pStyle w:val="affff2"/>
              <w:rPr>
                <w:sz w:val="21"/>
              </w:rPr>
            </w:pPr>
            <w:r w:rsidRPr="00A97486">
              <w:rPr>
                <w:rFonts w:hint="eastAsia"/>
              </w:rPr>
              <w:t>元器件标识正确齐全、字迹清晰，排列整齐</w:t>
            </w:r>
          </w:p>
        </w:tc>
        <w:tc>
          <w:tcPr>
            <w:tcW w:w="0" w:type="auto"/>
            <w:tcBorders>
              <w:top w:val="nil"/>
              <w:left w:val="nil"/>
              <w:bottom w:val="single" w:sz="8" w:space="0" w:color="auto"/>
              <w:right w:val="single" w:sz="8" w:space="0" w:color="auto"/>
            </w:tcBorders>
            <w:vAlign w:val="center"/>
            <w:hideMark/>
          </w:tcPr>
          <w:p w:rsidR="00791C16" w:rsidRPr="00A97486" w:rsidRDefault="00791C16" w:rsidP="00C45EE5">
            <w:pPr>
              <w:pStyle w:val="affff2"/>
              <w:rPr>
                <w:sz w:val="21"/>
              </w:rPr>
            </w:pPr>
            <w:r w:rsidRPr="00A97486">
              <w:rPr>
                <w:rFonts w:hint="eastAsia"/>
              </w:rPr>
              <w:t>元器件标示与原理图一致</w:t>
            </w:r>
          </w:p>
        </w:tc>
        <w:tc>
          <w:tcPr>
            <w:tcW w:w="0" w:type="auto"/>
            <w:tcBorders>
              <w:top w:val="single" w:sz="8" w:space="0" w:color="auto"/>
              <w:left w:val="nil"/>
              <w:bottom w:val="single" w:sz="8" w:space="0" w:color="auto"/>
              <w:right w:val="single" w:sz="8" w:space="0" w:color="auto"/>
            </w:tcBorders>
          </w:tcPr>
          <w:p w:rsidR="00791C16" w:rsidRPr="00A97486" w:rsidRDefault="00791C16" w:rsidP="00C45EE5">
            <w:pPr>
              <w:jc w:val="center"/>
              <w:rPr>
                <w:rFonts w:ascii="宋体" w:hAnsi="宋体" w:cs="宋体"/>
                <w:bCs/>
                <w:color w:val="000000"/>
                <w:szCs w:val="21"/>
              </w:rPr>
            </w:pPr>
          </w:p>
        </w:tc>
        <w:tc>
          <w:tcPr>
            <w:tcW w:w="0" w:type="auto"/>
            <w:tcBorders>
              <w:top w:val="nil"/>
              <w:left w:val="single" w:sz="8" w:space="0" w:color="auto"/>
              <w:bottom w:val="single" w:sz="8" w:space="0" w:color="auto"/>
              <w:right w:val="single" w:sz="8" w:space="0" w:color="auto"/>
            </w:tcBorders>
            <w:vAlign w:val="center"/>
            <w:hideMark/>
          </w:tcPr>
          <w:p w:rsidR="00791C16" w:rsidRPr="00A97486" w:rsidRDefault="00791C16" w:rsidP="00C45EE5">
            <w:pPr>
              <w:jc w:val="center"/>
              <w:rPr>
                <w:rFonts w:ascii="宋体" w:hAnsi="宋体" w:cs="宋体"/>
                <w:bCs/>
                <w:color w:val="000000"/>
                <w:szCs w:val="21"/>
              </w:rPr>
            </w:pPr>
            <w:r w:rsidRPr="00A97486">
              <w:rPr>
                <w:rFonts w:ascii="宋体" w:hAnsi="宋体" w:cs="宋体" w:hint="eastAsia"/>
                <w:bCs/>
                <w:color w:val="000000"/>
                <w:szCs w:val="21"/>
              </w:rPr>
              <w:t>□</w:t>
            </w:r>
          </w:p>
        </w:tc>
        <w:tc>
          <w:tcPr>
            <w:tcW w:w="0" w:type="auto"/>
            <w:tcBorders>
              <w:top w:val="nil"/>
              <w:left w:val="nil"/>
              <w:bottom w:val="single" w:sz="8" w:space="0" w:color="auto"/>
              <w:right w:val="single" w:sz="8" w:space="0" w:color="auto"/>
            </w:tcBorders>
            <w:vAlign w:val="center"/>
            <w:hideMark/>
          </w:tcPr>
          <w:p w:rsidR="00791C16" w:rsidRPr="00A97486" w:rsidRDefault="00791C16" w:rsidP="00C45EE5">
            <w:pPr>
              <w:jc w:val="center"/>
              <w:rPr>
                <w:rFonts w:ascii="宋体" w:hAnsi="宋体" w:cs="宋体"/>
                <w:bCs/>
                <w:color w:val="000000"/>
                <w:szCs w:val="21"/>
              </w:rPr>
            </w:pPr>
            <w:r w:rsidRPr="00A97486">
              <w:rPr>
                <w:rFonts w:ascii="宋体" w:hAnsi="宋体" w:cs="宋体" w:hint="eastAsia"/>
                <w:bCs/>
                <w:color w:val="000000"/>
                <w:szCs w:val="21"/>
              </w:rPr>
              <w:t>□</w:t>
            </w:r>
          </w:p>
        </w:tc>
        <w:tc>
          <w:tcPr>
            <w:tcW w:w="0" w:type="auto"/>
            <w:tcBorders>
              <w:top w:val="nil"/>
              <w:left w:val="nil"/>
              <w:bottom w:val="single" w:sz="8" w:space="0" w:color="auto"/>
              <w:right w:val="single" w:sz="8" w:space="0" w:color="auto"/>
            </w:tcBorders>
            <w:vAlign w:val="center"/>
            <w:hideMark/>
          </w:tcPr>
          <w:p w:rsidR="00791C16" w:rsidRPr="00A97486" w:rsidRDefault="00791C16" w:rsidP="00C45EE5">
            <w:pPr>
              <w:jc w:val="center"/>
              <w:rPr>
                <w:rFonts w:ascii="宋体" w:hAnsi="宋体" w:cs="宋体"/>
                <w:bCs/>
                <w:color w:val="000000"/>
                <w:szCs w:val="21"/>
              </w:rPr>
            </w:pPr>
            <w:r w:rsidRPr="00A97486">
              <w:rPr>
                <w:rFonts w:ascii="宋体" w:hAnsi="宋体" w:cs="宋体" w:hint="eastAsia"/>
                <w:bCs/>
                <w:color w:val="000000"/>
                <w:szCs w:val="21"/>
              </w:rPr>
              <w:t>□</w:t>
            </w:r>
          </w:p>
        </w:tc>
        <w:tc>
          <w:tcPr>
            <w:tcW w:w="0" w:type="auto"/>
            <w:tcBorders>
              <w:top w:val="nil"/>
              <w:left w:val="nil"/>
              <w:bottom w:val="single" w:sz="8" w:space="0" w:color="auto"/>
              <w:right w:val="single" w:sz="8" w:space="0" w:color="auto"/>
            </w:tcBorders>
            <w:vAlign w:val="center"/>
            <w:hideMark/>
          </w:tcPr>
          <w:p w:rsidR="00791C16" w:rsidRPr="00A97486" w:rsidRDefault="00791C16" w:rsidP="00C45EE5">
            <w:pPr>
              <w:jc w:val="center"/>
              <w:rPr>
                <w:rFonts w:ascii="宋体" w:hAnsi="宋体" w:cs="宋体"/>
                <w:bCs/>
                <w:color w:val="000000"/>
                <w:szCs w:val="21"/>
              </w:rPr>
            </w:pPr>
            <w:r w:rsidRPr="00A97486">
              <w:rPr>
                <w:rFonts w:ascii="宋体" w:hAnsi="宋体" w:cs="宋体" w:hint="eastAsia"/>
                <w:bCs/>
                <w:color w:val="000000"/>
                <w:szCs w:val="21"/>
              </w:rPr>
              <w:t>□</w:t>
            </w:r>
          </w:p>
        </w:tc>
        <w:tc>
          <w:tcPr>
            <w:tcW w:w="0" w:type="auto"/>
            <w:tcBorders>
              <w:top w:val="nil"/>
              <w:left w:val="nil"/>
              <w:bottom w:val="single" w:sz="8" w:space="0" w:color="auto"/>
              <w:right w:val="single" w:sz="8" w:space="0" w:color="auto"/>
            </w:tcBorders>
            <w:vAlign w:val="center"/>
            <w:hideMark/>
          </w:tcPr>
          <w:p w:rsidR="00791C16" w:rsidRPr="00A97486" w:rsidRDefault="00791C16" w:rsidP="00C45EE5">
            <w:pPr>
              <w:jc w:val="center"/>
              <w:rPr>
                <w:rFonts w:ascii="宋体" w:hAnsi="宋体" w:cs="宋体"/>
                <w:bCs/>
                <w:color w:val="000000"/>
                <w:szCs w:val="21"/>
              </w:rPr>
            </w:pPr>
            <w:r w:rsidRPr="00A97486">
              <w:rPr>
                <w:rFonts w:ascii="宋体" w:hAnsi="宋体" w:cs="宋体" w:hint="eastAsia"/>
                <w:bCs/>
                <w:color w:val="000000"/>
                <w:szCs w:val="21"/>
              </w:rPr>
              <w:t>□</w:t>
            </w:r>
          </w:p>
        </w:tc>
        <w:tc>
          <w:tcPr>
            <w:tcW w:w="0" w:type="auto"/>
            <w:tcBorders>
              <w:top w:val="nil"/>
              <w:left w:val="nil"/>
              <w:bottom w:val="single" w:sz="8" w:space="0" w:color="auto"/>
              <w:right w:val="single" w:sz="8" w:space="0" w:color="auto"/>
            </w:tcBorders>
            <w:vAlign w:val="center"/>
            <w:hideMark/>
          </w:tcPr>
          <w:p w:rsidR="00791C16" w:rsidRPr="00A97486" w:rsidRDefault="00791C16" w:rsidP="00C45EE5">
            <w:pPr>
              <w:jc w:val="center"/>
              <w:rPr>
                <w:rFonts w:ascii="宋体" w:hAnsi="宋体" w:cs="宋体"/>
                <w:bCs/>
                <w:color w:val="000000"/>
                <w:szCs w:val="21"/>
              </w:rPr>
            </w:pPr>
            <w:r w:rsidRPr="00A97486">
              <w:rPr>
                <w:rFonts w:ascii="宋体" w:hAnsi="宋体" w:cs="宋体" w:hint="eastAsia"/>
                <w:bCs/>
                <w:color w:val="000000"/>
                <w:szCs w:val="21"/>
              </w:rPr>
              <w:t>□</w:t>
            </w:r>
          </w:p>
        </w:tc>
        <w:tc>
          <w:tcPr>
            <w:tcW w:w="0" w:type="auto"/>
            <w:tcBorders>
              <w:top w:val="nil"/>
              <w:left w:val="nil"/>
              <w:bottom w:val="single" w:sz="8" w:space="0" w:color="auto"/>
              <w:right w:val="single" w:sz="8" w:space="0" w:color="auto"/>
            </w:tcBorders>
          </w:tcPr>
          <w:p w:rsidR="00791C16" w:rsidRPr="00A97486" w:rsidRDefault="00791C16" w:rsidP="00C45EE5">
            <w:pPr>
              <w:jc w:val="center"/>
              <w:rPr>
                <w:rFonts w:ascii="宋体" w:hAnsi="宋体" w:cs="宋体"/>
                <w:bCs/>
                <w:color w:val="000000"/>
                <w:szCs w:val="21"/>
              </w:rPr>
            </w:pPr>
          </w:p>
        </w:tc>
      </w:tr>
      <w:tr w:rsidR="00791C16" w:rsidRPr="00A97486" w:rsidTr="00C45EE5">
        <w:trPr>
          <w:trHeight w:val="300"/>
        </w:trPr>
        <w:tc>
          <w:tcPr>
            <w:tcW w:w="0" w:type="auto"/>
            <w:tcBorders>
              <w:top w:val="nil"/>
              <w:left w:val="single" w:sz="8" w:space="0" w:color="auto"/>
              <w:bottom w:val="single" w:sz="8" w:space="0" w:color="auto"/>
              <w:right w:val="single" w:sz="8" w:space="0" w:color="auto"/>
            </w:tcBorders>
            <w:vAlign w:val="center"/>
            <w:hideMark/>
          </w:tcPr>
          <w:p w:rsidR="00791C16" w:rsidRPr="00A97486" w:rsidRDefault="00791C16" w:rsidP="00C45EE5">
            <w:pPr>
              <w:jc w:val="center"/>
              <w:rPr>
                <w:color w:val="000000"/>
                <w:sz w:val="22"/>
                <w:szCs w:val="22"/>
              </w:rPr>
            </w:pPr>
            <w:r w:rsidRPr="00A97486">
              <w:rPr>
                <w:color w:val="000000"/>
                <w:sz w:val="22"/>
              </w:rPr>
              <w:t>16</w:t>
            </w:r>
          </w:p>
        </w:tc>
        <w:tc>
          <w:tcPr>
            <w:tcW w:w="0" w:type="auto"/>
            <w:vMerge/>
            <w:tcBorders>
              <w:top w:val="nil"/>
              <w:left w:val="single" w:sz="8" w:space="0" w:color="auto"/>
              <w:bottom w:val="single" w:sz="8" w:space="0" w:color="000000"/>
              <w:right w:val="single" w:sz="8" w:space="0" w:color="auto"/>
            </w:tcBorders>
            <w:vAlign w:val="center"/>
            <w:hideMark/>
          </w:tcPr>
          <w:p w:rsidR="00791C16" w:rsidRPr="00A97486" w:rsidRDefault="00791C16" w:rsidP="00C45EE5">
            <w:pPr>
              <w:rPr>
                <w:b/>
                <w:bCs/>
                <w:color w:val="FF0000"/>
                <w:sz w:val="22"/>
                <w:szCs w:val="22"/>
              </w:rPr>
            </w:pPr>
          </w:p>
        </w:tc>
        <w:tc>
          <w:tcPr>
            <w:tcW w:w="0" w:type="auto"/>
            <w:tcBorders>
              <w:top w:val="nil"/>
              <w:left w:val="nil"/>
              <w:bottom w:val="single" w:sz="8" w:space="0" w:color="auto"/>
              <w:right w:val="single" w:sz="8" w:space="0" w:color="auto"/>
            </w:tcBorders>
            <w:vAlign w:val="center"/>
            <w:hideMark/>
          </w:tcPr>
          <w:p w:rsidR="00791C16" w:rsidRPr="00A97486" w:rsidRDefault="00791C16" w:rsidP="00C45EE5">
            <w:pPr>
              <w:pStyle w:val="affff2"/>
              <w:rPr>
                <w:sz w:val="21"/>
              </w:rPr>
            </w:pPr>
            <w:r w:rsidRPr="00A97486">
              <w:rPr>
                <w:rFonts w:hint="eastAsia"/>
              </w:rPr>
              <w:t>重点检查控制器</w:t>
            </w:r>
            <w:r w:rsidRPr="00A97486">
              <w:t>MVB</w:t>
            </w:r>
            <w:r w:rsidRPr="00A97486">
              <w:rPr>
                <w:rFonts w:hint="eastAsia"/>
              </w:rPr>
              <w:t>供电线和通讯线连接。</w:t>
            </w:r>
          </w:p>
        </w:tc>
        <w:tc>
          <w:tcPr>
            <w:tcW w:w="0" w:type="auto"/>
            <w:tcBorders>
              <w:top w:val="nil"/>
              <w:left w:val="nil"/>
              <w:bottom w:val="single" w:sz="8" w:space="0" w:color="auto"/>
              <w:right w:val="single" w:sz="8" w:space="0" w:color="auto"/>
            </w:tcBorders>
            <w:vAlign w:val="center"/>
            <w:hideMark/>
          </w:tcPr>
          <w:p w:rsidR="00791C16" w:rsidRPr="00A97486" w:rsidRDefault="00791C16" w:rsidP="00C45EE5">
            <w:pPr>
              <w:pStyle w:val="affff2"/>
              <w:rPr>
                <w:sz w:val="21"/>
              </w:rPr>
            </w:pPr>
            <w:r w:rsidRPr="00A97486">
              <w:rPr>
                <w:rFonts w:hint="eastAsia"/>
              </w:rPr>
              <w:t>MVB</w:t>
            </w:r>
            <w:r w:rsidRPr="00A97486">
              <w:rPr>
                <w:rFonts w:hint="eastAsia"/>
              </w:rPr>
              <w:t>通讯</w:t>
            </w:r>
            <w:r w:rsidRPr="00A97486">
              <w:rPr>
                <w:rFonts w:hint="eastAsia"/>
              </w:rPr>
              <w:t>Harting</w:t>
            </w:r>
            <w:r w:rsidRPr="00A97486">
              <w:rPr>
                <w:rFonts w:hint="eastAsia"/>
              </w:rPr>
              <w:t>连接器固定可靠</w:t>
            </w:r>
          </w:p>
        </w:tc>
        <w:tc>
          <w:tcPr>
            <w:tcW w:w="0" w:type="auto"/>
            <w:tcBorders>
              <w:top w:val="single" w:sz="8" w:space="0" w:color="auto"/>
              <w:left w:val="nil"/>
              <w:bottom w:val="single" w:sz="8" w:space="0" w:color="auto"/>
              <w:right w:val="single" w:sz="8" w:space="0" w:color="auto"/>
            </w:tcBorders>
          </w:tcPr>
          <w:p w:rsidR="00791C16" w:rsidRPr="00A97486" w:rsidRDefault="00791C16" w:rsidP="00C45EE5">
            <w:pPr>
              <w:jc w:val="center"/>
              <w:rPr>
                <w:rFonts w:ascii="宋体" w:hAnsi="宋体" w:cs="宋体"/>
                <w:bCs/>
                <w:color w:val="000000"/>
                <w:szCs w:val="21"/>
              </w:rPr>
            </w:pPr>
          </w:p>
        </w:tc>
        <w:tc>
          <w:tcPr>
            <w:tcW w:w="0" w:type="auto"/>
            <w:tcBorders>
              <w:top w:val="nil"/>
              <w:left w:val="single" w:sz="8" w:space="0" w:color="auto"/>
              <w:bottom w:val="single" w:sz="8" w:space="0" w:color="auto"/>
              <w:right w:val="single" w:sz="8" w:space="0" w:color="auto"/>
            </w:tcBorders>
            <w:vAlign w:val="center"/>
            <w:hideMark/>
          </w:tcPr>
          <w:p w:rsidR="00791C16" w:rsidRPr="00A97486" w:rsidRDefault="00791C16" w:rsidP="00C45EE5">
            <w:pPr>
              <w:jc w:val="center"/>
              <w:rPr>
                <w:rFonts w:ascii="宋体" w:hAnsi="宋体" w:cs="宋体"/>
                <w:bCs/>
                <w:color w:val="000000"/>
                <w:szCs w:val="21"/>
              </w:rPr>
            </w:pPr>
            <w:r w:rsidRPr="00A97486">
              <w:rPr>
                <w:rFonts w:ascii="宋体" w:hAnsi="宋体" w:cs="宋体" w:hint="eastAsia"/>
                <w:bCs/>
                <w:color w:val="000000"/>
                <w:szCs w:val="21"/>
              </w:rPr>
              <w:t>□</w:t>
            </w:r>
          </w:p>
        </w:tc>
        <w:tc>
          <w:tcPr>
            <w:tcW w:w="0" w:type="auto"/>
            <w:tcBorders>
              <w:top w:val="nil"/>
              <w:left w:val="nil"/>
              <w:bottom w:val="single" w:sz="8" w:space="0" w:color="auto"/>
              <w:right w:val="single" w:sz="8" w:space="0" w:color="auto"/>
            </w:tcBorders>
            <w:vAlign w:val="center"/>
            <w:hideMark/>
          </w:tcPr>
          <w:p w:rsidR="00791C16" w:rsidRPr="00A97486" w:rsidRDefault="00791C16" w:rsidP="00C45EE5">
            <w:pPr>
              <w:jc w:val="center"/>
              <w:rPr>
                <w:rFonts w:ascii="宋体" w:hAnsi="宋体" w:cs="宋体"/>
                <w:bCs/>
                <w:color w:val="000000"/>
                <w:szCs w:val="21"/>
              </w:rPr>
            </w:pPr>
            <w:r w:rsidRPr="00A97486">
              <w:rPr>
                <w:rFonts w:ascii="宋体" w:hAnsi="宋体" w:cs="宋体" w:hint="eastAsia"/>
                <w:bCs/>
                <w:color w:val="000000"/>
                <w:szCs w:val="21"/>
              </w:rPr>
              <w:t>□</w:t>
            </w:r>
          </w:p>
        </w:tc>
        <w:tc>
          <w:tcPr>
            <w:tcW w:w="0" w:type="auto"/>
            <w:tcBorders>
              <w:top w:val="nil"/>
              <w:left w:val="nil"/>
              <w:bottom w:val="single" w:sz="8" w:space="0" w:color="auto"/>
              <w:right w:val="single" w:sz="8" w:space="0" w:color="auto"/>
            </w:tcBorders>
            <w:vAlign w:val="center"/>
            <w:hideMark/>
          </w:tcPr>
          <w:p w:rsidR="00791C16" w:rsidRPr="00A97486" w:rsidRDefault="00791C16" w:rsidP="00C45EE5">
            <w:pPr>
              <w:jc w:val="center"/>
              <w:rPr>
                <w:rFonts w:ascii="宋体" w:hAnsi="宋体" w:cs="宋体"/>
                <w:bCs/>
                <w:color w:val="000000"/>
                <w:szCs w:val="21"/>
              </w:rPr>
            </w:pPr>
            <w:r w:rsidRPr="00A97486">
              <w:rPr>
                <w:rFonts w:ascii="宋体" w:hAnsi="宋体" w:cs="宋体" w:hint="eastAsia"/>
                <w:bCs/>
                <w:color w:val="000000"/>
                <w:szCs w:val="21"/>
              </w:rPr>
              <w:t>□</w:t>
            </w:r>
          </w:p>
        </w:tc>
        <w:tc>
          <w:tcPr>
            <w:tcW w:w="0" w:type="auto"/>
            <w:tcBorders>
              <w:top w:val="nil"/>
              <w:left w:val="nil"/>
              <w:bottom w:val="single" w:sz="8" w:space="0" w:color="auto"/>
              <w:right w:val="single" w:sz="8" w:space="0" w:color="auto"/>
            </w:tcBorders>
            <w:vAlign w:val="center"/>
            <w:hideMark/>
          </w:tcPr>
          <w:p w:rsidR="00791C16" w:rsidRPr="00A97486" w:rsidRDefault="00791C16" w:rsidP="00C45EE5">
            <w:pPr>
              <w:jc w:val="center"/>
              <w:rPr>
                <w:rFonts w:ascii="宋体" w:hAnsi="宋体" w:cs="宋体"/>
                <w:bCs/>
                <w:color w:val="000000"/>
                <w:szCs w:val="21"/>
              </w:rPr>
            </w:pPr>
            <w:r w:rsidRPr="00A97486">
              <w:rPr>
                <w:rFonts w:ascii="宋体" w:hAnsi="宋体" w:cs="宋体" w:hint="eastAsia"/>
                <w:bCs/>
                <w:color w:val="000000"/>
                <w:szCs w:val="21"/>
              </w:rPr>
              <w:t>□</w:t>
            </w:r>
          </w:p>
        </w:tc>
        <w:tc>
          <w:tcPr>
            <w:tcW w:w="0" w:type="auto"/>
            <w:tcBorders>
              <w:top w:val="nil"/>
              <w:left w:val="nil"/>
              <w:bottom w:val="single" w:sz="8" w:space="0" w:color="auto"/>
              <w:right w:val="single" w:sz="8" w:space="0" w:color="auto"/>
            </w:tcBorders>
            <w:vAlign w:val="center"/>
            <w:hideMark/>
          </w:tcPr>
          <w:p w:rsidR="00791C16" w:rsidRPr="00A97486" w:rsidRDefault="00791C16" w:rsidP="00C45EE5">
            <w:pPr>
              <w:jc w:val="center"/>
              <w:rPr>
                <w:rFonts w:ascii="宋体" w:hAnsi="宋体" w:cs="宋体"/>
                <w:bCs/>
                <w:color w:val="000000"/>
                <w:szCs w:val="21"/>
              </w:rPr>
            </w:pPr>
            <w:r w:rsidRPr="00A97486">
              <w:rPr>
                <w:rFonts w:ascii="宋体" w:hAnsi="宋体" w:cs="宋体" w:hint="eastAsia"/>
                <w:bCs/>
                <w:color w:val="000000"/>
                <w:szCs w:val="21"/>
              </w:rPr>
              <w:t>□</w:t>
            </w:r>
          </w:p>
        </w:tc>
        <w:tc>
          <w:tcPr>
            <w:tcW w:w="0" w:type="auto"/>
            <w:tcBorders>
              <w:top w:val="nil"/>
              <w:left w:val="nil"/>
              <w:bottom w:val="single" w:sz="8" w:space="0" w:color="auto"/>
              <w:right w:val="single" w:sz="8" w:space="0" w:color="auto"/>
            </w:tcBorders>
            <w:vAlign w:val="center"/>
            <w:hideMark/>
          </w:tcPr>
          <w:p w:rsidR="00791C16" w:rsidRPr="00A97486" w:rsidRDefault="00791C16" w:rsidP="00C45EE5">
            <w:pPr>
              <w:jc w:val="center"/>
              <w:rPr>
                <w:rFonts w:ascii="宋体" w:hAnsi="宋体" w:cs="宋体"/>
                <w:bCs/>
                <w:color w:val="000000"/>
                <w:szCs w:val="21"/>
              </w:rPr>
            </w:pPr>
            <w:r w:rsidRPr="00A97486">
              <w:rPr>
                <w:rFonts w:ascii="宋体" w:hAnsi="宋体" w:cs="宋体" w:hint="eastAsia"/>
                <w:bCs/>
                <w:color w:val="000000"/>
                <w:szCs w:val="21"/>
              </w:rPr>
              <w:t>□</w:t>
            </w:r>
          </w:p>
        </w:tc>
        <w:tc>
          <w:tcPr>
            <w:tcW w:w="0" w:type="auto"/>
            <w:tcBorders>
              <w:top w:val="nil"/>
              <w:left w:val="nil"/>
              <w:bottom w:val="single" w:sz="8" w:space="0" w:color="auto"/>
              <w:right w:val="single" w:sz="8" w:space="0" w:color="auto"/>
            </w:tcBorders>
          </w:tcPr>
          <w:p w:rsidR="00791C16" w:rsidRPr="00A97486" w:rsidRDefault="00791C16" w:rsidP="00C45EE5">
            <w:pPr>
              <w:jc w:val="center"/>
              <w:rPr>
                <w:rFonts w:ascii="宋体" w:hAnsi="宋体" w:cs="宋体"/>
                <w:bCs/>
                <w:color w:val="000000"/>
                <w:szCs w:val="21"/>
              </w:rPr>
            </w:pPr>
          </w:p>
        </w:tc>
      </w:tr>
      <w:tr w:rsidR="00791C16" w:rsidRPr="00A97486" w:rsidTr="00C45EE5">
        <w:trPr>
          <w:trHeight w:val="300"/>
        </w:trPr>
        <w:tc>
          <w:tcPr>
            <w:tcW w:w="0" w:type="auto"/>
            <w:tcBorders>
              <w:top w:val="nil"/>
              <w:left w:val="single" w:sz="8" w:space="0" w:color="auto"/>
              <w:bottom w:val="single" w:sz="8" w:space="0" w:color="auto"/>
              <w:right w:val="single" w:sz="8" w:space="0" w:color="auto"/>
            </w:tcBorders>
            <w:vAlign w:val="center"/>
            <w:hideMark/>
          </w:tcPr>
          <w:p w:rsidR="00791C16" w:rsidRPr="00A97486" w:rsidRDefault="00791C16" w:rsidP="00C45EE5">
            <w:pPr>
              <w:jc w:val="center"/>
              <w:rPr>
                <w:color w:val="000000"/>
                <w:sz w:val="22"/>
                <w:szCs w:val="22"/>
              </w:rPr>
            </w:pPr>
            <w:r w:rsidRPr="00A97486">
              <w:rPr>
                <w:color w:val="000000"/>
                <w:sz w:val="22"/>
              </w:rPr>
              <w:t>17</w:t>
            </w:r>
          </w:p>
        </w:tc>
        <w:tc>
          <w:tcPr>
            <w:tcW w:w="0" w:type="auto"/>
            <w:vMerge/>
            <w:tcBorders>
              <w:top w:val="nil"/>
              <w:left w:val="single" w:sz="8" w:space="0" w:color="auto"/>
              <w:bottom w:val="single" w:sz="8" w:space="0" w:color="000000"/>
              <w:right w:val="single" w:sz="8" w:space="0" w:color="auto"/>
            </w:tcBorders>
            <w:vAlign w:val="center"/>
            <w:hideMark/>
          </w:tcPr>
          <w:p w:rsidR="00791C16" w:rsidRPr="00A97486" w:rsidRDefault="00791C16" w:rsidP="00C45EE5">
            <w:pPr>
              <w:rPr>
                <w:b/>
                <w:bCs/>
                <w:color w:val="FF0000"/>
                <w:sz w:val="22"/>
                <w:szCs w:val="22"/>
              </w:rPr>
            </w:pPr>
          </w:p>
        </w:tc>
        <w:tc>
          <w:tcPr>
            <w:tcW w:w="0" w:type="auto"/>
            <w:tcBorders>
              <w:top w:val="nil"/>
              <w:left w:val="nil"/>
              <w:bottom w:val="single" w:sz="8" w:space="0" w:color="auto"/>
              <w:right w:val="single" w:sz="8" w:space="0" w:color="auto"/>
            </w:tcBorders>
            <w:vAlign w:val="center"/>
            <w:hideMark/>
          </w:tcPr>
          <w:p w:rsidR="00791C16" w:rsidRPr="00A97486" w:rsidRDefault="00791C16" w:rsidP="00C45EE5">
            <w:pPr>
              <w:pStyle w:val="affff2"/>
              <w:rPr>
                <w:sz w:val="21"/>
              </w:rPr>
            </w:pPr>
            <w:r w:rsidRPr="00A97486">
              <w:rPr>
                <w:rFonts w:hint="eastAsia"/>
              </w:rPr>
              <w:t>预留</w:t>
            </w:r>
          </w:p>
        </w:tc>
        <w:tc>
          <w:tcPr>
            <w:tcW w:w="0" w:type="auto"/>
            <w:tcBorders>
              <w:top w:val="nil"/>
              <w:left w:val="nil"/>
              <w:bottom w:val="single" w:sz="8" w:space="0" w:color="auto"/>
              <w:right w:val="single" w:sz="8" w:space="0" w:color="auto"/>
            </w:tcBorders>
            <w:vAlign w:val="center"/>
            <w:hideMark/>
          </w:tcPr>
          <w:p w:rsidR="00791C16" w:rsidRPr="00A97486" w:rsidRDefault="00791C16" w:rsidP="00C45EE5">
            <w:pPr>
              <w:pStyle w:val="affff2"/>
              <w:rPr>
                <w:sz w:val="21"/>
              </w:rPr>
            </w:pPr>
            <w:r w:rsidRPr="00A97486">
              <w:rPr>
                <w:rFonts w:hint="eastAsia"/>
              </w:rPr>
              <w:t xml:space="preserve">　</w:t>
            </w:r>
          </w:p>
        </w:tc>
        <w:tc>
          <w:tcPr>
            <w:tcW w:w="0" w:type="auto"/>
            <w:tcBorders>
              <w:top w:val="single" w:sz="8" w:space="0" w:color="auto"/>
              <w:left w:val="nil"/>
              <w:bottom w:val="single" w:sz="8" w:space="0" w:color="auto"/>
              <w:right w:val="single" w:sz="8" w:space="0" w:color="auto"/>
            </w:tcBorders>
          </w:tcPr>
          <w:p w:rsidR="00791C16" w:rsidRPr="00A97486" w:rsidRDefault="00791C16" w:rsidP="00C45EE5">
            <w:pPr>
              <w:jc w:val="center"/>
              <w:rPr>
                <w:color w:val="000000"/>
                <w:szCs w:val="21"/>
              </w:rPr>
            </w:pPr>
          </w:p>
        </w:tc>
        <w:tc>
          <w:tcPr>
            <w:tcW w:w="0" w:type="auto"/>
            <w:tcBorders>
              <w:top w:val="nil"/>
              <w:left w:val="single" w:sz="8" w:space="0" w:color="auto"/>
              <w:bottom w:val="single" w:sz="8" w:space="0" w:color="auto"/>
              <w:right w:val="single" w:sz="8" w:space="0" w:color="auto"/>
            </w:tcBorders>
            <w:vAlign w:val="center"/>
            <w:hideMark/>
          </w:tcPr>
          <w:p w:rsidR="00791C16" w:rsidRPr="00A97486" w:rsidRDefault="00791C16" w:rsidP="00C45EE5">
            <w:pPr>
              <w:jc w:val="center"/>
              <w:rPr>
                <w:color w:val="000000"/>
                <w:szCs w:val="21"/>
              </w:rPr>
            </w:pPr>
            <w:r w:rsidRPr="00A97486">
              <w:rPr>
                <w:rFonts w:hint="eastAsia"/>
                <w:color w:val="000000"/>
                <w:szCs w:val="21"/>
              </w:rPr>
              <w:t xml:space="preserve">　</w:t>
            </w:r>
          </w:p>
        </w:tc>
        <w:tc>
          <w:tcPr>
            <w:tcW w:w="0" w:type="auto"/>
            <w:tcBorders>
              <w:top w:val="nil"/>
              <w:left w:val="nil"/>
              <w:bottom w:val="single" w:sz="8" w:space="0" w:color="auto"/>
              <w:right w:val="single" w:sz="8" w:space="0" w:color="auto"/>
            </w:tcBorders>
          </w:tcPr>
          <w:p w:rsidR="00791C16" w:rsidRPr="00A97486" w:rsidRDefault="00791C16" w:rsidP="00C45EE5">
            <w:pPr>
              <w:jc w:val="center"/>
              <w:rPr>
                <w:color w:val="000000"/>
                <w:szCs w:val="21"/>
              </w:rPr>
            </w:pPr>
          </w:p>
        </w:tc>
        <w:tc>
          <w:tcPr>
            <w:tcW w:w="0" w:type="auto"/>
            <w:tcBorders>
              <w:top w:val="nil"/>
              <w:left w:val="nil"/>
              <w:bottom w:val="single" w:sz="8" w:space="0" w:color="auto"/>
              <w:right w:val="single" w:sz="8" w:space="0" w:color="auto"/>
            </w:tcBorders>
          </w:tcPr>
          <w:p w:rsidR="00791C16" w:rsidRPr="00A97486" w:rsidRDefault="00791C16" w:rsidP="00C45EE5">
            <w:pPr>
              <w:jc w:val="center"/>
              <w:rPr>
                <w:color w:val="000000"/>
                <w:szCs w:val="21"/>
              </w:rPr>
            </w:pPr>
          </w:p>
        </w:tc>
        <w:tc>
          <w:tcPr>
            <w:tcW w:w="0" w:type="auto"/>
            <w:tcBorders>
              <w:top w:val="nil"/>
              <w:left w:val="nil"/>
              <w:bottom w:val="single" w:sz="8" w:space="0" w:color="auto"/>
              <w:right w:val="single" w:sz="8" w:space="0" w:color="auto"/>
            </w:tcBorders>
          </w:tcPr>
          <w:p w:rsidR="00791C16" w:rsidRPr="00A97486" w:rsidRDefault="00791C16" w:rsidP="00C45EE5">
            <w:pPr>
              <w:jc w:val="center"/>
              <w:rPr>
                <w:color w:val="000000"/>
                <w:szCs w:val="21"/>
              </w:rPr>
            </w:pPr>
          </w:p>
        </w:tc>
        <w:tc>
          <w:tcPr>
            <w:tcW w:w="0" w:type="auto"/>
            <w:tcBorders>
              <w:top w:val="nil"/>
              <w:left w:val="nil"/>
              <w:bottom w:val="single" w:sz="8" w:space="0" w:color="auto"/>
              <w:right w:val="single" w:sz="8" w:space="0" w:color="auto"/>
            </w:tcBorders>
          </w:tcPr>
          <w:p w:rsidR="00791C16" w:rsidRPr="00A97486" w:rsidRDefault="00791C16" w:rsidP="00C45EE5">
            <w:pPr>
              <w:jc w:val="center"/>
              <w:rPr>
                <w:color w:val="000000"/>
                <w:szCs w:val="21"/>
              </w:rPr>
            </w:pPr>
          </w:p>
        </w:tc>
        <w:tc>
          <w:tcPr>
            <w:tcW w:w="0" w:type="auto"/>
            <w:tcBorders>
              <w:top w:val="nil"/>
              <w:left w:val="nil"/>
              <w:bottom w:val="single" w:sz="8" w:space="0" w:color="auto"/>
              <w:right w:val="single" w:sz="8" w:space="0" w:color="auto"/>
            </w:tcBorders>
          </w:tcPr>
          <w:p w:rsidR="00791C16" w:rsidRPr="00A97486" w:rsidRDefault="00791C16" w:rsidP="00C45EE5">
            <w:pPr>
              <w:jc w:val="center"/>
              <w:rPr>
                <w:color w:val="000000"/>
                <w:szCs w:val="21"/>
              </w:rPr>
            </w:pPr>
          </w:p>
        </w:tc>
        <w:tc>
          <w:tcPr>
            <w:tcW w:w="0" w:type="auto"/>
            <w:tcBorders>
              <w:top w:val="nil"/>
              <w:left w:val="nil"/>
              <w:bottom w:val="single" w:sz="8" w:space="0" w:color="auto"/>
              <w:right w:val="single" w:sz="8" w:space="0" w:color="auto"/>
            </w:tcBorders>
          </w:tcPr>
          <w:p w:rsidR="00791C16" w:rsidRPr="00A97486" w:rsidRDefault="00791C16" w:rsidP="00C45EE5">
            <w:pPr>
              <w:jc w:val="center"/>
              <w:rPr>
                <w:color w:val="000000"/>
                <w:szCs w:val="21"/>
              </w:rPr>
            </w:pPr>
          </w:p>
        </w:tc>
      </w:tr>
    </w:tbl>
    <w:p w:rsidR="00791C16" w:rsidRPr="00A97486" w:rsidRDefault="00791C16" w:rsidP="00791C16">
      <w:pPr>
        <w:rPr>
          <w:rFonts w:ascii="Calibri" w:hAnsi="Calibri"/>
          <w:szCs w:val="22"/>
        </w:rPr>
      </w:pPr>
    </w:p>
    <w:p w:rsidR="00791C16" w:rsidRPr="00A97486" w:rsidRDefault="00791C16" w:rsidP="004F68E5">
      <w:pPr>
        <w:pStyle w:val="31"/>
        <w:numPr>
          <w:ilvl w:val="2"/>
          <w:numId w:val="52"/>
        </w:numPr>
        <w:spacing w:line="360" w:lineRule="auto"/>
        <w:rPr>
          <w:rFonts w:ascii="宋体" w:hAnsi="宋体"/>
          <w:sz w:val="24"/>
        </w:rPr>
      </w:pPr>
      <w:bookmarkStart w:id="392" w:name="_Toc485216669"/>
      <w:bookmarkStart w:id="393" w:name="_Toc485217042"/>
      <w:bookmarkStart w:id="394" w:name="_Toc485217185"/>
      <w:bookmarkStart w:id="395" w:name="_Toc517755456"/>
      <w:r w:rsidRPr="00A97486">
        <w:rPr>
          <w:rFonts w:ascii="宋体" w:hAnsi="宋体" w:hint="eastAsia"/>
          <w:sz w:val="24"/>
        </w:rPr>
        <w:t>控制柜电气设备保护元件整定值</w:t>
      </w:r>
      <w:bookmarkEnd w:id="392"/>
      <w:bookmarkEnd w:id="393"/>
      <w:bookmarkEnd w:id="394"/>
      <w:bookmarkEnd w:id="395"/>
    </w:p>
    <w:p w:rsidR="00791C16" w:rsidRPr="00A97486" w:rsidRDefault="00791C16" w:rsidP="00791C16"/>
    <w:tbl>
      <w:tblPr>
        <w:tblW w:w="0" w:type="auto"/>
        <w:jc w:val="center"/>
        <w:tblLook w:val="04A0" w:firstRow="1" w:lastRow="0" w:firstColumn="1" w:lastColumn="0" w:noHBand="0" w:noVBand="1"/>
      </w:tblPr>
      <w:tblGrid>
        <w:gridCol w:w="439"/>
        <w:gridCol w:w="543"/>
        <w:gridCol w:w="830"/>
        <w:gridCol w:w="2882"/>
        <w:gridCol w:w="426"/>
        <w:gridCol w:w="531"/>
        <w:gridCol w:w="531"/>
        <w:gridCol w:w="426"/>
        <w:gridCol w:w="426"/>
        <w:gridCol w:w="531"/>
        <w:gridCol w:w="531"/>
        <w:gridCol w:w="426"/>
      </w:tblGrid>
      <w:tr w:rsidR="00791C16" w:rsidRPr="00A97486" w:rsidTr="00C45EE5">
        <w:trPr>
          <w:trHeight w:val="525"/>
          <w:jc w:val="center"/>
        </w:trPr>
        <w:tc>
          <w:tcPr>
            <w:tcW w:w="461" w:type="dxa"/>
            <w:tcBorders>
              <w:top w:val="single" w:sz="8" w:space="0" w:color="auto"/>
              <w:left w:val="single" w:sz="8" w:space="0" w:color="auto"/>
              <w:bottom w:val="single" w:sz="8" w:space="0" w:color="auto"/>
              <w:right w:val="single" w:sz="8" w:space="0" w:color="auto"/>
            </w:tcBorders>
            <w:vAlign w:val="center"/>
            <w:hideMark/>
          </w:tcPr>
          <w:p w:rsidR="00791C16" w:rsidRPr="00A97486" w:rsidRDefault="00791C16" w:rsidP="00C45EE5">
            <w:pPr>
              <w:jc w:val="center"/>
              <w:rPr>
                <w:rFonts w:ascii="宋体" w:hAnsi="宋体" w:cs="宋体"/>
                <w:b/>
                <w:bCs/>
                <w:color w:val="000000"/>
                <w:szCs w:val="21"/>
              </w:rPr>
            </w:pPr>
            <w:r w:rsidRPr="00A97486">
              <w:rPr>
                <w:rFonts w:ascii="宋体" w:hAnsi="宋体" w:cs="宋体" w:hint="eastAsia"/>
                <w:b/>
                <w:bCs/>
                <w:color w:val="000000"/>
                <w:szCs w:val="21"/>
              </w:rPr>
              <w:t>步骤</w:t>
            </w:r>
          </w:p>
        </w:tc>
        <w:tc>
          <w:tcPr>
            <w:tcW w:w="612" w:type="dxa"/>
            <w:tcBorders>
              <w:top w:val="single" w:sz="8" w:space="0" w:color="auto"/>
              <w:left w:val="nil"/>
              <w:bottom w:val="single" w:sz="8" w:space="0" w:color="auto"/>
              <w:right w:val="single" w:sz="8" w:space="0" w:color="auto"/>
            </w:tcBorders>
            <w:vAlign w:val="center"/>
            <w:hideMark/>
          </w:tcPr>
          <w:p w:rsidR="00791C16" w:rsidRPr="00A97486" w:rsidRDefault="00791C16" w:rsidP="00C45EE5">
            <w:pPr>
              <w:jc w:val="center"/>
              <w:rPr>
                <w:rFonts w:ascii="宋体" w:hAnsi="宋体" w:cs="宋体"/>
                <w:b/>
                <w:bCs/>
                <w:color w:val="000000"/>
                <w:szCs w:val="21"/>
              </w:rPr>
            </w:pPr>
            <w:r w:rsidRPr="00A97486">
              <w:rPr>
                <w:rFonts w:ascii="宋体" w:hAnsi="宋体" w:cs="宋体" w:hint="eastAsia"/>
                <w:b/>
                <w:bCs/>
                <w:color w:val="000000"/>
                <w:szCs w:val="21"/>
              </w:rPr>
              <w:t>注意</w:t>
            </w:r>
          </w:p>
        </w:tc>
        <w:tc>
          <w:tcPr>
            <w:tcW w:w="1809" w:type="dxa"/>
            <w:tcBorders>
              <w:top w:val="single" w:sz="8" w:space="0" w:color="auto"/>
              <w:left w:val="nil"/>
              <w:bottom w:val="single" w:sz="8" w:space="0" w:color="auto"/>
              <w:right w:val="single" w:sz="8" w:space="0" w:color="auto"/>
            </w:tcBorders>
            <w:vAlign w:val="center"/>
            <w:hideMark/>
          </w:tcPr>
          <w:p w:rsidR="00791C16" w:rsidRPr="00A97486" w:rsidRDefault="00791C16" w:rsidP="00C45EE5">
            <w:pPr>
              <w:jc w:val="center"/>
              <w:rPr>
                <w:rFonts w:ascii="宋体" w:hAnsi="宋体" w:cs="宋体"/>
                <w:b/>
                <w:bCs/>
                <w:color w:val="000000"/>
                <w:szCs w:val="21"/>
              </w:rPr>
            </w:pPr>
            <w:r w:rsidRPr="00A97486">
              <w:rPr>
                <w:rFonts w:ascii="宋体" w:hAnsi="宋体" w:cs="宋体" w:hint="eastAsia"/>
                <w:b/>
                <w:bCs/>
                <w:color w:val="000000"/>
                <w:szCs w:val="21"/>
              </w:rPr>
              <w:t>位置</w:t>
            </w:r>
            <w:r w:rsidRPr="00A97486">
              <w:rPr>
                <w:b/>
                <w:bCs/>
                <w:color w:val="000000"/>
                <w:szCs w:val="21"/>
              </w:rPr>
              <w:t>/</w:t>
            </w:r>
            <w:r w:rsidRPr="00A97486">
              <w:rPr>
                <w:rFonts w:ascii="宋体" w:hAnsi="宋体" w:cs="宋体" w:hint="eastAsia"/>
                <w:b/>
                <w:bCs/>
                <w:color w:val="000000"/>
                <w:szCs w:val="21"/>
              </w:rPr>
              <w:t>设备</w:t>
            </w:r>
          </w:p>
        </w:tc>
        <w:tc>
          <w:tcPr>
            <w:tcW w:w="3025" w:type="dxa"/>
            <w:tcBorders>
              <w:top w:val="single" w:sz="8" w:space="0" w:color="auto"/>
              <w:left w:val="nil"/>
              <w:bottom w:val="single" w:sz="8" w:space="0" w:color="auto"/>
              <w:right w:val="single" w:sz="8" w:space="0" w:color="auto"/>
            </w:tcBorders>
            <w:vAlign w:val="center"/>
            <w:hideMark/>
          </w:tcPr>
          <w:p w:rsidR="00791C16" w:rsidRPr="00A97486" w:rsidRDefault="00791C16" w:rsidP="00C45EE5">
            <w:pPr>
              <w:jc w:val="center"/>
              <w:rPr>
                <w:rFonts w:ascii="宋体" w:hAnsi="宋体" w:cs="宋体"/>
                <w:b/>
                <w:bCs/>
                <w:color w:val="000000"/>
                <w:szCs w:val="21"/>
              </w:rPr>
            </w:pPr>
            <w:r w:rsidRPr="00A97486">
              <w:rPr>
                <w:rFonts w:ascii="宋体" w:hAnsi="宋体" w:cs="宋体" w:hint="eastAsia"/>
                <w:b/>
                <w:bCs/>
                <w:color w:val="000000"/>
                <w:szCs w:val="21"/>
              </w:rPr>
              <w:t>检查</w:t>
            </w:r>
          </w:p>
        </w:tc>
        <w:tc>
          <w:tcPr>
            <w:tcW w:w="0" w:type="auto"/>
            <w:tcBorders>
              <w:top w:val="single" w:sz="8" w:space="0" w:color="auto"/>
              <w:left w:val="nil"/>
              <w:bottom w:val="single" w:sz="8" w:space="0" w:color="auto"/>
              <w:right w:val="single" w:sz="8" w:space="0" w:color="auto"/>
            </w:tcBorders>
            <w:vAlign w:val="center"/>
            <w:hideMark/>
          </w:tcPr>
          <w:p w:rsidR="00791C16" w:rsidRPr="00A97486" w:rsidRDefault="00791C16" w:rsidP="00C45EE5">
            <w:pPr>
              <w:jc w:val="center"/>
              <w:rPr>
                <w:rFonts w:ascii="宋体" w:hAnsi="宋体" w:cs="宋体"/>
                <w:bCs/>
                <w:color w:val="000000"/>
                <w:szCs w:val="21"/>
              </w:rPr>
            </w:pPr>
            <w:r w:rsidRPr="00A97486">
              <w:rPr>
                <w:rFonts w:ascii="宋体" w:hAnsi="宋体" w:cs="宋体" w:hint="eastAsia"/>
                <w:bCs/>
                <w:color w:val="000000"/>
                <w:szCs w:val="21"/>
              </w:rPr>
              <w:t>C1</w:t>
            </w:r>
          </w:p>
        </w:tc>
        <w:tc>
          <w:tcPr>
            <w:tcW w:w="0" w:type="auto"/>
            <w:tcBorders>
              <w:top w:val="single" w:sz="8" w:space="0" w:color="auto"/>
              <w:left w:val="single" w:sz="8" w:space="0" w:color="auto"/>
              <w:bottom w:val="single" w:sz="8" w:space="0" w:color="auto"/>
              <w:right w:val="single" w:sz="8" w:space="0" w:color="auto"/>
            </w:tcBorders>
            <w:vAlign w:val="center"/>
            <w:hideMark/>
          </w:tcPr>
          <w:p w:rsidR="00791C16" w:rsidRPr="00A97486" w:rsidRDefault="00791C16" w:rsidP="00C45EE5">
            <w:pPr>
              <w:jc w:val="center"/>
              <w:rPr>
                <w:rFonts w:ascii="宋体" w:hAnsi="宋体" w:cs="宋体"/>
                <w:bCs/>
                <w:color w:val="000000"/>
                <w:szCs w:val="21"/>
              </w:rPr>
            </w:pPr>
            <w:r w:rsidRPr="00A97486">
              <w:rPr>
                <w:rFonts w:ascii="宋体" w:hAnsi="宋体" w:cs="宋体" w:hint="eastAsia"/>
                <w:bCs/>
                <w:color w:val="000000"/>
                <w:szCs w:val="21"/>
              </w:rPr>
              <w:t>TC1</w:t>
            </w:r>
          </w:p>
        </w:tc>
        <w:tc>
          <w:tcPr>
            <w:tcW w:w="0" w:type="auto"/>
            <w:tcBorders>
              <w:top w:val="single" w:sz="8" w:space="0" w:color="auto"/>
              <w:left w:val="single" w:sz="8" w:space="0" w:color="auto"/>
              <w:bottom w:val="single" w:sz="8" w:space="0" w:color="auto"/>
              <w:right w:val="single" w:sz="8" w:space="0" w:color="auto"/>
            </w:tcBorders>
            <w:vAlign w:val="center"/>
            <w:hideMark/>
          </w:tcPr>
          <w:p w:rsidR="00791C16" w:rsidRPr="00A97486" w:rsidRDefault="00791C16" w:rsidP="00C45EE5">
            <w:pPr>
              <w:jc w:val="center"/>
              <w:rPr>
                <w:rFonts w:ascii="宋体" w:hAnsi="宋体" w:cs="宋体"/>
                <w:bCs/>
                <w:color w:val="000000"/>
                <w:szCs w:val="21"/>
              </w:rPr>
            </w:pPr>
            <w:r w:rsidRPr="00A97486">
              <w:rPr>
                <w:rFonts w:ascii="宋体" w:hAnsi="宋体" w:cs="宋体" w:hint="eastAsia"/>
                <w:bCs/>
                <w:color w:val="000000"/>
                <w:szCs w:val="21"/>
              </w:rPr>
              <w:t>MP1</w:t>
            </w:r>
          </w:p>
        </w:tc>
        <w:tc>
          <w:tcPr>
            <w:tcW w:w="0" w:type="auto"/>
            <w:tcBorders>
              <w:top w:val="single" w:sz="8" w:space="0" w:color="auto"/>
              <w:left w:val="single" w:sz="8" w:space="0" w:color="auto"/>
              <w:bottom w:val="single" w:sz="8" w:space="0" w:color="auto"/>
              <w:right w:val="single" w:sz="8" w:space="0" w:color="auto"/>
            </w:tcBorders>
            <w:vAlign w:val="center"/>
            <w:hideMark/>
          </w:tcPr>
          <w:p w:rsidR="00791C16" w:rsidRPr="00A97486" w:rsidRDefault="00791C16" w:rsidP="00C45EE5">
            <w:pPr>
              <w:jc w:val="center"/>
              <w:rPr>
                <w:rFonts w:ascii="宋体" w:hAnsi="宋体" w:cs="宋体"/>
                <w:bCs/>
                <w:color w:val="000000"/>
                <w:szCs w:val="21"/>
              </w:rPr>
            </w:pPr>
            <w:r w:rsidRPr="00A97486">
              <w:rPr>
                <w:rFonts w:ascii="宋体" w:hAnsi="宋体" w:cs="宋体" w:hint="eastAsia"/>
                <w:bCs/>
                <w:color w:val="000000"/>
                <w:szCs w:val="21"/>
              </w:rPr>
              <w:t>M1</w:t>
            </w:r>
          </w:p>
        </w:tc>
        <w:tc>
          <w:tcPr>
            <w:tcW w:w="0" w:type="auto"/>
            <w:tcBorders>
              <w:top w:val="single" w:sz="8" w:space="0" w:color="auto"/>
              <w:left w:val="single" w:sz="8" w:space="0" w:color="auto"/>
              <w:bottom w:val="single" w:sz="8" w:space="0" w:color="auto"/>
              <w:right w:val="single" w:sz="8" w:space="0" w:color="auto"/>
            </w:tcBorders>
            <w:vAlign w:val="center"/>
            <w:hideMark/>
          </w:tcPr>
          <w:p w:rsidR="00791C16" w:rsidRPr="00A97486" w:rsidRDefault="00791C16" w:rsidP="00C45EE5">
            <w:pPr>
              <w:jc w:val="center"/>
              <w:rPr>
                <w:rFonts w:ascii="宋体" w:hAnsi="宋体" w:cs="宋体"/>
                <w:bCs/>
                <w:color w:val="000000"/>
                <w:szCs w:val="21"/>
              </w:rPr>
            </w:pPr>
            <w:r w:rsidRPr="00A97486">
              <w:rPr>
                <w:rFonts w:ascii="宋体" w:hAnsi="宋体" w:cs="宋体" w:hint="eastAsia"/>
                <w:bCs/>
                <w:color w:val="000000"/>
                <w:szCs w:val="21"/>
              </w:rPr>
              <w:t>M2</w:t>
            </w:r>
          </w:p>
        </w:tc>
        <w:tc>
          <w:tcPr>
            <w:tcW w:w="0" w:type="auto"/>
            <w:tcBorders>
              <w:top w:val="single" w:sz="8" w:space="0" w:color="auto"/>
              <w:left w:val="single" w:sz="8" w:space="0" w:color="auto"/>
              <w:bottom w:val="single" w:sz="8" w:space="0" w:color="auto"/>
              <w:right w:val="single" w:sz="8" w:space="0" w:color="auto"/>
            </w:tcBorders>
            <w:vAlign w:val="center"/>
            <w:hideMark/>
          </w:tcPr>
          <w:p w:rsidR="00791C16" w:rsidRPr="00A97486" w:rsidRDefault="00791C16" w:rsidP="00C45EE5">
            <w:pPr>
              <w:jc w:val="center"/>
              <w:rPr>
                <w:rFonts w:ascii="宋体" w:hAnsi="宋体" w:cs="宋体"/>
                <w:bCs/>
                <w:color w:val="000000"/>
                <w:szCs w:val="21"/>
              </w:rPr>
            </w:pPr>
            <w:r w:rsidRPr="00A97486">
              <w:rPr>
                <w:rFonts w:ascii="宋体" w:hAnsi="宋体" w:cs="宋体" w:hint="eastAsia"/>
                <w:bCs/>
                <w:color w:val="000000"/>
                <w:szCs w:val="21"/>
              </w:rPr>
              <w:t>MP2</w:t>
            </w:r>
          </w:p>
        </w:tc>
        <w:tc>
          <w:tcPr>
            <w:tcW w:w="0" w:type="auto"/>
            <w:tcBorders>
              <w:top w:val="single" w:sz="8" w:space="0" w:color="auto"/>
              <w:left w:val="single" w:sz="8" w:space="0" w:color="auto"/>
              <w:bottom w:val="single" w:sz="8" w:space="0" w:color="auto"/>
              <w:right w:val="single" w:sz="8" w:space="0" w:color="auto"/>
            </w:tcBorders>
            <w:vAlign w:val="center"/>
            <w:hideMark/>
          </w:tcPr>
          <w:p w:rsidR="00791C16" w:rsidRPr="00A97486" w:rsidRDefault="00791C16" w:rsidP="00C45EE5">
            <w:pPr>
              <w:jc w:val="center"/>
              <w:rPr>
                <w:rFonts w:ascii="宋体" w:hAnsi="宋体" w:cs="宋体"/>
                <w:bCs/>
                <w:color w:val="000000"/>
                <w:szCs w:val="21"/>
              </w:rPr>
            </w:pPr>
            <w:r w:rsidRPr="00A97486">
              <w:rPr>
                <w:rFonts w:ascii="宋体" w:hAnsi="宋体" w:cs="宋体" w:hint="eastAsia"/>
                <w:bCs/>
                <w:color w:val="000000"/>
                <w:szCs w:val="21"/>
              </w:rPr>
              <w:t>TC2</w:t>
            </w:r>
          </w:p>
        </w:tc>
        <w:tc>
          <w:tcPr>
            <w:tcW w:w="0" w:type="auto"/>
            <w:tcBorders>
              <w:top w:val="single" w:sz="8" w:space="0" w:color="auto"/>
              <w:left w:val="single" w:sz="8" w:space="0" w:color="auto"/>
              <w:bottom w:val="single" w:sz="8" w:space="0" w:color="auto"/>
              <w:right w:val="single" w:sz="8" w:space="0" w:color="auto"/>
            </w:tcBorders>
            <w:vAlign w:val="center"/>
            <w:hideMark/>
          </w:tcPr>
          <w:p w:rsidR="00791C16" w:rsidRPr="00A97486" w:rsidRDefault="00791C16" w:rsidP="00C45EE5">
            <w:pPr>
              <w:jc w:val="center"/>
              <w:rPr>
                <w:rFonts w:ascii="宋体" w:hAnsi="宋体" w:cs="宋体"/>
                <w:bCs/>
                <w:color w:val="000000"/>
                <w:szCs w:val="21"/>
              </w:rPr>
            </w:pPr>
            <w:r w:rsidRPr="00A97486">
              <w:rPr>
                <w:rFonts w:ascii="宋体" w:hAnsi="宋体" w:cs="宋体" w:hint="eastAsia"/>
                <w:bCs/>
                <w:color w:val="000000"/>
                <w:szCs w:val="21"/>
              </w:rPr>
              <w:t>C2</w:t>
            </w:r>
          </w:p>
        </w:tc>
      </w:tr>
      <w:tr w:rsidR="00791C16" w:rsidRPr="00A97486" w:rsidTr="00C45EE5">
        <w:trPr>
          <w:trHeight w:val="4200"/>
          <w:jc w:val="center"/>
        </w:trPr>
        <w:tc>
          <w:tcPr>
            <w:tcW w:w="455" w:type="dxa"/>
            <w:tcBorders>
              <w:top w:val="nil"/>
              <w:left w:val="single" w:sz="8" w:space="0" w:color="auto"/>
              <w:bottom w:val="single" w:sz="8" w:space="0" w:color="auto"/>
              <w:right w:val="single" w:sz="8" w:space="0" w:color="auto"/>
            </w:tcBorders>
            <w:vAlign w:val="center"/>
            <w:hideMark/>
          </w:tcPr>
          <w:p w:rsidR="00791C16" w:rsidRPr="00A97486" w:rsidRDefault="00791C16" w:rsidP="00C45EE5">
            <w:pPr>
              <w:jc w:val="center"/>
              <w:rPr>
                <w:color w:val="000000"/>
                <w:sz w:val="22"/>
                <w:szCs w:val="22"/>
              </w:rPr>
            </w:pPr>
            <w:r w:rsidRPr="00A97486">
              <w:rPr>
                <w:color w:val="000000"/>
                <w:sz w:val="22"/>
              </w:rPr>
              <w:lastRenderedPageBreak/>
              <w:t>18</w:t>
            </w:r>
          </w:p>
        </w:tc>
        <w:tc>
          <w:tcPr>
            <w:tcW w:w="591" w:type="dxa"/>
            <w:vMerge w:val="restart"/>
            <w:tcBorders>
              <w:top w:val="nil"/>
              <w:left w:val="single" w:sz="8" w:space="0" w:color="auto"/>
              <w:right w:val="single" w:sz="8" w:space="0" w:color="auto"/>
            </w:tcBorders>
            <w:textDirection w:val="btLr"/>
            <w:vAlign w:val="center"/>
            <w:hideMark/>
          </w:tcPr>
          <w:p w:rsidR="00791C16" w:rsidRPr="00A97486" w:rsidRDefault="00791C16" w:rsidP="00C45EE5">
            <w:pPr>
              <w:jc w:val="center"/>
              <w:rPr>
                <w:b/>
                <w:bCs/>
                <w:color w:val="000000"/>
                <w:sz w:val="22"/>
                <w:szCs w:val="22"/>
              </w:rPr>
            </w:pPr>
            <w:r w:rsidRPr="00A97486">
              <w:rPr>
                <w:b/>
                <w:bCs/>
                <w:color w:val="FF0000"/>
                <w:sz w:val="22"/>
              </w:rPr>
              <w:t>400V AC=OFF !!!   110V DC=OFF!!!</w:t>
            </w:r>
          </w:p>
        </w:tc>
        <w:tc>
          <w:tcPr>
            <w:tcW w:w="1833" w:type="dxa"/>
            <w:tcBorders>
              <w:top w:val="nil"/>
              <w:left w:val="nil"/>
              <w:bottom w:val="single" w:sz="8" w:space="0" w:color="auto"/>
              <w:right w:val="single" w:sz="8" w:space="0" w:color="auto"/>
            </w:tcBorders>
            <w:vAlign w:val="center"/>
            <w:hideMark/>
          </w:tcPr>
          <w:p w:rsidR="00791C16" w:rsidRPr="00A97486" w:rsidRDefault="00791C16" w:rsidP="00C45EE5">
            <w:pPr>
              <w:pStyle w:val="affff2"/>
              <w:rPr>
                <w:sz w:val="21"/>
              </w:rPr>
            </w:pPr>
            <w:r w:rsidRPr="00A97486">
              <w:rPr>
                <w:rFonts w:hint="eastAsia"/>
              </w:rPr>
              <w:t>马达保护器参数整定</w:t>
            </w:r>
          </w:p>
        </w:tc>
        <w:tc>
          <w:tcPr>
            <w:tcW w:w="3028" w:type="dxa"/>
            <w:tcBorders>
              <w:top w:val="nil"/>
              <w:left w:val="nil"/>
              <w:bottom w:val="single" w:sz="8" w:space="0" w:color="auto"/>
              <w:right w:val="single" w:sz="8" w:space="0" w:color="auto"/>
            </w:tcBorders>
            <w:vAlign w:val="center"/>
            <w:hideMark/>
          </w:tcPr>
          <w:p w:rsidR="00791C16" w:rsidRPr="00A97486" w:rsidRDefault="00791C16" w:rsidP="00C45EE5">
            <w:pPr>
              <w:pStyle w:val="affff2"/>
              <w:rPr>
                <w:sz w:val="21"/>
              </w:rPr>
            </w:pPr>
            <w:r w:rsidRPr="00A97486">
              <w:rPr>
                <w:rFonts w:hint="eastAsia"/>
              </w:rPr>
              <w:t>保护设备整定值</w:t>
            </w:r>
            <w:r w:rsidRPr="00A97486">
              <w:rPr>
                <w:rFonts w:hint="eastAsia"/>
              </w:rPr>
              <w:br/>
            </w:r>
            <w:r w:rsidRPr="00A97486">
              <w:rPr>
                <w:rFonts w:hint="eastAsia"/>
              </w:rPr>
              <w:t>机组</w:t>
            </w:r>
            <w:r w:rsidRPr="00A97486">
              <w:rPr>
                <w:rFonts w:hint="eastAsia"/>
              </w:rPr>
              <w:t xml:space="preserve">1 </w:t>
            </w:r>
          </w:p>
          <w:p w:rsidR="00791C16" w:rsidRPr="00A97486" w:rsidRDefault="00791C16" w:rsidP="00C45EE5">
            <w:pPr>
              <w:pStyle w:val="affff2"/>
            </w:pPr>
            <w:r w:rsidRPr="00A97486">
              <w:rPr>
                <w:rFonts w:hint="eastAsia"/>
              </w:rPr>
              <w:t>QM11=1.8A,QM12=1.6A</w:t>
            </w:r>
            <w:r w:rsidRPr="00A97486">
              <w:rPr>
                <w:rFonts w:hint="eastAsia"/>
              </w:rPr>
              <w:t>，</w:t>
            </w:r>
            <w:r w:rsidRPr="00A97486">
              <w:rPr>
                <w:rFonts w:hint="eastAsia"/>
              </w:rPr>
              <w:br/>
              <w:t xml:space="preserve">QM13=1.8A,QM14=1.6A,                           QM15=2.5A,QM16=2.5A </w:t>
            </w:r>
            <w:r w:rsidRPr="00A97486">
              <w:rPr>
                <w:rFonts w:hint="eastAsia"/>
              </w:rPr>
              <w:br/>
            </w:r>
            <w:r w:rsidRPr="00A97486">
              <w:rPr>
                <w:rFonts w:hint="eastAsia"/>
              </w:rPr>
              <w:t>机组</w:t>
            </w:r>
            <w:r w:rsidRPr="00A97486">
              <w:rPr>
                <w:rFonts w:hint="eastAsia"/>
              </w:rPr>
              <w:t>2</w:t>
            </w:r>
            <w:r w:rsidRPr="00A97486">
              <w:rPr>
                <w:rFonts w:hint="eastAsia"/>
              </w:rPr>
              <w:br/>
              <w:t>QM21=1.8A,QM22=1.6A,                         QM23=1.8A,QM24=1.6A,             QM25=2.5A,QM26=2.5A</w:t>
            </w:r>
            <w:r w:rsidRPr="00A97486">
              <w:rPr>
                <w:rFonts w:hint="eastAsia"/>
              </w:rPr>
              <w:t>，</w:t>
            </w:r>
          </w:p>
          <w:p w:rsidR="00791C16" w:rsidRPr="00A97486" w:rsidRDefault="00791C16" w:rsidP="00C45EE5">
            <w:pPr>
              <w:pStyle w:val="affff2"/>
              <w:rPr>
                <w:sz w:val="21"/>
              </w:rPr>
            </w:pPr>
            <w:r w:rsidRPr="00A97486">
              <w:rPr>
                <w:rFonts w:hint="eastAsia"/>
              </w:rPr>
              <w:t>司机室（仅</w:t>
            </w:r>
            <w:r w:rsidRPr="00A97486">
              <w:rPr>
                <w:rFonts w:hint="eastAsia"/>
              </w:rPr>
              <w:t>TC</w:t>
            </w:r>
            <w:r w:rsidRPr="00A97486">
              <w:rPr>
                <w:rFonts w:hint="eastAsia"/>
              </w:rPr>
              <w:t>车）</w:t>
            </w:r>
            <w:r w:rsidRPr="00A97486">
              <w:rPr>
                <w:rFonts w:hint="eastAsia"/>
              </w:rPr>
              <w:br/>
              <w:t xml:space="preserve">QM31=5A,  </w:t>
            </w:r>
            <w:r w:rsidRPr="00A97486">
              <w:rPr>
                <w:rFonts w:hint="eastAsia"/>
              </w:rPr>
              <w:br/>
              <w:t>QM32=1.4A,</w:t>
            </w:r>
            <w:r w:rsidRPr="00A97486">
              <w:rPr>
                <w:rFonts w:hint="eastAsia"/>
              </w:rPr>
              <w:br/>
              <w:t>QM34=1A</w:t>
            </w:r>
          </w:p>
        </w:tc>
        <w:tc>
          <w:tcPr>
            <w:tcW w:w="0" w:type="auto"/>
            <w:tcBorders>
              <w:top w:val="single" w:sz="8" w:space="0" w:color="auto"/>
              <w:left w:val="nil"/>
              <w:bottom w:val="single" w:sz="8" w:space="0" w:color="auto"/>
              <w:right w:val="single" w:sz="8" w:space="0" w:color="auto"/>
            </w:tcBorders>
            <w:vAlign w:val="center"/>
            <w:hideMark/>
          </w:tcPr>
          <w:p w:rsidR="00791C16" w:rsidRPr="00A97486" w:rsidRDefault="00791C16" w:rsidP="00C45EE5">
            <w:pPr>
              <w:jc w:val="center"/>
              <w:rPr>
                <w:rFonts w:ascii="宋体" w:hAnsi="宋体" w:cs="宋体"/>
                <w:bCs/>
                <w:color w:val="000000"/>
                <w:szCs w:val="21"/>
              </w:rPr>
            </w:pPr>
            <w:r w:rsidRPr="00A97486">
              <w:rPr>
                <w:rFonts w:ascii="宋体" w:hAnsi="宋体" w:cs="宋体" w:hint="eastAsia"/>
                <w:bCs/>
                <w:color w:val="000000"/>
                <w:szCs w:val="21"/>
              </w:rPr>
              <w:t>□</w:t>
            </w:r>
          </w:p>
        </w:tc>
        <w:tc>
          <w:tcPr>
            <w:tcW w:w="0" w:type="auto"/>
            <w:tcBorders>
              <w:top w:val="single" w:sz="8" w:space="0" w:color="auto"/>
              <w:left w:val="single" w:sz="8" w:space="0" w:color="auto"/>
              <w:bottom w:val="single" w:sz="8" w:space="0" w:color="auto"/>
              <w:right w:val="single" w:sz="8" w:space="0" w:color="auto"/>
            </w:tcBorders>
            <w:vAlign w:val="center"/>
            <w:hideMark/>
          </w:tcPr>
          <w:p w:rsidR="00791C16" w:rsidRPr="00A97486" w:rsidRDefault="00791C16" w:rsidP="00C45EE5">
            <w:pPr>
              <w:jc w:val="center"/>
              <w:rPr>
                <w:rFonts w:ascii="宋体" w:hAnsi="宋体" w:cs="宋体"/>
                <w:bCs/>
                <w:color w:val="000000"/>
                <w:szCs w:val="21"/>
              </w:rPr>
            </w:pPr>
            <w:r w:rsidRPr="00A97486">
              <w:rPr>
                <w:rFonts w:ascii="宋体" w:hAnsi="宋体" w:cs="宋体" w:hint="eastAsia"/>
                <w:bCs/>
                <w:color w:val="000000"/>
                <w:szCs w:val="21"/>
              </w:rPr>
              <w:t>□</w:t>
            </w:r>
          </w:p>
        </w:tc>
        <w:tc>
          <w:tcPr>
            <w:tcW w:w="0" w:type="auto"/>
            <w:tcBorders>
              <w:top w:val="single" w:sz="8" w:space="0" w:color="auto"/>
              <w:left w:val="single" w:sz="8" w:space="0" w:color="auto"/>
              <w:bottom w:val="single" w:sz="8" w:space="0" w:color="auto"/>
              <w:right w:val="single" w:sz="8" w:space="0" w:color="auto"/>
            </w:tcBorders>
            <w:vAlign w:val="center"/>
            <w:hideMark/>
          </w:tcPr>
          <w:p w:rsidR="00791C16" w:rsidRPr="00A97486" w:rsidRDefault="00791C16" w:rsidP="00C45EE5">
            <w:pPr>
              <w:jc w:val="center"/>
              <w:rPr>
                <w:rFonts w:ascii="宋体" w:hAnsi="宋体" w:cs="宋体"/>
                <w:bCs/>
                <w:color w:val="000000"/>
                <w:szCs w:val="21"/>
              </w:rPr>
            </w:pPr>
            <w:r w:rsidRPr="00A97486">
              <w:rPr>
                <w:rFonts w:ascii="宋体" w:hAnsi="宋体" w:cs="宋体" w:hint="eastAsia"/>
                <w:bCs/>
                <w:color w:val="000000"/>
                <w:szCs w:val="21"/>
              </w:rPr>
              <w:t>□</w:t>
            </w:r>
          </w:p>
        </w:tc>
        <w:tc>
          <w:tcPr>
            <w:tcW w:w="0" w:type="auto"/>
            <w:tcBorders>
              <w:top w:val="single" w:sz="8" w:space="0" w:color="auto"/>
              <w:left w:val="single" w:sz="8" w:space="0" w:color="auto"/>
              <w:bottom w:val="single" w:sz="8" w:space="0" w:color="auto"/>
              <w:right w:val="single" w:sz="8" w:space="0" w:color="auto"/>
            </w:tcBorders>
            <w:vAlign w:val="center"/>
            <w:hideMark/>
          </w:tcPr>
          <w:p w:rsidR="00791C16" w:rsidRPr="00A97486" w:rsidRDefault="00791C16" w:rsidP="00C45EE5">
            <w:pPr>
              <w:jc w:val="center"/>
              <w:rPr>
                <w:rFonts w:ascii="宋体" w:hAnsi="宋体" w:cs="宋体"/>
                <w:bCs/>
                <w:color w:val="000000"/>
                <w:szCs w:val="21"/>
              </w:rPr>
            </w:pPr>
            <w:r w:rsidRPr="00A97486">
              <w:rPr>
                <w:rFonts w:ascii="宋体" w:hAnsi="宋体" w:cs="宋体" w:hint="eastAsia"/>
                <w:bCs/>
                <w:color w:val="000000"/>
                <w:szCs w:val="21"/>
              </w:rPr>
              <w:t>□</w:t>
            </w:r>
          </w:p>
        </w:tc>
        <w:tc>
          <w:tcPr>
            <w:tcW w:w="0" w:type="auto"/>
            <w:tcBorders>
              <w:top w:val="single" w:sz="8" w:space="0" w:color="auto"/>
              <w:left w:val="single" w:sz="8" w:space="0" w:color="auto"/>
              <w:bottom w:val="single" w:sz="8" w:space="0" w:color="auto"/>
              <w:right w:val="single" w:sz="8" w:space="0" w:color="auto"/>
            </w:tcBorders>
            <w:vAlign w:val="center"/>
            <w:hideMark/>
          </w:tcPr>
          <w:p w:rsidR="00791C16" w:rsidRPr="00A97486" w:rsidRDefault="00791C16" w:rsidP="00C45EE5">
            <w:pPr>
              <w:jc w:val="center"/>
              <w:rPr>
                <w:rFonts w:ascii="宋体" w:hAnsi="宋体" w:cs="宋体"/>
                <w:bCs/>
                <w:color w:val="000000"/>
                <w:szCs w:val="21"/>
              </w:rPr>
            </w:pPr>
            <w:r w:rsidRPr="00A97486">
              <w:rPr>
                <w:rFonts w:ascii="宋体" w:hAnsi="宋体" w:cs="宋体" w:hint="eastAsia"/>
                <w:bCs/>
                <w:color w:val="000000"/>
                <w:szCs w:val="21"/>
              </w:rPr>
              <w:t>□</w:t>
            </w:r>
          </w:p>
        </w:tc>
        <w:tc>
          <w:tcPr>
            <w:tcW w:w="0" w:type="auto"/>
            <w:tcBorders>
              <w:top w:val="single" w:sz="8" w:space="0" w:color="auto"/>
              <w:left w:val="single" w:sz="8" w:space="0" w:color="auto"/>
              <w:bottom w:val="single" w:sz="8" w:space="0" w:color="auto"/>
              <w:right w:val="single" w:sz="8" w:space="0" w:color="auto"/>
            </w:tcBorders>
            <w:vAlign w:val="center"/>
            <w:hideMark/>
          </w:tcPr>
          <w:p w:rsidR="00791C16" w:rsidRPr="00A97486" w:rsidRDefault="00791C16" w:rsidP="00C45EE5">
            <w:pPr>
              <w:jc w:val="center"/>
              <w:rPr>
                <w:rFonts w:ascii="宋体" w:hAnsi="宋体" w:cs="宋体"/>
                <w:bCs/>
                <w:color w:val="000000"/>
                <w:szCs w:val="21"/>
              </w:rPr>
            </w:pPr>
            <w:r w:rsidRPr="00A97486">
              <w:rPr>
                <w:rFonts w:ascii="宋体" w:hAnsi="宋体" w:cs="宋体" w:hint="eastAsia"/>
                <w:bCs/>
                <w:color w:val="000000"/>
                <w:szCs w:val="21"/>
              </w:rPr>
              <w:t>□</w:t>
            </w:r>
          </w:p>
        </w:tc>
        <w:tc>
          <w:tcPr>
            <w:tcW w:w="0" w:type="auto"/>
            <w:tcBorders>
              <w:top w:val="single" w:sz="8" w:space="0" w:color="auto"/>
              <w:left w:val="single" w:sz="8" w:space="0" w:color="auto"/>
              <w:bottom w:val="single" w:sz="8" w:space="0" w:color="auto"/>
              <w:right w:val="single" w:sz="8" w:space="0" w:color="auto"/>
            </w:tcBorders>
            <w:vAlign w:val="center"/>
            <w:hideMark/>
          </w:tcPr>
          <w:p w:rsidR="00791C16" w:rsidRPr="00A97486" w:rsidRDefault="00791C16" w:rsidP="00C45EE5">
            <w:pPr>
              <w:jc w:val="center"/>
              <w:rPr>
                <w:rFonts w:ascii="宋体" w:hAnsi="宋体" w:cs="宋体"/>
                <w:bCs/>
                <w:color w:val="000000"/>
                <w:szCs w:val="21"/>
              </w:rPr>
            </w:pPr>
            <w:r w:rsidRPr="00A97486">
              <w:rPr>
                <w:rFonts w:ascii="宋体" w:hAnsi="宋体" w:cs="宋体" w:hint="eastAsia"/>
                <w:bCs/>
                <w:color w:val="000000"/>
                <w:szCs w:val="21"/>
              </w:rPr>
              <w:t>□</w:t>
            </w:r>
          </w:p>
        </w:tc>
        <w:tc>
          <w:tcPr>
            <w:tcW w:w="0" w:type="auto"/>
            <w:tcBorders>
              <w:top w:val="single" w:sz="8" w:space="0" w:color="auto"/>
              <w:left w:val="single" w:sz="8" w:space="0" w:color="auto"/>
              <w:bottom w:val="single" w:sz="8" w:space="0" w:color="auto"/>
              <w:right w:val="single" w:sz="8" w:space="0" w:color="auto"/>
            </w:tcBorders>
            <w:vAlign w:val="center"/>
            <w:hideMark/>
          </w:tcPr>
          <w:p w:rsidR="00791C16" w:rsidRPr="00A97486" w:rsidRDefault="00791C16" w:rsidP="00C45EE5">
            <w:pPr>
              <w:jc w:val="center"/>
              <w:rPr>
                <w:rFonts w:ascii="宋体" w:hAnsi="宋体" w:cs="宋体"/>
                <w:bCs/>
                <w:color w:val="000000"/>
                <w:szCs w:val="21"/>
              </w:rPr>
            </w:pPr>
            <w:r w:rsidRPr="00A97486">
              <w:rPr>
                <w:rFonts w:ascii="宋体" w:hAnsi="宋体" w:cs="宋体" w:hint="eastAsia"/>
                <w:bCs/>
                <w:color w:val="000000"/>
                <w:szCs w:val="21"/>
              </w:rPr>
              <w:t>□</w:t>
            </w:r>
          </w:p>
        </w:tc>
      </w:tr>
      <w:tr w:rsidR="00791C16" w:rsidRPr="00A97486" w:rsidTr="00C45EE5">
        <w:trPr>
          <w:trHeight w:val="1500"/>
          <w:jc w:val="center"/>
        </w:trPr>
        <w:tc>
          <w:tcPr>
            <w:tcW w:w="461" w:type="dxa"/>
            <w:tcBorders>
              <w:top w:val="single" w:sz="8" w:space="0" w:color="auto"/>
              <w:left w:val="single" w:sz="8" w:space="0" w:color="auto"/>
              <w:bottom w:val="single" w:sz="8" w:space="0" w:color="auto"/>
              <w:right w:val="single" w:sz="8" w:space="0" w:color="auto"/>
            </w:tcBorders>
            <w:vAlign w:val="center"/>
            <w:hideMark/>
          </w:tcPr>
          <w:p w:rsidR="00791C16" w:rsidRPr="00A97486" w:rsidRDefault="00791C16" w:rsidP="00C45EE5">
            <w:pPr>
              <w:jc w:val="center"/>
              <w:rPr>
                <w:color w:val="000000"/>
                <w:sz w:val="22"/>
                <w:szCs w:val="22"/>
              </w:rPr>
            </w:pPr>
            <w:r w:rsidRPr="00A97486">
              <w:rPr>
                <w:color w:val="000000"/>
                <w:sz w:val="22"/>
              </w:rPr>
              <w:t>19</w:t>
            </w:r>
          </w:p>
        </w:tc>
        <w:tc>
          <w:tcPr>
            <w:tcW w:w="612" w:type="dxa"/>
            <w:vMerge/>
            <w:tcBorders>
              <w:left w:val="single" w:sz="8" w:space="0" w:color="auto"/>
              <w:right w:val="single" w:sz="8" w:space="0" w:color="auto"/>
            </w:tcBorders>
            <w:textDirection w:val="btLr"/>
            <w:vAlign w:val="center"/>
            <w:hideMark/>
          </w:tcPr>
          <w:p w:rsidR="00791C16" w:rsidRPr="00A97486" w:rsidRDefault="00791C16" w:rsidP="00C45EE5">
            <w:pPr>
              <w:ind w:left="113" w:right="113"/>
              <w:jc w:val="center"/>
              <w:rPr>
                <w:b/>
                <w:bCs/>
                <w:color w:val="000000"/>
                <w:sz w:val="22"/>
                <w:szCs w:val="22"/>
              </w:rPr>
            </w:pPr>
          </w:p>
        </w:tc>
        <w:tc>
          <w:tcPr>
            <w:tcW w:w="1809" w:type="dxa"/>
            <w:tcBorders>
              <w:top w:val="single" w:sz="8" w:space="0" w:color="auto"/>
              <w:left w:val="nil"/>
              <w:bottom w:val="single" w:sz="8" w:space="0" w:color="auto"/>
              <w:right w:val="single" w:sz="8" w:space="0" w:color="auto"/>
            </w:tcBorders>
            <w:vAlign w:val="center"/>
            <w:hideMark/>
          </w:tcPr>
          <w:p w:rsidR="00791C16" w:rsidRPr="00A97486" w:rsidRDefault="00791C16" w:rsidP="00C45EE5">
            <w:pPr>
              <w:pStyle w:val="affff2"/>
              <w:rPr>
                <w:sz w:val="21"/>
              </w:rPr>
            </w:pPr>
            <w:r w:rsidRPr="00A97486">
              <w:rPr>
                <w:rFonts w:hint="eastAsia"/>
              </w:rPr>
              <w:t>B22</w:t>
            </w:r>
            <w:r w:rsidRPr="00A97486">
              <w:rPr>
                <w:rFonts w:hint="eastAsia"/>
              </w:rPr>
              <w:t>三相电源检测继电器设置</w:t>
            </w:r>
          </w:p>
        </w:tc>
        <w:tc>
          <w:tcPr>
            <w:tcW w:w="3025" w:type="dxa"/>
            <w:tcBorders>
              <w:top w:val="single" w:sz="8" w:space="0" w:color="auto"/>
              <w:left w:val="nil"/>
              <w:bottom w:val="single" w:sz="8" w:space="0" w:color="auto"/>
              <w:right w:val="single" w:sz="8" w:space="0" w:color="auto"/>
            </w:tcBorders>
            <w:vAlign w:val="center"/>
            <w:hideMark/>
          </w:tcPr>
          <w:p w:rsidR="00791C16" w:rsidRPr="00A97486" w:rsidRDefault="00791C16" w:rsidP="00C45EE5">
            <w:pPr>
              <w:pStyle w:val="affff2"/>
              <w:rPr>
                <w:sz w:val="21"/>
              </w:rPr>
            </w:pPr>
            <w:r w:rsidRPr="00A97486">
              <w:rPr>
                <w:rFonts w:hint="eastAsia"/>
              </w:rPr>
              <w:t>电压范围</w:t>
            </w:r>
            <w:r w:rsidRPr="00A97486">
              <w:rPr>
                <w:rFonts w:hint="eastAsia"/>
              </w:rPr>
              <w:t>/</w:t>
            </w:r>
            <w:r w:rsidRPr="00A97486">
              <w:rPr>
                <w:rFonts w:hint="eastAsia"/>
              </w:rPr>
              <w:t>启动</w:t>
            </w:r>
            <w:r w:rsidRPr="00A97486">
              <w:rPr>
                <w:rFonts w:hint="eastAsia"/>
              </w:rPr>
              <w:t>-</w:t>
            </w:r>
            <w:r w:rsidRPr="00A97486">
              <w:rPr>
                <w:rFonts w:hint="eastAsia"/>
              </w:rPr>
              <w:t>关断延时选择器：</w:t>
            </w:r>
          </w:p>
          <w:p w:rsidR="00791C16" w:rsidRPr="00A97486" w:rsidRDefault="00791C16" w:rsidP="00C45EE5">
            <w:pPr>
              <w:pStyle w:val="affff2"/>
            </w:pPr>
            <w:r w:rsidRPr="00A97486">
              <w:rPr>
                <w:rFonts w:hint="eastAsia"/>
              </w:rPr>
              <w:t>ON DELAY = 400V</w:t>
            </w:r>
            <w:r w:rsidRPr="00A97486">
              <w:rPr>
                <w:rFonts w:hint="eastAsia"/>
              </w:rPr>
              <w:t>；</w:t>
            </w:r>
            <w:r w:rsidRPr="00A97486">
              <w:rPr>
                <w:rFonts w:hint="eastAsia"/>
              </w:rPr>
              <w:br/>
            </w:r>
            <w:r w:rsidRPr="00A97486">
              <w:rPr>
                <w:rFonts w:hint="eastAsia"/>
              </w:rPr>
              <w:t>欠压设置电位计</w:t>
            </w:r>
            <w:r w:rsidRPr="00A97486">
              <w:rPr>
                <w:rFonts w:hint="eastAsia"/>
              </w:rPr>
              <w:t>&gt;U = 5%</w:t>
            </w:r>
            <w:r w:rsidRPr="00A97486">
              <w:rPr>
                <w:rFonts w:hint="eastAsia"/>
              </w:rPr>
              <w:t>；</w:t>
            </w:r>
            <w:r w:rsidRPr="00A97486">
              <w:rPr>
                <w:rFonts w:hint="eastAsia"/>
              </w:rPr>
              <w:br/>
            </w:r>
            <w:r w:rsidRPr="00A97486">
              <w:rPr>
                <w:rFonts w:hint="eastAsia"/>
              </w:rPr>
              <w:t>过压设置电位计</w:t>
            </w:r>
            <w:r w:rsidRPr="00A97486">
              <w:rPr>
                <w:rFonts w:hint="eastAsia"/>
              </w:rPr>
              <w:t>&lt;U = 5%</w:t>
            </w:r>
            <w:r w:rsidRPr="00A97486">
              <w:rPr>
                <w:rFonts w:hint="eastAsia"/>
              </w:rPr>
              <w:t>；</w:t>
            </w:r>
          </w:p>
          <w:p w:rsidR="00791C16" w:rsidRPr="00A97486" w:rsidRDefault="00791C16" w:rsidP="00C45EE5">
            <w:pPr>
              <w:pStyle w:val="affff2"/>
              <w:rPr>
                <w:sz w:val="21"/>
              </w:rPr>
            </w:pPr>
            <w:r w:rsidRPr="00A97486">
              <w:rPr>
                <w:rFonts w:hint="eastAsia"/>
              </w:rPr>
              <w:t>延时调节电位计</w:t>
            </w:r>
            <w:r w:rsidRPr="00A97486">
              <w:rPr>
                <w:rFonts w:hint="eastAsia"/>
              </w:rPr>
              <w:t>Tt= 5s</w:t>
            </w:r>
            <w:r w:rsidRPr="00A97486">
              <w:rPr>
                <w:rFonts w:hint="eastAsia"/>
              </w:rPr>
              <w:t>；</w:t>
            </w:r>
          </w:p>
        </w:tc>
        <w:tc>
          <w:tcPr>
            <w:tcW w:w="0" w:type="auto"/>
            <w:tcBorders>
              <w:top w:val="single" w:sz="8" w:space="0" w:color="auto"/>
              <w:left w:val="nil"/>
              <w:bottom w:val="single" w:sz="8" w:space="0" w:color="auto"/>
              <w:right w:val="single" w:sz="8" w:space="0" w:color="auto"/>
            </w:tcBorders>
            <w:vAlign w:val="center"/>
          </w:tcPr>
          <w:p w:rsidR="00791C16" w:rsidRPr="00A97486" w:rsidRDefault="00791C16" w:rsidP="00C45EE5">
            <w:pPr>
              <w:jc w:val="center"/>
              <w:rPr>
                <w:rFonts w:ascii="宋体" w:hAnsi="宋体" w:cs="宋体"/>
                <w:bCs/>
                <w:color w:val="000000"/>
                <w:szCs w:val="21"/>
              </w:rPr>
            </w:pPr>
          </w:p>
        </w:tc>
        <w:tc>
          <w:tcPr>
            <w:tcW w:w="0" w:type="auto"/>
            <w:tcBorders>
              <w:top w:val="single" w:sz="8" w:space="0" w:color="auto"/>
              <w:left w:val="single" w:sz="8" w:space="0" w:color="auto"/>
              <w:bottom w:val="single" w:sz="8" w:space="0" w:color="auto"/>
              <w:right w:val="single" w:sz="8" w:space="0" w:color="auto"/>
            </w:tcBorders>
            <w:vAlign w:val="center"/>
            <w:hideMark/>
          </w:tcPr>
          <w:p w:rsidR="00791C16" w:rsidRPr="00A97486" w:rsidRDefault="00791C16" w:rsidP="00C45EE5">
            <w:pPr>
              <w:jc w:val="center"/>
              <w:rPr>
                <w:rFonts w:ascii="宋体" w:hAnsi="宋体" w:cs="宋体"/>
                <w:bCs/>
                <w:color w:val="000000"/>
                <w:szCs w:val="21"/>
              </w:rPr>
            </w:pPr>
            <w:r w:rsidRPr="00A97486">
              <w:rPr>
                <w:rFonts w:ascii="宋体" w:hAnsi="宋体" w:cs="宋体" w:hint="eastAsia"/>
                <w:bCs/>
                <w:color w:val="000000"/>
                <w:szCs w:val="21"/>
              </w:rPr>
              <w:t>□</w:t>
            </w:r>
          </w:p>
        </w:tc>
        <w:tc>
          <w:tcPr>
            <w:tcW w:w="0" w:type="auto"/>
            <w:tcBorders>
              <w:top w:val="single" w:sz="8" w:space="0" w:color="auto"/>
              <w:left w:val="single" w:sz="8" w:space="0" w:color="auto"/>
              <w:bottom w:val="single" w:sz="8" w:space="0" w:color="auto"/>
              <w:right w:val="single" w:sz="8" w:space="0" w:color="auto"/>
            </w:tcBorders>
            <w:vAlign w:val="center"/>
            <w:hideMark/>
          </w:tcPr>
          <w:p w:rsidR="00791C16" w:rsidRPr="00A97486" w:rsidRDefault="00791C16" w:rsidP="00C45EE5">
            <w:pPr>
              <w:jc w:val="center"/>
              <w:rPr>
                <w:rFonts w:ascii="宋体" w:hAnsi="宋体" w:cs="宋体"/>
                <w:bCs/>
                <w:color w:val="000000"/>
                <w:szCs w:val="21"/>
              </w:rPr>
            </w:pPr>
            <w:r w:rsidRPr="00A97486">
              <w:rPr>
                <w:rFonts w:ascii="宋体" w:hAnsi="宋体" w:cs="宋体" w:hint="eastAsia"/>
                <w:bCs/>
                <w:color w:val="000000"/>
                <w:szCs w:val="21"/>
              </w:rPr>
              <w:t>□</w:t>
            </w:r>
          </w:p>
        </w:tc>
        <w:tc>
          <w:tcPr>
            <w:tcW w:w="0" w:type="auto"/>
            <w:tcBorders>
              <w:top w:val="single" w:sz="8" w:space="0" w:color="auto"/>
              <w:left w:val="single" w:sz="8" w:space="0" w:color="auto"/>
              <w:bottom w:val="single" w:sz="8" w:space="0" w:color="auto"/>
              <w:right w:val="single" w:sz="8" w:space="0" w:color="auto"/>
            </w:tcBorders>
            <w:vAlign w:val="center"/>
            <w:hideMark/>
          </w:tcPr>
          <w:p w:rsidR="00791C16" w:rsidRPr="00A97486" w:rsidRDefault="00791C16" w:rsidP="00C45EE5">
            <w:pPr>
              <w:jc w:val="center"/>
              <w:rPr>
                <w:rFonts w:ascii="宋体" w:hAnsi="宋体" w:cs="宋体"/>
                <w:bCs/>
                <w:color w:val="000000"/>
                <w:szCs w:val="21"/>
              </w:rPr>
            </w:pPr>
            <w:r w:rsidRPr="00A97486">
              <w:rPr>
                <w:rFonts w:ascii="宋体" w:hAnsi="宋体" w:cs="宋体" w:hint="eastAsia"/>
                <w:bCs/>
                <w:color w:val="000000"/>
                <w:szCs w:val="21"/>
              </w:rPr>
              <w:t>□</w:t>
            </w:r>
          </w:p>
        </w:tc>
        <w:tc>
          <w:tcPr>
            <w:tcW w:w="0" w:type="auto"/>
            <w:tcBorders>
              <w:top w:val="single" w:sz="8" w:space="0" w:color="auto"/>
              <w:left w:val="single" w:sz="8" w:space="0" w:color="auto"/>
              <w:bottom w:val="single" w:sz="8" w:space="0" w:color="auto"/>
              <w:right w:val="single" w:sz="8" w:space="0" w:color="auto"/>
            </w:tcBorders>
            <w:vAlign w:val="center"/>
            <w:hideMark/>
          </w:tcPr>
          <w:p w:rsidR="00791C16" w:rsidRPr="00A97486" w:rsidRDefault="00791C16" w:rsidP="00C45EE5">
            <w:pPr>
              <w:jc w:val="center"/>
              <w:rPr>
                <w:rFonts w:ascii="宋体" w:hAnsi="宋体" w:cs="宋体"/>
                <w:bCs/>
                <w:color w:val="000000"/>
                <w:szCs w:val="21"/>
              </w:rPr>
            </w:pPr>
            <w:r w:rsidRPr="00A97486">
              <w:rPr>
                <w:rFonts w:ascii="宋体" w:hAnsi="宋体" w:cs="宋体" w:hint="eastAsia"/>
                <w:bCs/>
                <w:color w:val="000000"/>
                <w:szCs w:val="21"/>
              </w:rPr>
              <w:t>□</w:t>
            </w:r>
          </w:p>
        </w:tc>
        <w:tc>
          <w:tcPr>
            <w:tcW w:w="0" w:type="auto"/>
            <w:tcBorders>
              <w:top w:val="single" w:sz="8" w:space="0" w:color="auto"/>
              <w:left w:val="single" w:sz="8" w:space="0" w:color="auto"/>
              <w:bottom w:val="single" w:sz="8" w:space="0" w:color="auto"/>
              <w:right w:val="single" w:sz="8" w:space="0" w:color="auto"/>
            </w:tcBorders>
            <w:vAlign w:val="center"/>
            <w:hideMark/>
          </w:tcPr>
          <w:p w:rsidR="00791C16" w:rsidRPr="00A97486" w:rsidRDefault="00791C16" w:rsidP="00C45EE5">
            <w:pPr>
              <w:jc w:val="center"/>
              <w:rPr>
                <w:rFonts w:ascii="宋体" w:hAnsi="宋体" w:cs="宋体"/>
                <w:bCs/>
                <w:color w:val="000000"/>
                <w:szCs w:val="21"/>
              </w:rPr>
            </w:pPr>
            <w:r w:rsidRPr="00A97486">
              <w:rPr>
                <w:rFonts w:ascii="宋体" w:hAnsi="宋体" w:cs="宋体" w:hint="eastAsia"/>
                <w:bCs/>
                <w:color w:val="000000"/>
                <w:szCs w:val="21"/>
              </w:rPr>
              <w:t>□</w:t>
            </w:r>
          </w:p>
        </w:tc>
        <w:tc>
          <w:tcPr>
            <w:tcW w:w="0" w:type="auto"/>
            <w:tcBorders>
              <w:top w:val="single" w:sz="8" w:space="0" w:color="auto"/>
              <w:left w:val="single" w:sz="8" w:space="0" w:color="auto"/>
              <w:bottom w:val="single" w:sz="8" w:space="0" w:color="auto"/>
              <w:right w:val="single" w:sz="8" w:space="0" w:color="auto"/>
            </w:tcBorders>
            <w:vAlign w:val="center"/>
            <w:hideMark/>
          </w:tcPr>
          <w:p w:rsidR="00791C16" w:rsidRPr="00A97486" w:rsidRDefault="00791C16" w:rsidP="00C45EE5">
            <w:pPr>
              <w:jc w:val="center"/>
              <w:rPr>
                <w:rFonts w:ascii="宋体" w:hAnsi="宋体" w:cs="宋体"/>
                <w:bCs/>
                <w:color w:val="000000"/>
                <w:szCs w:val="21"/>
              </w:rPr>
            </w:pPr>
            <w:r w:rsidRPr="00A97486">
              <w:rPr>
                <w:rFonts w:ascii="宋体" w:hAnsi="宋体" w:cs="宋体" w:hint="eastAsia"/>
                <w:bCs/>
                <w:color w:val="000000"/>
                <w:szCs w:val="21"/>
              </w:rPr>
              <w:t>□</w:t>
            </w:r>
          </w:p>
        </w:tc>
        <w:tc>
          <w:tcPr>
            <w:tcW w:w="0" w:type="auto"/>
            <w:tcBorders>
              <w:top w:val="single" w:sz="8" w:space="0" w:color="auto"/>
              <w:left w:val="single" w:sz="8" w:space="0" w:color="auto"/>
              <w:bottom w:val="single" w:sz="8" w:space="0" w:color="auto"/>
              <w:right w:val="single" w:sz="8" w:space="0" w:color="auto"/>
            </w:tcBorders>
            <w:vAlign w:val="center"/>
          </w:tcPr>
          <w:p w:rsidR="00791C16" w:rsidRPr="00A97486" w:rsidRDefault="00791C16" w:rsidP="00C45EE5">
            <w:pPr>
              <w:jc w:val="center"/>
              <w:rPr>
                <w:rFonts w:ascii="宋体" w:hAnsi="宋体" w:cs="宋体"/>
                <w:bCs/>
                <w:color w:val="000000"/>
                <w:szCs w:val="21"/>
              </w:rPr>
            </w:pPr>
          </w:p>
        </w:tc>
      </w:tr>
      <w:tr w:rsidR="00791C16" w:rsidRPr="00A97486" w:rsidTr="00C45EE5">
        <w:trPr>
          <w:trHeight w:val="300"/>
          <w:jc w:val="center"/>
        </w:trPr>
        <w:tc>
          <w:tcPr>
            <w:tcW w:w="461" w:type="dxa"/>
            <w:tcBorders>
              <w:top w:val="single" w:sz="8" w:space="0" w:color="auto"/>
              <w:left w:val="single" w:sz="8" w:space="0" w:color="auto"/>
              <w:bottom w:val="single" w:sz="8" w:space="0" w:color="auto"/>
              <w:right w:val="single" w:sz="8" w:space="0" w:color="auto"/>
            </w:tcBorders>
            <w:vAlign w:val="center"/>
            <w:hideMark/>
          </w:tcPr>
          <w:p w:rsidR="00791C16" w:rsidRPr="00A97486" w:rsidRDefault="00791C16" w:rsidP="00C45EE5">
            <w:pPr>
              <w:jc w:val="center"/>
              <w:rPr>
                <w:color w:val="000000"/>
                <w:sz w:val="22"/>
                <w:szCs w:val="22"/>
              </w:rPr>
            </w:pPr>
            <w:r w:rsidRPr="00A97486">
              <w:rPr>
                <w:color w:val="000000"/>
                <w:sz w:val="22"/>
              </w:rPr>
              <w:t>20</w:t>
            </w:r>
          </w:p>
        </w:tc>
        <w:tc>
          <w:tcPr>
            <w:tcW w:w="0" w:type="auto"/>
            <w:vMerge/>
            <w:tcBorders>
              <w:left w:val="single" w:sz="8" w:space="0" w:color="auto"/>
              <w:right w:val="single" w:sz="8" w:space="0" w:color="auto"/>
            </w:tcBorders>
            <w:vAlign w:val="center"/>
            <w:hideMark/>
          </w:tcPr>
          <w:p w:rsidR="00791C16" w:rsidRPr="00A97486" w:rsidRDefault="00791C16" w:rsidP="00C45EE5">
            <w:pPr>
              <w:rPr>
                <w:b/>
                <w:bCs/>
                <w:color w:val="000000"/>
                <w:sz w:val="22"/>
                <w:szCs w:val="22"/>
              </w:rPr>
            </w:pPr>
          </w:p>
        </w:tc>
        <w:tc>
          <w:tcPr>
            <w:tcW w:w="1809" w:type="dxa"/>
            <w:tcBorders>
              <w:top w:val="single" w:sz="8" w:space="0" w:color="auto"/>
              <w:left w:val="nil"/>
              <w:bottom w:val="single" w:sz="8" w:space="0" w:color="auto"/>
              <w:right w:val="single" w:sz="8" w:space="0" w:color="auto"/>
            </w:tcBorders>
            <w:vAlign w:val="center"/>
            <w:hideMark/>
          </w:tcPr>
          <w:p w:rsidR="00791C16" w:rsidRPr="00A97486" w:rsidRDefault="00791C16" w:rsidP="00C45EE5">
            <w:pPr>
              <w:pStyle w:val="affff2"/>
              <w:rPr>
                <w:sz w:val="21"/>
              </w:rPr>
            </w:pPr>
            <w:r w:rsidRPr="00A97486">
              <w:rPr>
                <w:rFonts w:hint="eastAsia"/>
              </w:rPr>
              <w:t>KT01</w:t>
            </w:r>
            <w:r w:rsidRPr="00A97486">
              <w:rPr>
                <w:rFonts w:hint="eastAsia"/>
              </w:rPr>
              <w:t>控制器故障时间继电器设置</w:t>
            </w:r>
          </w:p>
        </w:tc>
        <w:tc>
          <w:tcPr>
            <w:tcW w:w="3025" w:type="dxa"/>
            <w:tcBorders>
              <w:top w:val="single" w:sz="8" w:space="0" w:color="auto"/>
              <w:left w:val="nil"/>
              <w:bottom w:val="single" w:sz="8" w:space="0" w:color="auto"/>
              <w:right w:val="single" w:sz="8" w:space="0" w:color="auto"/>
            </w:tcBorders>
            <w:vAlign w:val="center"/>
          </w:tcPr>
          <w:p w:rsidR="00791C16" w:rsidRPr="00A97486" w:rsidRDefault="00791C16" w:rsidP="00C45EE5">
            <w:pPr>
              <w:pStyle w:val="affff2"/>
              <w:rPr>
                <w:sz w:val="21"/>
              </w:rPr>
            </w:pPr>
            <w:r w:rsidRPr="00A97486">
              <w:rPr>
                <w:rFonts w:hint="eastAsia"/>
              </w:rPr>
              <w:t>DIP</w:t>
            </w:r>
            <w:r w:rsidRPr="00A97486">
              <w:rPr>
                <w:rFonts w:hint="eastAsia"/>
              </w:rPr>
              <w:t>拨码开关</w:t>
            </w:r>
            <w:r w:rsidRPr="00A97486">
              <w:rPr>
                <w:rFonts w:hint="eastAsia"/>
              </w:rPr>
              <w:br/>
            </w:r>
            <w:r w:rsidRPr="00A97486">
              <w:rPr>
                <w:rFonts w:hint="eastAsia"/>
              </w:rPr>
              <w:t>（黑色填充色为编码开关需要设定的位置）</w:t>
            </w:r>
          </w:p>
          <w:p w:rsidR="00791C16" w:rsidRPr="00A97486" w:rsidRDefault="007629B1" w:rsidP="00C45EE5">
            <w:pPr>
              <w:pStyle w:val="affff2"/>
            </w:pPr>
            <w:r w:rsidRPr="00A97486">
              <w:pict>
                <v:rect id="_x0000_s1333" style="position:absolute;left:0;text-align:left;margin-left:12.9pt;margin-top:1.25pt;width:15pt;height:10.7pt;z-index:251660800" strokeweight=".25pt"/>
              </w:pict>
            </w:r>
            <w:r w:rsidRPr="00A97486">
              <w:pict>
                <v:rect id="_x0000_s1334" style="position:absolute;left:0;text-align:left;margin-left:27.7pt;margin-top:1.5pt;width:15pt;height:10.7pt;z-index:251661824" fillcolor="black" stroked="f" strokeweight="3pt">
                  <v:shadow type="perspective" color="#7f7f7f" opacity=".5" offset="1pt" offset2="-1pt"/>
                </v:rect>
              </w:pict>
            </w:r>
            <w:r w:rsidRPr="00A97486">
              <w:pict>
                <v:rect id="_x0000_s1335" style="position:absolute;left:0;text-align:left;margin-left:27.8pt;margin-top:13.5pt;width:15pt;height:10.7pt;z-index:251662848" strokeweight=".25pt"/>
              </w:pict>
            </w:r>
            <w:r w:rsidRPr="00A97486">
              <w:pict>
                <v:rect id="_x0000_s1336" style="position:absolute;left:0;text-align:left;margin-left:12.7pt;margin-top:13.75pt;width:15pt;height:10.7pt;z-index:251663872" fillcolor="black" stroked="f" strokeweight="3pt">
                  <v:shadow type="perspective" color="#7f7f7f" opacity=".5" offset="1pt" offset2="-1pt"/>
                </v:rect>
              </w:pict>
            </w:r>
            <w:r w:rsidRPr="00A97486">
              <w:pict>
                <v:rect id="_x0000_s1339" style="position:absolute;left:0;text-align:left;margin-left:27.1pt;margin-top:40.65pt;width:15pt;height:10.7pt;z-index:251666944" strokeweight=".25pt"/>
              </w:pict>
            </w:r>
            <w:r w:rsidRPr="00A97486">
              <w:pict>
                <v:rect id="_x0000_s1340" style="position:absolute;left:0;text-align:left;margin-left:12.5pt;margin-top:40.7pt;width:15pt;height:10.7pt;z-index:251667968" fillcolor="black" stroked="f" strokeweight="3pt">
                  <v:shadow type="perspective" color="#7f7f7f" opacity=".5" offset="1pt" offset2="-1pt"/>
                </v:rect>
              </w:pict>
            </w:r>
            <w:r w:rsidRPr="00A97486">
              <w:pict>
                <v:rect id="_x0000_s1337" style="position:absolute;left:0;text-align:left;margin-left:27.8pt;margin-top:27.75pt;width:15pt;height:10.7pt;z-index:251664896" strokeweight=".25pt"/>
              </w:pict>
            </w:r>
            <w:r w:rsidRPr="00A97486">
              <w:pict>
                <v:rect id="_x0000_s1338" style="position:absolute;left:0;text-align:left;margin-left:12.6pt;margin-top:28pt;width:15pt;height:10.7pt;z-index:251665920" fillcolor="black" stroked="f" strokeweight="3pt">
                  <v:shadow type="perspective" color="#7f7f7f" opacity=".5" offset="1pt" offset2="-1pt"/>
                </v:rect>
              </w:pict>
            </w:r>
          </w:p>
          <w:p w:rsidR="00791C16" w:rsidRPr="00A97486" w:rsidRDefault="00791C16" w:rsidP="00C45EE5">
            <w:pPr>
              <w:pStyle w:val="affff2"/>
            </w:pPr>
          </w:p>
          <w:p w:rsidR="00791C16" w:rsidRPr="00A97486" w:rsidRDefault="00791C16" w:rsidP="00C45EE5">
            <w:pPr>
              <w:pStyle w:val="affff2"/>
            </w:pPr>
          </w:p>
          <w:p w:rsidR="00791C16" w:rsidRPr="00A97486" w:rsidRDefault="00791C16" w:rsidP="00C45EE5">
            <w:pPr>
              <w:pStyle w:val="affff2"/>
            </w:pPr>
          </w:p>
          <w:p w:rsidR="00791C16" w:rsidRPr="00A97486" w:rsidRDefault="00791C16" w:rsidP="00C45EE5">
            <w:pPr>
              <w:pStyle w:val="affff2"/>
              <w:rPr>
                <w:sz w:val="21"/>
              </w:rPr>
            </w:pPr>
            <w:r w:rsidRPr="00A97486">
              <w:rPr>
                <w:rFonts w:hint="eastAsia"/>
              </w:rPr>
              <w:t>延时调节电位计</w:t>
            </w:r>
            <w:r w:rsidRPr="00A97486">
              <w:rPr>
                <w:rFonts w:hint="eastAsia"/>
              </w:rPr>
              <w:t>Tt = 5s</w:t>
            </w:r>
            <w:r w:rsidRPr="00A97486">
              <w:rPr>
                <w:rFonts w:hint="eastAsia"/>
              </w:rPr>
              <w:t>；</w:t>
            </w:r>
            <w:r w:rsidRPr="00A97486">
              <w:rPr>
                <w:rFonts w:hint="eastAsia"/>
              </w:rPr>
              <w:t xml:space="preserve"> </w:t>
            </w:r>
          </w:p>
        </w:tc>
        <w:tc>
          <w:tcPr>
            <w:tcW w:w="0" w:type="auto"/>
            <w:tcBorders>
              <w:top w:val="single" w:sz="8" w:space="0" w:color="auto"/>
              <w:left w:val="nil"/>
              <w:bottom w:val="single" w:sz="8" w:space="0" w:color="auto"/>
              <w:right w:val="single" w:sz="8" w:space="0" w:color="auto"/>
            </w:tcBorders>
            <w:vAlign w:val="center"/>
          </w:tcPr>
          <w:p w:rsidR="00791C16" w:rsidRPr="00A97486" w:rsidRDefault="00791C16" w:rsidP="00C45EE5">
            <w:pPr>
              <w:jc w:val="center"/>
              <w:rPr>
                <w:rFonts w:ascii="宋体" w:hAnsi="宋体" w:cs="宋体"/>
                <w:bCs/>
                <w:color w:val="000000"/>
                <w:szCs w:val="21"/>
              </w:rPr>
            </w:pPr>
          </w:p>
        </w:tc>
        <w:tc>
          <w:tcPr>
            <w:tcW w:w="0" w:type="auto"/>
            <w:tcBorders>
              <w:top w:val="single" w:sz="8" w:space="0" w:color="auto"/>
              <w:left w:val="single" w:sz="8" w:space="0" w:color="auto"/>
              <w:bottom w:val="single" w:sz="8" w:space="0" w:color="auto"/>
              <w:right w:val="single" w:sz="8" w:space="0" w:color="auto"/>
            </w:tcBorders>
            <w:vAlign w:val="center"/>
            <w:hideMark/>
          </w:tcPr>
          <w:p w:rsidR="00791C16" w:rsidRPr="00A97486" w:rsidRDefault="00791C16" w:rsidP="00C45EE5">
            <w:pPr>
              <w:jc w:val="center"/>
              <w:rPr>
                <w:rFonts w:ascii="宋体" w:hAnsi="宋体" w:cs="宋体"/>
                <w:bCs/>
                <w:color w:val="000000"/>
                <w:szCs w:val="21"/>
              </w:rPr>
            </w:pPr>
            <w:r w:rsidRPr="00A97486">
              <w:rPr>
                <w:rFonts w:ascii="宋体" w:hAnsi="宋体" w:cs="宋体" w:hint="eastAsia"/>
                <w:bCs/>
                <w:color w:val="000000"/>
                <w:szCs w:val="21"/>
              </w:rPr>
              <w:t>□</w:t>
            </w:r>
          </w:p>
        </w:tc>
        <w:tc>
          <w:tcPr>
            <w:tcW w:w="0" w:type="auto"/>
            <w:tcBorders>
              <w:top w:val="single" w:sz="8" w:space="0" w:color="auto"/>
              <w:left w:val="single" w:sz="8" w:space="0" w:color="auto"/>
              <w:bottom w:val="single" w:sz="8" w:space="0" w:color="auto"/>
              <w:right w:val="single" w:sz="8" w:space="0" w:color="auto"/>
            </w:tcBorders>
            <w:vAlign w:val="center"/>
            <w:hideMark/>
          </w:tcPr>
          <w:p w:rsidR="00791C16" w:rsidRPr="00A97486" w:rsidRDefault="00791C16" w:rsidP="00C45EE5">
            <w:pPr>
              <w:jc w:val="center"/>
              <w:rPr>
                <w:rFonts w:ascii="宋体" w:hAnsi="宋体" w:cs="宋体"/>
                <w:bCs/>
                <w:color w:val="000000"/>
                <w:szCs w:val="21"/>
              </w:rPr>
            </w:pPr>
            <w:r w:rsidRPr="00A97486">
              <w:rPr>
                <w:rFonts w:ascii="宋体" w:hAnsi="宋体" w:cs="宋体" w:hint="eastAsia"/>
                <w:bCs/>
                <w:color w:val="000000"/>
                <w:szCs w:val="21"/>
              </w:rPr>
              <w:t>□</w:t>
            </w:r>
          </w:p>
        </w:tc>
        <w:tc>
          <w:tcPr>
            <w:tcW w:w="0" w:type="auto"/>
            <w:tcBorders>
              <w:top w:val="single" w:sz="8" w:space="0" w:color="auto"/>
              <w:left w:val="single" w:sz="8" w:space="0" w:color="auto"/>
              <w:bottom w:val="single" w:sz="8" w:space="0" w:color="auto"/>
              <w:right w:val="single" w:sz="8" w:space="0" w:color="auto"/>
            </w:tcBorders>
            <w:vAlign w:val="center"/>
            <w:hideMark/>
          </w:tcPr>
          <w:p w:rsidR="00791C16" w:rsidRPr="00A97486" w:rsidRDefault="00791C16" w:rsidP="00C45EE5">
            <w:pPr>
              <w:jc w:val="center"/>
              <w:rPr>
                <w:rFonts w:ascii="宋体" w:hAnsi="宋体" w:cs="宋体"/>
                <w:bCs/>
                <w:color w:val="000000"/>
                <w:szCs w:val="21"/>
              </w:rPr>
            </w:pPr>
            <w:r w:rsidRPr="00A97486">
              <w:rPr>
                <w:rFonts w:ascii="宋体" w:hAnsi="宋体" w:cs="宋体" w:hint="eastAsia"/>
                <w:bCs/>
                <w:color w:val="000000"/>
                <w:szCs w:val="21"/>
              </w:rPr>
              <w:t>□</w:t>
            </w:r>
          </w:p>
        </w:tc>
        <w:tc>
          <w:tcPr>
            <w:tcW w:w="0" w:type="auto"/>
            <w:tcBorders>
              <w:top w:val="single" w:sz="8" w:space="0" w:color="auto"/>
              <w:left w:val="single" w:sz="8" w:space="0" w:color="auto"/>
              <w:bottom w:val="single" w:sz="8" w:space="0" w:color="auto"/>
              <w:right w:val="single" w:sz="8" w:space="0" w:color="auto"/>
            </w:tcBorders>
            <w:vAlign w:val="center"/>
            <w:hideMark/>
          </w:tcPr>
          <w:p w:rsidR="00791C16" w:rsidRPr="00A97486" w:rsidRDefault="00791C16" w:rsidP="00C45EE5">
            <w:pPr>
              <w:jc w:val="center"/>
              <w:rPr>
                <w:rFonts w:ascii="宋体" w:hAnsi="宋体" w:cs="宋体"/>
                <w:bCs/>
                <w:color w:val="000000"/>
                <w:szCs w:val="21"/>
              </w:rPr>
            </w:pPr>
            <w:r w:rsidRPr="00A97486">
              <w:rPr>
                <w:rFonts w:ascii="宋体" w:hAnsi="宋体" w:cs="宋体" w:hint="eastAsia"/>
                <w:bCs/>
                <w:color w:val="000000"/>
                <w:szCs w:val="21"/>
              </w:rPr>
              <w:t>□</w:t>
            </w:r>
          </w:p>
        </w:tc>
        <w:tc>
          <w:tcPr>
            <w:tcW w:w="0" w:type="auto"/>
            <w:tcBorders>
              <w:top w:val="single" w:sz="8" w:space="0" w:color="auto"/>
              <w:left w:val="single" w:sz="8" w:space="0" w:color="auto"/>
              <w:bottom w:val="single" w:sz="8" w:space="0" w:color="auto"/>
              <w:right w:val="single" w:sz="8" w:space="0" w:color="auto"/>
            </w:tcBorders>
            <w:vAlign w:val="center"/>
            <w:hideMark/>
          </w:tcPr>
          <w:p w:rsidR="00791C16" w:rsidRPr="00A97486" w:rsidRDefault="00791C16" w:rsidP="00C45EE5">
            <w:pPr>
              <w:jc w:val="center"/>
              <w:rPr>
                <w:rFonts w:ascii="宋体" w:hAnsi="宋体" w:cs="宋体"/>
                <w:bCs/>
                <w:color w:val="000000"/>
                <w:szCs w:val="21"/>
              </w:rPr>
            </w:pPr>
            <w:r w:rsidRPr="00A97486">
              <w:rPr>
                <w:rFonts w:ascii="宋体" w:hAnsi="宋体" w:cs="宋体" w:hint="eastAsia"/>
                <w:bCs/>
                <w:color w:val="000000"/>
                <w:szCs w:val="21"/>
              </w:rPr>
              <w:t>□</w:t>
            </w:r>
          </w:p>
        </w:tc>
        <w:tc>
          <w:tcPr>
            <w:tcW w:w="0" w:type="auto"/>
            <w:tcBorders>
              <w:top w:val="single" w:sz="8" w:space="0" w:color="auto"/>
              <w:left w:val="single" w:sz="8" w:space="0" w:color="auto"/>
              <w:bottom w:val="single" w:sz="8" w:space="0" w:color="auto"/>
              <w:right w:val="single" w:sz="8" w:space="0" w:color="auto"/>
            </w:tcBorders>
            <w:vAlign w:val="center"/>
            <w:hideMark/>
          </w:tcPr>
          <w:p w:rsidR="00791C16" w:rsidRPr="00A97486" w:rsidRDefault="00791C16" w:rsidP="00C45EE5">
            <w:pPr>
              <w:jc w:val="center"/>
              <w:rPr>
                <w:rFonts w:ascii="宋体" w:hAnsi="宋体" w:cs="宋体"/>
                <w:bCs/>
                <w:color w:val="000000"/>
                <w:szCs w:val="21"/>
              </w:rPr>
            </w:pPr>
            <w:r w:rsidRPr="00A97486">
              <w:rPr>
                <w:rFonts w:ascii="宋体" w:hAnsi="宋体" w:cs="宋体" w:hint="eastAsia"/>
                <w:bCs/>
                <w:color w:val="000000"/>
                <w:szCs w:val="21"/>
              </w:rPr>
              <w:t>□</w:t>
            </w:r>
          </w:p>
        </w:tc>
        <w:tc>
          <w:tcPr>
            <w:tcW w:w="0" w:type="auto"/>
            <w:tcBorders>
              <w:top w:val="single" w:sz="8" w:space="0" w:color="auto"/>
              <w:left w:val="single" w:sz="8" w:space="0" w:color="auto"/>
              <w:bottom w:val="single" w:sz="8" w:space="0" w:color="auto"/>
              <w:right w:val="single" w:sz="8" w:space="0" w:color="auto"/>
            </w:tcBorders>
            <w:vAlign w:val="center"/>
          </w:tcPr>
          <w:p w:rsidR="00791C16" w:rsidRPr="00A97486" w:rsidRDefault="00791C16" w:rsidP="00C45EE5">
            <w:pPr>
              <w:jc w:val="center"/>
              <w:rPr>
                <w:rFonts w:ascii="宋体" w:hAnsi="宋体" w:cs="宋体"/>
                <w:bCs/>
                <w:color w:val="000000"/>
                <w:szCs w:val="21"/>
              </w:rPr>
            </w:pPr>
          </w:p>
        </w:tc>
      </w:tr>
      <w:tr w:rsidR="00791C16" w:rsidRPr="00A97486" w:rsidTr="00C45EE5">
        <w:trPr>
          <w:trHeight w:val="300"/>
          <w:jc w:val="center"/>
        </w:trPr>
        <w:tc>
          <w:tcPr>
            <w:tcW w:w="461" w:type="dxa"/>
            <w:tcBorders>
              <w:top w:val="single" w:sz="8" w:space="0" w:color="auto"/>
              <w:left w:val="single" w:sz="8" w:space="0" w:color="auto"/>
              <w:bottom w:val="single" w:sz="8" w:space="0" w:color="auto"/>
              <w:right w:val="single" w:sz="8" w:space="0" w:color="auto"/>
            </w:tcBorders>
            <w:vAlign w:val="center"/>
            <w:hideMark/>
          </w:tcPr>
          <w:p w:rsidR="00791C16" w:rsidRPr="00A97486" w:rsidRDefault="00791C16" w:rsidP="00C45EE5">
            <w:pPr>
              <w:jc w:val="center"/>
              <w:rPr>
                <w:color w:val="000000"/>
                <w:sz w:val="22"/>
                <w:szCs w:val="22"/>
              </w:rPr>
            </w:pPr>
            <w:r w:rsidRPr="00A97486">
              <w:rPr>
                <w:color w:val="000000"/>
                <w:sz w:val="22"/>
              </w:rPr>
              <w:t>21</w:t>
            </w:r>
          </w:p>
        </w:tc>
        <w:tc>
          <w:tcPr>
            <w:tcW w:w="0" w:type="auto"/>
            <w:vMerge/>
            <w:tcBorders>
              <w:left w:val="single" w:sz="8" w:space="0" w:color="auto"/>
              <w:right w:val="single" w:sz="8" w:space="0" w:color="auto"/>
            </w:tcBorders>
            <w:vAlign w:val="center"/>
            <w:hideMark/>
          </w:tcPr>
          <w:p w:rsidR="00791C16" w:rsidRPr="00A97486" w:rsidRDefault="00791C16" w:rsidP="00C45EE5">
            <w:pPr>
              <w:rPr>
                <w:b/>
                <w:bCs/>
                <w:color w:val="000000"/>
                <w:sz w:val="22"/>
                <w:szCs w:val="22"/>
              </w:rPr>
            </w:pPr>
          </w:p>
        </w:tc>
        <w:tc>
          <w:tcPr>
            <w:tcW w:w="1809" w:type="dxa"/>
            <w:tcBorders>
              <w:top w:val="single" w:sz="8" w:space="0" w:color="auto"/>
              <w:left w:val="nil"/>
              <w:bottom w:val="single" w:sz="8" w:space="0" w:color="auto"/>
              <w:right w:val="single" w:sz="8" w:space="0" w:color="auto"/>
            </w:tcBorders>
            <w:vAlign w:val="center"/>
            <w:hideMark/>
          </w:tcPr>
          <w:p w:rsidR="00791C16" w:rsidRPr="00A97486" w:rsidRDefault="00791C16" w:rsidP="00C45EE5">
            <w:pPr>
              <w:pStyle w:val="affff2"/>
              <w:rPr>
                <w:sz w:val="21"/>
              </w:rPr>
            </w:pPr>
            <w:r w:rsidRPr="00A97486">
              <w:rPr>
                <w:rFonts w:hint="eastAsia"/>
              </w:rPr>
              <w:t>KT11</w:t>
            </w:r>
            <w:r w:rsidRPr="00A97486">
              <w:rPr>
                <w:rFonts w:hint="eastAsia"/>
              </w:rPr>
              <w:t>控制器故障时间继电器设置</w:t>
            </w:r>
          </w:p>
        </w:tc>
        <w:tc>
          <w:tcPr>
            <w:tcW w:w="3025" w:type="dxa"/>
            <w:tcBorders>
              <w:top w:val="single" w:sz="8" w:space="0" w:color="auto"/>
              <w:left w:val="nil"/>
              <w:bottom w:val="single" w:sz="8" w:space="0" w:color="auto"/>
              <w:right w:val="single" w:sz="8" w:space="0" w:color="auto"/>
            </w:tcBorders>
            <w:vAlign w:val="center"/>
          </w:tcPr>
          <w:p w:rsidR="00791C16" w:rsidRPr="00A97486" w:rsidRDefault="00791C16" w:rsidP="00C45EE5">
            <w:pPr>
              <w:pStyle w:val="affff2"/>
              <w:rPr>
                <w:sz w:val="21"/>
              </w:rPr>
            </w:pPr>
            <w:r w:rsidRPr="00A97486">
              <w:rPr>
                <w:rFonts w:hint="eastAsia"/>
              </w:rPr>
              <w:t>DIP</w:t>
            </w:r>
            <w:r w:rsidRPr="00A97486">
              <w:rPr>
                <w:rFonts w:hint="eastAsia"/>
              </w:rPr>
              <w:t>拨码开关</w:t>
            </w:r>
            <w:r w:rsidRPr="00A97486">
              <w:rPr>
                <w:rFonts w:hint="eastAsia"/>
              </w:rPr>
              <w:br/>
            </w:r>
            <w:r w:rsidRPr="00A97486">
              <w:rPr>
                <w:rFonts w:hint="eastAsia"/>
              </w:rPr>
              <w:t>（黑色填充色为编码开关需要设定的位置）</w:t>
            </w:r>
          </w:p>
          <w:p w:rsidR="00791C16" w:rsidRPr="00A97486" w:rsidRDefault="007629B1" w:rsidP="00C45EE5">
            <w:pPr>
              <w:pStyle w:val="affff2"/>
            </w:pPr>
            <w:r w:rsidRPr="00A97486">
              <w:pict>
                <v:rect id="_x0000_s1341" style="position:absolute;left:0;text-align:left;margin-left:12.9pt;margin-top:1.25pt;width:15pt;height:10.7pt;z-index:251668992" strokeweight=".25pt"/>
              </w:pict>
            </w:r>
            <w:r w:rsidRPr="00A97486">
              <w:pict>
                <v:rect id="_x0000_s1342" style="position:absolute;left:0;text-align:left;margin-left:27.7pt;margin-top:1.5pt;width:15pt;height:10.7pt;z-index:251670016" fillcolor="black" stroked="f" strokeweight="3pt">
                  <v:shadow type="perspective" color="#7f7f7f" opacity=".5" offset="1pt" offset2="-1pt"/>
                </v:rect>
              </w:pict>
            </w:r>
            <w:r w:rsidRPr="00A97486">
              <w:pict>
                <v:rect id="_x0000_s1343" style="position:absolute;left:0;text-align:left;margin-left:27.8pt;margin-top:13.5pt;width:15pt;height:10.7pt;z-index:251671040" strokeweight=".25pt"/>
              </w:pict>
            </w:r>
            <w:r w:rsidRPr="00A97486">
              <w:pict>
                <v:rect id="_x0000_s1344" style="position:absolute;left:0;text-align:left;margin-left:12.7pt;margin-top:13.75pt;width:15pt;height:10.7pt;z-index:251672064" fillcolor="black" stroked="f" strokeweight="3pt">
                  <v:shadow type="perspective" color="#7f7f7f" opacity=".5" offset="1pt" offset2="-1pt"/>
                </v:rect>
              </w:pict>
            </w:r>
            <w:r w:rsidRPr="00A97486">
              <w:pict>
                <v:rect id="_x0000_s1347" style="position:absolute;left:0;text-align:left;margin-left:27.1pt;margin-top:40.65pt;width:15pt;height:10.7pt;z-index:251675136" strokeweight=".25pt"/>
              </w:pict>
            </w:r>
            <w:r w:rsidRPr="00A97486">
              <w:pict>
                <v:rect id="_x0000_s1348" style="position:absolute;left:0;text-align:left;margin-left:12.5pt;margin-top:40.7pt;width:15pt;height:10.7pt;z-index:251676160" fillcolor="black" stroked="f" strokeweight="3pt">
                  <v:shadow type="perspective" color="#7f7f7f" opacity=".5" offset="1pt" offset2="-1pt"/>
                </v:rect>
              </w:pict>
            </w:r>
            <w:r w:rsidRPr="00A97486">
              <w:pict>
                <v:rect id="_x0000_s1345" style="position:absolute;left:0;text-align:left;margin-left:27.8pt;margin-top:27.75pt;width:15pt;height:10.7pt;z-index:251673088" strokeweight=".25pt"/>
              </w:pict>
            </w:r>
            <w:r w:rsidRPr="00A97486">
              <w:pict>
                <v:rect id="_x0000_s1346" style="position:absolute;left:0;text-align:left;margin-left:12.6pt;margin-top:28pt;width:15pt;height:10.7pt;z-index:251674112" fillcolor="black" stroked="f" strokeweight="3pt">
                  <v:shadow type="perspective" color="#7f7f7f" opacity=".5" offset="1pt" offset2="-1pt"/>
                </v:rect>
              </w:pict>
            </w:r>
          </w:p>
          <w:p w:rsidR="00791C16" w:rsidRPr="00A97486" w:rsidRDefault="00791C16" w:rsidP="00C45EE5">
            <w:pPr>
              <w:pStyle w:val="affff2"/>
            </w:pPr>
          </w:p>
          <w:p w:rsidR="00791C16" w:rsidRPr="00A97486" w:rsidRDefault="00791C16" w:rsidP="00C45EE5">
            <w:pPr>
              <w:pStyle w:val="affff2"/>
            </w:pPr>
          </w:p>
          <w:p w:rsidR="00791C16" w:rsidRPr="00A97486" w:rsidRDefault="00791C16" w:rsidP="00C45EE5">
            <w:pPr>
              <w:pStyle w:val="affff2"/>
            </w:pPr>
          </w:p>
          <w:p w:rsidR="00791C16" w:rsidRPr="00A97486" w:rsidRDefault="00791C16" w:rsidP="00C45EE5">
            <w:pPr>
              <w:pStyle w:val="affff2"/>
              <w:rPr>
                <w:sz w:val="21"/>
              </w:rPr>
            </w:pPr>
            <w:r w:rsidRPr="00A97486">
              <w:rPr>
                <w:rFonts w:hint="eastAsia"/>
              </w:rPr>
              <w:t>延时调节电位计</w:t>
            </w:r>
            <w:r w:rsidRPr="00A97486">
              <w:rPr>
                <w:rFonts w:hint="eastAsia"/>
              </w:rPr>
              <w:t>Tt = 5s</w:t>
            </w:r>
            <w:r w:rsidRPr="00A97486">
              <w:rPr>
                <w:rFonts w:hint="eastAsia"/>
              </w:rPr>
              <w:t>；</w:t>
            </w:r>
          </w:p>
        </w:tc>
        <w:tc>
          <w:tcPr>
            <w:tcW w:w="0" w:type="auto"/>
            <w:tcBorders>
              <w:top w:val="single" w:sz="8" w:space="0" w:color="auto"/>
              <w:left w:val="nil"/>
              <w:bottom w:val="single" w:sz="8" w:space="0" w:color="auto"/>
              <w:right w:val="single" w:sz="8" w:space="0" w:color="auto"/>
            </w:tcBorders>
            <w:vAlign w:val="center"/>
            <w:hideMark/>
          </w:tcPr>
          <w:p w:rsidR="00791C16" w:rsidRPr="00A97486" w:rsidRDefault="00791C16" w:rsidP="00C45EE5">
            <w:pPr>
              <w:jc w:val="center"/>
              <w:rPr>
                <w:rFonts w:ascii="宋体" w:hAnsi="宋体" w:cs="宋体"/>
                <w:bCs/>
                <w:color w:val="000000"/>
                <w:szCs w:val="21"/>
              </w:rPr>
            </w:pPr>
            <w:r w:rsidRPr="00A97486">
              <w:rPr>
                <w:rFonts w:ascii="宋体" w:hAnsi="宋体" w:cs="宋体" w:hint="eastAsia"/>
                <w:bCs/>
                <w:color w:val="000000"/>
                <w:szCs w:val="21"/>
              </w:rPr>
              <w:t>□</w:t>
            </w:r>
          </w:p>
        </w:tc>
        <w:tc>
          <w:tcPr>
            <w:tcW w:w="0" w:type="auto"/>
            <w:tcBorders>
              <w:top w:val="single" w:sz="8" w:space="0" w:color="auto"/>
              <w:left w:val="single" w:sz="8" w:space="0" w:color="auto"/>
              <w:bottom w:val="single" w:sz="8" w:space="0" w:color="auto"/>
              <w:right w:val="single" w:sz="8" w:space="0" w:color="auto"/>
            </w:tcBorders>
            <w:vAlign w:val="center"/>
          </w:tcPr>
          <w:p w:rsidR="00791C16" w:rsidRPr="00A97486" w:rsidRDefault="00791C16" w:rsidP="00C45EE5">
            <w:pPr>
              <w:jc w:val="center"/>
              <w:rPr>
                <w:rFonts w:ascii="宋体" w:hAnsi="宋体" w:cs="宋体"/>
                <w:bCs/>
                <w:color w:val="000000"/>
                <w:szCs w:val="21"/>
              </w:rPr>
            </w:pPr>
          </w:p>
        </w:tc>
        <w:tc>
          <w:tcPr>
            <w:tcW w:w="0" w:type="auto"/>
            <w:tcBorders>
              <w:top w:val="single" w:sz="8" w:space="0" w:color="auto"/>
              <w:left w:val="single" w:sz="8" w:space="0" w:color="auto"/>
              <w:bottom w:val="single" w:sz="8" w:space="0" w:color="auto"/>
              <w:right w:val="single" w:sz="8" w:space="0" w:color="auto"/>
            </w:tcBorders>
            <w:vAlign w:val="center"/>
          </w:tcPr>
          <w:p w:rsidR="00791C16" w:rsidRPr="00A97486" w:rsidRDefault="00791C16" w:rsidP="00C45EE5">
            <w:pPr>
              <w:jc w:val="center"/>
              <w:rPr>
                <w:rFonts w:ascii="宋体" w:hAnsi="宋体" w:cs="宋体"/>
                <w:bCs/>
                <w:color w:val="000000"/>
                <w:szCs w:val="21"/>
              </w:rPr>
            </w:pPr>
          </w:p>
        </w:tc>
        <w:tc>
          <w:tcPr>
            <w:tcW w:w="0" w:type="auto"/>
            <w:tcBorders>
              <w:top w:val="single" w:sz="8" w:space="0" w:color="auto"/>
              <w:left w:val="single" w:sz="8" w:space="0" w:color="auto"/>
              <w:bottom w:val="single" w:sz="8" w:space="0" w:color="auto"/>
              <w:right w:val="single" w:sz="8" w:space="0" w:color="auto"/>
            </w:tcBorders>
            <w:vAlign w:val="center"/>
          </w:tcPr>
          <w:p w:rsidR="00791C16" w:rsidRPr="00A97486" w:rsidRDefault="00791C16" w:rsidP="00C45EE5">
            <w:pPr>
              <w:jc w:val="center"/>
              <w:rPr>
                <w:rFonts w:ascii="宋体" w:hAnsi="宋体" w:cs="宋体"/>
                <w:bCs/>
                <w:color w:val="000000"/>
                <w:szCs w:val="21"/>
              </w:rPr>
            </w:pPr>
          </w:p>
        </w:tc>
        <w:tc>
          <w:tcPr>
            <w:tcW w:w="0" w:type="auto"/>
            <w:tcBorders>
              <w:top w:val="single" w:sz="8" w:space="0" w:color="auto"/>
              <w:left w:val="single" w:sz="8" w:space="0" w:color="auto"/>
              <w:bottom w:val="single" w:sz="8" w:space="0" w:color="auto"/>
              <w:right w:val="single" w:sz="8" w:space="0" w:color="auto"/>
            </w:tcBorders>
            <w:vAlign w:val="center"/>
          </w:tcPr>
          <w:p w:rsidR="00791C16" w:rsidRPr="00A97486" w:rsidRDefault="00791C16" w:rsidP="00C45EE5">
            <w:pPr>
              <w:jc w:val="center"/>
              <w:rPr>
                <w:rFonts w:ascii="宋体" w:hAnsi="宋体" w:cs="宋体"/>
                <w:bCs/>
                <w:color w:val="000000"/>
                <w:szCs w:val="21"/>
              </w:rPr>
            </w:pPr>
          </w:p>
        </w:tc>
        <w:tc>
          <w:tcPr>
            <w:tcW w:w="0" w:type="auto"/>
            <w:tcBorders>
              <w:top w:val="single" w:sz="8" w:space="0" w:color="auto"/>
              <w:left w:val="single" w:sz="8" w:space="0" w:color="auto"/>
              <w:bottom w:val="single" w:sz="8" w:space="0" w:color="auto"/>
              <w:right w:val="single" w:sz="8" w:space="0" w:color="auto"/>
            </w:tcBorders>
            <w:vAlign w:val="center"/>
          </w:tcPr>
          <w:p w:rsidR="00791C16" w:rsidRPr="00A97486" w:rsidRDefault="00791C16" w:rsidP="00C45EE5">
            <w:pPr>
              <w:jc w:val="center"/>
              <w:rPr>
                <w:rFonts w:ascii="宋体" w:hAnsi="宋体" w:cs="宋体"/>
                <w:bCs/>
                <w:color w:val="000000"/>
                <w:szCs w:val="21"/>
              </w:rPr>
            </w:pPr>
          </w:p>
        </w:tc>
        <w:tc>
          <w:tcPr>
            <w:tcW w:w="0" w:type="auto"/>
            <w:tcBorders>
              <w:top w:val="single" w:sz="8" w:space="0" w:color="auto"/>
              <w:left w:val="single" w:sz="8" w:space="0" w:color="auto"/>
              <w:bottom w:val="single" w:sz="8" w:space="0" w:color="auto"/>
              <w:right w:val="single" w:sz="8" w:space="0" w:color="auto"/>
            </w:tcBorders>
            <w:vAlign w:val="center"/>
          </w:tcPr>
          <w:p w:rsidR="00791C16" w:rsidRPr="00A97486" w:rsidRDefault="00791C16" w:rsidP="00C45EE5">
            <w:pPr>
              <w:jc w:val="center"/>
              <w:rPr>
                <w:rFonts w:ascii="宋体" w:hAnsi="宋体" w:cs="宋体"/>
                <w:bCs/>
                <w:color w:val="000000"/>
                <w:szCs w:val="21"/>
              </w:rPr>
            </w:pPr>
          </w:p>
        </w:tc>
        <w:tc>
          <w:tcPr>
            <w:tcW w:w="0" w:type="auto"/>
            <w:tcBorders>
              <w:top w:val="single" w:sz="8" w:space="0" w:color="auto"/>
              <w:left w:val="single" w:sz="8" w:space="0" w:color="auto"/>
              <w:bottom w:val="single" w:sz="8" w:space="0" w:color="auto"/>
              <w:right w:val="single" w:sz="8" w:space="0" w:color="auto"/>
            </w:tcBorders>
            <w:vAlign w:val="center"/>
            <w:hideMark/>
          </w:tcPr>
          <w:p w:rsidR="00791C16" w:rsidRPr="00A97486" w:rsidRDefault="00791C16" w:rsidP="00C45EE5">
            <w:pPr>
              <w:jc w:val="center"/>
              <w:rPr>
                <w:rFonts w:ascii="宋体" w:hAnsi="宋体" w:cs="宋体"/>
                <w:bCs/>
                <w:color w:val="000000"/>
                <w:szCs w:val="21"/>
              </w:rPr>
            </w:pPr>
            <w:r w:rsidRPr="00A97486">
              <w:rPr>
                <w:rFonts w:ascii="宋体" w:hAnsi="宋体" w:cs="宋体" w:hint="eastAsia"/>
                <w:bCs/>
                <w:color w:val="000000"/>
                <w:szCs w:val="21"/>
              </w:rPr>
              <w:t>□</w:t>
            </w:r>
          </w:p>
        </w:tc>
      </w:tr>
      <w:tr w:rsidR="00791C16" w:rsidRPr="00A97486" w:rsidTr="00C45EE5">
        <w:trPr>
          <w:trHeight w:val="300"/>
          <w:jc w:val="center"/>
        </w:trPr>
        <w:tc>
          <w:tcPr>
            <w:tcW w:w="461" w:type="dxa"/>
            <w:tcBorders>
              <w:top w:val="single" w:sz="8" w:space="0" w:color="auto"/>
              <w:left w:val="single" w:sz="8" w:space="0" w:color="auto"/>
              <w:bottom w:val="single" w:sz="8" w:space="0" w:color="auto"/>
              <w:right w:val="single" w:sz="8" w:space="0" w:color="auto"/>
            </w:tcBorders>
            <w:vAlign w:val="center"/>
            <w:hideMark/>
          </w:tcPr>
          <w:p w:rsidR="00791C16" w:rsidRPr="00A97486" w:rsidRDefault="00791C16" w:rsidP="00C45EE5">
            <w:pPr>
              <w:jc w:val="center"/>
              <w:rPr>
                <w:color w:val="000000"/>
                <w:sz w:val="22"/>
                <w:szCs w:val="22"/>
              </w:rPr>
            </w:pPr>
            <w:r w:rsidRPr="00A97486">
              <w:rPr>
                <w:color w:val="000000"/>
                <w:sz w:val="22"/>
              </w:rPr>
              <w:t>22</w:t>
            </w:r>
          </w:p>
        </w:tc>
        <w:tc>
          <w:tcPr>
            <w:tcW w:w="0" w:type="auto"/>
            <w:vMerge/>
            <w:tcBorders>
              <w:left w:val="single" w:sz="8" w:space="0" w:color="auto"/>
              <w:right w:val="single" w:sz="8" w:space="0" w:color="auto"/>
            </w:tcBorders>
            <w:vAlign w:val="center"/>
            <w:hideMark/>
          </w:tcPr>
          <w:p w:rsidR="00791C16" w:rsidRPr="00A97486" w:rsidRDefault="00791C16" w:rsidP="00C45EE5">
            <w:pPr>
              <w:rPr>
                <w:b/>
                <w:bCs/>
                <w:color w:val="000000"/>
                <w:sz w:val="22"/>
                <w:szCs w:val="22"/>
              </w:rPr>
            </w:pPr>
          </w:p>
        </w:tc>
        <w:tc>
          <w:tcPr>
            <w:tcW w:w="1809" w:type="dxa"/>
            <w:tcBorders>
              <w:top w:val="single" w:sz="8" w:space="0" w:color="auto"/>
              <w:left w:val="nil"/>
              <w:bottom w:val="single" w:sz="8" w:space="0" w:color="auto"/>
              <w:right w:val="single" w:sz="8" w:space="0" w:color="auto"/>
            </w:tcBorders>
            <w:vAlign w:val="center"/>
            <w:hideMark/>
          </w:tcPr>
          <w:p w:rsidR="00791C16" w:rsidRPr="00A97486" w:rsidRDefault="00791C16" w:rsidP="00C45EE5">
            <w:pPr>
              <w:pStyle w:val="affff2"/>
              <w:rPr>
                <w:sz w:val="21"/>
              </w:rPr>
            </w:pPr>
            <w:r w:rsidRPr="00A97486">
              <w:rPr>
                <w:rFonts w:hint="eastAsia"/>
              </w:rPr>
              <w:t>机组</w:t>
            </w:r>
            <w:r w:rsidRPr="00A97486">
              <w:rPr>
                <w:rFonts w:hint="eastAsia"/>
              </w:rPr>
              <w:t>1</w:t>
            </w:r>
            <w:r w:rsidRPr="00A97486">
              <w:rPr>
                <w:rFonts w:hint="eastAsia"/>
              </w:rPr>
              <w:t>、机组</w:t>
            </w:r>
            <w:r w:rsidRPr="00A97486">
              <w:rPr>
                <w:rFonts w:hint="eastAsia"/>
              </w:rPr>
              <w:t>2</w:t>
            </w:r>
            <w:r w:rsidRPr="00A97486">
              <w:rPr>
                <w:rFonts w:hint="eastAsia"/>
              </w:rPr>
              <w:t>电能表设置</w:t>
            </w:r>
          </w:p>
        </w:tc>
        <w:tc>
          <w:tcPr>
            <w:tcW w:w="3025" w:type="dxa"/>
            <w:tcBorders>
              <w:top w:val="single" w:sz="8" w:space="0" w:color="auto"/>
              <w:left w:val="nil"/>
              <w:bottom w:val="single" w:sz="8" w:space="0" w:color="auto"/>
              <w:right w:val="single" w:sz="8" w:space="0" w:color="auto"/>
            </w:tcBorders>
            <w:vAlign w:val="center"/>
            <w:hideMark/>
          </w:tcPr>
          <w:p w:rsidR="00791C16" w:rsidRPr="00A97486" w:rsidRDefault="00791C16" w:rsidP="00C45EE5">
            <w:pPr>
              <w:pStyle w:val="affff2"/>
              <w:rPr>
                <w:sz w:val="21"/>
              </w:rPr>
            </w:pPr>
            <w:r w:rsidRPr="00A97486">
              <w:rPr>
                <w:rFonts w:hint="eastAsia"/>
              </w:rPr>
              <w:t>通讯线连接正确，且电能表已设置好。如未设置，按照附录施耐德电能表设置步骤进行设置</w:t>
            </w:r>
          </w:p>
        </w:tc>
        <w:tc>
          <w:tcPr>
            <w:tcW w:w="0" w:type="auto"/>
            <w:tcBorders>
              <w:top w:val="single" w:sz="8" w:space="0" w:color="auto"/>
              <w:left w:val="nil"/>
              <w:bottom w:val="single" w:sz="8" w:space="0" w:color="auto"/>
              <w:right w:val="single" w:sz="8" w:space="0" w:color="auto"/>
            </w:tcBorders>
            <w:vAlign w:val="center"/>
          </w:tcPr>
          <w:p w:rsidR="00791C16" w:rsidRPr="00A97486" w:rsidRDefault="00791C16" w:rsidP="00C45EE5">
            <w:pPr>
              <w:jc w:val="center"/>
              <w:rPr>
                <w:rFonts w:ascii="宋体" w:hAnsi="宋体" w:cs="宋体"/>
                <w:bCs/>
                <w:color w:val="000000"/>
                <w:szCs w:val="21"/>
              </w:rPr>
            </w:pPr>
          </w:p>
        </w:tc>
        <w:tc>
          <w:tcPr>
            <w:tcW w:w="0" w:type="auto"/>
            <w:tcBorders>
              <w:top w:val="single" w:sz="8" w:space="0" w:color="auto"/>
              <w:left w:val="single" w:sz="8" w:space="0" w:color="auto"/>
              <w:bottom w:val="single" w:sz="8" w:space="0" w:color="auto"/>
              <w:right w:val="single" w:sz="8" w:space="0" w:color="auto"/>
            </w:tcBorders>
            <w:vAlign w:val="center"/>
            <w:hideMark/>
          </w:tcPr>
          <w:p w:rsidR="00791C16" w:rsidRPr="00A97486" w:rsidRDefault="00791C16" w:rsidP="00C45EE5">
            <w:pPr>
              <w:jc w:val="center"/>
              <w:rPr>
                <w:rFonts w:ascii="宋体" w:hAnsi="宋体" w:cs="宋体"/>
                <w:bCs/>
                <w:color w:val="000000"/>
                <w:szCs w:val="21"/>
              </w:rPr>
            </w:pPr>
            <w:r w:rsidRPr="00A97486">
              <w:rPr>
                <w:rFonts w:ascii="宋体" w:hAnsi="宋体" w:cs="宋体" w:hint="eastAsia"/>
                <w:bCs/>
                <w:color w:val="000000"/>
                <w:szCs w:val="21"/>
              </w:rPr>
              <w:t>□</w:t>
            </w:r>
          </w:p>
        </w:tc>
        <w:tc>
          <w:tcPr>
            <w:tcW w:w="0" w:type="auto"/>
            <w:tcBorders>
              <w:top w:val="single" w:sz="8" w:space="0" w:color="auto"/>
              <w:left w:val="single" w:sz="8" w:space="0" w:color="auto"/>
              <w:bottom w:val="single" w:sz="8" w:space="0" w:color="auto"/>
              <w:right w:val="single" w:sz="8" w:space="0" w:color="auto"/>
            </w:tcBorders>
            <w:vAlign w:val="center"/>
            <w:hideMark/>
          </w:tcPr>
          <w:p w:rsidR="00791C16" w:rsidRPr="00A97486" w:rsidRDefault="00791C16" w:rsidP="00C45EE5">
            <w:pPr>
              <w:jc w:val="center"/>
              <w:rPr>
                <w:rFonts w:ascii="宋体" w:hAnsi="宋体" w:cs="宋体"/>
                <w:bCs/>
                <w:color w:val="000000"/>
                <w:szCs w:val="21"/>
              </w:rPr>
            </w:pPr>
            <w:r w:rsidRPr="00A97486">
              <w:rPr>
                <w:rFonts w:ascii="宋体" w:hAnsi="宋体" w:cs="宋体" w:hint="eastAsia"/>
                <w:bCs/>
                <w:color w:val="000000"/>
                <w:szCs w:val="21"/>
              </w:rPr>
              <w:t>□</w:t>
            </w:r>
          </w:p>
        </w:tc>
        <w:tc>
          <w:tcPr>
            <w:tcW w:w="0" w:type="auto"/>
            <w:tcBorders>
              <w:top w:val="single" w:sz="8" w:space="0" w:color="auto"/>
              <w:left w:val="single" w:sz="8" w:space="0" w:color="auto"/>
              <w:bottom w:val="single" w:sz="8" w:space="0" w:color="auto"/>
              <w:right w:val="single" w:sz="8" w:space="0" w:color="auto"/>
            </w:tcBorders>
            <w:vAlign w:val="center"/>
            <w:hideMark/>
          </w:tcPr>
          <w:p w:rsidR="00791C16" w:rsidRPr="00A97486" w:rsidRDefault="00791C16" w:rsidP="00C45EE5">
            <w:pPr>
              <w:jc w:val="center"/>
              <w:rPr>
                <w:rFonts w:ascii="宋体" w:hAnsi="宋体" w:cs="宋体"/>
                <w:bCs/>
                <w:color w:val="000000"/>
                <w:szCs w:val="21"/>
              </w:rPr>
            </w:pPr>
            <w:r w:rsidRPr="00A97486">
              <w:rPr>
                <w:rFonts w:ascii="宋体" w:hAnsi="宋体" w:cs="宋体" w:hint="eastAsia"/>
                <w:bCs/>
                <w:color w:val="000000"/>
                <w:szCs w:val="21"/>
              </w:rPr>
              <w:t>□</w:t>
            </w:r>
          </w:p>
        </w:tc>
        <w:tc>
          <w:tcPr>
            <w:tcW w:w="0" w:type="auto"/>
            <w:tcBorders>
              <w:top w:val="single" w:sz="8" w:space="0" w:color="auto"/>
              <w:left w:val="single" w:sz="8" w:space="0" w:color="auto"/>
              <w:bottom w:val="single" w:sz="8" w:space="0" w:color="auto"/>
              <w:right w:val="single" w:sz="8" w:space="0" w:color="auto"/>
            </w:tcBorders>
            <w:vAlign w:val="center"/>
            <w:hideMark/>
          </w:tcPr>
          <w:p w:rsidR="00791C16" w:rsidRPr="00A97486" w:rsidRDefault="00791C16" w:rsidP="00C45EE5">
            <w:pPr>
              <w:jc w:val="center"/>
              <w:rPr>
                <w:rFonts w:ascii="宋体" w:hAnsi="宋体" w:cs="宋体"/>
                <w:bCs/>
                <w:color w:val="000000"/>
                <w:szCs w:val="21"/>
              </w:rPr>
            </w:pPr>
            <w:r w:rsidRPr="00A97486">
              <w:rPr>
                <w:rFonts w:ascii="宋体" w:hAnsi="宋体" w:cs="宋体" w:hint="eastAsia"/>
                <w:bCs/>
                <w:color w:val="000000"/>
                <w:szCs w:val="21"/>
              </w:rPr>
              <w:t>□</w:t>
            </w:r>
          </w:p>
        </w:tc>
        <w:tc>
          <w:tcPr>
            <w:tcW w:w="0" w:type="auto"/>
            <w:tcBorders>
              <w:top w:val="single" w:sz="8" w:space="0" w:color="auto"/>
              <w:left w:val="single" w:sz="8" w:space="0" w:color="auto"/>
              <w:bottom w:val="single" w:sz="8" w:space="0" w:color="auto"/>
              <w:right w:val="single" w:sz="8" w:space="0" w:color="auto"/>
            </w:tcBorders>
            <w:vAlign w:val="center"/>
            <w:hideMark/>
          </w:tcPr>
          <w:p w:rsidR="00791C16" w:rsidRPr="00A97486" w:rsidRDefault="00791C16" w:rsidP="00C45EE5">
            <w:pPr>
              <w:jc w:val="center"/>
              <w:rPr>
                <w:rFonts w:ascii="宋体" w:hAnsi="宋体" w:cs="宋体"/>
                <w:bCs/>
                <w:color w:val="000000"/>
                <w:szCs w:val="21"/>
              </w:rPr>
            </w:pPr>
            <w:r w:rsidRPr="00A97486">
              <w:rPr>
                <w:rFonts w:ascii="宋体" w:hAnsi="宋体" w:cs="宋体" w:hint="eastAsia"/>
                <w:bCs/>
                <w:color w:val="000000"/>
                <w:szCs w:val="21"/>
              </w:rPr>
              <w:t>□</w:t>
            </w:r>
          </w:p>
        </w:tc>
        <w:tc>
          <w:tcPr>
            <w:tcW w:w="0" w:type="auto"/>
            <w:tcBorders>
              <w:top w:val="single" w:sz="8" w:space="0" w:color="auto"/>
              <w:left w:val="single" w:sz="8" w:space="0" w:color="auto"/>
              <w:bottom w:val="single" w:sz="8" w:space="0" w:color="auto"/>
              <w:right w:val="single" w:sz="8" w:space="0" w:color="auto"/>
            </w:tcBorders>
            <w:vAlign w:val="center"/>
            <w:hideMark/>
          </w:tcPr>
          <w:p w:rsidR="00791C16" w:rsidRPr="00A97486" w:rsidRDefault="00791C16" w:rsidP="00C45EE5">
            <w:pPr>
              <w:jc w:val="center"/>
              <w:rPr>
                <w:rFonts w:ascii="宋体" w:hAnsi="宋体" w:cs="宋体"/>
                <w:bCs/>
                <w:color w:val="000000"/>
                <w:szCs w:val="21"/>
              </w:rPr>
            </w:pPr>
            <w:r w:rsidRPr="00A97486">
              <w:rPr>
                <w:rFonts w:ascii="宋体" w:hAnsi="宋体" w:cs="宋体" w:hint="eastAsia"/>
                <w:bCs/>
                <w:color w:val="000000"/>
                <w:szCs w:val="21"/>
              </w:rPr>
              <w:t>□</w:t>
            </w:r>
          </w:p>
        </w:tc>
        <w:tc>
          <w:tcPr>
            <w:tcW w:w="0" w:type="auto"/>
            <w:tcBorders>
              <w:top w:val="single" w:sz="8" w:space="0" w:color="auto"/>
              <w:left w:val="single" w:sz="8" w:space="0" w:color="auto"/>
              <w:bottom w:val="single" w:sz="8" w:space="0" w:color="auto"/>
              <w:right w:val="single" w:sz="8" w:space="0" w:color="auto"/>
            </w:tcBorders>
            <w:vAlign w:val="center"/>
          </w:tcPr>
          <w:p w:rsidR="00791C16" w:rsidRPr="00A97486" w:rsidRDefault="00791C16" w:rsidP="00C45EE5">
            <w:pPr>
              <w:jc w:val="center"/>
              <w:rPr>
                <w:rFonts w:ascii="宋体" w:hAnsi="宋体" w:cs="宋体"/>
                <w:bCs/>
                <w:color w:val="000000"/>
                <w:szCs w:val="21"/>
              </w:rPr>
            </w:pPr>
          </w:p>
        </w:tc>
      </w:tr>
      <w:tr w:rsidR="00791C16" w:rsidRPr="00A97486" w:rsidTr="00C45EE5">
        <w:trPr>
          <w:trHeight w:val="300"/>
          <w:jc w:val="center"/>
        </w:trPr>
        <w:tc>
          <w:tcPr>
            <w:tcW w:w="461" w:type="dxa"/>
            <w:tcBorders>
              <w:top w:val="single" w:sz="8" w:space="0" w:color="auto"/>
              <w:left w:val="single" w:sz="8" w:space="0" w:color="auto"/>
              <w:bottom w:val="single" w:sz="8" w:space="0" w:color="auto"/>
              <w:right w:val="single" w:sz="8" w:space="0" w:color="auto"/>
            </w:tcBorders>
            <w:vAlign w:val="center"/>
            <w:hideMark/>
          </w:tcPr>
          <w:p w:rsidR="00791C16" w:rsidRPr="00A97486" w:rsidRDefault="00791C16" w:rsidP="00C45EE5">
            <w:pPr>
              <w:jc w:val="center"/>
              <w:rPr>
                <w:color w:val="000000"/>
                <w:sz w:val="22"/>
                <w:szCs w:val="22"/>
              </w:rPr>
            </w:pPr>
            <w:r w:rsidRPr="00A97486">
              <w:rPr>
                <w:color w:val="000000"/>
                <w:sz w:val="22"/>
              </w:rPr>
              <w:t>23</w:t>
            </w:r>
          </w:p>
        </w:tc>
        <w:tc>
          <w:tcPr>
            <w:tcW w:w="0" w:type="auto"/>
            <w:vMerge/>
            <w:tcBorders>
              <w:left w:val="single" w:sz="8" w:space="0" w:color="auto"/>
              <w:bottom w:val="single" w:sz="8" w:space="0" w:color="auto"/>
              <w:right w:val="single" w:sz="8" w:space="0" w:color="auto"/>
            </w:tcBorders>
            <w:vAlign w:val="center"/>
            <w:hideMark/>
          </w:tcPr>
          <w:p w:rsidR="00791C16" w:rsidRPr="00A97486" w:rsidRDefault="00791C16" w:rsidP="00C45EE5">
            <w:pPr>
              <w:rPr>
                <w:b/>
                <w:bCs/>
                <w:color w:val="000000"/>
                <w:sz w:val="22"/>
                <w:szCs w:val="22"/>
              </w:rPr>
            </w:pPr>
          </w:p>
        </w:tc>
        <w:tc>
          <w:tcPr>
            <w:tcW w:w="1809" w:type="dxa"/>
            <w:tcBorders>
              <w:top w:val="single" w:sz="8" w:space="0" w:color="auto"/>
              <w:left w:val="nil"/>
              <w:bottom w:val="single" w:sz="8" w:space="0" w:color="auto"/>
              <w:right w:val="single" w:sz="8" w:space="0" w:color="auto"/>
            </w:tcBorders>
            <w:vAlign w:val="center"/>
            <w:hideMark/>
          </w:tcPr>
          <w:p w:rsidR="00791C16" w:rsidRPr="00A97486" w:rsidRDefault="00791C16" w:rsidP="00C45EE5">
            <w:pPr>
              <w:pStyle w:val="affff2"/>
              <w:rPr>
                <w:sz w:val="21"/>
              </w:rPr>
            </w:pPr>
            <w:r w:rsidRPr="00A97486">
              <w:rPr>
                <w:rFonts w:hint="eastAsia"/>
              </w:rPr>
              <w:t>预留</w:t>
            </w:r>
          </w:p>
        </w:tc>
        <w:tc>
          <w:tcPr>
            <w:tcW w:w="3025" w:type="dxa"/>
            <w:tcBorders>
              <w:top w:val="single" w:sz="8" w:space="0" w:color="auto"/>
              <w:left w:val="nil"/>
              <w:bottom w:val="single" w:sz="8" w:space="0" w:color="auto"/>
              <w:right w:val="single" w:sz="8" w:space="0" w:color="auto"/>
            </w:tcBorders>
            <w:vAlign w:val="center"/>
            <w:hideMark/>
          </w:tcPr>
          <w:p w:rsidR="00791C16" w:rsidRPr="00A97486" w:rsidRDefault="00791C16" w:rsidP="00C45EE5">
            <w:pPr>
              <w:pStyle w:val="affff2"/>
              <w:rPr>
                <w:sz w:val="21"/>
              </w:rPr>
            </w:pPr>
            <w:r w:rsidRPr="00A97486">
              <w:rPr>
                <w:rFonts w:hint="eastAsia"/>
              </w:rPr>
              <w:t xml:space="preserve">　</w:t>
            </w:r>
          </w:p>
        </w:tc>
        <w:tc>
          <w:tcPr>
            <w:tcW w:w="0" w:type="auto"/>
            <w:tcBorders>
              <w:top w:val="single" w:sz="8" w:space="0" w:color="auto"/>
              <w:left w:val="nil"/>
              <w:bottom w:val="single" w:sz="8" w:space="0" w:color="auto"/>
              <w:right w:val="single" w:sz="8" w:space="0" w:color="auto"/>
            </w:tcBorders>
            <w:vAlign w:val="center"/>
          </w:tcPr>
          <w:p w:rsidR="00791C16" w:rsidRPr="00A97486" w:rsidRDefault="00791C16" w:rsidP="00C45EE5">
            <w:pPr>
              <w:jc w:val="center"/>
              <w:rPr>
                <w:rFonts w:ascii="宋体" w:hAnsi="宋体" w:cs="宋体"/>
                <w:b/>
                <w:bCs/>
                <w:color w:val="000000"/>
                <w:szCs w:val="22"/>
              </w:rPr>
            </w:pPr>
          </w:p>
        </w:tc>
        <w:tc>
          <w:tcPr>
            <w:tcW w:w="0" w:type="auto"/>
            <w:tcBorders>
              <w:top w:val="single" w:sz="8" w:space="0" w:color="auto"/>
              <w:left w:val="single" w:sz="8" w:space="0" w:color="auto"/>
              <w:bottom w:val="single" w:sz="8" w:space="0" w:color="auto"/>
              <w:right w:val="single" w:sz="8" w:space="0" w:color="auto"/>
            </w:tcBorders>
            <w:vAlign w:val="center"/>
          </w:tcPr>
          <w:p w:rsidR="00791C16" w:rsidRPr="00A97486" w:rsidRDefault="00791C16" w:rsidP="00C45EE5">
            <w:pPr>
              <w:jc w:val="center"/>
              <w:rPr>
                <w:rFonts w:ascii="宋体" w:hAnsi="宋体" w:cs="宋体"/>
                <w:b/>
                <w:bCs/>
                <w:color w:val="000000"/>
                <w:szCs w:val="22"/>
              </w:rPr>
            </w:pPr>
          </w:p>
        </w:tc>
        <w:tc>
          <w:tcPr>
            <w:tcW w:w="0" w:type="auto"/>
            <w:tcBorders>
              <w:top w:val="single" w:sz="8" w:space="0" w:color="auto"/>
              <w:left w:val="single" w:sz="8" w:space="0" w:color="auto"/>
              <w:bottom w:val="single" w:sz="8" w:space="0" w:color="auto"/>
              <w:right w:val="single" w:sz="8" w:space="0" w:color="auto"/>
            </w:tcBorders>
            <w:vAlign w:val="center"/>
          </w:tcPr>
          <w:p w:rsidR="00791C16" w:rsidRPr="00A97486" w:rsidRDefault="00791C16" w:rsidP="00C45EE5">
            <w:pPr>
              <w:jc w:val="center"/>
              <w:rPr>
                <w:rFonts w:ascii="宋体" w:hAnsi="宋体" w:cs="宋体"/>
                <w:b/>
                <w:bCs/>
                <w:color w:val="000000"/>
                <w:szCs w:val="22"/>
              </w:rPr>
            </w:pPr>
          </w:p>
        </w:tc>
        <w:tc>
          <w:tcPr>
            <w:tcW w:w="0" w:type="auto"/>
            <w:tcBorders>
              <w:top w:val="single" w:sz="8" w:space="0" w:color="auto"/>
              <w:left w:val="single" w:sz="8" w:space="0" w:color="auto"/>
              <w:bottom w:val="single" w:sz="8" w:space="0" w:color="auto"/>
              <w:right w:val="single" w:sz="8" w:space="0" w:color="auto"/>
            </w:tcBorders>
            <w:vAlign w:val="center"/>
          </w:tcPr>
          <w:p w:rsidR="00791C16" w:rsidRPr="00A97486" w:rsidRDefault="00791C16" w:rsidP="00C45EE5">
            <w:pPr>
              <w:jc w:val="center"/>
              <w:rPr>
                <w:rFonts w:ascii="宋体" w:hAnsi="宋体" w:cs="宋体"/>
                <w:b/>
                <w:bCs/>
                <w:color w:val="000000"/>
                <w:szCs w:val="22"/>
              </w:rPr>
            </w:pPr>
          </w:p>
        </w:tc>
        <w:tc>
          <w:tcPr>
            <w:tcW w:w="0" w:type="auto"/>
            <w:tcBorders>
              <w:top w:val="single" w:sz="8" w:space="0" w:color="auto"/>
              <w:left w:val="single" w:sz="8" w:space="0" w:color="auto"/>
              <w:bottom w:val="single" w:sz="8" w:space="0" w:color="auto"/>
              <w:right w:val="single" w:sz="8" w:space="0" w:color="auto"/>
            </w:tcBorders>
            <w:vAlign w:val="center"/>
          </w:tcPr>
          <w:p w:rsidR="00791C16" w:rsidRPr="00A97486" w:rsidRDefault="00791C16" w:rsidP="00C45EE5">
            <w:pPr>
              <w:jc w:val="center"/>
              <w:rPr>
                <w:rFonts w:ascii="宋体" w:hAnsi="宋体" w:cs="宋体"/>
                <w:b/>
                <w:bCs/>
                <w:color w:val="000000"/>
                <w:szCs w:val="22"/>
              </w:rPr>
            </w:pPr>
          </w:p>
        </w:tc>
        <w:tc>
          <w:tcPr>
            <w:tcW w:w="0" w:type="auto"/>
            <w:tcBorders>
              <w:top w:val="single" w:sz="8" w:space="0" w:color="auto"/>
              <w:left w:val="single" w:sz="8" w:space="0" w:color="auto"/>
              <w:bottom w:val="single" w:sz="8" w:space="0" w:color="auto"/>
              <w:right w:val="single" w:sz="8" w:space="0" w:color="auto"/>
            </w:tcBorders>
            <w:vAlign w:val="center"/>
          </w:tcPr>
          <w:p w:rsidR="00791C16" w:rsidRPr="00A97486" w:rsidRDefault="00791C16" w:rsidP="00C45EE5">
            <w:pPr>
              <w:jc w:val="center"/>
              <w:rPr>
                <w:rFonts w:ascii="宋体" w:hAnsi="宋体" w:cs="宋体"/>
                <w:b/>
                <w:bCs/>
                <w:color w:val="000000"/>
                <w:szCs w:val="22"/>
              </w:rPr>
            </w:pPr>
          </w:p>
        </w:tc>
        <w:tc>
          <w:tcPr>
            <w:tcW w:w="0" w:type="auto"/>
            <w:tcBorders>
              <w:top w:val="single" w:sz="8" w:space="0" w:color="auto"/>
              <w:left w:val="single" w:sz="8" w:space="0" w:color="auto"/>
              <w:bottom w:val="single" w:sz="8" w:space="0" w:color="auto"/>
              <w:right w:val="single" w:sz="8" w:space="0" w:color="auto"/>
            </w:tcBorders>
            <w:vAlign w:val="center"/>
          </w:tcPr>
          <w:p w:rsidR="00791C16" w:rsidRPr="00A97486" w:rsidRDefault="00791C16" w:rsidP="00C45EE5">
            <w:pPr>
              <w:jc w:val="center"/>
              <w:rPr>
                <w:rFonts w:ascii="宋体" w:hAnsi="宋体" w:cs="宋体"/>
                <w:b/>
                <w:bCs/>
                <w:color w:val="000000"/>
                <w:szCs w:val="22"/>
              </w:rPr>
            </w:pPr>
          </w:p>
        </w:tc>
        <w:tc>
          <w:tcPr>
            <w:tcW w:w="0" w:type="auto"/>
            <w:tcBorders>
              <w:top w:val="single" w:sz="8" w:space="0" w:color="auto"/>
              <w:left w:val="single" w:sz="8" w:space="0" w:color="auto"/>
              <w:bottom w:val="single" w:sz="8" w:space="0" w:color="auto"/>
              <w:right w:val="single" w:sz="8" w:space="0" w:color="auto"/>
            </w:tcBorders>
            <w:vAlign w:val="center"/>
          </w:tcPr>
          <w:p w:rsidR="00791C16" w:rsidRPr="00A97486" w:rsidRDefault="00791C16" w:rsidP="00C45EE5">
            <w:pPr>
              <w:jc w:val="center"/>
              <w:rPr>
                <w:rFonts w:ascii="宋体" w:hAnsi="宋体" w:cs="宋体"/>
                <w:b/>
                <w:bCs/>
                <w:color w:val="000000"/>
                <w:szCs w:val="22"/>
              </w:rPr>
            </w:pPr>
          </w:p>
        </w:tc>
      </w:tr>
    </w:tbl>
    <w:p w:rsidR="00791C16" w:rsidRPr="00A97486" w:rsidRDefault="00791C16" w:rsidP="00791C16">
      <w:pPr>
        <w:rPr>
          <w:rFonts w:ascii="Calibri" w:hAnsi="Calibri"/>
          <w:szCs w:val="22"/>
        </w:rPr>
      </w:pPr>
    </w:p>
    <w:p w:rsidR="00791C16" w:rsidRPr="00A97486" w:rsidRDefault="00791C16" w:rsidP="004F68E5">
      <w:pPr>
        <w:pStyle w:val="31"/>
        <w:numPr>
          <w:ilvl w:val="2"/>
          <w:numId w:val="52"/>
        </w:numPr>
        <w:spacing w:line="360" w:lineRule="auto"/>
        <w:rPr>
          <w:rFonts w:ascii="宋体" w:hAnsi="宋体"/>
          <w:sz w:val="24"/>
        </w:rPr>
      </w:pPr>
      <w:bookmarkStart w:id="396" w:name="_Toc485216670"/>
      <w:bookmarkStart w:id="397" w:name="_Toc485217043"/>
      <w:bookmarkStart w:id="398" w:name="_Toc485217186"/>
      <w:bookmarkStart w:id="399" w:name="_Toc517755457"/>
      <w:r w:rsidRPr="00A97486">
        <w:rPr>
          <w:rFonts w:ascii="宋体" w:hAnsi="宋体" w:hint="eastAsia"/>
          <w:sz w:val="24"/>
        </w:rPr>
        <w:t>无强电情况下空调基本逻辑验证</w:t>
      </w:r>
      <w:bookmarkEnd w:id="396"/>
      <w:bookmarkEnd w:id="397"/>
      <w:bookmarkEnd w:id="398"/>
      <w:bookmarkEnd w:id="399"/>
    </w:p>
    <w:tbl>
      <w:tblPr>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440"/>
        <w:gridCol w:w="540"/>
        <w:gridCol w:w="2477"/>
        <w:gridCol w:w="1237"/>
        <w:gridCol w:w="426"/>
        <w:gridCol w:w="531"/>
        <w:gridCol w:w="531"/>
        <w:gridCol w:w="426"/>
        <w:gridCol w:w="426"/>
        <w:gridCol w:w="531"/>
        <w:gridCol w:w="531"/>
        <w:gridCol w:w="426"/>
      </w:tblGrid>
      <w:tr w:rsidR="00791C16" w:rsidRPr="00A97486" w:rsidTr="00C45EE5">
        <w:trPr>
          <w:trHeight w:val="375"/>
          <w:jc w:val="center"/>
        </w:trPr>
        <w:tc>
          <w:tcPr>
            <w:tcW w:w="0" w:type="auto"/>
            <w:tcBorders>
              <w:top w:val="single" w:sz="8" w:space="0" w:color="auto"/>
              <w:left w:val="single" w:sz="8" w:space="0" w:color="auto"/>
              <w:bottom w:val="single" w:sz="8" w:space="0" w:color="auto"/>
              <w:right w:val="single" w:sz="8" w:space="0" w:color="auto"/>
            </w:tcBorders>
            <w:vAlign w:val="center"/>
            <w:hideMark/>
          </w:tcPr>
          <w:p w:rsidR="00791C16" w:rsidRPr="00A97486" w:rsidRDefault="00791C16" w:rsidP="00C45EE5">
            <w:pPr>
              <w:jc w:val="center"/>
              <w:rPr>
                <w:b/>
                <w:bCs/>
                <w:color w:val="000000"/>
                <w:szCs w:val="21"/>
              </w:rPr>
            </w:pPr>
            <w:r w:rsidRPr="00A97486">
              <w:rPr>
                <w:rFonts w:hint="eastAsia"/>
                <w:b/>
                <w:bCs/>
                <w:color w:val="000000"/>
                <w:szCs w:val="21"/>
              </w:rPr>
              <w:t>步骤</w:t>
            </w:r>
          </w:p>
        </w:tc>
        <w:tc>
          <w:tcPr>
            <w:tcW w:w="0" w:type="auto"/>
            <w:tcBorders>
              <w:top w:val="single" w:sz="8" w:space="0" w:color="auto"/>
              <w:left w:val="single" w:sz="8" w:space="0" w:color="auto"/>
              <w:bottom w:val="single" w:sz="8" w:space="0" w:color="auto"/>
              <w:right w:val="single" w:sz="8" w:space="0" w:color="auto"/>
            </w:tcBorders>
            <w:vAlign w:val="center"/>
            <w:hideMark/>
          </w:tcPr>
          <w:p w:rsidR="00791C16" w:rsidRPr="00A97486" w:rsidRDefault="00791C16" w:rsidP="00C45EE5">
            <w:pPr>
              <w:jc w:val="center"/>
              <w:rPr>
                <w:b/>
                <w:bCs/>
                <w:color w:val="000000"/>
                <w:szCs w:val="21"/>
              </w:rPr>
            </w:pPr>
            <w:r w:rsidRPr="00A97486">
              <w:rPr>
                <w:rFonts w:hint="eastAsia"/>
                <w:b/>
                <w:bCs/>
                <w:color w:val="000000"/>
                <w:szCs w:val="21"/>
              </w:rPr>
              <w:t>注意</w:t>
            </w:r>
          </w:p>
        </w:tc>
        <w:tc>
          <w:tcPr>
            <w:tcW w:w="0" w:type="auto"/>
            <w:tcBorders>
              <w:top w:val="single" w:sz="8" w:space="0" w:color="auto"/>
              <w:left w:val="single" w:sz="8" w:space="0" w:color="auto"/>
              <w:bottom w:val="single" w:sz="8" w:space="0" w:color="auto"/>
              <w:right w:val="single" w:sz="8" w:space="0" w:color="auto"/>
            </w:tcBorders>
            <w:vAlign w:val="center"/>
            <w:hideMark/>
          </w:tcPr>
          <w:p w:rsidR="00791C16" w:rsidRPr="00A97486" w:rsidRDefault="00791C16" w:rsidP="00C45EE5">
            <w:pPr>
              <w:jc w:val="center"/>
              <w:rPr>
                <w:b/>
                <w:bCs/>
                <w:color w:val="000000"/>
                <w:szCs w:val="21"/>
              </w:rPr>
            </w:pPr>
            <w:r w:rsidRPr="00A97486">
              <w:rPr>
                <w:rFonts w:hint="eastAsia"/>
                <w:b/>
                <w:bCs/>
                <w:color w:val="000000"/>
                <w:szCs w:val="21"/>
              </w:rPr>
              <w:t>动作</w:t>
            </w:r>
          </w:p>
        </w:tc>
        <w:tc>
          <w:tcPr>
            <w:tcW w:w="0" w:type="auto"/>
            <w:tcBorders>
              <w:top w:val="single" w:sz="8" w:space="0" w:color="auto"/>
              <w:left w:val="single" w:sz="8" w:space="0" w:color="auto"/>
              <w:bottom w:val="single" w:sz="8" w:space="0" w:color="auto"/>
              <w:right w:val="single" w:sz="8" w:space="0" w:color="auto"/>
            </w:tcBorders>
            <w:vAlign w:val="center"/>
            <w:hideMark/>
          </w:tcPr>
          <w:p w:rsidR="00791C16" w:rsidRPr="00A97486" w:rsidRDefault="00791C16" w:rsidP="00C45EE5">
            <w:pPr>
              <w:jc w:val="center"/>
              <w:rPr>
                <w:b/>
                <w:bCs/>
                <w:color w:val="000000"/>
                <w:szCs w:val="21"/>
              </w:rPr>
            </w:pPr>
            <w:r w:rsidRPr="00A97486">
              <w:rPr>
                <w:rFonts w:ascii="宋体" w:hAnsi="宋体" w:hint="eastAsia"/>
                <w:b/>
                <w:bCs/>
                <w:color w:val="000000"/>
                <w:szCs w:val="21"/>
              </w:rPr>
              <w:t>响应</w:t>
            </w:r>
            <w:r w:rsidRPr="00A97486">
              <w:rPr>
                <w:b/>
                <w:bCs/>
                <w:color w:val="000000"/>
                <w:szCs w:val="21"/>
              </w:rPr>
              <w:t>/PTU</w:t>
            </w:r>
            <w:r w:rsidRPr="00A97486">
              <w:rPr>
                <w:rFonts w:ascii="宋体" w:hAnsi="宋体" w:hint="eastAsia"/>
                <w:b/>
                <w:bCs/>
                <w:color w:val="000000"/>
                <w:szCs w:val="21"/>
              </w:rPr>
              <w:t>显示</w:t>
            </w:r>
          </w:p>
        </w:tc>
        <w:tc>
          <w:tcPr>
            <w:tcW w:w="0" w:type="auto"/>
            <w:tcBorders>
              <w:top w:val="single" w:sz="8" w:space="0" w:color="auto"/>
              <w:left w:val="single" w:sz="8" w:space="0" w:color="auto"/>
              <w:bottom w:val="single" w:sz="8" w:space="0" w:color="auto"/>
              <w:right w:val="single" w:sz="8" w:space="0" w:color="auto"/>
            </w:tcBorders>
            <w:vAlign w:val="center"/>
            <w:hideMark/>
          </w:tcPr>
          <w:p w:rsidR="00791C16" w:rsidRPr="00A97486" w:rsidRDefault="00791C16" w:rsidP="00C45EE5">
            <w:pPr>
              <w:jc w:val="center"/>
              <w:rPr>
                <w:rFonts w:ascii="宋体" w:hAnsi="宋体" w:cs="宋体"/>
                <w:bCs/>
                <w:color w:val="000000"/>
                <w:szCs w:val="21"/>
              </w:rPr>
            </w:pPr>
            <w:r w:rsidRPr="00A97486">
              <w:rPr>
                <w:rFonts w:ascii="宋体" w:hAnsi="宋体" w:cs="宋体" w:hint="eastAsia"/>
                <w:bCs/>
                <w:color w:val="000000"/>
                <w:szCs w:val="21"/>
              </w:rPr>
              <w:t>C1</w:t>
            </w:r>
          </w:p>
        </w:tc>
        <w:tc>
          <w:tcPr>
            <w:tcW w:w="0" w:type="auto"/>
            <w:tcBorders>
              <w:top w:val="single" w:sz="8" w:space="0" w:color="auto"/>
              <w:left w:val="single" w:sz="8" w:space="0" w:color="auto"/>
              <w:bottom w:val="single" w:sz="8" w:space="0" w:color="auto"/>
              <w:right w:val="single" w:sz="8" w:space="0" w:color="auto"/>
            </w:tcBorders>
            <w:vAlign w:val="center"/>
            <w:hideMark/>
          </w:tcPr>
          <w:p w:rsidR="00791C16" w:rsidRPr="00A97486" w:rsidRDefault="00791C16" w:rsidP="00C45EE5">
            <w:pPr>
              <w:jc w:val="center"/>
              <w:rPr>
                <w:rFonts w:ascii="宋体" w:hAnsi="宋体" w:cs="宋体"/>
                <w:bCs/>
                <w:color w:val="000000"/>
                <w:szCs w:val="21"/>
              </w:rPr>
            </w:pPr>
            <w:r w:rsidRPr="00A97486">
              <w:rPr>
                <w:rFonts w:ascii="宋体" w:hAnsi="宋体" w:cs="宋体" w:hint="eastAsia"/>
                <w:bCs/>
                <w:color w:val="000000"/>
                <w:szCs w:val="21"/>
              </w:rPr>
              <w:t>TC1</w:t>
            </w:r>
          </w:p>
        </w:tc>
        <w:tc>
          <w:tcPr>
            <w:tcW w:w="0" w:type="auto"/>
            <w:tcBorders>
              <w:top w:val="single" w:sz="8" w:space="0" w:color="auto"/>
              <w:left w:val="single" w:sz="8" w:space="0" w:color="auto"/>
              <w:bottom w:val="single" w:sz="8" w:space="0" w:color="auto"/>
              <w:right w:val="single" w:sz="8" w:space="0" w:color="auto"/>
            </w:tcBorders>
            <w:vAlign w:val="center"/>
            <w:hideMark/>
          </w:tcPr>
          <w:p w:rsidR="00791C16" w:rsidRPr="00A97486" w:rsidRDefault="00791C16" w:rsidP="00C45EE5">
            <w:pPr>
              <w:jc w:val="center"/>
              <w:rPr>
                <w:rFonts w:ascii="宋体" w:hAnsi="宋体" w:cs="宋体"/>
                <w:bCs/>
                <w:color w:val="000000"/>
                <w:szCs w:val="21"/>
              </w:rPr>
            </w:pPr>
            <w:r w:rsidRPr="00A97486">
              <w:rPr>
                <w:rFonts w:ascii="宋体" w:hAnsi="宋体" w:cs="宋体" w:hint="eastAsia"/>
                <w:bCs/>
                <w:color w:val="000000"/>
                <w:szCs w:val="21"/>
              </w:rPr>
              <w:t>MP1</w:t>
            </w:r>
          </w:p>
        </w:tc>
        <w:tc>
          <w:tcPr>
            <w:tcW w:w="0" w:type="auto"/>
            <w:tcBorders>
              <w:top w:val="single" w:sz="8" w:space="0" w:color="auto"/>
              <w:left w:val="single" w:sz="8" w:space="0" w:color="auto"/>
              <w:bottom w:val="single" w:sz="8" w:space="0" w:color="auto"/>
              <w:right w:val="single" w:sz="8" w:space="0" w:color="auto"/>
            </w:tcBorders>
            <w:vAlign w:val="center"/>
            <w:hideMark/>
          </w:tcPr>
          <w:p w:rsidR="00791C16" w:rsidRPr="00A97486" w:rsidRDefault="00791C16" w:rsidP="00C45EE5">
            <w:pPr>
              <w:jc w:val="center"/>
              <w:rPr>
                <w:rFonts w:ascii="宋体" w:hAnsi="宋体" w:cs="宋体"/>
                <w:bCs/>
                <w:color w:val="000000"/>
                <w:szCs w:val="21"/>
              </w:rPr>
            </w:pPr>
            <w:r w:rsidRPr="00A97486">
              <w:rPr>
                <w:rFonts w:ascii="宋体" w:hAnsi="宋体" w:cs="宋体" w:hint="eastAsia"/>
                <w:bCs/>
                <w:color w:val="000000"/>
                <w:szCs w:val="21"/>
              </w:rPr>
              <w:t>M1</w:t>
            </w:r>
          </w:p>
        </w:tc>
        <w:tc>
          <w:tcPr>
            <w:tcW w:w="0" w:type="auto"/>
            <w:tcBorders>
              <w:top w:val="single" w:sz="8" w:space="0" w:color="auto"/>
              <w:left w:val="single" w:sz="8" w:space="0" w:color="auto"/>
              <w:bottom w:val="single" w:sz="8" w:space="0" w:color="auto"/>
              <w:right w:val="single" w:sz="8" w:space="0" w:color="auto"/>
            </w:tcBorders>
            <w:vAlign w:val="center"/>
            <w:hideMark/>
          </w:tcPr>
          <w:p w:rsidR="00791C16" w:rsidRPr="00A97486" w:rsidRDefault="00791C16" w:rsidP="00C45EE5">
            <w:pPr>
              <w:jc w:val="center"/>
              <w:rPr>
                <w:rFonts w:ascii="宋体" w:hAnsi="宋体" w:cs="宋体"/>
                <w:bCs/>
                <w:color w:val="000000"/>
                <w:szCs w:val="21"/>
              </w:rPr>
            </w:pPr>
            <w:r w:rsidRPr="00A97486">
              <w:rPr>
                <w:rFonts w:ascii="宋体" w:hAnsi="宋体" w:cs="宋体" w:hint="eastAsia"/>
                <w:bCs/>
                <w:color w:val="000000"/>
                <w:szCs w:val="21"/>
              </w:rPr>
              <w:t>M2</w:t>
            </w:r>
          </w:p>
        </w:tc>
        <w:tc>
          <w:tcPr>
            <w:tcW w:w="0" w:type="auto"/>
            <w:tcBorders>
              <w:top w:val="single" w:sz="8" w:space="0" w:color="auto"/>
              <w:left w:val="single" w:sz="8" w:space="0" w:color="auto"/>
              <w:bottom w:val="single" w:sz="8" w:space="0" w:color="auto"/>
              <w:right w:val="single" w:sz="8" w:space="0" w:color="auto"/>
            </w:tcBorders>
            <w:vAlign w:val="center"/>
            <w:hideMark/>
          </w:tcPr>
          <w:p w:rsidR="00791C16" w:rsidRPr="00A97486" w:rsidRDefault="00791C16" w:rsidP="00C45EE5">
            <w:pPr>
              <w:jc w:val="center"/>
              <w:rPr>
                <w:rFonts w:ascii="宋体" w:hAnsi="宋体" w:cs="宋体"/>
                <w:bCs/>
                <w:color w:val="000000"/>
                <w:szCs w:val="21"/>
              </w:rPr>
            </w:pPr>
            <w:r w:rsidRPr="00A97486">
              <w:rPr>
                <w:rFonts w:ascii="宋体" w:hAnsi="宋体" w:cs="宋体" w:hint="eastAsia"/>
                <w:bCs/>
                <w:color w:val="000000"/>
                <w:szCs w:val="21"/>
              </w:rPr>
              <w:t>MP2</w:t>
            </w:r>
          </w:p>
        </w:tc>
        <w:tc>
          <w:tcPr>
            <w:tcW w:w="0" w:type="auto"/>
            <w:tcBorders>
              <w:top w:val="single" w:sz="8" w:space="0" w:color="auto"/>
              <w:left w:val="single" w:sz="8" w:space="0" w:color="auto"/>
              <w:bottom w:val="single" w:sz="8" w:space="0" w:color="auto"/>
              <w:right w:val="single" w:sz="8" w:space="0" w:color="auto"/>
            </w:tcBorders>
            <w:vAlign w:val="center"/>
            <w:hideMark/>
          </w:tcPr>
          <w:p w:rsidR="00791C16" w:rsidRPr="00A97486" w:rsidRDefault="00791C16" w:rsidP="00C45EE5">
            <w:pPr>
              <w:jc w:val="center"/>
              <w:rPr>
                <w:rFonts w:ascii="宋体" w:hAnsi="宋体" w:cs="宋体"/>
                <w:bCs/>
                <w:color w:val="000000"/>
                <w:szCs w:val="21"/>
              </w:rPr>
            </w:pPr>
            <w:r w:rsidRPr="00A97486">
              <w:rPr>
                <w:rFonts w:ascii="宋体" w:hAnsi="宋体" w:cs="宋体" w:hint="eastAsia"/>
                <w:bCs/>
                <w:color w:val="000000"/>
                <w:szCs w:val="21"/>
              </w:rPr>
              <w:t>TC2</w:t>
            </w:r>
          </w:p>
        </w:tc>
        <w:tc>
          <w:tcPr>
            <w:tcW w:w="0" w:type="auto"/>
            <w:tcBorders>
              <w:top w:val="single" w:sz="8" w:space="0" w:color="auto"/>
              <w:left w:val="single" w:sz="8" w:space="0" w:color="auto"/>
              <w:bottom w:val="single" w:sz="8" w:space="0" w:color="auto"/>
              <w:right w:val="single" w:sz="8" w:space="0" w:color="auto"/>
            </w:tcBorders>
            <w:vAlign w:val="center"/>
            <w:hideMark/>
          </w:tcPr>
          <w:p w:rsidR="00791C16" w:rsidRPr="00A97486" w:rsidRDefault="00791C16" w:rsidP="00C45EE5">
            <w:pPr>
              <w:jc w:val="center"/>
              <w:rPr>
                <w:rFonts w:ascii="宋体" w:hAnsi="宋体" w:cs="宋体"/>
                <w:bCs/>
                <w:color w:val="000000"/>
                <w:szCs w:val="21"/>
              </w:rPr>
            </w:pPr>
            <w:r w:rsidRPr="00A97486">
              <w:rPr>
                <w:rFonts w:ascii="宋体" w:hAnsi="宋体" w:cs="宋体" w:hint="eastAsia"/>
                <w:bCs/>
                <w:color w:val="000000"/>
                <w:szCs w:val="21"/>
              </w:rPr>
              <w:t>C2</w:t>
            </w:r>
          </w:p>
        </w:tc>
      </w:tr>
      <w:tr w:rsidR="00791C16" w:rsidRPr="00A97486" w:rsidTr="00C45EE5">
        <w:trPr>
          <w:trHeight w:val="1500"/>
          <w:jc w:val="center"/>
        </w:trPr>
        <w:tc>
          <w:tcPr>
            <w:tcW w:w="0" w:type="auto"/>
            <w:tcBorders>
              <w:top w:val="single" w:sz="8" w:space="0" w:color="auto"/>
              <w:left w:val="single" w:sz="8" w:space="0" w:color="auto"/>
              <w:bottom w:val="single" w:sz="8" w:space="0" w:color="auto"/>
              <w:right w:val="single" w:sz="8" w:space="0" w:color="auto"/>
            </w:tcBorders>
            <w:noWrap/>
            <w:vAlign w:val="center"/>
            <w:hideMark/>
          </w:tcPr>
          <w:p w:rsidR="00791C16" w:rsidRPr="00A97486" w:rsidRDefault="00791C16" w:rsidP="00C45EE5">
            <w:pPr>
              <w:jc w:val="center"/>
              <w:rPr>
                <w:rFonts w:ascii="宋体" w:hAnsi="宋体" w:cs="宋体"/>
                <w:color w:val="000000"/>
                <w:szCs w:val="22"/>
              </w:rPr>
            </w:pPr>
            <w:r w:rsidRPr="00A97486">
              <w:rPr>
                <w:rFonts w:ascii="宋体" w:hAnsi="宋体" w:cs="宋体" w:hint="eastAsia"/>
                <w:color w:val="000000"/>
              </w:rPr>
              <w:t>24</w:t>
            </w:r>
          </w:p>
        </w:tc>
        <w:tc>
          <w:tcPr>
            <w:tcW w:w="0" w:type="auto"/>
            <w:vMerge w:val="restart"/>
            <w:tcBorders>
              <w:top w:val="single" w:sz="8" w:space="0" w:color="auto"/>
              <w:left w:val="single" w:sz="8" w:space="0" w:color="auto"/>
              <w:right w:val="single" w:sz="8" w:space="0" w:color="auto"/>
            </w:tcBorders>
            <w:textDirection w:val="btLr"/>
            <w:vAlign w:val="center"/>
            <w:hideMark/>
          </w:tcPr>
          <w:p w:rsidR="00791C16" w:rsidRPr="00A97486" w:rsidRDefault="00791C16" w:rsidP="00C45EE5">
            <w:pPr>
              <w:jc w:val="center"/>
              <w:rPr>
                <w:szCs w:val="22"/>
              </w:rPr>
            </w:pPr>
            <w:r w:rsidRPr="00A97486">
              <w:rPr>
                <w:b/>
                <w:bCs/>
                <w:color w:val="FF0000"/>
                <w:sz w:val="22"/>
              </w:rPr>
              <w:t xml:space="preserve">400VAC=OFF!!! </w:t>
            </w:r>
            <w:r w:rsidRPr="00A97486">
              <w:rPr>
                <w:b/>
                <w:bCs/>
                <w:color w:val="00B050"/>
                <w:sz w:val="22"/>
              </w:rPr>
              <w:t>1</w:t>
            </w:r>
            <w:r w:rsidRPr="00A97486">
              <w:rPr>
                <w:color w:val="00B050"/>
              </w:rPr>
              <w:t>10VDC=ON!!!</w:t>
            </w:r>
          </w:p>
        </w:tc>
        <w:tc>
          <w:tcPr>
            <w:tcW w:w="0" w:type="auto"/>
            <w:tcBorders>
              <w:top w:val="single" w:sz="8" w:space="0" w:color="auto"/>
              <w:left w:val="single" w:sz="8" w:space="0" w:color="auto"/>
              <w:bottom w:val="single" w:sz="8" w:space="0" w:color="auto"/>
              <w:right w:val="single" w:sz="8" w:space="0" w:color="auto"/>
            </w:tcBorders>
            <w:vAlign w:val="center"/>
            <w:hideMark/>
          </w:tcPr>
          <w:p w:rsidR="00791C16" w:rsidRPr="00A97486" w:rsidRDefault="00791C16" w:rsidP="00C45EE5">
            <w:pPr>
              <w:pStyle w:val="affff2"/>
              <w:rPr>
                <w:sz w:val="21"/>
              </w:rPr>
            </w:pPr>
            <w:r w:rsidRPr="00A97486">
              <w:t>-</w:t>
            </w:r>
            <w:r w:rsidRPr="00A97486">
              <w:rPr>
                <w:rFonts w:ascii="宋体" w:hAnsi="宋体" w:hint="eastAsia"/>
              </w:rPr>
              <w:t>交流</w:t>
            </w:r>
            <w:r w:rsidRPr="00A97486">
              <w:t>400V</w:t>
            </w:r>
            <w:r w:rsidRPr="00A97486">
              <w:rPr>
                <w:rFonts w:ascii="宋体" w:hAnsi="宋体" w:hint="eastAsia"/>
              </w:rPr>
              <w:t>可用，但被关闭</w:t>
            </w:r>
            <w:r w:rsidRPr="00A97486">
              <w:t>=Q1 OFF</w:t>
            </w:r>
            <w:r w:rsidRPr="00A97486">
              <w:rPr>
                <w:rFonts w:hint="eastAsia"/>
              </w:rPr>
              <w:t>，</w:t>
            </w:r>
            <w:r w:rsidRPr="00A97486">
              <w:t>=Q2 OFF</w:t>
            </w:r>
            <w:r w:rsidRPr="00A97486">
              <w:rPr>
                <w:rFonts w:hint="eastAsia"/>
              </w:rPr>
              <w:t>，</w:t>
            </w:r>
            <w:r w:rsidRPr="00A97486">
              <w:t>=Q5 OFF</w:t>
            </w:r>
            <w:r w:rsidRPr="00A97486">
              <w:br/>
              <w:t>-</w:t>
            </w:r>
            <w:r w:rsidRPr="00A97486">
              <w:rPr>
                <w:rFonts w:hint="eastAsia"/>
              </w:rPr>
              <w:t>闭合控制电源直流</w:t>
            </w:r>
            <w:r w:rsidRPr="00A97486">
              <w:t>110V</w:t>
            </w:r>
            <w:r w:rsidRPr="00A97486">
              <w:br/>
              <w:t>=Q4 ON</w:t>
            </w:r>
            <w:r w:rsidRPr="00A97486">
              <w:rPr>
                <w:rFonts w:hint="eastAsia"/>
              </w:rPr>
              <w:t>，</w:t>
            </w:r>
            <w:r w:rsidRPr="00A97486">
              <w:t>=Q44 ON</w:t>
            </w:r>
          </w:p>
        </w:tc>
        <w:tc>
          <w:tcPr>
            <w:tcW w:w="0" w:type="auto"/>
            <w:tcBorders>
              <w:top w:val="single" w:sz="8" w:space="0" w:color="auto"/>
              <w:left w:val="single" w:sz="8" w:space="0" w:color="auto"/>
              <w:bottom w:val="single" w:sz="8" w:space="0" w:color="auto"/>
              <w:right w:val="single" w:sz="8" w:space="0" w:color="auto"/>
            </w:tcBorders>
            <w:vAlign w:val="center"/>
            <w:hideMark/>
          </w:tcPr>
          <w:p w:rsidR="00791C16" w:rsidRPr="00A97486" w:rsidRDefault="00791C16" w:rsidP="00C45EE5">
            <w:pPr>
              <w:pStyle w:val="affff2"/>
              <w:rPr>
                <w:rFonts w:ascii="宋体" w:hAnsi="宋体" w:cs="宋体"/>
                <w:sz w:val="21"/>
              </w:rPr>
            </w:pPr>
            <w:r w:rsidRPr="00A97486">
              <w:rPr>
                <w:rFonts w:ascii="宋体" w:hAnsi="宋体" w:cs="宋体" w:hint="eastAsia"/>
              </w:rPr>
              <w:t>控制器运行指示灯闪烁；MVB板卡运行指示灯闪烁。控制柜上三个状态指示灯显示绿色。</w:t>
            </w:r>
          </w:p>
        </w:tc>
        <w:tc>
          <w:tcPr>
            <w:tcW w:w="0" w:type="auto"/>
            <w:tcBorders>
              <w:top w:val="single" w:sz="8" w:space="0" w:color="auto"/>
              <w:left w:val="single" w:sz="8" w:space="0" w:color="auto"/>
              <w:bottom w:val="single" w:sz="8" w:space="0" w:color="auto"/>
              <w:right w:val="single" w:sz="8" w:space="0" w:color="auto"/>
            </w:tcBorders>
            <w:vAlign w:val="center"/>
            <w:hideMark/>
          </w:tcPr>
          <w:p w:rsidR="00791C16" w:rsidRPr="00A97486" w:rsidRDefault="00791C16" w:rsidP="00C45EE5">
            <w:pPr>
              <w:jc w:val="center"/>
              <w:rPr>
                <w:rFonts w:ascii="宋体" w:hAnsi="宋体" w:cs="宋体"/>
                <w:bCs/>
                <w:color w:val="000000"/>
                <w:szCs w:val="21"/>
              </w:rPr>
            </w:pPr>
            <w:r w:rsidRPr="00A97486">
              <w:rPr>
                <w:rFonts w:ascii="宋体" w:hAnsi="宋体" w:cs="宋体" w:hint="eastAsia"/>
                <w:bCs/>
                <w:color w:val="000000"/>
                <w:szCs w:val="21"/>
              </w:rPr>
              <w:t>□</w:t>
            </w:r>
          </w:p>
        </w:tc>
        <w:tc>
          <w:tcPr>
            <w:tcW w:w="0" w:type="auto"/>
            <w:tcBorders>
              <w:top w:val="single" w:sz="8" w:space="0" w:color="auto"/>
              <w:left w:val="single" w:sz="8" w:space="0" w:color="auto"/>
              <w:bottom w:val="single" w:sz="8" w:space="0" w:color="auto"/>
              <w:right w:val="single" w:sz="8" w:space="0" w:color="auto"/>
            </w:tcBorders>
            <w:vAlign w:val="center"/>
            <w:hideMark/>
          </w:tcPr>
          <w:p w:rsidR="00791C16" w:rsidRPr="00A97486" w:rsidRDefault="00791C16" w:rsidP="00C45EE5">
            <w:pPr>
              <w:jc w:val="center"/>
              <w:rPr>
                <w:rFonts w:ascii="宋体" w:hAnsi="宋体" w:cs="宋体"/>
                <w:bCs/>
                <w:color w:val="000000"/>
                <w:szCs w:val="21"/>
              </w:rPr>
            </w:pPr>
            <w:r w:rsidRPr="00A97486">
              <w:rPr>
                <w:rFonts w:ascii="宋体" w:hAnsi="宋体" w:cs="宋体" w:hint="eastAsia"/>
                <w:bCs/>
                <w:color w:val="000000"/>
                <w:szCs w:val="21"/>
              </w:rPr>
              <w:t>□</w:t>
            </w:r>
          </w:p>
        </w:tc>
        <w:tc>
          <w:tcPr>
            <w:tcW w:w="0" w:type="auto"/>
            <w:tcBorders>
              <w:top w:val="single" w:sz="8" w:space="0" w:color="auto"/>
              <w:left w:val="single" w:sz="8" w:space="0" w:color="auto"/>
              <w:bottom w:val="single" w:sz="8" w:space="0" w:color="auto"/>
              <w:right w:val="single" w:sz="8" w:space="0" w:color="auto"/>
            </w:tcBorders>
            <w:vAlign w:val="center"/>
            <w:hideMark/>
          </w:tcPr>
          <w:p w:rsidR="00791C16" w:rsidRPr="00A97486" w:rsidRDefault="00791C16" w:rsidP="00C45EE5">
            <w:pPr>
              <w:jc w:val="center"/>
              <w:rPr>
                <w:rFonts w:ascii="宋体" w:hAnsi="宋体" w:cs="宋体"/>
                <w:bCs/>
                <w:color w:val="000000"/>
                <w:szCs w:val="21"/>
              </w:rPr>
            </w:pPr>
            <w:r w:rsidRPr="00A97486">
              <w:rPr>
                <w:rFonts w:ascii="宋体" w:hAnsi="宋体" w:cs="宋体" w:hint="eastAsia"/>
                <w:bCs/>
                <w:color w:val="000000"/>
                <w:szCs w:val="21"/>
              </w:rPr>
              <w:t>□</w:t>
            </w:r>
          </w:p>
        </w:tc>
        <w:tc>
          <w:tcPr>
            <w:tcW w:w="0" w:type="auto"/>
            <w:tcBorders>
              <w:top w:val="single" w:sz="8" w:space="0" w:color="auto"/>
              <w:left w:val="single" w:sz="8" w:space="0" w:color="auto"/>
              <w:bottom w:val="single" w:sz="8" w:space="0" w:color="auto"/>
              <w:right w:val="single" w:sz="8" w:space="0" w:color="auto"/>
            </w:tcBorders>
            <w:vAlign w:val="center"/>
            <w:hideMark/>
          </w:tcPr>
          <w:p w:rsidR="00791C16" w:rsidRPr="00A97486" w:rsidRDefault="00791C16" w:rsidP="00C45EE5">
            <w:pPr>
              <w:jc w:val="center"/>
              <w:rPr>
                <w:rFonts w:ascii="宋体" w:hAnsi="宋体" w:cs="宋体"/>
                <w:bCs/>
                <w:color w:val="000000"/>
                <w:szCs w:val="21"/>
              </w:rPr>
            </w:pPr>
            <w:r w:rsidRPr="00A97486">
              <w:rPr>
                <w:rFonts w:ascii="宋体" w:hAnsi="宋体" w:cs="宋体" w:hint="eastAsia"/>
                <w:bCs/>
                <w:color w:val="000000"/>
                <w:szCs w:val="21"/>
              </w:rPr>
              <w:t>□</w:t>
            </w:r>
          </w:p>
        </w:tc>
        <w:tc>
          <w:tcPr>
            <w:tcW w:w="0" w:type="auto"/>
            <w:tcBorders>
              <w:top w:val="single" w:sz="8" w:space="0" w:color="auto"/>
              <w:left w:val="single" w:sz="8" w:space="0" w:color="auto"/>
              <w:bottom w:val="single" w:sz="8" w:space="0" w:color="auto"/>
              <w:right w:val="single" w:sz="8" w:space="0" w:color="auto"/>
            </w:tcBorders>
            <w:vAlign w:val="center"/>
            <w:hideMark/>
          </w:tcPr>
          <w:p w:rsidR="00791C16" w:rsidRPr="00A97486" w:rsidRDefault="00791C16" w:rsidP="00C45EE5">
            <w:pPr>
              <w:jc w:val="center"/>
              <w:rPr>
                <w:rFonts w:ascii="宋体" w:hAnsi="宋体" w:cs="宋体"/>
                <w:bCs/>
                <w:color w:val="000000"/>
                <w:szCs w:val="21"/>
              </w:rPr>
            </w:pPr>
            <w:r w:rsidRPr="00A97486">
              <w:rPr>
                <w:rFonts w:ascii="宋体" w:hAnsi="宋体" w:cs="宋体" w:hint="eastAsia"/>
                <w:bCs/>
                <w:color w:val="000000"/>
                <w:szCs w:val="21"/>
              </w:rPr>
              <w:t>□</w:t>
            </w:r>
          </w:p>
        </w:tc>
        <w:tc>
          <w:tcPr>
            <w:tcW w:w="0" w:type="auto"/>
            <w:tcBorders>
              <w:top w:val="single" w:sz="8" w:space="0" w:color="auto"/>
              <w:left w:val="single" w:sz="8" w:space="0" w:color="auto"/>
              <w:bottom w:val="single" w:sz="8" w:space="0" w:color="auto"/>
              <w:right w:val="single" w:sz="8" w:space="0" w:color="auto"/>
            </w:tcBorders>
            <w:vAlign w:val="center"/>
            <w:hideMark/>
          </w:tcPr>
          <w:p w:rsidR="00791C16" w:rsidRPr="00A97486" w:rsidRDefault="00791C16" w:rsidP="00C45EE5">
            <w:pPr>
              <w:jc w:val="center"/>
              <w:rPr>
                <w:rFonts w:ascii="宋体" w:hAnsi="宋体" w:cs="宋体"/>
                <w:bCs/>
                <w:color w:val="000000"/>
                <w:szCs w:val="21"/>
              </w:rPr>
            </w:pPr>
            <w:r w:rsidRPr="00A97486">
              <w:rPr>
                <w:rFonts w:ascii="宋体" w:hAnsi="宋体" w:cs="宋体" w:hint="eastAsia"/>
                <w:bCs/>
                <w:color w:val="000000"/>
                <w:szCs w:val="21"/>
              </w:rPr>
              <w:t>□</w:t>
            </w:r>
          </w:p>
        </w:tc>
        <w:tc>
          <w:tcPr>
            <w:tcW w:w="0" w:type="auto"/>
            <w:tcBorders>
              <w:top w:val="single" w:sz="8" w:space="0" w:color="auto"/>
              <w:left w:val="single" w:sz="8" w:space="0" w:color="auto"/>
              <w:bottom w:val="single" w:sz="8" w:space="0" w:color="auto"/>
              <w:right w:val="single" w:sz="8" w:space="0" w:color="auto"/>
            </w:tcBorders>
            <w:vAlign w:val="center"/>
            <w:hideMark/>
          </w:tcPr>
          <w:p w:rsidR="00791C16" w:rsidRPr="00A97486" w:rsidRDefault="00791C16" w:rsidP="00C45EE5">
            <w:pPr>
              <w:jc w:val="center"/>
              <w:rPr>
                <w:rFonts w:ascii="宋体" w:hAnsi="宋体" w:cs="宋体"/>
                <w:bCs/>
                <w:color w:val="000000"/>
                <w:szCs w:val="21"/>
              </w:rPr>
            </w:pPr>
            <w:r w:rsidRPr="00A97486">
              <w:rPr>
                <w:rFonts w:ascii="宋体" w:hAnsi="宋体" w:cs="宋体" w:hint="eastAsia"/>
                <w:bCs/>
                <w:color w:val="000000"/>
                <w:szCs w:val="21"/>
              </w:rPr>
              <w:t>□</w:t>
            </w:r>
          </w:p>
        </w:tc>
        <w:tc>
          <w:tcPr>
            <w:tcW w:w="0" w:type="auto"/>
            <w:tcBorders>
              <w:top w:val="single" w:sz="8" w:space="0" w:color="auto"/>
              <w:left w:val="single" w:sz="8" w:space="0" w:color="auto"/>
              <w:bottom w:val="single" w:sz="8" w:space="0" w:color="auto"/>
              <w:right w:val="single" w:sz="8" w:space="0" w:color="auto"/>
            </w:tcBorders>
            <w:vAlign w:val="center"/>
            <w:hideMark/>
          </w:tcPr>
          <w:p w:rsidR="00791C16" w:rsidRPr="00A97486" w:rsidRDefault="00791C16" w:rsidP="00C45EE5">
            <w:pPr>
              <w:jc w:val="center"/>
              <w:rPr>
                <w:rFonts w:ascii="宋体" w:hAnsi="宋体" w:cs="宋体"/>
                <w:bCs/>
                <w:color w:val="000000"/>
                <w:szCs w:val="21"/>
              </w:rPr>
            </w:pPr>
            <w:r w:rsidRPr="00A97486">
              <w:rPr>
                <w:rFonts w:ascii="宋体" w:hAnsi="宋体" w:cs="宋体" w:hint="eastAsia"/>
                <w:bCs/>
                <w:color w:val="000000"/>
                <w:szCs w:val="21"/>
              </w:rPr>
              <w:t>□</w:t>
            </w:r>
          </w:p>
        </w:tc>
      </w:tr>
      <w:tr w:rsidR="00791C16" w:rsidRPr="00A97486" w:rsidTr="00C45EE5">
        <w:trPr>
          <w:trHeight w:val="300"/>
          <w:jc w:val="center"/>
        </w:trPr>
        <w:tc>
          <w:tcPr>
            <w:tcW w:w="0" w:type="auto"/>
            <w:tcBorders>
              <w:top w:val="single" w:sz="8" w:space="0" w:color="auto"/>
              <w:left w:val="single" w:sz="8" w:space="0" w:color="auto"/>
              <w:bottom w:val="single" w:sz="8" w:space="0" w:color="auto"/>
              <w:right w:val="single" w:sz="8" w:space="0" w:color="auto"/>
            </w:tcBorders>
            <w:noWrap/>
            <w:vAlign w:val="center"/>
            <w:hideMark/>
          </w:tcPr>
          <w:p w:rsidR="00791C16" w:rsidRPr="00A97486" w:rsidRDefault="00791C16" w:rsidP="00C45EE5">
            <w:pPr>
              <w:jc w:val="center"/>
              <w:rPr>
                <w:rFonts w:ascii="宋体" w:hAnsi="宋体" w:cs="宋体"/>
                <w:color w:val="000000"/>
                <w:szCs w:val="22"/>
              </w:rPr>
            </w:pPr>
            <w:r w:rsidRPr="00A97486">
              <w:rPr>
                <w:rFonts w:ascii="宋体" w:hAnsi="宋体" w:cs="宋体" w:hint="eastAsia"/>
                <w:color w:val="000000"/>
              </w:rPr>
              <w:t>25</w:t>
            </w:r>
          </w:p>
        </w:tc>
        <w:tc>
          <w:tcPr>
            <w:tcW w:w="0" w:type="auto"/>
            <w:vMerge/>
            <w:tcBorders>
              <w:left w:val="single" w:sz="8" w:space="0" w:color="auto"/>
              <w:right w:val="single" w:sz="8" w:space="0" w:color="auto"/>
            </w:tcBorders>
            <w:vAlign w:val="center"/>
            <w:hideMark/>
          </w:tcPr>
          <w:p w:rsidR="00791C16" w:rsidRPr="00A97486" w:rsidRDefault="00791C16" w:rsidP="00C45EE5">
            <w:pPr>
              <w:ind w:left="113" w:right="113"/>
              <w:jc w:val="center"/>
              <w:rPr>
                <w:szCs w:val="22"/>
              </w:rPr>
            </w:pPr>
          </w:p>
        </w:tc>
        <w:tc>
          <w:tcPr>
            <w:tcW w:w="0" w:type="auto"/>
            <w:tcBorders>
              <w:top w:val="single" w:sz="8" w:space="0" w:color="auto"/>
              <w:left w:val="single" w:sz="8" w:space="0" w:color="auto"/>
              <w:bottom w:val="single" w:sz="8" w:space="0" w:color="auto"/>
              <w:right w:val="single" w:sz="8" w:space="0" w:color="auto"/>
            </w:tcBorders>
            <w:vAlign w:val="center"/>
            <w:hideMark/>
          </w:tcPr>
          <w:p w:rsidR="00791C16" w:rsidRPr="00A97486" w:rsidRDefault="00791C16" w:rsidP="00C45EE5">
            <w:pPr>
              <w:pStyle w:val="affff2"/>
              <w:rPr>
                <w:rFonts w:ascii="宋体" w:hAnsi="宋体" w:cs="宋体"/>
                <w:sz w:val="21"/>
              </w:rPr>
            </w:pPr>
            <w:r w:rsidRPr="00A97486">
              <w:rPr>
                <w:rFonts w:ascii="宋体" w:hAnsi="宋体" w:hint="eastAsia"/>
              </w:rPr>
              <w:t>笔记本电脑通过RJ45与控制器连接</w:t>
            </w:r>
          </w:p>
        </w:tc>
        <w:tc>
          <w:tcPr>
            <w:tcW w:w="0" w:type="auto"/>
            <w:tcBorders>
              <w:top w:val="single" w:sz="8" w:space="0" w:color="auto"/>
              <w:left w:val="single" w:sz="8" w:space="0" w:color="auto"/>
              <w:bottom w:val="single" w:sz="8" w:space="0" w:color="auto"/>
              <w:right w:val="single" w:sz="8" w:space="0" w:color="auto"/>
            </w:tcBorders>
            <w:vAlign w:val="center"/>
            <w:hideMark/>
          </w:tcPr>
          <w:p w:rsidR="00791C16" w:rsidRPr="00A97486" w:rsidRDefault="00791C16" w:rsidP="00C45EE5">
            <w:pPr>
              <w:pStyle w:val="affff2"/>
              <w:rPr>
                <w:rFonts w:ascii="宋体" w:hAnsi="宋体" w:cs="宋体"/>
                <w:sz w:val="21"/>
              </w:rPr>
            </w:pPr>
            <w:r w:rsidRPr="00A97486">
              <w:rPr>
                <w:rFonts w:ascii="宋体" w:hAnsi="宋体" w:cs="宋体" w:hint="eastAsia"/>
              </w:rPr>
              <w:t xml:space="preserve">注意：使用PTU维护软件时，须将控制器维护口上的M12连接器拔去。　</w:t>
            </w:r>
          </w:p>
        </w:tc>
        <w:tc>
          <w:tcPr>
            <w:tcW w:w="0" w:type="auto"/>
            <w:tcBorders>
              <w:top w:val="single" w:sz="8" w:space="0" w:color="auto"/>
              <w:left w:val="single" w:sz="8" w:space="0" w:color="auto"/>
              <w:bottom w:val="single" w:sz="8" w:space="0" w:color="auto"/>
              <w:right w:val="single" w:sz="8" w:space="0" w:color="auto"/>
            </w:tcBorders>
            <w:vAlign w:val="center"/>
            <w:hideMark/>
          </w:tcPr>
          <w:p w:rsidR="00791C16" w:rsidRPr="00A97486" w:rsidRDefault="00791C16" w:rsidP="00C45EE5">
            <w:pPr>
              <w:jc w:val="center"/>
              <w:rPr>
                <w:rFonts w:ascii="宋体" w:hAnsi="宋体" w:cs="宋体"/>
                <w:bCs/>
                <w:color w:val="000000"/>
                <w:szCs w:val="21"/>
              </w:rPr>
            </w:pPr>
            <w:r w:rsidRPr="00A97486">
              <w:rPr>
                <w:rFonts w:ascii="宋体" w:hAnsi="宋体" w:cs="宋体" w:hint="eastAsia"/>
                <w:bCs/>
                <w:color w:val="000000"/>
                <w:szCs w:val="21"/>
              </w:rPr>
              <w:t>□</w:t>
            </w:r>
          </w:p>
        </w:tc>
        <w:tc>
          <w:tcPr>
            <w:tcW w:w="0" w:type="auto"/>
            <w:tcBorders>
              <w:top w:val="single" w:sz="8" w:space="0" w:color="auto"/>
              <w:left w:val="single" w:sz="8" w:space="0" w:color="auto"/>
              <w:bottom w:val="single" w:sz="8" w:space="0" w:color="auto"/>
              <w:right w:val="single" w:sz="8" w:space="0" w:color="auto"/>
            </w:tcBorders>
            <w:vAlign w:val="center"/>
            <w:hideMark/>
          </w:tcPr>
          <w:p w:rsidR="00791C16" w:rsidRPr="00A97486" w:rsidRDefault="00791C16" w:rsidP="00C45EE5">
            <w:pPr>
              <w:jc w:val="center"/>
              <w:rPr>
                <w:rFonts w:ascii="宋体" w:hAnsi="宋体" w:cs="宋体"/>
                <w:bCs/>
                <w:color w:val="000000"/>
                <w:szCs w:val="21"/>
              </w:rPr>
            </w:pPr>
            <w:r w:rsidRPr="00A97486">
              <w:rPr>
                <w:rFonts w:ascii="宋体" w:hAnsi="宋体" w:cs="宋体" w:hint="eastAsia"/>
                <w:bCs/>
                <w:color w:val="000000"/>
                <w:szCs w:val="21"/>
              </w:rPr>
              <w:t>□</w:t>
            </w:r>
          </w:p>
        </w:tc>
        <w:tc>
          <w:tcPr>
            <w:tcW w:w="0" w:type="auto"/>
            <w:tcBorders>
              <w:top w:val="single" w:sz="8" w:space="0" w:color="auto"/>
              <w:left w:val="single" w:sz="8" w:space="0" w:color="auto"/>
              <w:bottom w:val="single" w:sz="8" w:space="0" w:color="auto"/>
              <w:right w:val="single" w:sz="8" w:space="0" w:color="auto"/>
            </w:tcBorders>
            <w:vAlign w:val="center"/>
            <w:hideMark/>
          </w:tcPr>
          <w:p w:rsidR="00791C16" w:rsidRPr="00A97486" w:rsidRDefault="00791C16" w:rsidP="00C45EE5">
            <w:pPr>
              <w:jc w:val="center"/>
              <w:rPr>
                <w:rFonts w:ascii="宋体" w:hAnsi="宋体" w:cs="宋体"/>
                <w:bCs/>
                <w:color w:val="000000"/>
                <w:szCs w:val="21"/>
              </w:rPr>
            </w:pPr>
            <w:r w:rsidRPr="00A97486">
              <w:rPr>
                <w:rFonts w:ascii="宋体" w:hAnsi="宋体" w:cs="宋体" w:hint="eastAsia"/>
                <w:bCs/>
                <w:color w:val="000000"/>
                <w:szCs w:val="21"/>
              </w:rPr>
              <w:t>□</w:t>
            </w:r>
          </w:p>
        </w:tc>
        <w:tc>
          <w:tcPr>
            <w:tcW w:w="0" w:type="auto"/>
            <w:tcBorders>
              <w:top w:val="single" w:sz="8" w:space="0" w:color="auto"/>
              <w:left w:val="single" w:sz="8" w:space="0" w:color="auto"/>
              <w:bottom w:val="single" w:sz="8" w:space="0" w:color="auto"/>
              <w:right w:val="single" w:sz="8" w:space="0" w:color="auto"/>
            </w:tcBorders>
            <w:vAlign w:val="center"/>
            <w:hideMark/>
          </w:tcPr>
          <w:p w:rsidR="00791C16" w:rsidRPr="00A97486" w:rsidRDefault="00791C16" w:rsidP="00C45EE5">
            <w:pPr>
              <w:jc w:val="center"/>
              <w:rPr>
                <w:rFonts w:ascii="宋体" w:hAnsi="宋体" w:cs="宋体"/>
                <w:bCs/>
                <w:color w:val="000000"/>
                <w:szCs w:val="21"/>
              </w:rPr>
            </w:pPr>
            <w:r w:rsidRPr="00A97486">
              <w:rPr>
                <w:rFonts w:ascii="宋体" w:hAnsi="宋体" w:cs="宋体" w:hint="eastAsia"/>
                <w:bCs/>
                <w:color w:val="000000"/>
                <w:szCs w:val="21"/>
              </w:rPr>
              <w:t>□</w:t>
            </w:r>
          </w:p>
        </w:tc>
        <w:tc>
          <w:tcPr>
            <w:tcW w:w="0" w:type="auto"/>
            <w:tcBorders>
              <w:top w:val="single" w:sz="8" w:space="0" w:color="auto"/>
              <w:left w:val="single" w:sz="8" w:space="0" w:color="auto"/>
              <w:bottom w:val="single" w:sz="8" w:space="0" w:color="auto"/>
              <w:right w:val="single" w:sz="8" w:space="0" w:color="auto"/>
            </w:tcBorders>
            <w:vAlign w:val="center"/>
            <w:hideMark/>
          </w:tcPr>
          <w:p w:rsidR="00791C16" w:rsidRPr="00A97486" w:rsidRDefault="00791C16" w:rsidP="00C45EE5">
            <w:pPr>
              <w:jc w:val="center"/>
              <w:rPr>
                <w:rFonts w:ascii="宋体" w:hAnsi="宋体" w:cs="宋体"/>
                <w:bCs/>
                <w:color w:val="000000"/>
                <w:szCs w:val="21"/>
              </w:rPr>
            </w:pPr>
            <w:r w:rsidRPr="00A97486">
              <w:rPr>
                <w:rFonts w:ascii="宋体" w:hAnsi="宋体" w:cs="宋体" w:hint="eastAsia"/>
                <w:bCs/>
                <w:color w:val="000000"/>
                <w:szCs w:val="21"/>
              </w:rPr>
              <w:t>□</w:t>
            </w:r>
          </w:p>
        </w:tc>
        <w:tc>
          <w:tcPr>
            <w:tcW w:w="0" w:type="auto"/>
            <w:tcBorders>
              <w:top w:val="single" w:sz="8" w:space="0" w:color="auto"/>
              <w:left w:val="single" w:sz="8" w:space="0" w:color="auto"/>
              <w:bottom w:val="single" w:sz="8" w:space="0" w:color="auto"/>
              <w:right w:val="single" w:sz="8" w:space="0" w:color="auto"/>
            </w:tcBorders>
            <w:vAlign w:val="center"/>
            <w:hideMark/>
          </w:tcPr>
          <w:p w:rsidR="00791C16" w:rsidRPr="00A97486" w:rsidRDefault="00791C16" w:rsidP="00C45EE5">
            <w:pPr>
              <w:jc w:val="center"/>
              <w:rPr>
                <w:rFonts w:ascii="宋体" w:hAnsi="宋体" w:cs="宋体"/>
                <w:bCs/>
                <w:color w:val="000000"/>
                <w:szCs w:val="21"/>
              </w:rPr>
            </w:pPr>
            <w:r w:rsidRPr="00A97486">
              <w:rPr>
                <w:rFonts w:ascii="宋体" w:hAnsi="宋体" w:cs="宋体" w:hint="eastAsia"/>
                <w:bCs/>
                <w:color w:val="000000"/>
                <w:szCs w:val="21"/>
              </w:rPr>
              <w:t>□</w:t>
            </w:r>
          </w:p>
        </w:tc>
        <w:tc>
          <w:tcPr>
            <w:tcW w:w="0" w:type="auto"/>
            <w:tcBorders>
              <w:top w:val="single" w:sz="8" w:space="0" w:color="auto"/>
              <w:left w:val="single" w:sz="8" w:space="0" w:color="auto"/>
              <w:bottom w:val="single" w:sz="8" w:space="0" w:color="auto"/>
              <w:right w:val="single" w:sz="8" w:space="0" w:color="auto"/>
            </w:tcBorders>
            <w:vAlign w:val="center"/>
            <w:hideMark/>
          </w:tcPr>
          <w:p w:rsidR="00791C16" w:rsidRPr="00A97486" w:rsidRDefault="00791C16" w:rsidP="00C45EE5">
            <w:pPr>
              <w:jc w:val="center"/>
              <w:rPr>
                <w:rFonts w:ascii="宋体" w:hAnsi="宋体" w:cs="宋体"/>
                <w:bCs/>
                <w:color w:val="000000"/>
                <w:szCs w:val="21"/>
              </w:rPr>
            </w:pPr>
            <w:r w:rsidRPr="00A97486">
              <w:rPr>
                <w:rFonts w:ascii="宋体" w:hAnsi="宋体" w:cs="宋体" w:hint="eastAsia"/>
                <w:bCs/>
                <w:color w:val="000000"/>
                <w:szCs w:val="21"/>
              </w:rPr>
              <w:t>□</w:t>
            </w:r>
          </w:p>
        </w:tc>
        <w:tc>
          <w:tcPr>
            <w:tcW w:w="0" w:type="auto"/>
            <w:tcBorders>
              <w:top w:val="single" w:sz="8" w:space="0" w:color="auto"/>
              <w:left w:val="single" w:sz="8" w:space="0" w:color="auto"/>
              <w:bottom w:val="single" w:sz="8" w:space="0" w:color="auto"/>
              <w:right w:val="single" w:sz="8" w:space="0" w:color="auto"/>
            </w:tcBorders>
            <w:vAlign w:val="center"/>
            <w:hideMark/>
          </w:tcPr>
          <w:p w:rsidR="00791C16" w:rsidRPr="00A97486" w:rsidRDefault="00791C16" w:rsidP="00C45EE5">
            <w:pPr>
              <w:jc w:val="center"/>
              <w:rPr>
                <w:rFonts w:ascii="宋体" w:hAnsi="宋体" w:cs="宋体"/>
                <w:bCs/>
                <w:color w:val="000000"/>
                <w:szCs w:val="21"/>
              </w:rPr>
            </w:pPr>
            <w:r w:rsidRPr="00A97486">
              <w:rPr>
                <w:rFonts w:ascii="宋体" w:hAnsi="宋体" w:cs="宋体" w:hint="eastAsia"/>
                <w:bCs/>
                <w:color w:val="000000"/>
                <w:szCs w:val="21"/>
              </w:rPr>
              <w:t>□</w:t>
            </w:r>
          </w:p>
        </w:tc>
      </w:tr>
      <w:tr w:rsidR="00791C16" w:rsidRPr="00A97486" w:rsidTr="00C45EE5">
        <w:trPr>
          <w:trHeight w:val="3382"/>
          <w:jc w:val="center"/>
        </w:trPr>
        <w:tc>
          <w:tcPr>
            <w:tcW w:w="0" w:type="auto"/>
            <w:tcBorders>
              <w:top w:val="single" w:sz="8" w:space="0" w:color="auto"/>
              <w:left w:val="single" w:sz="8" w:space="0" w:color="auto"/>
              <w:bottom w:val="single" w:sz="8" w:space="0" w:color="auto"/>
              <w:right w:val="single" w:sz="8" w:space="0" w:color="auto"/>
            </w:tcBorders>
            <w:noWrap/>
            <w:vAlign w:val="center"/>
            <w:hideMark/>
          </w:tcPr>
          <w:p w:rsidR="00791C16" w:rsidRPr="00A97486" w:rsidRDefault="00791C16" w:rsidP="00C45EE5">
            <w:pPr>
              <w:jc w:val="center"/>
              <w:rPr>
                <w:rFonts w:ascii="宋体" w:hAnsi="宋体" w:cs="宋体"/>
                <w:color w:val="000000"/>
                <w:szCs w:val="22"/>
              </w:rPr>
            </w:pPr>
            <w:r w:rsidRPr="00A97486">
              <w:rPr>
                <w:rFonts w:ascii="宋体" w:hAnsi="宋体" w:cs="宋体" w:hint="eastAsia"/>
                <w:color w:val="000000"/>
              </w:rPr>
              <w:t>26</w:t>
            </w:r>
          </w:p>
        </w:tc>
        <w:tc>
          <w:tcPr>
            <w:tcW w:w="0" w:type="auto"/>
            <w:vMerge/>
            <w:tcBorders>
              <w:left w:val="single" w:sz="8" w:space="0" w:color="auto"/>
              <w:right w:val="single" w:sz="8" w:space="0" w:color="auto"/>
            </w:tcBorders>
            <w:textDirection w:val="btLr"/>
            <w:vAlign w:val="center"/>
            <w:hideMark/>
          </w:tcPr>
          <w:p w:rsidR="00791C16" w:rsidRPr="00A97486" w:rsidRDefault="00791C16" w:rsidP="00C45EE5">
            <w:pPr>
              <w:ind w:left="113" w:right="113"/>
              <w:jc w:val="center"/>
              <w:rPr>
                <w:color w:val="000000"/>
                <w:szCs w:val="22"/>
              </w:rPr>
            </w:pPr>
          </w:p>
        </w:tc>
        <w:tc>
          <w:tcPr>
            <w:tcW w:w="0" w:type="auto"/>
            <w:tcBorders>
              <w:top w:val="single" w:sz="8" w:space="0" w:color="auto"/>
              <w:left w:val="single" w:sz="8" w:space="0" w:color="auto"/>
              <w:bottom w:val="single" w:sz="8" w:space="0" w:color="auto"/>
              <w:right w:val="single" w:sz="8" w:space="0" w:color="auto"/>
            </w:tcBorders>
            <w:hideMark/>
          </w:tcPr>
          <w:p w:rsidR="00791C16" w:rsidRPr="00A97486" w:rsidRDefault="00791C16" w:rsidP="00C45EE5">
            <w:pPr>
              <w:pStyle w:val="affff2"/>
              <w:rPr>
                <w:rFonts w:ascii="宋体" w:hAnsi="宋体"/>
                <w:sz w:val="21"/>
              </w:rPr>
            </w:pPr>
            <w:r w:rsidRPr="00A97486">
              <w:rPr>
                <w:rFonts w:ascii="宋体" w:hAnsi="宋体" w:hint="eastAsia"/>
              </w:rPr>
              <w:t>检查软件版本</w:t>
            </w:r>
            <w:r w:rsidRPr="00A97486">
              <w:rPr>
                <w:rFonts w:ascii="宋体" w:hAnsi="宋体" w:hint="eastAsia"/>
              </w:rPr>
              <w:br/>
            </w:r>
            <w:r w:rsidRPr="00A97486">
              <w:t>-</w:t>
            </w:r>
            <w:r w:rsidRPr="00A97486">
              <w:rPr>
                <w:rFonts w:ascii="宋体" w:hAnsi="宋体" w:hint="eastAsia"/>
              </w:rPr>
              <w:t>电脑</w:t>
            </w:r>
            <w:r w:rsidRPr="00A97486">
              <w:t>IP</w:t>
            </w:r>
            <w:r w:rsidRPr="00A97486">
              <w:rPr>
                <w:rFonts w:ascii="宋体" w:hAnsi="宋体" w:hint="eastAsia"/>
              </w:rPr>
              <w:t>静态地址设置</w:t>
            </w:r>
            <w:r w:rsidRPr="00A97486">
              <w:rPr>
                <w:rFonts w:ascii="宋体" w:hAnsi="宋体" w:hint="eastAsia"/>
              </w:rPr>
              <w:br/>
            </w:r>
            <w:r w:rsidRPr="00A97486">
              <w:t>-</w:t>
            </w:r>
            <w:r w:rsidRPr="00A97486">
              <w:rPr>
                <w:rFonts w:ascii="宋体" w:hAnsi="宋体" w:hint="eastAsia"/>
              </w:rPr>
              <w:t>打开浏览器，输入网址</w:t>
            </w:r>
            <w:r w:rsidRPr="00A97486">
              <w:t xml:space="preserve"> http://192.168.0.81/</w:t>
            </w:r>
            <w:r w:rsidRPr="00A97486">
              <w:br/>
              <w:t>-</w:t>
            </w:r>
            <w:r w:rsidRPr="00A97486">
              <w:rPr>
                <w:rFonts w:ascii="宋体" w:hAnsi="宋体" w:hint="eastAsia"/>
              </w:rPr>
              <w:t>输入登录名称</w:t>
            </w:r>
            <w:r w:rsidRPr="00A97486">
              <w:rPr>
                <w:rFonts w:ascii="宋体" w:hAnsi="宋体" w:hint="eastAsia"/>
              </w:rPr>
              <w:br/>
            </w:r>
            <w:r w:rsidRPr="00A97486">
              <w:t>-</w:t>
            </w:r>
            <w:r w:rsidRPr="00A97486">
              <w:rPr>
                <w:rFonts w:ascii="宋体" w:hAnsi="宋体" w:hint="eastAsia"/>
              </w:rPr>
              <w:t>输入密码</w:t>
            </w:r>
            <w:r w:rsidRPr="00A97486">
              <w:rPr>
                <w:rFonts w:ascii="宋体" w:hAnsi="宋体" w:hint="eastAsia"/>
              </w:rPr>
              <w:br/>
            </w:r>
            <w:r w:rsidRPr="00A97486">
              <w:t>-</w:t>
            </w:r>
            <w:r w:rsidRPr="00A97486">
              <w:rPr>
                <w:rFonts w:ascii="宋体" w:hAnsi="宋体" w:hint="eastAsia"/>
              </w:rPr>
              <w:t>进入系统信息界面</w:t>
            </w:r>
          </w:p>
        </w:tc>
        <w:tc>
          <w:tcPr>
            <w:tcW w:w="0" w:type="auto"/>
            <w:tcBorders>
              <w:top w:val="single" w:sz="8" w:space="0" w:color="auto"/>
              <w:left w:val="single" w:sz="8" w:space="0" w:color="auto"/>
              <w:bottom w:val="single" w:sz="8" w:space="0" w:color="auto"/>
              <w:right w:val="single" w:sz="8" w:space="0" w:color="auto"/>
            </w:tcBorders>
            <w:vAlign w:val="center"/>
            <w:hideMark/>
          </w:tcPr>
          <w:p w:rsidR="00791C16" w:rsidRPr="00A97486" w:rsidRDefault="00791C16" w:rsidP="00C45EE5">
            <w:pPr>
              <w:pStyle w:val="affff2"/>
              <w:rPr>
                <w:rFonts w:ascii="宋体" w:hAnsi="宋体" w:cs="宋体"/>
                <w:sz w:val="21"/>
              </w:rPr>
            </w:pPr>
            <w:r w:rsidRPr="00A97486">
              <w:rPr>
                <w:rFonts w:ascii="宋体" w:hAnsi="宋体" w:cs="宋体" w:hint="eastAsia"/>
              </w:rPr>
              <w:t>进入系统信息界面，查看是否为最新版软件</w:t>
            </w:r>
          </w:p>
        </w:tc>
        <w:tc>
          <w:tcPr>
            <w:tcW w:w="0" w:type="auto"/>
            <w:tcBorders>
              <w:top w:val="single" w:sz="8" w:space="0" w:color="auto"/>
              <w:left w:val="single" w:sz="8" w:space="0" w:color="auto"/>
              <w:bottom w:val="single" w:sz="8" w:space="0" w:color="auto"/>
              <w:right w:val="single" w:sz="8" w:space="0" w:color="auto"/>
            </w:tcBorders>
            <w:vAlign w:val="center"/>
            <w:hideMark/>
          </w:tcPr>
          <w:p w:rsidR="00791C16" w:rsidRPr="00A97486" w:rsidRDefault="00791C16" w:rsidP="00C45EE5">
            <w:pPr>
              <w:jc w:val="center"/>
              <w:rPr>
                <w:rFonts w:ascii="宋体" w:hAnsi="宋体" w:cs="宋体"/>
                <w:bCs/>
                <w:color w:val="000000"/>
                <w:szCs w:val="21"/>
              </w:rPr>
            </w:pPr>
            <w:r w:rsidRPr="00A97486">
              <w:rPr>
                <w:rFonts w:ascii="宋体" w:hAnsi="宋体" w:cs="宋体" w:hint="eastAsia"/>
                <w:bCs/>
                <w:color w:val="000000"/>
                <w:szCs w:val="21"/>
              </w:rPr>
              <w:t>□</w:t>
            </w:r>
          </w:p>
        </w:tc>
        <w:tc>
          <w:tcPr>
            <w:tcW w:w="0" w:type="auto"/>
            <w:tcBorders>
              <w:top w:val="single" w:sz="8" w:space="0" w:color="auto"/>
              <w:left w:val="single" w:sz="8" w:space="0" w:color="auto"/>
              <w:bottom w:val="single" w:sz="8" w:space="0" w:color="auto"/>
              <w:right w:val="single" w:sz="8" w:space="0" w:color="auto"/>
            </w:tcBorders>
            <w:vAlign w:val="center"/>
            <w:hideMark/>
          </w:tcPr>
          <w:p w:rsidR="00791C16" w:rsidRPr="00A97486" w:rsidRDefault="00791C16" w:rsidP="00C45EE5">
            <w:pPr>
              <w:jc w:val="center"/>
              <w:rPr>
                <w:rFonts w:ascii="宋体" w:hAnsi="宋体" w:cs="宋体"/>
                <w:bCs/>
                <w:color w:val="000000"/>
                <w:szCs w:val="21"/>
              </w:rPr>
            </w:pPr>
            <w:r w:rsidRPr="00A97486">
              <w:rPr>
                <w:rFonts w:ascii="宋体" w:hAnsi="宋体" w:cs="宋体" w:hint="eastAsia"/>
                <w:bCs/>
                <w:color w:val="000000"/>
                <w:szCs w:val="21"/>
              </w:rPr>
              <w:t>□</w:t>
            </w:r>
          </w:p>
        </w:tc>
        <w:tc>
          <w:tcPr>
            <w:tcW w:w="0" w:type="auto"/>
            <w:tcBorders>
              <w:top w:val="single" w:sz="8" w:space="0" w:color="auto"/>
              <w:left w:val="single" w:sz="8" w:space="0" w:color="auto"/>
              <w:bottom w:val="single" w:sz="8" w:space="0" w:color="auto"/>
              <w:right w:val="single" w:sz="8" w:space="0" w:color="auto"/>
            </w:tcBorders>
            <w:vAlign w:val="center"/>
            <w:hideMark/>
          </w:tcPr>
          <w:p w:rsidR="00791C16" w:rsidRPr="00A97486" w:rsidRDefault="00791C16" w:rsidP="00C45EE5">
            <w:pPr>
              <w:jc w:val="center"/>
              <w:rPr>
                <w:rFonts w:ascii="宋体" w:hAnsi="宋体" w:cs="宋体"/>
                <w:bCs/>
                <w:color w:val="000000"/>
                <w:szCs w:val="21"/>
              </w:rPr>
            </w:pPr>
            <w:r w:rsidRPr="00A97486">
              <w:rPr>
                <w:rFonts w:ascii="宋体" w:hAnsi="宋体" w:cs="宋体" w:hint="eastAsia"/>
                <w:bCs/>
                <w:color w:val="000000"/>
                <w:szCs w:val="21"/>
              </w:rPr>
              <w:t>□</w:t>
            </w:r>
          </w:p>
        </w:tc>
        <w:tc>
          <w:tcPr>
            <w:tcW w:w="0" w:type="auto"/>
            <w:tcBorders>
              <w:top w:val="single" w:sz="8" w:space="0" w:color="auto"/>
              <w:left w:val="single" w:sz="8" w:space="0" w:color="auto"/>
              <w:bottom w:val="single" w:sz="8" w:space="0" w:color="auto"/>
              <w:right w:val="single" w:sz="8" w:space="0" w:color="auto"/>
            </w:tcBorders>
            <w:vAlign w:val="center"/>
            <w:hideMark/>
          </w:tcPr>
          <w:p w:rsidR="00791C16" w:rsidRPr="00A97486" w:rsidRDefault="00791C16" w:rsidP="00C45EE5">
            <w:pPr>
              <w:jc w:val="center"/>
              <w:rPr>
                <w:rFonts w:ascii="宋体" w:hAnsi="宋体" w:cs="宋体"/>
                <w:bCs/>
                <w:color w:val="000000"/>
                <w:szCs w:val="21"/>
              </w:rPr>
            </w:pPr>
            <w:r w:rsidRPr="00A97486">
              <w:rPr>
                <w:rFonts w:ascii="宋体" w:hAnsi="宋体" w:cs="宋体" w:hint="eastAsia"/>
                <w:bCs/>
                <w:color w:val="000000"/>
                <w:szCs w:val="21"/>
              </w:rPr>
              <w:t>□</w:t>
            </w:r>
          </w:p>
        </w:tc>
        <w:tc>
          <w:tcPr>
            <w:tcW w:w="0" w:type="auto"/>
            <w:tcBorders>
              <w:top w:val="single" w:sz="8" w:space="0" w:color="auto"/>
              <w:left w:val="single" w:sz="8" w:space="0" w:color="auto"/>
              <w:bottom w:val="single" w:sz="8" w:space="0" w:color="auto"/>
              <w:right w:val="single" w:sz="8" w:space="0" w:color="auto"/>
            </w:tcBorders>
            <w:vAlign w:val="center"/>
            <w:hideMark/>
          </w:tcPr>
          <w:p w:rsidR="00791C16" w:rsidRPr="00A97486" w:rsidRDefault="00791C16" w:rsidP="00C45EE5">
            <w:pPr>
              <w:jc w:val="center"/>
              <w:rPr>
                <w:rFonts w:ascii="宋体" w:hAnsi="宋体" w:cs="宋体"/>
                <w:bCs/>
                <w:color w:val="000000"/>
                <w:szCs w:val="21"/>
              </w:rPr>
            </w:pPr>
            <w:r w:rsidRPr="00A97486">
              <w:rPr>
                <w:rFonts w:ascii="宋体" w:hAnsi="宋体" w:cs="宋体" w:hint="eastAsia"/>
                <w:bCs/>
                <w:color w:val="000000"/>
                <w:szCs w:val="21"/>
              </w:rPr>
              <w:t>□</w:t>
            </w:r>
          </w:p>
        </w:tc>
        <w:tc>
          <w:tcPr>
            <w:tcW w:w="0" w:type="auto"/>
            <w:tcBorders>
              <w:top w:val="single" w:sz="8" w:space="0" w:color="auto"/>
              <w:left w:val="single" w:sz="8" w:space="0" w:color="auto"/>
              <w:bottom w:val="single" w:sz="8" w:space="0" w:color="auto"/>
              <w:right w:val="single" w:sz="8" w:space="0" w:color="auto"/>
            </w:tcBorders>
            <w:vAlign w:val="center"/>
            <w:hideMark/>
          </w:tcPr>
          <w:p w:rsidR="00791C16" w:rsidRPr="00A97486" w:rsidRDefault="00791C16" w:rsidP="00C45EE5">
            <w:pPr>
              <w:jc w:val="center"/>
              <w:rPr>
                <w:rFonts w:ascii="宋体" w:hAnsi="宋体" w:cs="宋体"/>
                <w:bCs/>
                <w:color w:val="000000"/>
                <w:szCs w:val="21"/>
              </w:rPr>
            </w:pPr>
            <w:r w:rsidRPr="00A97486">
              <w:rPr>
                <w:rFonts w:ascii="宋体" w:hAnsi="宋体" w:cs="宋体" w:hint="eastAsia"/>
                <w:bCs/>
                <w:color w:val="000000"/>
                <w:szCs w:val="21"/>
              </w:rPr>
              <w:t>□</w:t>
            </w:r>
          </w:p>
        </w:tc>
        <w:tc>
          <w:tcPr>
            <w:tcW w:w="0" w:type="auto"/>
            <w:tcBorders>
              <w:top w:val="single" w:sz="8" w:space="0" w:color="auto"/>
              <w:left w:val="single" w:sz="8" w:space="0" w:color="auto"/>
              <w:bottom w:val="single" w:sz="8" w:space="0" w:color="auto"/>
              <w:right w:val="single" w:sz="8" w:space="0" w:color="auto"/>
            </w:tcBorders>
            <w:vAlign w:val="center"/>
            <w:hideMark/>
          </w:tcPr>
          <w:p w:rsidR="00791C16" w:rsidRPr="00A97486" w:rsidRDefault="00791C16" w:rsidP="00C45EE5">
            <w:pPr>
              <w:jc w:val="center"/>
              <w:rPr>
                <w:rFonts w:ascii="宋体" w:hAnsi="宋体" w:cs="宋体"/>
                <w:bCs/>
                <w:color w:val="000000"/>
                <w:szCs w:val="21"/>
              </w:rPr>
            </w:pPr>
            <w:r w:rsidRPr="00A97486">
              <w:rPr>
                <w:rFonts w:ascii="宋体" w:hAnsi="宋体" w:cs="宋体" w:hint="eastAsia"/>
                <w:bCs/>
                <w:color w:val="000000"/>
                <w:szCs w:val="21"/>
              </w:rPr>
              <w:t>□</w:t>
            </w:r>
          </w:p>
        </w:tc>
        <w:tc>
          <w:tcPr>
            <w:tcW w:w="0" w:type="auto"/>
            <w:tcBorders>
              <w:top w:val="single" w:sz="8" w:space="0" w:color="auto"/>
              <w:left w:val="single" w:sz="8" w:space="0" w:color="auto"/>
              <w:bottom w:val="single" w:sz="8" w:space="0" w:color="auto"/>
              <w:right w:val="single" w:sz="8" w:space="0" w:color="auto"/>
            </w:tcBorders>
            <w:vAlign w:val="center"/>
            <w:hideMark/>
          </w:tcPr>
          <w:p w:rsidR="00791C16" w:rsidRPr="00A97486" w:rsidRDefault="00791C16" w:rsidP="00C45EE5">
            <w:pPr>
              <w:jc w:val="center"/>
              <w:rPr>
                <w:rFonts w:ascii="宋体" w:hAnsi="宋体" w:cs="宋体"/>
                <w:bCs/>
                <w:color w:val="000000"/>
                <w:szCs w:val="21"/>
              </w:rPr>
            </w:pPr>
            <w:r w:rsidRPr="00A97486">
              <w:rPr>
                <w:rFonts w:ascii="宋体" w:hAnsi="宋体" w:cs="宋体" w:hint="eastAsia"/>
                <w:bCs/>
                <w:color w:val="000000"/>
                <w:szCs w:val="21"/>
              </w:rPr>
              <w:t>□</w:t>
            </w:r>
          </w:p>
        </w:tc>
      </w:tr>
      <w:tr w:rsidR="00791C16" w:rsidRPr="00A97486" w:rsidTr="00C45EE5">
        <w:trPr>
          <w:trHeight w:val="300"/>
          <w:jc w:val="center"/>
        </w:trPr>
        <w:tc>
          <w:tcPr>
            <w:tcW w:w="0" w:type="auto"/>
            <w:tcBorders>
              <w:top w:val="single" w:sz="8" w:space="0" w:color="auto"/>
              <w:left w:val="single" w:sz="8" w:space="0" w:color="auto"/>
              <w:bottom w:val="single" w:sz="8" w:space="0" w:color="auto"/>
              <w:right w:val="single" w:sz="8" w:space="0" w:color="auto"/>
            </w:tcBorders>
            <w:noWrap/>
            <w:vAlign w:val="center"/>
            <w:hideMark/>
          </w:tcPr>
          <w:p w:rsidR="00791C16" w:rsidRPr="00A97486" w:rsidRDefault="00791C16" w:rsidP="00C45EE5">
            <w:pPr>
              <w:jc w:val="center"/>
              <w:rPr>
                <w:rFonts w:ascii="宋体" w:hAnsi="宋体" w:cs="宋体"/>
                <w:color w:val="000000"/>
                <w:szCs w:val="22"/>
              </w:rPr>
            </w:pPr>
            <w:r w:rsidRPr="00A97486">
              <w:rPr>
                <w:rFonts w:ascii="宋体" w:hAnsi="宋体" w:cs="宋体" w:hint="eastAsia"/>
                <w:color w:val="000000"/>
              </w:rPr>
              <w:t>27</w:t>
            </w:r>
          </w:p>
        </w:tc>
        <w:tc>
          <w:tcPr>
            <w:tcW w:w="0" w:type="auto"/>
            <w:vMerge/>
            <w:tcBorders>
              <w:left w:val="single" w:sz="8" w:space="0" w:color="auto"/>
              <w:bottom w:val="single" w:sz="8" w:space="0" w:color="auto"/>
              <w:right w:val="single" w:sz="8" w:space="0" w:color="auto"/>
            </w:tcBorders>
            <w:vAlign w:val="center"/>
            <w:hideMark/>
          </w:tcPr>
          <w:p w:rsidR="00791C16" w:rsidRPr="00A97486" w:rsidRDefault="00791C16" w:rsidP="00C45EE5">
            <w:pPr>
              <w:rPr>
                <w:color w:val="000000"/>
                <w:szCs w:val="22"/>
              </w:rPr>
            </w:pPr>
          </w:p>
        </w:tc>
        <w:tc>
          <w:tcPr>
            <w:tcW w:w="0" w:type="auto"/>
            <w:tcBorders>
              <w:top w:val="single" w:sz="8" w:space="0" w:color="auto"/>
              <w:left w:val="single" w:sz="8" w:space="0" w:color="auto"/>
              <w:bottom w:val="single" w:sz="8" w:space="0" w:color="auto"/>
              <w:right w:val="single" w:sz="8" w:space="0" w:color="auto"/>
            </w:tcBorders>
            <w:hideMark/>
          </w:tcPr>
          <w:p w:rsidR="00791C16" w:rsidRPr="00A97486" w:rsidRDefault="00791C16" w:rsidP="00C45EE5">
            <w:pPr>
              <w:pStyle w:val="affff2"/>
              <w:rPr>
                <w:rFonts w:ascii="宋体" w:hAnsi="宋体" w:cs="宋体"/>
                <w:sz w:val="21"/>
              </w:rPr>
            </w:pPr>
            <w:r w:rsidRPr="00A97486">
              <w:rPr>
                <w:rFonts w:ascii="宋体" w:hAnsi="宋体" w:cs="宋体" w:hint="eastAsia"/>
              </w:rPr>
              <w:t>预留</w:t>
            </w:r>
          </w:p>
        </w:tc>
        <w:tc>
          <w:tcPr>
            <w:tcW w:w="0" w:type="auto"/>
            <w:tcBorders>
              <w:top w:val="single" w:sz="8" w:space="0" w:color="auto"/>
              <w:left w:val="single" w:sz="8" w:space="0" w:color="auto"/>
              <w:bottom w:val="single" w:sz="8" w:space="0" w:color="auto"/>
              <w:right w:val="single" w:sz="8" w:space="0" w:color="auto"/>
            </w:tcBorders>
            <w:vAlign w:val="center"/>
            <w:hideMark/>
          </w:tcPr>
          <w:p w:rsidR="00791C16" w:rsidRPr="00A97486" w:rsidRDefault="00791C16" w:rsidP="00C45EE5">
            <w:pPr>
              <w:pStyle w:val="affff2"/>
              <w:rPr>
                <w:rFonts w:ascii="宋体" w:hAnsi="宋体" w:cs="宋体"/>
                <w:sz w:val="21"/>
              </w:rPr>
            </w:pPr>
            <w:r w:rsidRPr="00A97486">
              <w:rPr>
                <w:rFonts w:ascii="宋体" w:hAnsi="宋体" w:cs="宋体" w:hint="eastAsia"/>
              </w:rPr>
              <w:t xml:space="preserve">　</w:t>
            </w:r>
          </w:p>
        </w:tc>
        <w:tc>
          <w:tcPr>
            <w:tcW w:w="0" w:type="auto"/>
            <w:tcBorders>
              <w:top w:val="single" w:sz="8" w:space="0" w:color="auto"/>
              <w:left w:val="single" w:sz="8" w:space="0" w:color="auto"/>
              <w:bottom w:val="single" w:sz="8" w:space="0" w:color="auto"/>
              <w:right w:val="single" w:sz="8" w:space="0" w:color="auto"/>
            </w:tcBorders>
            <w:vAlign w:val="center"/>
            <w:hideMark/>
          </w:tcPr>
          <w:p w:rsidR="00791C16" w:rsidRPr="00A97486" w:rsidRDefault="00791C16" w:rsidP="00C45EE5">
            <w:pPr>
              <w:jc w:val="center"/>
              <w:rPr>
                <w:rFonts w:ascii="宋体" w:hAnsi="宋体" w:cs="宋体"/>
                <w:bCs/>
                <w:color w:val="000000"/>
                <w:szCs w:val="21"/>
              </w:rPr>
            </w:pPr>
            <w:r w:rsidRPr="00A97486">
              <w:rPr>
                <w:rFonts w:ascii="宋体" w:hAnsi="宋体" w:cs="宋体" w:hint="eastAsia"/>
                <w:b/>
                <w:bCs/>
                <w:color w:val="000000"/>
              </w:rPr>
              <w:t xml:space="preserve">　</w:t>
            </w:r>
          </w:p>
        </w:tc>
        <w:tc>
          <w:tcPr>
            <w:tcW w:w="0" w:type="auto"/>
            <w:tcBorders>
              <w:top w:val="single" w:sz="8" w:space="0" w:color="auto"/>
              <w:left w:val="single" w:sz="8" w:space="0" w:color="auto"/>
              <w:bottom w:val="single" w:sz="8" w:space="0" w:color="auto"/>
              <w:right w:val="single" w:sz="8" w:space="0" w:color="auto"/>
            </w:tcBorders>
          </w:tcPr>
          <w:p w:rsidR="00791C16" w:rsidRPr="00A97486" w:rsidRDefault="00791C16" w:rsidP="00C45EE5">
            <w:pPr>
              <w:jc w:val="center"/>
              <w:rPr>
                <w:rFonts w:ascii="宋体" w:hAnsi="宋体" w:cs="宋体"/>
                <w:bCs/>
                <w:color w:val="000000"/>
                <w:szCs w:val="21"/>
              </w:rPr>
            </w:pPr>
          </w:p>
        </w:tc>
        <w:tc>
          <w:tcPr>
            <w:tcW w:w="0" w:type="auto"/>
            <w:tcBorders>
              <w:top w:val="single" w:sz="8" w:space="0" w:color="auto"/>
              <w:left w:val="single" w:sz="8" w:space="0" w:color="auto"/>
              <w:bottom w:val="single" w:sz="8" w:space="0" w:color="auto"/>
              <w:right w:val="single" w:sz="8" w:space="0" w:color="auto"/>
            </w:tcBorders>
          </w:tcPr>
          <w:p w:rsidR="00791C16" w:rsidRPr="00A97486" w:rsidRDefault="00791C16" w:rsidP="00C45EE5">
            <w:pPr>
              <w:jc w:val="center"/>
              <w:rPr>
                <w:rFonts w:ascii="宋体" w:hAnsi="宋体" w:cs="宋体"/>
                <w:bCs/>
                <w:color w:val="000000"/>
                <w:szCs w:val="21"/>
              </w:rPr>
            </w:pPr>
          </w:p>
        </w:tc>
        <w:tc>
          <w:tcPr>
            <w:tcW w:w="0" w:type="auto"/>
            <w:tcBorders>
              <w:top w:val="single" w:sz="8" w:space="0" w:color="auto"/>
              <w:left w:val="single" w:sz="8" w:space="0" w:color="auto"/>
              <w:bottom w:val="single" w:sz="8" w:space="0" w:color="auto"/>
              <w:right w:val="single" w:sz="8" w:space="0" w:color="auto"/>
            </w:tcBorders>
          </w:tcPr>
          <w:p w:rsidR="00791C16" w:rsidRPr="00A97486" w:rsidRDefault="00791C16" w:rsidP="00C45EE5">
            <w:pPr>
              <w:jc w:val="center"/>
              <w:rPr>
                <w:rFonts w:ascii="宋体" w:hAnsi="宋体" w:cs="宋体"/>
                <w:bCs/>
                <w:color w:val="000000"/>
                <w:szCs w:val="21"/>
              </w:rPr>
            </w:pPr>
          </w:p>
        </w:tc>
        <w:tc>
          <w:tcPr>
            <w:tcW w:w="0" w:type="auto"/>
            <w:tcBorders>
              <w:top w:val="single" w:sz="8" w:space="0" w:color="auto"/>
              <w:left w:val="single" w:sz="8" w:space="0" w:color="auto"/>
              <w:bottom w:val="single" w:sz="8" w:space="0" w:color="auto"/>
              <w:right w:val="single" w:sz="8" w:space="0" w:color="auto"/>
            </w:tcBorders>
          </w:tcPr>
          <w:p w:rsidR="00791C16" w:rsidRPr="00A97486" w:rsidRDefault="00791C16" w:rsidP="00C45EE5">
            <w:pPr>
              <w:jc w:val="center"/>
              <w:rPr>
                <w:rFonts w:ascii="宋体" w:hAnsi="宋体" w:cs="宋体"/>
                <w:bCs/>
                <w:color w:val="000000"/>
                <w:szCs w:val="21"/>
              </w:rPr>
            </w:pPr>
          </w:p>
        </w:tc>
        <w:tc>
          <w:tcPr>
            <w:tcW w:w="0" w:type="auto"/>
            <w:tcBorders>
              <w:top w:val="single" w:sz="8" w:space="0" w:color="auto"/>
              <w:left w:val="single" w:sz="8" w:space="0" w:color="auto"/>
              <w:bottom w:val="single" w:sz="8" w:space="0" w:color="auto"/>
              <w:right w:val="single" w:sz="8" w:space="0" w:color="auto"/>
            </w:tcBorders>
          </w:tcPr>
          <w:p w:rsidR="00791C16" w:rsidRPr="00A97486" w:rsidRDefault="00791C16" w:rsidP="00C45EE5">
            <w:pPr>
              <w:jc w:val="center"/>
              <w:rPr>
                <w:rFonts w:ascii="宋体" w:hAnsi="宋体" w:cs="宋体"/>
                <w:bCs/>
                <w:color w:val="000000"/>
                <w:szCs w:val="21"/>
              </w:rPr>
            </w:pPr>
          </w:p>
        </w:tc>
        <w:tc>
          <w:tcPr>
            <w:tcW w:w="0" w:type="auto"/>
            <w:tcBorders>
              <w:top w:val="single" w:sz="8" w:space="0" w:color="auto"/>
              <w:left w:val="single" w:sz="8" w:space="0" w:color="auto"/>
              <w:bottom w:val="single" w:sz="8" w:space="0" w:color="auto"/>
              <w:right w:val="single" w:sz="8" w:space="0" w:color="auto"/>
            </w:tcBorders>
          </w:tcPr>
          <w:p w:rsidR="00791C16" w:rsidRPr="00A97486" w:rsidRDefault="00791C16" w:rsidP="00C45EE5">
            <w:pPr>
              <w:jc w:val="center"/>
              <w:rPr>
                <w:rFonts w:ascii="宋体" w:hAnsi="宋体" w:cs="宋体"/>
                <w:bCs/>
                <w:color w:val="000000"/>
                <w:szCs w:val="21"/>
              </w:rPr>
            </w:pPr>
          </w:p>
        </w:tc>
        <w:tc>
          <w:tcPr>
            <w:tcW w:w="0" w:type="auto"/>
            <w:tcBorders>
              <w:top w:val="single" w:sz="8" w:space="0" w:color="auto"/>
              <w:left w:val="single" w:sz="8" w:space="0" w:color="auto"/>
              <w:bottom w:val="single" w:sz="8" w:space="0" w:color="auto"/>
              <w:right w:val="single" w:sz="8" w:space="0" w:color="auto"/>
            </w:tcBorders>
          </w:tcPr>
          <w:p w:rsidR="00791C16" w:rsidRPr="00A97486" w:rsidRDefault="00791C16" w:rsidP="00C45EE5">
            <w:pPr>
              <w:jc w:val="center"/>
              <w:rPr>
                <w:rFonts w:ascii="宋体" w:hAnsi="宋体" w:cs="宋体"/>
                <w:bCs/>
                <w:color w:val="000000"/>
                <w:szCs w:val="21"/>
              </w:rPr>
            </w:pPr>
          </w:p>
        </w:tc>
      </w:tr>
    </w:tbl>
    <w:p w:rsidR="00791C16" w:rsidRPr="00A97486" w:rsidRDefault="00791C16" w:rsidP="00815C15">
      <w:pPr>
        <w:pStyle w:val="aff4"/>
        <w:numPr>
          <w:ilvl w:val="0"/>
          <w:numId w:val="186"/>
        </w:numPr>
        <w:tabs>
          <w:tab w:val="left" w:pos="550"/>
        </w:tabs>
        <w:adjustRightInd w:val="0"/>
        <w:snapToGrid w:val="0"/>
        <w:spacing w:beforeLines="50" w:before="156" w:line="300" w:lineRule="auto"/>
        <w:ind w:firstLineChars="0"/>
        <w:jc w:val="left"/>
        <w:outlineLvl w:val="0"/>
        <w:rPr>
          <w:b/>
          <w:bCs/>
          <w:noProof/>
          <w:vanish/>
          <w:kern w:val="44"/>
        </w:rPr>
      </w:pPr>
      <w:bookmarkStart w:id="400" w:name="_Toc485216671"/>
      <w:bookmarkStart w:id="401" w:name="_Toc485217044"/>
      <w:bookmarkStart w:id="402" w:name="_Toc485217187"/>
      <w:bookmarkStart w:id="403" w:name="_Toc514946333"/>
      <w:bookmarkStart w:id="404" w:name="_Toc514946477"/>
      <w:bookmarkStart w:id="405" w:name="_Toc515800250"/>
      <w:bookmarkStart w:id="406" w:name="_Toc515804028"/>
      <w:bookmarkStart w:id="407" w:name="_Toc516736632"/>
      <w:bookmarkStart w:id="408" w:name="_Toc516737049"/>
      <w:bookmarkStart w:id="409" w:name="_Toc517269402"/>
      <w:bookmarkStart w:id="410" w:name="_Toc517755291"/>
      <w:bookmarkStart w:id="411" w:name="_Toc517755458"/>
      <w:bookmarkEnd w:id="400"/>
      <w:bookmarkEnd w:id="401"/>
      <w:bookmarkEnd w:id="402"/>
      <w:bookmarkEnd w:id="403"/>
      <w:bookmarkEnd w:id="404"/>
      <w:bookmarkEnd w:id="405"/>
      <w:bookmarkEnd w:id="406"/>
      <w:bookmarkEnd w:id="407"/>
      <w:bookmarkEnd w:id="408"/>
      <w:bookmarkEnd w:id="409"/>
      <w:bookmarkEnd w:id="410"/>
      <w:bookmarkEnd w:id="411"/>
    </w:p>
    <w:p w:rsidR="00791C16" w:rsidRPr="00A97486" w:rsidRDefault="00791C16" w:rsidP="00791C16"/>
    <w:p w:rsidR="00791C16" w:rsidRPr="00A97486" w:rsidRDefault="00791C16" w:rsidP="00791C16">
      <w:pPr>
        <w:rPr>
          <w:sz w:val="24"/>
        </w:rPr>
      </w:pPr>
      <w:r w:rsidRPr="00A97486">
        <w:rPr>
          <w:rFonts w:hint="eastAsia"/>
          <w:sz w:val="24"/>
        </w:rPr>
        <w:t>确认软件版本后，开始一下调试验证内容（需熟知电气原理图）：</w:t>
      </w:r>
    </w:p>
    <w:tbl>
      <w:tblPr>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4A0" w:firstRow="1" w:lastRow="0" w:firstColumn="1" w:lastColumn="0" w:noHBand="0" w:noVBand="1"/>
      </w:tblPr>
      <w:tblGrid>
        <w:gridCol w:w="443"/>
        <w:gridCol w:w="445"/>
        <w:gridCol w:w="1852"/>
        <w:gridCol w:w="2930"/>
        <w:gridCol w:w="456"/>
        <w:gridCol w:w="531"/>
        <w:gridCol w:w="531"/>
        <w:gridCol w:w="456"/>
        <w:gridCol w:w="456"/>
        <w:gridCol w:w="531"/>
        <w:gridCol w:w="531"/>
        <w:gridCol w:w="456"/>
      </w:tblGrid>
      <w:tr w:rsidR="00791C16" w:rsidRPr="00A97486" w:rsidTr="00C45EE5">
        <w:trPr>
          <w:trHeight w:val="375"/>
          <w:jc w:val="center"/>
        </w:trPr>
        <w:tc>
          <w:tcPr>
            <w:tcW w:w="443" w:type="dxa"/>
            <w:vAlign w:val="center"/>
            <w:hideMark/>
          </w:tcPr>
          <w:p w:rsidR="00791C16" w:rsidRPr="00A97486" w:rsidRDefault="00791C16" w:rsidP="00C45EE5">
            <w:pPr>
              <w:jc w:val="center"/>
              <w:rPr>
                <w:b/>
                <w:bCs/>
                <w:color w:val="000000"/>
                <w:szCs w:val="21"/>
              </w:rPr>
            </w:pPr>
            <w:r w:rsidRPr="00A97486">
              <w:rPr>
                <w:rFonts w:hint="eastAsia"/>
                <w:b/>
                <w:bCs/>
                <w:color w:val="000000"/>
                <w:szCs w:val="21"/>
              </w:rPr>
              <w:t>步骤</w:t>
            </w:r>
          </w:p>
        </w:tc>
        <w:tc>
          <w:tcPr>
            <w:tcW w:w="445" w:type="dxa"/>
            <w:vAlign w:val="center"/>
            <w:hideMark/>
          </w:tcPr>
          <w:p w:rsidR="00791C16" w:rsidRPr="00A97486" w:rsidRDefault="00791C16" w:rsidP="00C45EE5">
            <w:pPr>
              <w:jc w:val="center"/>
              <w:rPr>
                <w:b/>
                <w:bCs/>
                <w:color w:val="000000"/>
                <w:szCs w:val="21"/>
              </w:rPr>
            </w:pPr>
            <w:r w:rsidRPr="00A97486">
              <w:rPr>
                <w:rFonts w:hint="eastAsia"/>
                <w:b/>
                <w:bCs/>
                <w:color w:val="000000"/>
                <w:szCs w:val="21"/>
              </w:rPr>
              <w:t xml:space="preserve">注意　</w:t>
            </w:r>
          </w:p>
        </w:tc>
        <w:tc>
          <w:tcPr>
            <w:tcW w:w="1852" w:type="dxa"/>
            <w:vAlign w:val="center"/>
            <w:hideMark/>
          </w:tcPr>
          <w:p w:rsidR="00791C16" w:rsidRPr="00A97486" w:rsidRDefault="00791C16" w:rsidP="00C45EE5">
            <w:pPr>
              <w:jc w:val="center"/>
              <w:rPr>
                <w:b/>
                <w:bCs/>
                <w:color w:val="000000"/>
                <w:szCs w:val="21"/>
              </w:rPr>
            </w:pPr>
            <w:r w:rsidRPr="00A97486">
              <w:rPr>
                <w:rFonts w:hint="eastAsia"/>
                <w:b/>
                <w:bCs/>
                <w:color w:val="000000"/>
                <w:szCs w:val="21"/>
              </w:rPr>
              <w:t>动作</w:t>
            </w:r>
          </w:p>
        </w:tc>
        <w:tc>
          <w:tcPr>
            <w:tcW w:w="2930" w:type="dxa"/>
            <w:vAlign w:val="center"/>
            <w:hideMark/>
          </w:tcPr>
          <w:p w:rsidR="00791C16" w:rsidRPr="00A97486" w:rsidRDefault="00791C16" w:rsidP="00C45EE5">
            <w:pPr>
              <w:jc w:val="center"/>
              <w:rPr>
                <w:b/>
                <w:bCs/>
                <w:color w:val="000000"/>
                <w:szCs w:val="21"/>
              </w:rPr>
            </w:pPr>
            <w:r w:rsidRPr="00A97486">
              <w:rPr>
                <w:rFonts w:ascii="宋体" w:hAnsi="宋体" w:hint="eastAsia"/>
                <w:b/>
                <w:bCs/>
                <w:color w:val="000000"/>
                <w:szCs w:val="21"/>
              </w:rPr>
              <w:t>响应</w:t>
            </w:r>
            <w:r w:rsidRPr="00A97486">
              <w:rPr>
                <w:b/>
                <w:bCs/>
                <w:color w:val="000000"/>
                <w:szCs w:val="21"/>
              </w:rPr>
              <w:t>/PTU</w:t>
            </w:r>
            <w:r w:rsidRPr="00A97486">
              <w:rPr>
                <w:rFonts w:ascii="宋体" w:hAnsi="宋体" w:hint="eastAsia"/>
                <w:b/>
                <w:bCs/>
                <w:color w:val="000000"/>
                <w:szCs w:val="21"/>
              </w:rPr>
              <w:t>显示</w:t>
            </w:r>
          </w:p>
        </w:tc>
        <w:tc>
          <w:tcPr>
            <w:tcW w:w="456" w:type="dxa"/>
            <w:vAlign w:val="center"/>
            <w:hideMark/>
          </w:tcPr>
          <w:p w:rsidR="00791C16" w:rsidRPr="00A97486" w:rsidRDefault="00791C16" w:rsidP="00C45EE5">
            <w:pPr>
              <w:jc w:val="center"/>
              <w:rPr>
                <w:rFonts w:ascii="宋体" w:hAnsi="宋体" w:cs="宋体"/>
                <w:bCs/>
                <w:color w:val="000000"/>
                <w:szCs w:val="21"/>
              </w:rPr>
            </w:pPr>
            <w:r w:rsidRPr="00A97486">
              <w:rPr>
                <w:rFonts w:ascii="宋体" w:hAnsi="宋体" w:cs="宋体" w:hint="eastAsia"/>
                <w:bCs/>
                <w:color w:val="000000"/>
                <w:szCs w:val="21"/>
              </w:rPr>
              <w:t>C1</w:t>
            </w:r>
          </w:p>
        </w:tc>
        <w:tc>
          <w:tcPr>
            <w:tcW w:w="531" w:type="dxa"/>
            <w:vAlign w:val="center"/>
            <w:hideMark/>
          </w:tcPr>
          <w:p w:rsidR="00791C16" w:rsidRPr="00A97486" w:rsidRDefault="00791C16" w:rsidP="00C45EE5">
            <w:pPr>
              <w:jc w:val="center"/>
              <w:rPr>
                <w:rFonts w:ascii="宋体" w:hAnsi="宋体" w:cs="宋体"/>
                <w:bCs/>
                <w:color w:val="000000"/>
                <w:szCs w:val="21"/>
              </w:rPr>
            </w:pPr>
            <w:r w:rsidRPr="00A97486">
              <w:rPr>
                <w:rFonts w:ascii="宋体" w:hAnsi="宋体" w:cs="宋体" w:hint="eastAsia"/>
                <w:bCs/>
                <w:color w:val="000000"/>
                <w:szCs w:val="21"/>
              </w:rPr>
              <w:t>TC1</w:t>
            </w:r>
          </w:p>
        </w:tc>
        <w:tc>
          <w:tcPr>
            <w:tcW w:w="531" w:type="dxa"/>
            <w:vAlign w:val="center"/>
            <w:hideMark/>
          </w:tcPr>
          <w:p w:rsidR="00791C16" w:rsidRPr="00A97486" w:rsidRDefault="00791C16" w:rsidP="00C45EE5">
            <w:pPr>
              <w:jc w:val="center"/>
              <w:rPr>
                <w:rFonts w:ascii="宋体" w:hAnsi="宋体" w:cs="宋体"/>
                <w:bCs/>
                <w:color w:val="000000"/>
                <w:szCs w:val="21"/>
              </w:rPr>
            </w:pPr>
            <w:r w:rsidRPr="00A97486">
              <w:rPr>
                <w:rFonts w:ascii="宋体" w:hAnsi="宋体" w:cs="宋体" w:hint="eastAsia"/>
                <w:bCs/>
                <w:color w:val="000000"/>
                <w:szCs w:val="21"/>
              </w:rPr>
              <w:t>MP1</w:t>
            </w:r>
          </w:p>
        </w:tc>
        <w:tc>
          <w:tcPr>
            <w:tcW w:w="456" w:type="dxa"/>
            <w:vAlign w:val="center"/>
            <w:hideMark/>
          </w:tcPr>
          <w:p w:rsidR="00791C16" w:rsidRPr="00A97486" w:rsidRDefault="00791C16" w:rsidP="00C45EE5">
            <w:pPr>
              <w:jc w:val="center"/>
              <w:rPr>
                <w:rFonts w:ascii="宋体" w:hAnsi="宋体" w:cs="宋体"/>
                <w:bCs/>
                <w:color w:val="000000"/>
                <w:szCs w:val="21"/>
              </w:rPr>
            </w:pPr>
            <w:r w:rsidRPr="00A97486">
              <w:rPr>
                <w:rFonts w:ascii="宋体" w:hAnsi="宋体" w:cs="宋体" w:hint="eastAsia"/>
                <w:bCs/>
                <w:color w:val="000000"/>
                <w:szCs w:val="21"/>
              </w:rPr>
              <w:t>M1</w:t>
            </w:r>
          </w:p>
        </w:tc>
        <w:tc>
          <w:tcPr>
            <w:tcW w:w="456" w:type="dxa"/>
            <w:vAlign w:val="center"/>
            <w:hideMark/>
          </w:tcPr>
          <w:p w:rsidR="00791C16" w:rsidRPr="00A97486" w:rsidRDefault="00791C16" w:rsidP="00C45EE5">
            <w:pPr>
              <w:jc w:val="center"/>
              <w:rPr>
                <w:rFonts w:ascii="宋体" w:hAnsi="宋体" w:cs="宋体"/>
                <w:bCs/>
                <w:color w:val="000000"/>
                <w:szCs w:val="21"/>
              </w:rPr>
            </w:pPr>
            <w:r w:rsidRPr="00A97486">
              <w:rPr>
                <w:rFonts w:ascii="宋体" w:hAnsi="宋体" w:cs="宋体" w:hint="eastAsia"/>
                <w:bCs/>
                <w:color w:val="000000"/>
                <w:szCs w:val="21"/>
              </w:rPr>
              <w:t>M2</w:t>
            </w:r>
          </w:p>
        </w:tc>
        <w:tc>
          <w:tcPr>
            <w:tcW w:w="531" w:type="dxa"/>
            <w:vAlign w:val="center"/>
            <w:hideMark/>
          </w:tcPr>
          <w:p w:rsidR="00791C16" w:rsidRPr="00A97486" w:rsidRDefault="00791C16" w:rsidP="00C45EE5">
            <w:pPr>
              <w:jc w:val="center"/>
              <w:rPr>
                <w:rFonts w:ascii="宋体" w:hAnsi="宋体" w:cs="宋体"/>
                <w:bCs/>
                <w:color w:val="000000"/>
                <w:szCs w:val="21"/>
              </w:rPr>
            </w:pPr>
            <w:r w:rsidRPr="00A97486">
              <w:rPr>
                <w:rFonts w:ascii="宋体" w:hAnsi="宋体" w:cs="宋体" w:hint="eastAsia"/>
                <w:bCs/>
                <w:color w:val="000000"/>
                <w:szCs w:val="21"/>
              </w:rPr>
              <w:t>MP2</w:t>
            </w:r>
          </w:p>
        </w:tc>
        <w:tc>
          <w:tcPr>
            <w:tcW w:w="531" w:type="dxa"/>
            <w:vAlign w:val="center"/>
            <w:hideMark/>
          </w:tcPr>
          <w:p w:rsidR="00791C16" w:rsidRPr="00A97486" w:rsidRDefault="00791C16" w:rsidP="00C45EE5">
            <w:pPr>
              <w:jc w:val="center"/>
              <w:rPr>
                <w:rFonts w:ascii="宋体" w:hAnsi="宋体" w:cs="宋体"/>
                <w:bCs/>
                <w:color w:val="000000"/>
                <w:szCs w:val="21"/>
              </w:rPr>
            </w:pPr>
            <w:r w:rsidRPr="00A97486">
              <w:rPr>
                <w:rFonts w:ascii="宋体" w:hAnsi="宋体" w:cs="宋体" w:hint="eastAsia"/>
                <w:bCs/>
                <w:color w:val="000000"/>
                <w:szCs w:val="21"/>
              </w:rPr>
              <w:t>TC2</w:t>
            </w:r>
          </w:p>
        </w:tc>
        <w:tc>
          <w:tcPr>
            <w:tcW w:w="456" w:type="dxa"/>
            <w:vAlign w:val="center"/>
            <w:hideMark/>
          </w:tcPr>
          <w:p w:rsidR="00791C16" w:rsidRPr="00A97486" w:rsidRDefault="00791C16" w:rsidP="00C45EE5">
            <w:pPr>
              <w:jc w:val="center"/>
              <w:rPr>
                <w:rFonts w:ascii="宋体" w:hAnsi="宋体" w:cs="宋体"/>
                <w:bCs/>
                <w:color w:val="000000"/>
                <w:szCs w:val="21"/>
              </w:rPr>
            </w:pPr>
            <w:r w:rsidRPr="00A97486">
              <w:rPr>
                <w:rFonts w:ascii="宋体" w:hAnsi="宋体" w:cs="宋体" w:hint="eastAsia"/>
                <w:bCs/>
                <w:color w:val="000000"/>
                <w:szCs w:val="21"/>
              </w:rPr>
              <w:t>C2</w:t>
            </w:r>
          </w:p>
        </w:tc>
      </w:tr>
      <w:tr w:rsidR="00791C16" w:rsidRPr="00A97486" w:rsidTr="00C45EE5">
        <w:trPr>
          <w:trHeight w:val="1199"/>
          <w:jc w:val="center"/>
        </w:trPr>
        <w:tc>
          <w:tcPr>
            <w:tcW w:w="443" w:type="dxa"/>
            <w:noWrap/>
            <w:vAlign w:val="center"/>
            <w:hideMark/>
          </w:tcPr>
          <w:p w:rsidR="00791C16" w:rsidRPr="00A97486" w:rsidRDefault="00791C16" w:rsidP="00C45EE5">
            <w:pPr>
              <w:jc w:val="center"/>
              <w:rPr>
                <w:rFonts w:ascii="宋体" w:hAnsi="宋体" w:cs="宋体"/>
                <w:color w:val="000000"/>
                <w:sz w:val="22"/>
                <w:szCs w:val="22"/>
              </w:rPr>
            </w:pPr>
            <w:r w:rsidRPr="00A97486">
              <w:rPr>
                <w:rFonts w:ascii="宋体" w:hAnsi="宋体" w:cs="宋体" w:hint="eastAsia"/>
                <w:color w:val="000000"/>
                <w:sz w:val="22"/>
              </w:rPr>
              <w:t>28</w:t>
            </w:r>
          </w:p>
        </w:tc>
        <w:tc>
          <w:tcPr>
            <w:tcW w:w="445" w:type="dxa"/>
            <w:textDirection w:val="btLr"/>
            <w:vAlign w:val="center"/>
          </w:tcPr>
          <w:p w:rsidR="00791C16" w:rsidRPr="00A97486" w:rsidRDefault="00791C16" w:rsidP="00C45EE5">
            <w:pPr>
              <w:ind w:left="113" w:right="113"/>
              <w:jc w:val="center"/>
              <w:rPr>
                <w:bCs/>
                <w:color w:val="000000"/>
                <w:sz w:val="22"/>
                <w:szCs w:val="22"/>
              </w:rPr>
            </w:pPr>
          </w:p>
        </w:tc>
        <w:tc>
          <w:tcPr>
            <w:tcW w:w="1852" w:type="dxa"/>
            <w:vAlign w:val="center"/>
            <w:hideMark/>
          </w:tcPr>
          <w:p w:rsidR="00791C16" w:rsidRPr="00A97486" w:rsidRDefault="00791C16" w:rsidP="00C45EE5">
            <w:pPr>
              <w:pStyle w:val="affff2"/>
              <w:rPr>
                <w:sz w:val="21"/>
              </w:rPr>
            </w:pPr>
            <w:r w:rsidRPr="00A97486">
              <w:rPr>
                <w:rFonts w:hint="eastAsia"/>
              </w:rPr>
              <w:t>在司机台处按下客室空调开硬线按钮</w:t>
            </w:r>
            <w:r w:rsidRPr="00A97486">
              <w:t>3S</w:t>
            </w:r>
            <w:r w:rsidRPr="00A97486">
              <w:rPr>
                <w:rFonts w:hint="eastAsia"/>
              </w:rPr>
              <w:t>（图</w:t>
            </w:r>
            <w:r w:rsidRPr="00A97486">
              <w:t>8</w:t>
            </w:r>
            <w:r w:rsidRPr="00A97486">
              <w:rPr>
                <w:rFonts w:hint="eastAsia"/>
              </w:rPr>
              <w:t>）</w:t>
            </w:r>
          </w:p>
        </w:tc>
        <w:tc>
          <w:tcPr>
            <w:tcW w:w="2930" w:type="dxa"/>
            <w:vAlign w:val="center"/>
            <w:hideMark/>
          </w:tcPr>
          <w:p w:rsidR="00791C16" w:rsidRPr="00A97486" w:rsidRDefault="00791C16" w:rsidP="00C45EE5">
            <w:pPr>
              <w:pStyle w:val="affff2"/>
              <w:rPr>
                <w:rFonts w:ascii="宋体" w:hAnsi="宋体" w:cs="宋体"/>
                <w:sz w:val="21"/>
              </w:rPr>
            </w:pPr>
            <w:r w:rsidRPr="00A97486">
              <w:rPr>
                <w:rFonts w:ascii="宋体" w:hAnsi="宋体" w:cs="宋体" w:hint="eastAsia"/>
              </w:rPr>
              <w:t>空调控制激活，能够启动/集控客室/司机室空调</w:t>
            </w:r>
          </w:p>
        </w:tc>
        <w:tc>
          <w:tcPr>
            <w:tcW w:w="456" w:type="dxa"/>
            <w:vAlign w:val="center"/>
            <w:hideMark/>
          </w:tcPr>
          <w:p w:rsidR="00791C16" w:rsidRPr="00A97486" w:rsidRDefault="00791C16" w:rsidP="00C45EE5">
            <w:pPr>
              <w:jc w:val="center"/>
              <w:rPr>
                <w:rFonts w:ascii="宋体" w:hAnsi="宋体" w:cs="宋体"/>
                <w:bCs/>
                <w:color w:val="000000"/>
                <w:szCs w:val="21"/>
              </w:rPr>
            </w:pPr>
            <w:r w:rsidRPr="00A97486">
              <w:rPr>
                <w:rFonts w:ascii="宋体" w:hAnsi="宋体" w:cs="宋体" w:hint="eastAsia"/>
                <w:bCs/>
                <w:color w:val="000000"/>
                <w:szCs w:val="21"/>
              </w:rPr>
              <w:t>□</w:t>
            </w:r>
          </w:p>
        </w:tc>
        <w:tc>
          <w:tcPr>
            <w:tcW w:w="531" w:type="dxa"/>
            <w:vAlign w:val="center"/>
          </w:tcPr>
          <w:p w:rsidR="00791C16" w:rsidRPr="00A97486" w:rsidRDefault="00791C16" w:rsidP="00C45EE5">
            <w:pPr>
              <w:jc w:val="center"/>
              <w:rPr>
                <w:rFonts w:ascii="宋体" w:hAnsi="宋体" w:cs="宋体"/>
                <w:bCs/>
                <w:color w:val="000000"/>
                <w:szCs w:val="21"/>
              </w:rPr>
            </w:pPr>
          </w:p>
        </w:tc>
        <w:tc>
          <w:tcPr>
            <w:tcW w:w="531" w:type="dxa"/>
            <w:vAlign w:val="center"/>
          </w:tcPr>
          <w:p w:rsidR="00791C16" w:rsidRPr="00A97486" w:rsidRDefault="00791C16" w:rsidP="00C45EE5">
            <w:pPr>
              <w:jc w:val="center"/>
              <w:rPr>
                <w:rFonts w:ascii="宋体" w:hAnsi="宋体" w:cs="宋体"/>
                <w:bCs/>
                <w:color w:val="000000"/>
                <w:szCs w:val="21"/>
              </w:rPr>
            </w:pPr>
          </w:p>
        </w:tc>
        <w:tc>
          <w:tcPr>
            <w:tcW w:w="456" w:type="dxa"/>
            <w:vAlign w:val="center"/>
          </w:tcPr>
          <w:p w:rsidR="00791C16" w:rsidRPr="00A97486" w:rsidRDefault="00791C16" w:rsidP="00C45EE5">
            <w:pPr>
              <w:jc w:val="center"/>
              <w:rPr>
                <w:rFonts w:ascii="宋体" w:hAnsi="宋体" w:cs="宋体"/>
                <w:bCs/>
                <w:color w:val="000000"/>
                <w:szCs w:val="21"/>
              </w:rPr>
            </w:pPr>
          </w:p>
        </w:tc>
        <w:tc>
          <w:tcPr>
            <w:tcW w:w="456" w:type="dxa"/>
            <w:vAlign w:val="center"/>
          </w:tcPr>
          <w:p w:rsidR="00791C16" w:rsidRPr="00A97486" w:rsidRDefault="00791C16" w:rsidP="00C45EE5">
            <w:pPr>
              <w:jc w:val="center"/>
              <w:rPr>
                <w:rFonts w:ascii="宋体" w:hAnsi="宋体" w:cs="宋体"/>
                <w:bCs/>
                <w:color w:val="000000"/>
                <w:szCs w:val="21"/>
              </w:rPr>
            </w:pPr>
          </w:p>
        </w:tc>
        <w:tc>
          <w:tcPr>
            <w:tcW w:w="531" w:type="dxa"/>
            <w:vAlign w:val="center"/>
          </w:tcPr>
          <w:p w:rsidR="00791C16" w:rsidRPr="00A97486" w:rsidRDefault="00791C16" w:rsidP="00C45EE5">
            <w:pPr>
              <w:jc w:val="center"/>
              <w:rPr>
                <w:rFonts w:ascii="宋体" w:hAnsi="宋体" w:cs="宋体"/>
                <w:bCs/>
                <w:color w:val="000000"/>
                <w:szCs w:val="21"/>
              </w:rPr>
            </w:pPr>
          </w:p>
        </w:tc>
        <w:tc>
          <w:tcPr>
            <w:tcW w:w="531" w:type="dxa"/>
            <w:vAlign w:val="center"/>
          </w:tcPr>
          <w:p w:rsidR="00791C16" w:rsidRPr="00A97486" w:rsidRDefault="00791C16" w:rsidP="00C45EE5">
            <w:pPr>
              <w:jc w:val="center"/>
              <w:rPr>
                <w:rFonts w:ascii="宋体" w:hAnsi="宋体" w:cs="宋体"/>
                <w:bCs/>
                <w:color w:val="000000"/>
                <w:szCs w:val="21"/>
              </w:rPr>
            </w:pPr>
          </w:p>
        </w:tc>
        <w:tc>
          <w:tcPr>
            <w:tcW w:w="456" w:type="dxa"/>
            <w:vAlign w:val="center"/>
            <w:hideMark/>
          </w:tcPr>
          <w:p w:rsidR="00791C16" w:rsidRPr="00A97486" w:rsidRDefault="00791C16" w:rsidP="00C45EE5">
            <w:pPr>
              <w:jc w:val="center"/>
              <w:rPr>
                <w:rFonts w:ascii="宋体" w:hAnsi="宋体" w:cs="宋体"/>
                <w:bCs/>
                <w:color w:val="000000"/>
                <w:szCs w:val="21"/>
              </w:rPr>
            </w:pPr>
            <w:r w:rsidRPr="00A97486">
              <w:rPr>
                <w:rFonts w:ascii="宋体" w:hAnsi="宋体" w:cs="宋体" w:hint="eastAsia"/>
                <w:bCs/>
                <w:color w:val="000000"/>
                <w:szCs w:val="21"/>
              </w:rPr>
              <w:t>□</w:t>
            </w:r>
          </w:p>
        </w:tc>
      </w:tr>
      <w:tr w:rsidR="00791C16" w:rsidRPr="00A97486" w:rsidTr="00C45EE5">
        <w:trPr>
          <w:trHeight w:val="1500"/>
          <w:jc w:val="center"/>
        </w:trPr>
        <w:tc>
          <w:tcPr>
            <w:tcW w:w="443" w:type="dxa"/>
            <w:noWrap/>
            <w:vAlign w:val="center"/>
            <w:hideMark/>
          </w:tcPr>
          <w:p w:rsidR="00791C16" w:rsidRPr="00A97486" w:rsidRDefault="00791C16" w:rsidP="00C45EE5">
            <w:pPr>
              <w:jc w:val="center"/>
              <w:rPr>
                <w:rFonts w:ascii="宋体" w:hAnsi="宋体" w:cs="宋体"/>
                <w:color w:val="000000"/>
                <w:sz w:val="22"/>
                <w:szCs w:val="22"/>
              </w:rPr>
            </w:pPr>
            <w:r w:rsidRPr="00A97486">
              <w:rPr>
                <w:rFonts w:ascii="宋体" w:hAnsi="宋体" w:cs="宋体" w:hint="eastAsia"/>
                <w:color w:val="000000"/>
                <w:sz w:val="22"/>
              </w:rPr>
              <w:lastRenderedPageBreak/>
              <w:t>29</w:t>
            </w:r>
          </w:p>
        </w:tc>
        <w:tc>
          <w:tcPr>
            <w:tcW w:w="445" w:type="dxa"/>
            <w:vMerge w:val="restart"/>
            <w:textDirection w:val="btLr"/>
            <w:vAlign w:val="center"/>
            <w:hideMark/>
          </w:tcPr>
          <w:p w:rsidR="00791C16" w:rsidRPr="00A97486" w:rsidRDefault="00791C16" w:rsidP="00C45EE5">
            <w:pPr>
              <w:ind w:left="113" w:right="113"/>
              <w:jc w:val="center"/>
              <w:rPr>
                <w:bCs/>
                <w:color w:val="000000"/>
                <w:sz w:val="22"/>
                <w:szCs w:val="22"/>
              </w:rPr>
            </w:pPr>
            <w:r w:rsidRPr="00A97486">
              <w:rPr>
                <w:b/>
                <w:bCs/>
                <w:color w:val="FF0000"/>
                <w:sz w:val="22"/>
              </w:rPr>
              <w:t xml:space="preserve">400VAC=OFF!!!  </w:t>
            </w:r>
            <w:r w:rsidRPr="00A97486">
              <w:rPr>
                <w:b/>
                <w:bCs/>
                <w:color w:val="00B050"/>
                <w:sz w:val="22"/>
              </w:rPr>
              <w:t>1</w:t>
            </w:r>
            <w:r w:rsidRPr="00A97486">
              <w:rPr>
                <w:color w:val="00B050"/>
              </w:rPr>
              <w:t>10VDC=ON!!!</w:t>
            </w:r>
          </w:p>
        </w:tc>
        <w:tc>
          <w:tcPr>
            <w:tcW w:w="1852" w:type="dxa"/>
            <w:vAlign w:val="center"/>
            <w:hideMark/>
          </w:tcPr>
          <w:p w:rsidR="00791C16" w:rsidRPr="00A97486" w:rsidRDefault="00791C16" w:rsidP="00C45EE5">
            <w:pPr>
              <w:pStyle w:val="affff2"/>
              <w:rPr>
                <w:sz w:val="21"/>
              </w:rPr>
            </w:pPr>
            <w:r w:rsidRPr="00A97486">
              <w:rPr>
                <w:rFonts w:hint="eastAsia"/>
              </w:rPr>
              <w:t>模式开关</w:t>
            </w:r>
            <w:r w:rsidRPr="00A97486">
              <w:t>SW1/</w:t>
            </w:r>
            <w:r w:rsidRPr="00A97486">
              <w:rPr>
                <w:rFonts w:hint="eastAsia"/>
              </w:rPr>
              <w:t>温度</w:t>
            </w:r>
            <w:r w:rsidRPr="00A97486">
              <w:t>SW2/</w:t>
            </w:r>
            <w:r w:rsidRPr="00A97486">
              <w:rPr>
                <w:rFonts w:hint="eastAsia"/>
              </w:rPr>
              <w:t>温度偏置</w:t>
            </w:r>
            <w:r w:rsidRPr="00A97486">
              <w:t>SW3</w:t>
            </w:r>
            <w:r w:rsidRPr="00A97486">
              <w:rPr>
                <w:rFonts w:hint="eastAsia"/>
              </w:rPr>
              <w:t>选择开关档位验证（图</w:t>
            </w:r>
            <w:r w:rsidRPr="00A97486">
              <w:t>9</w:t>
            </w:r>
            <w:r w:rsidRPr="00A97486">
              <w:rPr>
                <w:rFonts w:hint="eastAsia"/>
              </w:rPr>
              <w:t>）（注：司机室的在司机台（图</w:t>
            </w:r>
            <w:r w:rsidRPr="00A97486">
              <w:t>10</w:t>
            </w:r>
            <w:r w:rsidRPr="00A97486">
              <w:rPr>
                <w:rFonts w:hint="eastAsia"/>
              </w:rPr>
              <w:t>），但维护口在控制柜，需</w:t>
            </w:r>
            <w:r w:rsidRPr="00A97486">
              <w:t>2</w:t>
            </w:r>
            <w:r w:rsidRPr="00A97486">
              <w:rPr>
                <w:rFonts w:hint="eastAsia"/>
              </w:rPr>
              <w:t>人配合调试）</w:t>
            </w:r>
          </w:p>
        </w:tc>
        <w:tc>
          <w:tcPr>
            <w:tcW w:w="2930" w:type="dxa"/>
            <w:vAlign w:val="center"/>
            <w:hideMark/>
          </w:tcPr>
          <w:p w:rsidR="00791C16" w:rsidRPr="00A97486" w:rsidRDefault="00791C16" w:rsidP="00C45EE5">
            <w:pPr>
              <w:pStyle w:val="affff2"/>
              <w:rPr>
                <w:rFonts w:ascii="宋体" w:hAnsi="宋体" w:cs="宋体"/>
                <w:sz w:val="21"/>
              </w:rPr>
            </w:pPr>
            <w:r w:rsidRPr="00A97486">
              <w:rPr>
                <w:rFonts w:ascii="宋体" w:hAnsi="宋体" w:cs="宋体" w:hint="eastAsia"/>
              </w:rPr>
              <w:t>手动的模式/目标温度根PTU界面显示的模式状态和目标温度一致</w:t>
            </w:r>
          </w:p>
        </w:tc>
        <w:tc>
          <w:tcPr>
            <w:tcW w:w="456" w:type="dxa"/>
            <w:vAlign w:val="center"/>
            <w:hideMark/>
          </w:tcPr>
          <w:p w:rsidR="00791C16" w:rsidRPr="00A97486" w:rsidRDefault="00791C16" w:rsidP="00C45EE5">
            <w:pPr>
              <w:rPr>
                <w:sz w:val="20"/>
              </w:rPr>
            </w:pPr>
          </w:p>
        </w:tc>
        <w:tc>
          <w:tcPr>
            <w:tcW w:w="531" w:type="dxa"/>
            <w:vAlign w:val="center"/>
            <w:hideMark/>
          </w:tcPr>
          <w:p w:rsidR="00791C16" w:rsidRPr="00A97486" w:rsidRDefault="00791C16" w:rsidP="00C45EE5">
            <w:pPr>
              <w:jc w:val="center"/>
              <w:rPr>
                <w:rFonts w:ascii="宋体" w:hAnsi="宋体" w:cs="宋体"/>
                <w:bCs/>
                <w:color w:val="000000"/>
                <w:szCs w:val="21"/>
              </w:rPr>
            </w:pPr>
            <w:r w:rsidRPr="00A97486">
              <w:rPr>
                <w:rFonts w:ascii="宋体" w:hAnsi="宋体" w:cs="宋体" w:hint="eastAsia"/>
                <w:bCs/>
                <w:color w:val="000000"/>
                <w:szCs w:val="21"/>
              </w:rPr>
              <w:t>□</w:t>
            </w:r>
          </w:p>
        </w:tc>
        <w:tc>
          <w:tcPr>
            <w:tcW w:w="531" w:type="dxa"/>
            <w:vAlign w:val="center"/>
            <w:hideMark/>
          </w:tcPr>
          <w:p w:rsidR="00791C16" w:rsidRPr="00A97486" w:rsidRDefault="00791C16" w:rsidP="00C45EE5">
            <w:pPr>
              <w:jc w:val="center"/>
              <w:rPr>
                <w:rFonts w:ascii="宋体" w:hAnsi="宋体" w:cs="宋体"/>
                <w:bCs/>
                <w:color w:val="000000"/>
                <w:szCs w:val="21"/>
              </w:rPr>
            </w:pPr>
            <w:r w:rsidRPr="00A97486">
              <w:rPr>
                <w:rFonts w:ascii="宋体" w:hAnsi="宋体" w:cs="宋体" w:hint="eastAsia"/>
                <w:bCs/>
                <w:color w:val="000000"/>
                <w:szCs w:val="21"/>
              </w:rPr>
              <w:t>□</w:t>
            </w:r>
          </w:p>
        </w:tc>
        <w:tc>
          <w:tcPr>
            <w:tcW w:w="456" w:type="dxa"/>
            <w:vAlign w:val="center"/>
            <w:hideMark/>
          </w:tcPr>
          <w:p w:rsidR="00791C16" w:rsidRPr="00A97486" w:rsidRDefault="00791C16" w:rsidP="00C45EE5">
            <w:pPr>
              <w:jc w:val="center"/>
              <w:rPr>
                <w:rFonts w:ascii="宋体" w:hAnsi="宋体" w:cs="宋体"/>
                <w:bCs/>
                <w:color w:val="000000"/>
                <w:szCs w:val="21"/>
              </w:rPr>
            </w:pPr>
            <w:r w:rsidRPr="00A97486">
              <w:rPr>
                <w:rFonts w:ascii="宋体" w:hAnsi="宋体" w:cs="宋体" w:hint="eastAsia"/>
                <w:bCs/>
                <w:color w:val="000000"/>
                <w:szCs w:val="21"/>
              </w:rPr>
              <w:t>□</w:t>
            </w:r>
          </w:p>
        </w:tc>
        <w:tc>
          <w:tcPr>
            <w:tcW w:w="456" w:type="dxa"/>
            <w:vAlign w:val="center"/>
            <w:hideMark/>
          </w:tcPr>
          <w:p w:rsidR="00791C16" w:rsidRPr="00A97486" w:rsidRDefault="00791C16" w:rsidP="00C45EE5">
            <w:pPr>
              <w:jc w:val="center"/>
              <w:rPr>
                <w:rFonts w:ascii="宋体" w:hAnsi="宋体" w:cs="宋体"/>
                <w:bCs/>
                <w:color w:val="000000"/>
                <w:szCs w:val="21"/>
              </w:rPr>
            </w:pPr>
            <w:r w:rsidRPr="00A97486">
              <w:rPr>
                <w:rFonts w:ascii="宋体" w:hAnsi="宋体" w:cs="宋体" w:hint="eastAsia"/>
                <w:bCs/>
                <w:color w:val="000000"/>
                <w:szCs w:val="21"/>
              </w:rPr>
              <w:t>□</w:t>
            </w:r>
          </w:p>
        </w:tc>
        <w:tc>
          <w:tcPr>
            <w:tcW w:w="531" w:type="dxa"/>
            <w:vAlign w:val="center"/>
            <w:hideMark/>
          </w:tcPr>
          <w:p w:rsidR="00791C16" w:rsidRPr="00A97486" w:rsidRDefault="00791C16" w:rsidP="00C45EE5">
            <w:pPr>
              <w:jc w:val="center"/>
              <w:rPr>
                <w:rFonts w:ascii="宋体" w:hAnsi="宋体" w:cs="宋体"/>
                <w:bCs/>
                <w:color w:val="000000"/>
                <w:szCs w:val="21"/>
              </w:rPr>
            </w:pPr>
            <w:r w:rsidRPr="00A97486">
              <w:rPr>
                <w:rFonts w:ascii="宋体" w:hAnsi="宋体" w:cs="宋体" w:hint="eastAsia"/>
                <w:bCs/>
                <w:color w:val="000000"/>
                <w:szCs w:val="21"/>
              </w:rPr>
              <w:t>□</w:t>
            </w:r>
          </w:p>
        </w:tc>
        <w:tc>
          <w:tcPr>
            <w:tcW w:w="531" w:type="dxa"/>
            <w:vAlign w:val="center"/>
            <w:hideMark/>
          </w:tcPr>
          <w:p w:rsidR="00791C16" w:rsidRPr="00A97486" w:rsidRDefault="00791C16" w:rsidP="00C45EE5">
            <w:pPr>
              <w:jc w:val="center"/>
              <w:rPr>
                <w:rFonts w:ascii="宋体" w:hAnsi="宋体" w:cs="宋体"/>
                <w:bCs/>
                <w:color w:val="000000"/>
                <w:szCs w:val="21"/>
              </w:rPr>
            </w:pPr>
            <w:r w:rsidRPr="00A97486">
              <w:rPr>
                <w:rFonts w:ascii="宋体" w:hAnsi="宋体" w:cs="宋体" w:hint="eastAsia"/>
                <w:bCs/>
                <w:color w:val="000000"/>
                <w:szCs w:val="21"/>
              </w:rPr>
              <w:t>□</w:t>
            </w:r>
          </w:p>
        </w:tc>
        <w:tc>
          <w:tcPr>
            <w:tcW w:w="456" w:type="dxa"/>
            <w:vAlign w:val="center"/>
          </w:tcPr>
          <w:p w:rsidR="00791C16" w:rsidRPr="00A97486" w:rsidRDefault="00791C16" w:rsidP="00C45EE5">
            <w:pPr>
              <w:jc w:val="center"/>
              <w:rPr>
                <w:rFonts w:ascii="宋体" w:hAnsi="宋体" w:cs="宋体"/>
                <w:bCs/>
                <w:color w:val="000000"/>
                <w:szCs w:val="21"/>
              </w:rPr>
            </w:pPr>
          </w:p>
        </w:tc>
      </w:tr>
      <w:tr w:rsidR="00791C16" w:rsidRPr="00A97486" w:rsidTr="00C45EE5">
        <w:trPr>
          <w:trHeight w:val="1489"/>
          <w:jc w:val="center"/>
        </w:trPr>
        <w:tc>
          <w:tcPr>
            <w:tcW w:w="443" w:type="dxa"/>
            <w:noWrap/>
            <w:vAlign w:val="center"/>
            <w:hideMark/>
          </w:tcPr>
          <w:p w:rsidR="00791C16" w:rsidRPr="00A97486" w:rsidRDefault="00791C16" w:rsidP="00C45EE5">
            <w:pPr>
              <w:jc w:val="center"/>
              <w:rPr>
                <w:rFonts w:ascii="宋体" w:hAnsi="宋体" w:cs="宋体"/>
                <w:color w:val="000000"/>
                <w:sz w:val="22"/>
                <w:szCs w:val="22"/>
              </w:rPr>
            </w:pPr>
            <w:r w:rsidRPr="00A97486">
              <w:rPr>
                <w:rFonts w:ascii="宋体" w:hAnsi="宋体" w:cs="宋体" w:hint="eastAsia"/>
                <w:color w:val="000000"/>
                <w:sz w:val="22"/>
              </w:rPr>
              <w:t>30</w:t>
            </w:r>
          </w:p>
        </w:tc>
        <w:tc>
          <w:tcPr>
            <w:tcW w:w="445" w:type="dxa"/>
            <w:vMerge/>
            <w:vAlign w:val="center"/>
            <w:hideMark/>
          </w:tcPr>
          <w:p w:rsidR="00791C16" w:rsidRPr="00A97486" w:rsidRDefault="00791C16" w:rsidP="00C45EE5">
            <w:pPr>
              <w:ind w:left="113" w:right="113"/>
              <w:jc w:val="center"/>
              <w:rPr>
                <w:bCs/>
                <w:color w:val="000000"/>
                <w:sz w:val="22"/>
                <w:szCs w:val="22"/>
              </w:rPr>
            </w:pPr>
          </w:p>
        </w:tc>
        <w:tc>
          <w:tcPr>
            <w:tcW w:w="1852" w:type="dxa"/>
            <w:vAlign w:val="center"/>
            <w:hideMark/>
          </w:tcPr>
          <w:p w:rsidR="00791C16" w:rsidRPr="00A97486" w:rsidRDefault="00791C16" w:rsidP="00C45EE5">
            <w:pPr>
              <w:pStyle w:val="affff2"/>
              <w:rPr>
                <w:sz w:val="21"/>
              </w:rPr>
            </w:pPr>
            <w:r w:rsidRPr="00A97486">
              <w:t>MVB</w:t>
            </w:r>
            <w:r w:rsidRPr="00A97486">
              <w:rPr>
                <w:rFonts w:hint="eastAsia"/>
              </w:rPr>
              <w:t>地址选择开关</w:t>
            </w:r>
            <w:r w:rsidRPr="00A97486">
              <w:t>SW4</w:t>
            </w:r>
            <w:r w:rsidRPr="00A97486">
              <w:rPr>
                <w:rFonts w:hint="eastAsia"/>
              </w:rPr>
              <w:t>根据所在车厢进行设置（注：司机室无需设置）（图</w:t>
            </w:r>
            <w:r w:rsidRPr="00A97486">
              <w:t>10</w:t>
            </w:r>
            <w:r w:rsidRPr="00A97486">
              <w:rPr>
                <w:rFonts w:hint="eastAsia"/>
              </w:rPr>
              <w:t>）</w:t>
            </w:r>
          </w:p>
        </w:tc>
        <w:tc>
          <w:tcPr>
            <w:tcW w:w="2930" w:type="dxa"/>
            <w:vAlign w:val="center"/>
            <w:hideMark/>
          </w:tcPr>
          <w:p w:rsidR="00791C16" w:rsidRPr="00A97486" w:rsidRDefault="00791C16" w:rsidP="00C45EE5">
            <w:pPr>
              <w:pStyle w:val="affff2"/>
              <w:rPr>
                <w:sz w:val="21"/>
              </w:rPr>
            </w:pPr>
            <w:r w:rsidRPr="00A97486">
              <w:rPr>
                <w:rFonts w:ascii="宋体" w:hAnsi="宋体" w:cs="宋体" w:hint="eastAsia"/>
              </w:rPr>
              <w:t>全部设置完成后，在司机台DDU网络通讯界面中，可以看到空调设备显示绿色，表示空调挂上了整车的MVB网络</w:t>
            </w:r>
          </w:p>
        </w:tc>
        <w:tc>
          <w:tcPr>
            <w:tcW w:w="456" w:type="dxa"/>
            <w:vAlign w:val="center"/>
          </w:tcPr>
          <w:p w:rsidR="00791C16" w:rsidRPr="00A97486" w:rsidRDefault="00791C16" w:rsidP="00C45EE5">
            <w:pPr>
              <w:jc w:val="center"/>
              <w:rPr>
                <w:rFonts w:ascii="宋体" w:hAnsi="宋体" w:cs="宋体"/>
                <w:bCs/>
                <w:color w:val="000000"/>
                <w:szCs w:val="21"/>
              </w:rPr>
            </w:pPr>
          </w:p>
        </w:tc>
        <w:tc>
          <w:tcPr>
            <w:tcW w:w="531" w:type="dxa"/>
            <w:vAlign w:val="center"/>
            <w:hideMark/>
          </w:tcPr>
          <w:p w:rsidR="00791C16" w:rsidRPr="00A97486" w:rsidRDefault="00791C16" w:rsidP="00C45EE5">
            <w:pPr>
              <w:jc w:val="center"/>
              <w:rPr>
                <w:rFonts w:ascii="宋体" w:hAnsi="宋体" w:cs="宋体"/>
                <w:bCs/>
                <w:color w:val="000000"/>
                <w:szCs w:val="21"/>
              </w:rPr>
            </w:pPr>
            <w:r w:rsidRPr="00A97486">
              <w:rPr>
                <w:rFonts w:ascii="宋体" w:hAnsi="宋体" w:cs="宋体" w:hint="eastAsia"/>
                <w:bCs/>
                <w:color w:val="000000"/>
                <w:szCs w:val="21"/>
              </w:rPr>
              <w:t>□</w:t>
            </w:r>
          </w:p>
        </w:tc>
        <w:tc>
          <w:tcPr>
            <w:tcW w:w="531" w:type="dxa"/>
            <w:vAlign w:val="center"/>
            <w:hideMark/>
          </w:tcPr>
          <w:p w:rsidR="00791C16" w:rsidRPr="00A97486" w:rsidRDefault="00791C16" w:rsidP="00C45EE5">
            <w:pPr>
              <w:jc w:val="center"/>
              <w:rPr>
                <w:rFonts w:ascii="宋体" w:hAnsi="宋体" w:cs="宋体"/>
                <w:bCs/>
                <w:color w:val="000000"/>
                <w:szCs w:val="21"/>
              </w:rPr>
            </w:pPr>
            <w:r w:rsidRPr="00A97486">
              <w:rPr>
                <w:rFonts w:ascii="宋体" w:hAnsi="宋体" w:cs="宋体" w:hint="eastAsia"/>
                <w:bCs/>
                <w:color w:val="000000"/>
                <w:szCs w:val="21"/>
              </w:rPr>
              <w:t>□</w:t>
            </w:r>
          </w:p>
        </w:tc>
        <w:tc>
          <w:tcPr>
            <w:tcW w:w="456" w:type="dxa"/>
            <w:vAlign w:val="center"/>
            <w:hideMark/>
          </w:tcPr>
          <w:p w:rsidR="00791C16" w:rsidRPr="00A97486" w:rsidRDefault="00791C16" w:rsidP="00C45EE5">
            <w:pPr>
              <w:jc w:val="center"/>
              <w:rPr>
                <w:rFonts w:ascii="宋体" w:hAnsi="宋体" w:cs="宋体"/>
                <w:bCs/>
                <w:color w:val="000000"/>
                <w:szCs w:val="21"/>
              </w:rPr>
            </w:pPr>
            <w:r w:rsidRPr="00A97486">
              <w:rPr>
                <w:rFonts w:ascii="宋体" w:hAnsi="宋体" w:cs="宋体" w:hint="eastAsia"/>
                <w:bCs/>
                <w:color w:val="000000"/>
                <w:szCs w:val="21"/>
              </w:rPr>
              <w:t>□</w:t>
            </w:r>
          </w:p>
        </w:tc>
        <w:tc>
          <w:tcPr>
            <w:tcW w:w="456" w:type="dxa"/>
            <w:vAlign w:val="center"/>
            <w:hideMark/>
          </w:tcPr>
          <w:p w:rsidR="00791C16" w:rsidRPr="00A97486" w:rsidRDefault="00791C16" w:rsidP="00C45EE5">
            <w:pPr>
              <w:jc w:val="center"/>
              <w:rPr>
                <w:rFonts w:ascii="宋体" w:hAnsi="宋体" w:cs="宋体"/>
                <w:bCs/>
                <w:color w:val="000000"/>
                <w:szCs w:val="21"/>
              </w:rPr>
            </w:pPr>
            <w:r w:rsidRPr="00A97486">
              <w:rPr>
                <w:rFonts w:ascii="宋体" w:hAnsi="宋体" w:cs="宋体" w:hint="eastAsia"/>
                <w:bCs/>
                <w:color w:val="000000"/>
                <w:szCs w:val="21"/>
              </w:rPr>
              <w:t>□</w:t>
            </w:r>
          </w:p>
        </w:tc>
        <w:tc>
          <w:tcPr>
            <w:tcW w:w="531" w:type="dxa"/>
            <w:vAlign w:val="center"/>
            <w:hideMark/>
          </w:tcPr>
          <w:p w:rsidR="00791C16" w:rsidRPr="00A97486" w:rsidRDefault="00791C16" w:rsidP="00C45EE5">
            <w:pPr>
              <w:jc w:val="center"/>
              <w:rPr>
                <w:rFonts w:ascii="宋体" w:hAnsi="宋体" w:cs="宋体"/>
                <w:bCs/>
                <w:color w:val="000000"/>
                <w:szCs w:val="21"/>
              </w:rPr>
            </w:pPr>
            <w:r w:rsidRPr="00A97486">
              <w:rPr>
                <w:rFonts w:ascii="宋体" w:hAnsi="宋体" w:cs="宋体" w:hint="eastAsia"/>
                <w:bCs/>
                <w:color w:val="000000"/>
                <w:szCs w:val="21"/>
              </w:rPr>
              <w:t>□</w:t>
            </w:r>
          </w:p>
        </w:tc>
        <w:tc>
          <w:tcPr>
            <w:tcW w:w="531" w:type="dxa"/>
            <w:vAlign w:val="center"/>
            <w:hideMark/>
          </w:tcPr>
          <w:p w:rsidR="00791C16" w:rsidRPr="00A97486" w:rsidRDefault="00791C16" w:rsidP="00C45EE5">
            <w:pPr>
              <w:jc w:val="center"/>
              <w:rPr>
                <w:rFonts w:ascii="宋体" w:hAnsi="宋体" w:cs="宋体"/>
                <w:bCs/>
                <w:color w:val="000000"/>
                <w:szCs w:val="21"/>
              </w:rPr>
            </w:pPr>
            <w:r w:rsidRPr="00A97486">
              <w:rPr>
                <w:rFonts w:ascii="宋体" w:hAnsi="宋体" w:cs="宋体" w:hint="eastAsia"/>
                <w:bCs/>
                <w:color w:val="000000"/>
                <w:szCs w:val="21"/>
              </w:rPr>
              <w:t>□</w:t>
            </w:r>
          </w:p>
        </w:tc>
        <w:tc>
          <w:tcPr>
            <w:tcW w:w="456" w:type="dxa"/>
            <w:vAlign w:val="center"/>
          </w:tcPr>
          <w:p w:rsidR="00791C16" w:rsidRPr="00A97486" w:rsidRDefault="00791C16" w:rsidP="00C45EE5">
            <w:pPr>
              <w:jc w:val="center"/>
              <w:rPr>
                <w:rFonts w:ascii="宋体" w:hAnsi="宋体" w:cs="宋体"/>
                <w:bCs/>
                <w:color w:val="000000"/>
                <w:szCs w:val="21"/>
              </w:rPr>
            </w:pPr>
          </w:p>
        </w:tc>
      </w:tr>
      <w:tr w:rsidR="00791C16" w:rsidRPr="00A97486" w:rsidTr="00C45EE5">
        <w:trPr>
          <w:trHeight w:val="300"/>
          <w:jc w:val="center"/>
        </w:trPr>
        <w:tc>
          <w:tcPr>
            <w:tcW w:w="443" w:type="dxa"/>
            <w:noWrap/>
            <w:vAlign w:val="center"/>
            <w:hideMark/>
          </w:tcPr>
          <w:p w:rsidR="00791C16" w:rsidRPr="00A97486" w:rsidRDefault="00791C16" w:rsidP="00C45EE5">
            <w:pPr>
              <w:jc w:val="center"/>
              <w:rPr>
                <w:rFonts w:ascii="宋体" w:hAnsi="宋体" w:cs="宋体"/>
                <w:color w:val="000000"/>
                <w:sz w:val="22"/>
                <w:szCs w:val="22"/>
              </w:rPr>
            </w:pPr>
            <w:r w:rsidRPr="00A97486">
              <w:rPr>
                <w:rFonts w:ascii="宋体" w:hAnsi="宋体" w:cs="宋体" w:hint="eastAsia"/>
                <w:color w:val="000000"/>
                <w:sz w:val="22"/>
              </w:rPr>
              <w:t>31</w:t>
            </w:r>
          </w:p>
        </w:tc>
        <w:tc>
          <w:tcPr>
            <w:tcW w:w="445" w:type="dxa"/>
            <w:vMerge/>
            <w:vAlign w:val="center"/>
            <w:hideMark/>
          </w:tcPr>
          <w:p w:rsidR="00791C16" w:rsidRPr="00A97486" w:rsidRDefault="00791C16" w:rsidP="00C45EE5">
            <w:pPr>
              <w:ind w:left="113" w:right="113"/>
              <w:jc w:val="center"/>
              <w:rPr>
                <w:b/>
                <w:bCs/>
                <w:color w:val="000000"/>
                <w:sz w:val="22"/>
                <w:szCs w:val="22"/>
              </w:rPr>
            </w:pPr>
          </w:p>
        </w:tc>
        <w:tc>
          <w:tcPr>
            <w:tcW w:w="1852" w:type="dxa"/>
            <w:vAlign w:val="center"/>
            <w:hideMark/>
          </w:tcPr>
          <w:p w:rsidR="00791C16" w:rsidRPr="00A97486" w:rsidRDefault="00791C16" w:rsidP="00C45EE5">
            <w:pPr>
              <w:pStyle w:val="affff2"/>
              <w:rPr>
                <w:rFonts w:ascii="宋体" w:hAnsi="宋体"/>
                <w:sz w:val="21"/>
              </w:rPr>
            </w:pPr>
            <w:r w:rsidRPr="00A97486">
              <w:rPr>
                <w:rFonts w:hint="eastAsia"/>
              </w:rPr>
              <w:t>司机室模式开关温度</w:t>
            </w:r>
            <w:r w:rsidRPr="00A97486">
              <w:t>/</w:t>
            </w:r>
            <w:r w:rsidRPr="00A97486">
              <w:rPr>
                <w:rFonts w:hint="eastAsia"/>
              </w:rPr>
              <w:t>风速选择开关档位验证</w:t>
            </w:r>
          </w:p>
        </w:tc>
        <w:tc>
          <w:tcPr>
            <w:tcW w:w="2930" w:type="dxa"/>
            <w:vAlign w:val="center"/>
            <w:hideMark/>
          </w:tcPr>
          <w:p w:rsidR="00791C16" w:rsidRPr="00A97486" w:rsidRDefault="00791C16" w:rsidP="00C45EE5">
            <w:pPr>
              <w:pStyle w:val="affff2"/>
              <w:rPr>
                <w:rFonts w:ascii="宋体" w:hAnsi="宋体" w:cs="宋体"/>
                <w:sz w:val="21"/>
              </w:rPr>
            </w:pPr>
            <w:r w:rsidRPr="00A97486">
              <w:rPr>
                <w:rFonts w:hint="eastAsia"/>
              </w:rPr>
              <w:t>此模式开关在司机台（图</w:t>
            </w:r>
            <w:r w:rsidRPr="00A97486">
              <w:t>11</w:t>
            </w:r>
            <w:r w:rsidRPr="00A97486">
              <w:rPr>
                <w:rFonts w:hint="eastAsia"/>
              </w:rPr>
              <w:t>）（但维护口在控制柜，需</w:t>
            </w:r>
            <w:r w:rsidRPr="00A97486">
              <w:t>2</w:t>
            </w:r>
            <w:r w:rsidRPr="00A97486">
              <w:rPr>
                <w:rFonts w:hint="eastAsia"/>
              </w:rPr>
              <w:t>人配合调试）</w:t>
            </w:r>
            <w:r w:rsidRPr="00A97486">
              <w:rPr>
                <w:rFonts w:ascii="宋体" w:hAnsi="宋体" w:cs="宋体" w:hint="eastAsia"/>
              </w:rPr>
              <w:t>手动的模式/目标温度/风速与PTU界面显示的模式状态、目标温度和风速一致</w:t>
            </w:r>
          </w:p>
        </w:tc>
        <w:tc>
          <w:tcPr>
            <w:tcW w:w="456" w:type="dxa"/>
            <w:vAlign w:val="center"/>
            <w:hideMark/>
          </w:tcPr>
          <w:p w:rsidR="00791C16" w:rsidRPr="00A97486" w:rsidRDefault="00791C16" w:rsidP="00C45EE5">
            <w:pPr>
              <w:jc w:val="center"/>
              <w:rPr>
                <w:rFonts w:ascii="宋体" w:hAnsi="宋体" w:cs="宋体"/>
                <w:bCs/>
                <w:color w:val="000000"/>
                <w:szCs w:val="21"/>
              </w:rPr>
            </w:pPr>
            <w:r w:rsidRPr="00A97486">
              <w:rPr>
                <w:rFonts w:ascii="宋体" w:hAnsi="宋体" w:cs="宋体" w:hint="eastAsia"/>
                <w:bCs/>
                <w:color w:val="000000"/>
                <w:szCs w:val="21"/>
              </w:rPr>
              <w:t>□</w:t>
            </w:r>
          </w:p>
        </w:tc>
        <w:tc>
          <w:tcPr>
            <w:tcW w:w="531" w:type="dxa"/>
            <w:vAlign w:val="center"/>
          </w:tcPr>
          <w:p w:rsidR="00791C16" w:rsidRPr="00A97486" w:rsidRDefault="00791C16" w:rsidP="00C45EE5">
            <w:pPr>
              <w:jc w:val="center"/>
              <w:rPr>
                <w:rFonts w:ascii="宋体" w:hAnsi="宋体" w:cs="宋体"/>
                <w:bCs/>
                <w:color w:val="000000"/>
                <w:szCs w:val="21"/>
              </w:rPr>
            </w:pPr>
          </w:p>
        </w:tc>
        <w:tc>
          <w:tcPr>
            <w:tcW w:w="531" w:type="dxa"/>
            <w:vAlign w:val="center"/>
          </w:tcPr>
          <w:p w:rsidR="00791C16" w:rsidRPr="00A97486" w:rsidRDefault="00791C16" w:rsidP="00C45EE5">
            <w:pPr>
              <w:jc w:val="center"/>
              <w:rPr>
                <w:rFonts w:ascii="宋体" w:hAnsi="宋体" w:cs="宋体"/>
                <w:bCs/>
                <w:color w:val="000000"/>
                <w:szCs w:val="21"/>
              </w:rPr>
            </w:pPr>
          </w:p>
        </w:tc>
        <w:tc>
          <w:tcPr>
            <w:tcW w:w="456" w:type="dxa"/>
            <w:vAlign w:val="center"/>
          </w:tcPr>
          <w:p w:rsidR="00791C16" w:rsidRPr="00A97486" w:rsidRDefault="00791C16" w:rsidP="00C45EE5">
            <w:pPr>
              <w:jc w:val="center"/>
              <w:rPr>
                <w:rFonts w:ascii="宋体" w:hAnsi="宋体" w:cs="宋体"/>
                <w:bCs/>
                <w:color w:val="000000"/>
                <w:szCs w:val="21"/>
              </w:rPr>
            </w:pPr>
          </w:p>
        </w:tc>
        <w:tc>
          <w:tcPr>
            <w:tcW w:w="456" w:type="dxa"/>
            <w:vAlign w:val="center"/>
          </w:tcPr>
          <w:p w:rsidR="00791C16" w:rsidRPr="00A97486" w:rsidRDefault="00791C16" w:rsidP="00C45EE5">
            <w:pPr>
              <w:jc w:val="center"/>
              <w:rPr>
                <w:rFonts w:ascii="宋体" w:hAnsi="宋体" w:cs="宋体"/>
                <w:bCs/>
                <w:color w:val="000000"/>
                <w:szCs w:val="21"/>
              </w:rPr>
            </w:pPr>
          </w:p>
        </w:tc>
        <w:tc>
          <w:tcPr>
            <w:tcW w:w="531" w:type="dxa"/>
            <w:vAlign w:val="center"/>
          </w:tcPr>
          <w:p w:rsidR="00791C16" w:rsidRPr="00A97486" w:rsidRDefault="00791C16" w:rsidP="00C45EE5">
            <w:pPr>
              <w:jc w:val="center"/>
              <w:rPr>
                <w:rFonts w:ascii="宋体" w:hAnsi="宋体" w:cs="宋体"/>
                <w:bCs/>
                <w:color w:val="000000"/>
                <w:szCs w:val="21"/>
              </w:rPr>
            </w:pPr>
          </w:p>
        </w:tc>
        <w:tc>
          <w:tcPr>
            <w:tcW w:w="531" w:type="dxa"/>
            <w:vAlign w:val="center"/>
          </w:tcPr>
          <w:p w:rsidR="00791C16" w:rsidRPr="00A97486" w:rsidRDefault="00791C16" w:rsidP="00C45EE5">
            <w:pPr>
              <w:jc w:val="center"/>
              <w:rPr>
                <w:rFonts w:ascii="宋体" w:hAnsi="宋体" w:cs="宋体"/>
                <w:bCs/>
                <w:color w:val="000000"/>
                <w:szCs w:val="21"/>
              </w:rPr>
            </w:pPr>
          </w:p>
        </w:tc>
        <w:tc>
          <w:tcPr>
            <w:tcW w:w="456" w:type="dxa"/>
            <w:vAlign w:val="center"/>
            <w:hideMark/>
          </w:tcPr>
          <w:p w:rsidR="00791C16" w:rsidRPr="00A97486" w:rsidRDefault="00791C16" w:rsidP="00C45EE5">
            <w:pPr>
              <w:jc w:val="center"/>
              <w:rPr>
                <w:rFonts w:ascii="宋体" w:hAnsi="宋体" w:cs="宋体"/>
                <w:bCs/>
                <w:color w:val="000000"/>
                <w:szCs w:val="21"/>
              </w:rPr>
            </w:pPr>
            <w:r w:rsidRPr="00A97486">
              <w:rPr>
                <w:rFonts w:ascii="宋体" w:hAnsi="宋体" w:cs="宋体" w:hint="eastAsia"/>
                <w:bCs/>
                <w:color w:val="000000"/>
                <w:szCs w:val="21"/>
              </w:rPr>
              <w:t>□</w:t>
            </w:r>
          </w:p>
        </w:tc>
      </w:tr>
      <w:tr w:rsidR="00791C16" w:rsidRPr="00A97486" w:rsidTr="00C45EE5">
        <w:trPr>
          <w:trHeight w:val="300"/>
          <w:jc w:val="center"/>
        </w:trPr>
        <w:tc>
          <w:tcPr>
            <w:tcW w:w="443" w:type="dxa"/>
            <w:noWrap/>
            <w:vAlign w:val="center"/>
            <w:hideMark/>
          </w:tcPr>
          <w:p w:rsidR="00791C16" w:rsidRPr="00A97486" w:rsidRDefault="00791C16" w:rsidP="00C45EE5">
            <w:pPr>
              <w:jc w:val="center"/>
              <w:rPr>
                <w:rFonts w:ascii="宋体" w:hAnsi="宋体" w:cs="宋体"/>
                <w:color w:val="000000"/>
                <w:sz w:val="22"/>
                <w:szCs w:val="22"/>
              </w:rPr>
            </w:pPr>
            <w:r w:rsidRPr="00A97486">
              <w:rPr>
                <w:rFonts w:ascii="宋体" w:hAnsi="宋体" w:cs="宋体" w:hint="eastAsia"/>
                <w:color w:val="000000"/>
                <w:sz w:val="22"/>
              </w:rPr>
              <w:t>32</w:t>
            </w:r>
          </w:p>
        </w:tc>
        <w:tc>
          <w:tcPr>
            <w:tcW w:w="445" w:type="dxa"/>
            <w:vMerge/>
            <w:textDirection w:val="btLr"/>
            <w:vAlign w:val="center"/>
            <w:hideMark/>
          </w:tcPr>
          <w:p w:rsidR="00791C16" w:rsidRPr="00A97486" w:rsidRDefault="00791C16" w:rsidP="00C45EE5">
            <w:pPr>
              <w:ind w:left="113" w:right="113"/>
              <w:jc w:val="center"/>
              <w:rPr>
                <w:b/>
                <w:bCs/>
                <w:color w:val="000000"/>
                <w:sz w:val="22"/>
                <w:szCs w:val="22"/>
              </w:rPr>
            </w:pPr>
          </w:p>
        </w:tc>
        <w:tc>
          <w:tcPr>
            <w:tcW w:w="1852" w:type="dxa"/>
            <w:vAlign w:val="center"/>
            <w:hideMark/>
          </w:tcPr>
          <w:p w:rsidR="00791C16" w:rsidRPr="00A97486" w:rsidRDefault="00791C16" w:rsidP="00C45EE5">
            <w:pPr>
              <w:pStyle w:val="affff2"/>
              <w:rPr>
                <w:rFonts w:ascii="宋体" w:hAnsi="宋体" w:cs="宋体"/>
                <w:sz w:val="21"/>
              </w:rPr>
            </w:pPr>
            <w:r w:rsidRPr="00A97486">
              <w:rPr>
                <w:rFonts w:ascii="宋体" w:hAnsi="宋体" w:cs="宋体" w:hint="eastAsia"/>
              </w:rPr>
              <w:t>PTU界面读取机组状态</w:t>
            </w:r>
          </w:p>
        </w:tc>
        <w:tc>
          <w:tcPr>
            <w:tcW w:w="2930" w:type="dxa"/>
            <w:vAlign w:val="center"/>
            <w:hideMark/>
          </w:tcPr>
          <w:p w:rsidR="00791C16" w:rsidRPr="00A97486" w:rsidRDefault="00791C16" w:rsidP="00C45EE5">
            <w:pPr>
              <w:pStyle w:val="affff2"/>
              <w:rPr>
                <w:rFonts w:ascii="宋体" w:hAnsi="宋体" w:cs="宋体"/>
                <w:sz w:val="21"/>
              </w:rPr>
            </w:pPr>
            <w:r w:rsidRPr="00A97486">
              <w:rPr>
                <w:rFonts w:ascii="宋体" w:hAnsi="宋体" w:cs="宋体" w:hint="eastAsia"/>
              </w:rPr>
              <w:t>PTU上确认每个机组的温度、湿度、压力读数正常</w:t>
            </w:r>
          </w:p>
        </w:tc>
        <w:tc>
          <w:tcPr>
            <w:tcW w:w="456" w:type="dxa"/>
            <w:vAlign w:val="center"/>
            <w:hideMark/>
          </w:tcPr>
          <w:p w:rsidR="00791C16" w:rsidRPr="00A97486" w:rsidRDefault="00791C16" w:rsidP="00C45EE5">
            <w:pPr>
              <w:jc w:val="center"/>
              <w:rPr>
                <w:rFonts w:ascii="宋体" w:hAnsi="宋体" w:cs="宋体"/>
                <w:bCs/>
                <w:color w:val="000000"/>
                <w:szCs w:val="21"/>
              </w:rPr>
            </w:pPr>
            <w:r w:rsidRPr="00A97486">
              <w:rPr>
                <w:rFonts w:ascii="宋体" w:hAnsi="宋体" w:cs="宋体" w:hint="eastAsia"/>
                <w:bCs/>
                <w:color w:val="000000"/>
                <w:szCs w:val="21"/>
              </w:rPr>
              <w:t>□</w:t>
            </w:r>
          </w:p>
        </w:tc>
        <w:tc>
          <w:tcPr>
            <w:tcW w:w="531" w:type="dxa"/>
            <w:vAlign w:val="center"/>
            <w:hideMark/>
          </w:tcPr>
          <w:p w:rsidR="00791C16" w:rsidRPr="00A97486" w:rsidRDefault="00791C16" w:rsidP="00C45EE5">
            <w:pPr>
              <w:jc w:val="center"/>
              <w:rPr>
                <w:rFonts w:ascii="宋体" w:hAnsi="宋体" w:cs="宋体"/>
                <w:bCs/>
                <w:color w:val="000000"/>
                <w:szCs w:val="21"/>
              </w:rPr>
            </w:pPr>
            <w:r w:rsidRPr="00A97486">
              <w:rPr>
                <w:rFonts w:ascii="宋体" w:hAnsi="宋体" w:cs="宋体" w:hint="eastAsia"/>
                <w:bCs/>
                <w:color w:val="000000"/>
                <w:szCs w:val="21"/>
              </w:rPr>
              <w:t>□</w:t>
            </w:r>
          </w:p>
        </w:tc>
        <w:tc>
          <w:tcPr>
            <w:tcW w:w="531" w:type="dxa"/>
            <w:vAlign w:val="center"/>
            <w:hideMark/>
          </w:tcPr>
          <w:p w:rsidR="00791C16" w:rsidRPr="00A97486" w:rsidRDefault="00791C16" w:rsidP="00C45EE5">
            <w:pPr>
              <w:jc w:val="center"/>
              <w:rPr>
                <w:rFonts w:ascii="宋体" w:hAnsi="宋体" w:cs="宋体"/>
                <w:bCs/>
                <w:color w:val="000000"/>
                <w:szCs w:val="21"/>
              </w:rPr>
            </w:pPr>
            <w:r w:rsidRPr="00A97486">
              <w:rPr>
                <w:rFonts w:ascii="宋体" w:hAnsi="宋体" w:cs="宋体" w:hint="eastAsia"/>
                <w:bCs/>
                <w:color w:val="000000"/>
                <w:szCs w:val="21"/>
              </w:rPr>
              <w:t>□</w:t>
            </w:r>
          </w:p>
        </w:tc>
        <w:tc>
          <w:tcPr>
            <w:tcW w:w="456" w:type="dxa"/>
            <w:vAlign w:val="center"/>
            <w:hideMark/>
          </w:tcPr>
          <w:p w:rsidR="00791C16" w:rsidRPr="00A97486" w:rsidRDefault="00791C16" w:rsidP="00C45EE5">
            <w:pPr>
              <w:jc w:val="center"/>
              <w:rPr>
                <w:rFonts w:ascii="宋体" w:hAnsi="宋体" w:cs="宋体"/>
                <w:bCs/>
                <w:color w:val="000000"/>
                <w:szCs w:val="21"/>
              </w:rPr>
            </w:pPr>
            <w:r w:rsidRPr="00A97486">
              <w:rPr>
                <w:rFonts w:ascii="宋体" w:hAnsi="宋体" w:cs="宋体" w:hint="eastAsia"/>
                <w:bCs/>
                <w:color w:val="000000"/>
                <w:szCs w:val="21"/>
              </w:rPr>
              <w:t>□</w:t>
            </w:r>
          </w:p>
        </w:tc>
        <w:tc>
          <w:tcPr>
            <w:tcW w:w="456" w:type="dxa"/>
            <w:vAlign w:val="center"/>
            <w:hideMark/>
          </w:tcPr>
          <w:p w:rsidR="00791C16" w:rsidRPr="00A97486" w:rsidRDefault="00791C16" w:rsidP="00C45EE5">
            <w:pPr>
              <w:jc w:val="center"/>
              <w:rPr>
                <w:rFonts w:ascii="宋体" w:hAnsi="宋体" w:cs="宋体"/>
                <w:bCs/>
                <w:color w:val="000000"/>
                <w:szCs w:val="21"/>
              </w:rPr>
            </w:pPr>
            <w:r w:rsidRPr="00A97486">
              <w:rPr>
                <w:rFonts w:ascii="宋体" w:hAnsi="宋体" w:cs="宋体" w:hint="eastAsia"/>
                <w:bCs/>
                <w:color w:val="000000"/>
                <w:szCs w:val="21"/>
              </w:rPr>
              <w:t>□</w:t>
            </w:r>
          </w:p>
        </w:tc>
        <w:tc>
          <w:tcPr>
            <w:tcW w:w="531" w:type="dxa"/>
            <w:vAlign w:val="center"/>
            <w:hideMark/>
          </w:tcPr>
          <w:p w:rsidR="00791C16" w:rsidRPr="00A97486" w:rsidRDefault="00791C16" w:rsidP="00C45EE5">
            <w:pPr>
              <w:jc w:val="center"/>
              <w:rPr>
                <w:rFonts w:ascii="宋体" w:hAnsi="宋体" w:cs="宋体"/>
                <w:bCs/>
                <w:color w:val="000000"/>
                <w:szCs w:val="21"/>
              </w:rPr>
            </w:pPr>
            <w:r w:rsidRPr="00A97486">
              <w:rPr>
                <w:rFonts w:ascii="宋体" w:hAnsi="宋体" w:cs="宋体" w:hint="eastAsia"/>
                <w:bCs/>
                <w:color w:val="000000"/>
                <w:szCs w:val="21"/>
              </w:rPr>
              <w:t>□</w:t>
            </w:r>
          </w:p>
        </w:tc>
        <w:tc>
          <w:tcPr>
            <w:tcW w:w="531" w:type="dxa"/>
            <w:vAlign w:val="center"/>
            <w:hideMark/>
          </w:tcPr>
          <w:p w:rsidR="00791C16" w:rsidRPr="00A97486" w:rsidRDefault="00791C16" w:rsidP="00C45EE5">
            <w:pPr>
              <w:jc w:val="center"/>
              <w:rPr>
                <w:rFonts w:ascii="宋体" w:hAnsi="宋体" w:cs="宋体"/>
                <w:bCs/>
                <w:color w:val="000000"/>
                <w:szCs w:val="21"/>
              </w:rPr>
            </w:pPr>
            <w:r w:rsidRPr="00A97486">
              <w:rPr>
                <w:rFonts w:ascii="宋体" w:hAnsi="宋体" w:cs="宋体" w:hint="eastAsia"/>
                <w:bCs/>
                <w:color w:val="000000"/>
                <w:szCs w:val="21"/>
              </w:rPr>
              <w:t>□</w:t>
            </w:r>
          </w:p>
        </w:tc>
        <w:tc>
          <w:tcPr>
            <w:tcW w:w="456" w:type="dxa"/>
            <w:vAlign w:val="center"/>
            <w:hideMark/>
          </w:tcPr>
          <w:p w:rsidR="00791C16" w:rsidRPr="00A97486" w:rsidRDefault="00791C16" w:rsidP="00C45EE5">
            <w:pPr>
              <w:jc w:val="center"/>
              <w:rPr>
                <w:rFonts w:ascii="宋体" w:hAnsi="宋体" w:cs="宋体"/>
                <w:bCs/>
                <w:color w:val="000000"/>
                <w:szCs w:val="21"/>
              </w:rPr>
            </w:pPr>
            <w:r w:rsidRPr="00A97486">
              <w:rPr>
                <w:rFonts w:ascii="宋体" w:hAnsi="宋体" w:cs="宋体" w:hint="eastAsia"/>
                <w:bCs/>
                <w:color w:val="000000"/>
                <w:szCs w:val="21"/>
              </w:rPr>
              <w:t>□</w:t>
            </w:r>
          </w:p>
        </w:tc>
      </w:tr>
      <w:tr w:rsidR="00791C16" w:rsidRPr="00A97486" w:rsidTr="00C45EE5">
        <w:trPr>
          <w:trHeight w:val="300"/>
          <w:jc w:val="center"/>
        </w:trPr>
        <w:tc>
          <w:tcPr>
            <w:tcW w:w="443" w:type="dxa"/>
            <w:noWrap/>
            <w:vAlign w:val="center"/>
            <w:hideMark/>
          </w:tcPr>
          <w:p w:rsidR="00791C16" w:rsidRPr="00A97486" w:rsidRDefault="00791C16" w:rsidP="00C45EE5">
            <w:pPr>
              <w:jc w:val="center"/>
              <w:rPr>
                <w:rFonts w:ascii="宋体" w:hAnsi="宋体" w:cs="宋体"/>
                <w:color w:val="000000"/>
                <w:sz w:val="22"/>
                <w:szCs w:val="22"/>
              </w:rPr>
            </w:pPr>
            <w:r w:rsidRPr="00A97486">
              <w:rPr>
                <w:rFonts w:ascii="宋体" w:hAnsi="宋体" w:cs="宋体" w:hint="eastAsia"/>
                <w:color w:val="000000"/>
                <w:sz w:val="22"/>
              </w:rPr>
              <w:t>33</w:t>
            </w:r>
          </w:p>
        </w:tc>
        <w:tc>
          <w:tcPr>
            <w:tcW w:w="445" w:type="dxa"/>
            <w:vMerge/>
            <w:textDirection w:val="btLr"/>
            <w:vAlign w:val="center"/>
          </w:tcPr>
          <w:p w:rsidR="00791C16" w:rsidRPr="00A97486" w:rsidRDefault="00791C16" w:rsidP="00C45EE5">
            <w:pPr>
              <w:ind w:left="113" w:right="113"/>
              <w:jc w:val="center"/>
              <w:rPr>
                <w:b/>
                <w:bCs/>
                <w:color w:val="000000"/>
                <w:sz w:val="22"/>
                <w:szCs w:val="22"/>
              </w:rPr>
            </w:pPr>
          </w:p>
        </w:tc>
        <w:tc>
          <w:tcPr>
            <w:tcW w:w="1852" w:type="dxa"/>
            <w:vAlign w:val="center"/>
            <w:hideMark/>
          </w:tcPr>
          <w:p w:rsidR="00791C16" w:rsidRPr="00A97486" w:rsidRDefault="00791C16" w:rsidP="00C45EE5">
            <w:pPr>
              <w:pStyle w:val="affff2"/>
              <w:rPr>
                <w:rFonts w:ascii="宋体" w:hAnsi="宋体" w:cs="宋体"/>
                <w:sz w:val="21"/>
              </w:rPr>
            </w:pPr>
            <w:r w:rsidRPr="00A97486">
              <w:rPr>
                <w:rFonts w:ascii="宋体" w:hAnsi="宋体" w:cs="宋体" w:hint="eastAsia"/>
              </w:rPr>
              <w:t>闭合所有马达保护器，检查反馈</w:t>
            </w:r>
          </w:p>
        </w:tc>
        <w:tc>
          <w:tcPr>
            <w:tcW w:w="2930" w:type="dxa"/>
            <w:vAlign w:val="center"/>
            <w:hideMark/>
          </w:tcPr>
          <w:p w:rsidR="00791C16" w:rsidRPr="00A97486" w:rsidRDefault="00791C16" w:rsidP="00C45EE5">
            <w:pPr>
              <w:pStyle w:val="affff2"/>
              <w:rPr>
                <w:rFonts w:ascii="宋体" w:hAnsi="宋体" w:cs="宋体"/>
                <w:sz w:val="21"/>
              </w:rPr>
            </w:pPr>
            <w:r w:rsidRPr="00A97486">
              <w:rPr>
                <w:rFonts w:ascii="宋体" w:hAnsi="宋体" w:cs="宋体" w:hint="eastAsia"/>
              </w:rPr>
              <w:t>马保反馈，风机热保，高压开关等闭合点状态显示“1”</w:t>
            </w:r>
          </w:p>
        </w:tc>
        <w:tc>
          <w:tcPr>
            <w:tcW w:w="456" w:type="dxa"/>
            <w:vAlign w:val="center"/>
            <w:hideMark/>
          </w:tcPr>
          <w:p w:rsidR="00791C16" w:rsidRPr="00A97486" w:rsidRDefault="00791C16" w:rsidP="00C45EE5">
            <w:pPr>
              <w:jc w:val="center"/>
              <w:rPr>
                <w:rFonts w:ascii="宋体" w:hAnsi="宋体" w:cs="宋体"/>
                <w:bCs/>
                <w:color w:val="000000"/>
                <w:szCs w:val="21"/>
              </w:rPr>
            </w:pPr>
            <w:r w:rsidRPr="00A97486">
              <w:rPr>
                <w:rFonts w:ascii="宋体" w:hAnsi="宋体" w:cs="宋体" w:hint="eastAsia"/>
                <w:bCs/>
                <w:color w:val="000000"/>
                <w:szCs w:val="21"/>
              </w:rPr>
              <w:t>□</w:t>
            </w:r>
          </w:p>
        </w:tc>
        <w:tc>
          <w:tcPr>
            <w:tcW w:w="531" w:type="dxa"/>
            <w:vAlign w:val="center"/>
            <w:hideMark/>
          </w:tcPr>
          <w:p w:rsidR="00791C16" w:rsidRPr="00A97486" w:rsidRDefault="00791C16" w:rsidP="00C45EE5">
            <w:pPr>
              <w:jc w:val="center"/>
              <w:rPr>
                <w:rFonts w:ascii="宋体" w:hAnsi="宋体" w:cs="宋体"/>
                <w:bCs/>
                <w:color w:val="000000"/>
                <w:szCs w:val="21"/>
              </w:rPr>
            </w:pPr>
            <w:r w:rsidRPr="00A97486">
              <w:rPr>
                <w:rFonts w:ascii="宋体" w:hAnsi="宋体" w:cs="宋体" w:hint="eastAsia"/>
                <w:bCs/>
                <w:color w:val="000000"/>
                <w:szCs w:val="21"/>
              </w:rPr>
              <w:t>□</w:t>
            </w:r>
          </w:p>
        </w:tc>
        <w:tc>
          <w:tcPr>
            <w:tcW w:w="531" w:type="dxa"/>
            <w:vAlign w:val="center"/>
            <w:hideMark/>
          </w:tcPr>
          <w:p w:rsidR="00791C16" w:rsidRPr="00A97486" w:rsidRDefault="00791C16" w:rsidP="00C45EE5">
            <w:pPr>
              <w:jc w:val="center"/>
              <w:rPr>
                <w:rFonts w:ascii="宋体" w:hAnsi="宋体" w:cs="宋体"/>
                <w:bCs/>
                <w:color w:val="000000"/>
                <w:szCs w:val="21"/>
              </w:rPr>
            </w:pPr>
            <w:r w:rsidRPr="00A97486">
              <w:rPr>
                <w:rFonts w:ascii="宋体" w:hAnsi="宋体" w:cs="宋体" w:hint="eastAsia"/>
                <w:bCs/>
                <w:color w:val="000000"/>
                <w:szCs w:val="21"/>
              </w:rPr>
              <w:t>□</w:t>
            </w:r>
          </w:p>
        </w:tc>
        <w:tc>
          <w:tcPr>
            <w:tcW w:w="456" w:type="dxa"/>
            <w:vAlign w:val="center"/>
            <w:hideMark/>
          </w:tcPr>
          <w:p w:rsidR="00791C16" w:rsidRPr="00A97486" w:rsidRDefault="00791C16" w:rsidP="00C45EE5">
            <w:pPr>
              <w:jc w:val="center"/>
              <w:rPr>
                <w:rFonts w:ascii="宋体" w:hAnsi="宋体" w:cs="宋体"/>
                <w:bCs/>
                <w:color w:val="000000"/>
                <w:szCs w:val="21"/>
              </w:rPr>
            </w:pPr>
            <w:r w:rsidRPr="00A97486">
              <w:rPr>
                <w:rFonts w:ascii="宋体" w:hAnsi="宋体" w:cs="宋体" w:hint="eastAsia"/>
                <w:bCs/>
                <w:color w:val="000000"/>
                <w:szCs w:val="21"/>
              </w:rPr>
              <w:t>□</w:t>
            </w:r>
          </w:p>
        </w:tc>
        <w:tc>
          <w:tcPr>
            <w:tcW w:w="456" w:type="dxa"/>
            <w:vAlign w:val="center"/>
            <w:hideMark/>
          </w:tcPr>
          <w:p w:rsidR="00791C16" w:rsidRPr="00A97486" w:rsidRDefault="00791C16" w:rsidP="00C45EE5">
            <w:pPr>
              <w:jc w:val="center"/>
              <w:rPr>
                <w:rFonts w:ascii="宋体" w:hAnsi="宋体" w:cs="宋体"/>
                <w:bCs/>
                <w:color w:val="000000"/>
                <w:szCs w:val="21"/>
              </w:rPr>
            </w:pPr>
            <w:r w:rsidRPr="00A97486">
              <w:rPr>
                <w:rFonts w:ascii="宋体" w:hAnsi="宋体" w:cs="宋体" w:hint="eastAsia"/>
                <w:bCs/>
                <w:color w:val="000000"/>
                <w:szCs w:val="21"/>
              </w:rPr>
              <w:t>□</w:t>
            </w:r>
          </w:p>
        </w:tc>
        <w:tc>
          <w:tcPr>
            <w:tcW w:w="531" w:type="dxa"/>
            <w:vAlign w:val="center"/>
            <w:hideMark/>
          </w:tcPr>
          <w:p w:rsidR="00791C16" w:rsidRPr="00A97486" w:rsidRDefault="00791C16" w:rsidP="00C45EE5">
            <w:pPr>
              <w:jc w:val="center"/>
              <w:rPr>
                <w:rFonts w:ascii="宋体" w:hAnsi="宋体" w:cs="宋体"/>
                <w:bCs/>
                <w:color w:val="000000"/>
                <w:szCs w:val="21"/>
              </w:rPr>
            </w:pPr>
            <w:r w:rsidRPr="00A97486">
              <w:rPr>
                <w:rFonts w:ascii="宋体" w:hAnsi="宋体" w:cs="宋体" w:hint="eastAsia"/>
                <w:bCs/>
                <w:color w:val="000000"/>
                <w:szCs w:val="21"/>
              </w:rPr>
              <w:t>□</w:t>
            </w:r>
          </w:p>
        </w:tc>
        <w:tc>
          <w:tcPr>
            <w:tcW w:w="531" w:type="dxa"/>
            <w:vAlign w:val="center"/>
            <w:hideMark/>
          </w:tcPr>
          <w:p w:rsidR="00791C16" w:rsidRPr="00A97486" w:rsidRDefault="00791C16" w:rsidP="00C45EE5">
            <w:pPr>
              <w:jc w:val="center"/>
              <w:rPr>
                <w:rFonts w:ascii="宋体" w:hAnsi="宋体" w:cs="宋体"/>
                <w:bCs/>
                <w:color w:val="000000"/>
                <w:szCs w:val="21"/>
              </w:rPr>
            </w:pPr>
            <w:r w:rsidRPr="00A97486">
              <w:rPr>
                <w:rFonts w:ascii="宋体" w:hAnsi="宋体" w:cs="宋体" w:hint="eastAsia"/>
                <w:bCs/>
                <w:color w:val="000000"/>
                <w:szCs w:val="21"/>
              </w:rPr>
              <w:t>□</w:t>
            </w:r>
          </w:p>
        </w:tc>
        <w:tc>
          <w:tcPr>
            <w:tcW w:w="456" w:type="dxa"/>
            <w:vAlign w:val="center"/>
            <w:hideMark/>
          </w:tcPr>
          <w:p w:rsidR="00791C16" w:rsidRPr="00A97486" w:rsidRDefault="00791C16" w:rsidP="00C45EE5">
            <w:pPr>
              <w:jc w:val="center"/>
              <w:rPr>
                <w:rFonts w:ascii="宋体" w:hAnsi="宋体" w:cs="宋体"/>
                <w:bCs/>
                <w:color w:val="000000"/>
                <w:szCs w:val="21"/>
              </w:rPr>
            </w:pPr>
            <w:r w:rsidRPr="00A97486">
              <w:rPr>
                <w:rFonts w:ascii="宋体" w:hAnsi="宋体" w:cs="宋体" w:hint="eastAsia"/>
                <w:bCs/>
                <w:color w:val="000000"/>
                <w:szCs w:val="21"/>
              </w:rPr>
              <w:t>□</w:t>
            </w:r>
          </w:p>
        </w:tc>
      </w:tr>
      <w:tr w:rsidR="00791C16" w:rsidRPr="00A97486" w:rsidTr="00C45EE5">
        <w:trPr>
          <w:trHeight w:val="300"/>
          <w:jc w:val="center"/>
        </w:trPr>
        <w:tc>
          <w:tcPr>
            <w:tcW w:w="443" w:type="dxa"/>
            <w:noWrap/>
            <w:vAlign w:val="center"/>
            <w:hideMark/>
          </w:tcPr>
          <w:p w:rsidR="00791C16" w:rsidRPr="00A97486" w:rsidRDefault="00791C16" w:rsidP="00C45EE5">
            <w:pPr>
              <w:jc w:val="center"/>
              <w:rPr>
                <w:rFonts w:ascii="宋体" w:hAnsi="宋体" w:cs="宋体"/>
                <w:color w:val="000000"/>
                <w:sz w:val="22"/>
                <w:szCs w:val="22"/>
              </w:rPr>
            </w:pPr>
            <w:r w:rsidRPr="00A97486">
              <w:rPr>
                <w:rFonts w:ascii="宋体" w:hAnsi="宋体" w:cs="宋体" w:hint="eastAsia"/>
                <w:color w:val="000000"/>
                <w:sz w:val="22"/>
              </w:rPr>
              <w:t>34</w:t>
            </w:r>
          </w:p>
        </w:tc>
        <w:tc>
          <w:tcPr>
            <w:tcW w:w="445" w:type="dxa"/>
            <w:vMerge/>
            <w:textDirection w:val="btLr"/>
            <w:vAlign w:val="center"/>
            <w:hideMark/>
          </w:tcPr>
          <w:p w:rsidR="00791C16" w:rsidRPr="00A97486" w:rsidRDefault="00791C16" w:rsidP="00C45EE5">
            <w:pPr>
              <w:ind w:left="113" w:right="113"/>
              <w:jc w:val="center"/>
              <w:rPr>
                <w:b/>
                <w:bCs/>
                <w:color w:val="000000"/>
                <w:sz w:val="22"/>
                <w:szCs w:val="22"/>
              </w:rPr>
            </w:pPr>
          </w:p>
        </w:tc>
        <w:tc>
          <w:tcPr>
            <w:tcW w:w="1852" w:type="dxa"/>
            <w:vAlign w:val="center"/>
            <w:hideMark/>
          </w:tcPr>
          <w:p w:rsidR="00791C16" w:rsidRPr="00A97486" w:rsidRDefault="00791C16" w:rsidP="00C45EE5">
            <w:pPr>
              <w:pStyle w:val="affff2"/>
              <w:rPr>
                <w:rFonts w:ascii="宋体" w:hAnsi="宋体" w:cs="宋体"/>
                <w:sz w:val="21"/>
              </w:rPr>
            </w:pPr>
            <w:r w:rsidRPr="00A97486">
              <w:rPr>
                <w:rFonts w:ascii="宋体" w:hAnsi="宋体" w:cs="宋体" w:hint="eastAsia"/>
              </w:rPr>
              <w:t>测量控制柜主回路接线</w:t>
            </w:r>
          </w:p>
        </w:tc>
        <w:tc>
          <w:tcPr>
            <w:tcW w:w="2930" w:type="dxa"/>
            <w:vAlign w:val="center"/>
            <w:hideMark/>
          </w:tcPr>
          <w:p w:rsidR="00791C16" w:rsidRPr="00A97486" w:rsidRDefault="00791C16" w:rsidP="00C45EE5">
            <w:pPr>
              <w:pStyle w:val="affff2"/>
              <w:rPr>
                <w:rFonts w:ascii="宋体" w:hAnsi="宋体" w:cs="宋体"/>
                <w:sz w:val="21"/>
              </w:rPr>
            </w:pPr>
            <w:r w:rsidRPr="00A97486">
              <w:rPr>
                <w:rFonts w:ascii="宋体" w:hAnsi="宋体" w:cs="宋体" w:hint="eastAsia"/>
              </w:rPr>
              <w:t>根据原理图，用万用表测量主回路，确保无反相和缺相</w:t>
            </w:r>
          </w:p>
        </w:tc>
        <w:tc>
          <w:tcPr>
            <w:tcW w:w="456" w:type="dxa"/>
            <w:vAlign w:val="center"/>
            <w:hideMark/>
          </w:tcPr>
          <w:p w:rsidR="00791C16" w:rsidRPr="00A97486" w:rsidRDefault="00791C16" w:rsidP="00C45EE5">
            <w:pPr>
              <w:jc w:val="center"/>
              <w:rPr>
                <w:rFonts w:ascii="宋体" w:hAnsi="宋体" w:cs="宋体"/>
                <w:bCs/>
                <w:color w:val="000000"/>
                <w:szCs w:val="21"/>
              </w:rPr>
            </w:pPr>
            <w:r w:rsidRPr="00A97486">
              <w:rPr>
                <w:rFonts w:ascii="宋体" w:hAnsi="宋体" w:cs="宋体" w:hint="eastAsia"/>
                <w:bCs/>
                <w:color w:val="000000"/>
                <w:szCs w:val="21"/>
              </w:rPr>
              <w:t>□</w:t>
            </w:r>
          </w:p>
        </w:tc>
        <w:tc>
          <w:tcPr>
            <w:tcW w:w="531" w:type="dxa"/>
            <w:vAlign w:val="center"/>
            <w:hideMark/>
          </w:tcPr>
          <w:p w:rsidR="00791C16" w:rsidRPr="00A97486" w:rsidRDefault="00791C16" w:rsidP="00C45EE5">
            <w:pPr>
              <w:jc w:val="center"/>
              <w:rPr>
                <w:rFonts w:ascii="宋体" w:hAnsi="宋体" w:cs="宋体"/>
                <w:bCs/>
                <w:color w:val="000000"/>
                <w:szCs w:val="21"/>
              </w:rPr>
            </w:pPr>
            <w:r w:rsidRPr="00A97486">
              <w:rPr>
                <w:rFonts w:ascii="宋体" w:hAnsi="宋体" w:cs="宋体" w:hint="eastAsia"/>
                <w:bCs/>
                <w:color w:val="000000"/>
                <w:szCs w:val="21"/>
              </w:rPr>
              <w:t>□</w:t>
            </w:r>
          </w:p>
        </w:tc>
        <w:tc>
          <w:tcPr>
            <w:tcW w:w="531" w:type="dxa"/>
            <w:vAlign w:val="center"/>
            <w:hideMark/>
          </w:tcPr>
          <w:p w:rsidR="00791C16" w:rsidRPr="00A97486" w:rsidRDefault="00791C16" w:rsidP="00C45EE5">
            <w:pPr>
              <w:jc w:val="center"/>
              <w:rPr>
                <w:rFonts w:ascii="宋体" w:hAnsi="宋体" w:cs="宋体"/>
                <w:bCs/>
                <w:color w:val="000000"/>
                <w:szCs w:val="21"/>
              </w:rPr>
            </w:pPr>
            <w:r w:rsidRPr="00A97486">
              <w:rPr>
                <w:rFonts w:ascii="宋体" w:hAnsi="宋体" w:cs="宋体" w:hint="eastAsia"/>
                <w:bCs/>
                <w:color w:val="000000"/>
                <w:szCs w:val="21"/>
              </w:rPr>
              <w:t>□</w:t>
            </w:r>
          </w:p>
        </w:tc>
        <w:tc>
          <w:tcPr>
            <w:tcW w:w="456" w:type="dxa"/>
            <w:vAlign w:val="center"/>
            <w:hideMark/>
          </w:tcPr>
          <w:p w:rsidR="00791C16" w:rsidRPr="00A97486" w:rsidRDefault="00791C16" w:rsidP="00C45EE5">
            <w:pPr>
              <w:jc w:val="center"/>
              <w:rPr>
                <w:rFonts w:ascii="宋体" w:hAnsi="宋体" w:cs="宋体"/>
                <w:bCs/>
                <w:color w:val="000000"/>
                <w:szCs w:val="21"/>
              </w:rPr>
            </w:pPr>
            <w:r w:rsidRPr="00A97486">
              <w:rPr>
                <w:rFonts w:ascii="宋体" w:hAnsi="宋体" w:cs="宋体" w:hint="eastAsia"/>
                <w:bCs/>
                <w:color w:val="000000"/>
                <w:szCs w:val="21"/>
              </w:rPr>
              <w:t>□</w:t>
            </w:r>
          </w:p>
        </w:tc>
        <w:tc>
          <w:tcPr>
            <w:tcW w:w="456" w:type="dxa"/>
            <w:vAlign w:val="center"/>
            <w:hideMark/>
          </w:tcPr>
          <w:p w:rsidR="00791C16" w:rsidRPr="00A97486" w:rsidRDefault="00791C16" w:rsidP="00C45EE5">
            <w:pPr>
              <w:jc w:val="center"/>
              <w:rPr>
                <w:rFonts w:ascii="宋体" w:hAnsi="宋体" w:cs="宋体"/>
                <w:bCs/>
                <w:color w:val="000000"/>
                <w:szCs w:val="21"/>
              </w:rPr>
            </w:pPr>
            <w:r w:rsidRPr="00A97486">
              <w:rPr>
                <w:rFonts w:ascii="宋体" w:hAnsi="宋体" w:cs="宋体" w:hint="eastAsia"/>
                <w:bCs/>
                <w:color w:val="000000"/>
                <w:szCs w:val="21"/>
              </w:rPr>
              <w:t>□</w:t>
            </w:r>
          </w:p>
        </w:tc>
        <w:tc>
          <w:tcPr>
            <w:tcW w:w="531" w:type="dxa"/>
            <w:vAlign w:val="center"/>
            <w:hideMark/>
          </w:tcPr>
          <w:p w:rsidR="00791C16" w:rsidRPr="00A97486" w:rsidRDefault="00791C16" w:rsidP="00C45EE5">
            <w:pPr>
              <w:jc w:val="center"/>
              <w:rPr>
                <w:rFonts w:ascii="宋体" w:hAnsi="宋体" w:cs="宋体"/>
                <w:bCs/>
                <w:color w:val="000000"/>
                <w:szCs w:val="21"/>
              </w:rPr>
            </w:pPr>
            <w:r w:rsidRPr="00A97486">
              <w:rPr>
                <w:rFonts w:ascii="宋体" w:hAnsi="宋体" w:cs="宋体" w:hint="eastAsia"/>
                <w:bCs/>
                <w:color w:val="000000"/>
                <w:szCs w:val="21"/>
              </w:rPr>
              <w:t>□</w:t>
            </w:r>
          </w:p>
        </w:tc>
        <w:tc>
          <w:tcPr>
            <w:tcW w:w="531" w:type="dxa"/>
            <w:vAlign w:val="center"/>
            <w:hideMark/>
          </w:tcPr>
          <w:p w:rsidR="00791C16" w:rsidRPr="00A97486" w:rsidRDefault="00791C16" w:rsidP="00C45EE5">
            <w:pPr>
              <w:jc w:val="center"/>
              <w:rPr>
                <w:rFonts w:ascii="宋体" w:hAnsi="宋体" w:cs="宋体"/>
                <w:bCs/>
                <w:color w:val="000000"/>
                <w:szCs w:val="21"/>
              </w:rPr>
            </w:pPr>
            <w:r w:rsidRPr="00A97486">
              <w:rPr>
                <w:rFonts w:ascii="宋体" w:hAnsi="宋体" w:cs="宋体" w:hint="eastAsia"/>
                <w:bCs/>
                <w:color w:val="000000"/>
                <w:szCs w:val="21"/>
              </w:rPr>
              <w:t>□</w:t>
            </w:r>
          </w:p>
        </w:tc>
        <w:tc>
          <w:tcPr>
            <w:tcW w:w="456" w:type="dxa"/>
            <w:vAlign w:val="center"/>
            <w:hideMark/>
          </w:tcPr>
          <w:p w:rsidR="00791C16" w:rsidRPr="00A97486" w:rsidRDefault="00791C16" w:rsidP="00C45EE5">
            <w:pPr>
              <w:jc w:val="center"/>
              <w:rPr>
                <w:rFonts w:ascii="宋体" w:hAnsi="宋体" w:cs="宋体"/>
                <w:bCs/>
                <w:color w:val="000000"/>
                <w:szCs w:val="21"/>
              </w:rPr>
            </w:pPr>
            <w:r w:rsidRPr="00A97486">
              <w:rPr>
                <w:rFonts w:ascii="宋体" w:hAnsi="宋体" w:cs="宋体" w:hint="eastAsia"/>
                <w:bCs/>
                <w:color w:val="000000"/>
                <w:szCs w:val="21"/>
              </w:rPr>
              <w:t>□</w:t>
            </w:r>
          </w:p>
        </w:tc>
      </w:tr>
      <w:tr w:rsidR="00791C16" w:rsidRPr="00A97486" w:rsidTr="00C45EE5">
        <w:trPr>
          <w:trHeight w:val="300"/>
          <w:jc w:val="center"/>
        </w:trPr>
        <w:tc>
          <w:tcPr>
            <w:tcW w:w="443" w:type="dxa"/>
            <w:noWrap/>
            <w:vAlign w:val="center"/>
            <w:hideMark/>
          </w:tcPr>
          <w:p w:rsidR="00791C16" w:rsidRPr="00A97486" w:rsidRDefault="00791C16" w:rsidP="00C45EE5">
            <w:pPr>
              <w:jc w:val="center"/>
              <w:rPr>
                <w:rFonts w:ascii="宋体" w:hAnsi="宋体" w:cs="宋体"/>
                <w:color w:val="000000"/>
                <w:sz w:val="22"/>
                <w:szCs w:val="22"/>
              </w:rPr>
            </w:pPr>
            <w:r w:rsidRPr="00A97486">
              <w:rPr>
                <w:rFonts w:ascii="宋体" w:hAnsi="宋体" w:cs="宋体" w:hint="eastAsia"/>
                <w:color w:val="000000"/>
                <w:sz w:val="22"/>
              </w:rPr>
              <w:t>35</w:t>
            </w:r>
          </w:p>
        </w:tc>
        <w:tc>
          <w:tcPr>
            <w:tcW w:w="445" w:type="dxa"/>
            <w:vMerge/>
            <w:vAlign w:val="center"/>
            <w:hideMark/>
          </w:tcPr>
          <w:p w:rsidR="00791C16" w:rsidRPr="00A97486" w:rsidRDefault="00791C16" w:rsidP="00C45EE5">
            <w:pPr>
              <w:rPr>
                <w:b/>
                <w:bCs/>
                <w:color w:val="000000"/>
                <w:sz w:val="22"/>
                <w:szCs w:val="22"/>
              </w:rPr>
            </w:pPr>
          </w:p>
        </w:tc>
        <w:tc>
          <w:tcPr>
            <w:tcW w:w="1852" w:type="dxa"/>
            <w:vAlign w:val="center"/>
            <w:hideMark/>
          </w:tcPr>
          <w:p w:rsidR="00791C16" w:rsidRPr="00A97486" w:rsidRDefault="00791C16" w:rsidP="00C45EE5">
            <w:pPr>
              <w:pStyle w:val="affff2"/>
              <w:rPr>
                <w:rFonts w:ascii="宋体" w:hAnsi="宋体" w:cs="宋体"/>
                <w:sz w:val="21"/>
              </w:rPr>
            </w:pPr>
            <w:r w:rsidRPr="00A97486">
              <w:rPr>
                <w:rFonts w:ascii="宋体" w:hAnsi="宋体" w:cs="宋体" w:hint="eastAsia"/>
              </w:rPr>
              <w:t>PTU强制新/回风门开度为100%</w:t>
            </w:r>
          </w:p>
        </w:tc>
        <w:tc>
          <w:tcPr>
            <w:tcW w:w="2930" w:type="dxa"/>
            <w:vAlign w:val="center"/>
            <w:hideMark/>
          </w:tcPr>
          <w:p w:rsidR="00791C16" w:rsidRPr="00A97486" w:rsidRDefault="00791C16" w:rsidP="00C45EE5">
            <w:pPr>
              <w:pStyle w:val="affff2"/>
              <w:rPr>
                <w:rFonts w:ascii="宋体" w:hAnsi="宋体" w:cs="宋体"/>
                <w:sz w:val="21"/>
              </w:rPr>
            </w:pPr>
            <w:r w:rsidRPr="00A97486">
              <w:rPr>
                <w:rFonts w:ascii="宋体" w:hAnsi="宋体" w:cs="宋体" w:hint="eastAsia"/>
              </w:rPr>
              <w:t>DI回风门此时都有反馈，新/回风开度100%</w:t>
            </w:r>
          </w:p>
        </w:tc>
        <w:tc>
          <w:tcPr>
            <w:tcW w:w="456" w:type="dxa"/>
            <w:vAlign w:val="center"/>
            <w:hideMark/>
          </w:tcPr>
          <w:p w:rsidR="00791C16" w:rsidRPr="00A97486" w:rsidRDefault="00791C16" w:rsidP="00C45EE5">
            <w:pPr>
              <w:jc w:val="center"/>
              <w:rPr>
                <w:rFonts w:ascii="宋体" w:hAnsi="宋体" w:cs="宋体"/>
                <w:bCs/>
                <w:color w:val="000000"/>
                <w:szCs w:val="21"/>
              </w:rPr>
            </w:pPr>
            <w:r w:rsidRPr="00A97486">
              <w:rPr>
                <w:rFonts w:ascii="宋体" w:hAnsi="宋体" w:cs="宋体" w:hint="eastAsia"/>
                <w:bCs/>
                <w:color w:val="000000"/>
                <w:szCs w:val="21"/>
              </w:rPr>
              <w:t>□</w:t>
            </w:r>
          </w:p>
        </w:tc>
        <w:tc>
          <w:tcPr>
            <w:tcW w:w="531" w:type="dxa"/>
            <w:vAlign w:val="center"/>
            <w:hideMark/>
          </w:tcPr>
          <w:p w:rsidR="00791C16" w:rsidRPr="00A97486" w:rsidRDefault="00791C16" w:rsidP="00C45EE5">
            <w:pPr>
              <w:jc w:val="center"/>
              <w:rPr>
                <w:rFonts w:ascii="宋体" w:hAnsi="宋体" w:cs="宋体"/>
                <w:bCs/>
                <w:color w:val="000000"/>
                <w:szCs w:val="21"/>
              </w:rPr>
            </w:pPr>
            <w:r w:rsidRPr="00A97486">
              <w:rPr>
                <w:rFonts w:ascii="宋体" w:hAnsi="宋体" w:cs="宋体" w:hint="eastAsia"/>
                <w:bCs/>
                <w:color w:val="000000"/>
                <w:szCs w:val="21"/>
              </w:rPr>
              <w:t>□</w:t>
            </w:r>
          </w:p>
        </w:tc>
        <w:tc>
          <w:tcPr>
            <w:tcW w:w="531" w:type="dxa"/>
            <w:vAlign w:val="center"/>
            <w:hideMark/>
          </w:tcPr>
          <w:p w:rsidR="00791C16" w:rsidRPr="00A97486" w:rsidRDefault="00791C16" w:rsidP="00C45EE5">
            <w:pPr>
              <w:jc w:val="center"/>
              <w:rPr>
                <w:rFonts w:ascii="宋体" w:hAnsi="宋体" w:cs="宋体"/>
                <w:bCs/>
                <w:color w:val="000000"/>
                <w:szCs w:val="21"/>
              </w:rPr>
            </w:pPr>
            <w:r w:rsidRPr="00A97486">
              <w:rPr>
                <w:rFonts w:ascii="宋体" w:hAnsi="宋体" w:cs="宋体" w:hint="eastAsia"/>
                <w:bCs/>
                <w:color w:val="000000"/>
                <w:szCs w:val="21"/>
              </w:rPr>
              <w:t>□</w:t>
            </w:r>
          </w:p>
        </w:tc>
        <w:tc>
          <w:tcPr>
            <w:tcW w:w="456" w:type="dxa"/>
            <w:vAlign w:val="center"/>
            <w:hideMark/>
          </w:tcPr>
          <w:p w:rsidR="00791C16" w:rsidRPr="00A97486" w:rsidRDefault="00791C16" w:rsidP="00C45EE5">
            <w:pPr>
              <w:jc w:val="center"/>
              <w:rPr>
                <w:rFonts w:ascii="宋体" w:hAnsi="宋体" w:cs="宋体"/>
                <w:bCs/>
                <w:color w:val="000000"/>
                <w:szCs w:val="21"/>
              </w:rPr>
            </w:pPr>
            <w:r w:rsidRPr="00A97486">
              <w:rPr>
                <w:rFonts w:ascii="宋体" w:hAnsi="宋体" w:cs="宋体" w:hint="eastAsia"/>
                <w:bCs/>
                <w:color w:val="000000"/>
                <w:szCs w:val="21"/>
              </w:rPr>
              <w:t>□</w:t>
            </w:r>
          </w:p>
        </w:tc>
        <w:tc>
          <w:tcPr>
            <w:tcW w:w="456" w:type="dxa"/>
            <w:vAlign w:val="center"/>
            <w:hideMark/>
          </w:tcPr>
          <w:p w:rsidR="00791C16" w:rsidRPr="00A97486" w:rsidRDefault="00791C16" w:rsidP="00C45EE5">
            <w:pPr>
              <w:jc w:val="center"/>
              <w:rPr>
                <w:rFonts w:ascii="宋体" w:hAnsi="宋体" w:cs="宋体"/>
                <w:bCs/>
                <w:color w:val="000000"/>
                <w:szCs w:val="21"/>
              </w:rPr>
            </w:pPr>
            <w:r w:rsidRPr="00A97486">
              <w:rPr>
                <w:rFonts w:ascii="宋体" w:hAnsi="宋体" w:cs="宋体" w:hint="eastAsia"/>
                <w:bCs/>
                <w:color w:val="000000"/>
                <w:szCs w:val="21"/>
              </w:rPr>
              <w:t>□</w:t>
            </w:r>
          </w:p>
        </w:tc>
        <w:tc>
          <w:tcPr>
            <w:tcW w:w="531" w:type="dxa"/>
            <w:vAlign w:val="center"/>
            <w:hideMark/>
          </w:tcPr>
          <w:p w:rsidR="00791C16" w:rsidRPr="00A97486" w:rsidRDefault="00791C16" w:rsidP="00C45EE5">
            <w:pPr>
              <w:jc w:val="center"/>
              <w:rPr>
                <w:rFonts w:ascii="宋体" w:hAnsi="宋体" w:cs="宋体"/>
                <w:bCs/>
                <w:color w:val="000000"/>
                <w:szCs w:val="21"/>
              </w:rPr>
            </w:pPr>
            <w:r w:rsidRPr="00A97486">
              <w:rPr>
                <w:rFonts w:ascii="宋体" w:hAnsi="宋体" w:cs="宋体" w:hint="eastAsia"/>
                <w:bCs/>
                <w:color w:val="000000"/>
                <w:szCs w:val="21"/>
              </w:rPr>
              <w:t>□</w:t>
            </w:r>
          </w:p>
        </w:tc>
        <w:tc>
          <w:tcPr>
            <w:tcW w:w="531" w:type="dxa"/>
            <w:vAlign w:val="center"/>
            <w:hideMark/>
          </w:tcPr>
          <w:p w:rsidR="00791C16" w:rsidRPr="00A97486" w:rsidRDefault="00791C16" w:rsidP="00C45EE5">
            <w:pPr>
              <w:jc w:val="center"/>
              <w:rPr>
                <w:rFonts w:ascii="宋体" w:hAnsi="宋体" w:cs="宋体"/>
                <w:bCs/>
                <w:color w:val="000000"/>
                <w:szCs w:val="21"/>
              </w:rPr>
            </w:pPr>
            <w:r w:rsidRPr="00A97486">
              <w:rPr>
                <w:rFonts w:ascii="宋体" w:hAnsi="宋体" w:cs="宋体" w:hint="eastAsia"/>
                <w:bCs/>
                <w:color w:val="000000"/>
                <w:szCs w:val="21"/>
              </w:rPr>
              <w:t>□</w:t>
            </w:r>
          </w:p>
        </w:tc>
        <w:tc>
          <w:tcPr>
            <w:tcW w:w="456" w:type="dxa"/>
            <w:vAlign w:val="center"/>
            <w:hideMark/>
          </w:tcPr>
          <w:p w:rsidR="00791C16" w:rsidRPr="00A97486" w:rsidRDefault="00791C16" w:rsidP="00C45EE5">
            <w:pPr>
              <w:jc w:val="center"/>
              <w:rPr>
                <w:rFonts w:ascii="宋体" w:hAnsi="宋体" w:cs="宋体"/>
                <w:bCs/>
                <w:color w:val="000000"/>
                <w:szCs w:val="21"/>
              </w:rPr>
            </w:pPr>
            <w:r w:rsidRPr="00A97486">
              <w:rPr>
                <w:rFonts w:ascii="宋体" w:hAnsi="宋体" w:cs="宋体" w:hint="eastAsia"/>
                <w:bCs/>
                <w:color w:val="000000"/>
                <w:szCs w:val="21"/>
              </w:rPr>
              <w:t>□</w:t>
            </w:r>
          </w:p>
        </w:tc>
      </w:tr>
      <w:tr w:rsidR="00791C16" w:rsidRPr="00A97486" w:rsidTr="00C45EE5">
        <w:trPr>
          <w:trHeight w:val="1175"/>
          <w:jc w:val="center"/>
        </w:trPr>
        <w:tc>
          <w:tcPr>
            <w:tcW w:w="443" w:type="dxa"/>
            <w:noWrap/>
            <w:vAlign w:val="center"/>
            <w:hideMark/>
          </w:tcPr>
          <w:p w:rsidR="00791C16" w:rsidRPr="00A97486" w:rsidRDefault="00791C16" w:rsidP="00C45EE5">
            <w:pPr>
              <w:jc w:val="center"/>
              <w:rPr>
                <w:rFonts w:ascii="宋体" w:hAnsi="宋体" w:cs="宋体"/>
                <w:color w:val="000000"/>
                <w:sz w:val="22"/>
                <w:szCs w:val="22"/>
              </w:rPr>
            </w:pPr>
            <w:r w:rsidRPr="00A97486">
              <w:rPr>
                <w:rFonts w:ascii="宋体" w:hAnsi="宋体" w:cs="宋体" w:hint="eastAsia"/>
                <w:color w:val="000000"/>
                <w:sz w:val="22"/>
              </w:rPr>
              <w:t>36</w:t>
            </w:r>
          </w:p>
        </w:tc>
        <w:tc>
          <w:tcPr>
            <w:tcW w:w="445" w:type="dxa"/>
            <w:vMerge/>
            <w:vAlign w:val="center"/>
            <w:hideMark/>
          </w:tcPr>
          <w:p w:rsidR="00791C16" w:rsidRPr="00A97486" w:rsidRDefault="00791C16" w:rsidP="00C45EE5">
            <w:pPr>
              <w:rPr>
                <w:b/>
                <w:bCs/>
                <w:color w:val="000000"/>
                <w:sz w:val="22"/>
                <w:szCs w:val="22"/>
              </w:rPr>
            </w:pPr>
          </w:p>
        </w:tc>
        <w:tc>
          <w:tcPr>
            <w:tcW w:w="1852" w:type="dxa"/>
            <w:vAlign w:val="center"/>
            <w:hideMark/>
          </w:tcPr>
          <w:p w:rsidR="00791C16" w:rsidRPr="00A97486" w:rsidRDefault="00791C16" w:rsidP="00C45EE5">
            <w:pPr>
              <w:pStyle w:val="affff2"/>
              <w:rPr>
                <w:rFonts w:ascii="宋体" w:hAnsi="宋体" w:cs="宋体"/>
                <w:sz w:val="21"/>
              </w:rPr>
            </w:pPr>
            <w:r w:rsidRPr="00A97486">
              <w:rPr>
                <w:rFonts w:ascii="宋体" w:hAnsi="宋体" w:cs="宋体" w:hint="eastAsia"/>
              </w:rPr>
              <w:t>本控强风逻辑验证（司机室无强风）</w:t>
            </w:r>
          </w:p>
        </w:tc>
        <w:tc>
          <w:tcPr>
            <w:tcW w:w="2930" w:type="dxa"/>
            <w:vAlign w:val="center"/>
            <w:hideMark/>
          </w:tcPr>
          <w:p w:rsidR="00791C16" w:rsidRPr="00A97486" w:rsidRDefault="00791C16" w:rsidP="00C45EE5">
            <w:pPr>
              <w:pStyle w:val="affff2"/>
              <w:rPr>
                <w:rFonts w:ascii="宋体" w:hAnsi="宋体" w:cs="宋体"/>
                <w:sz w:val="21"/>
              </w:rPr>
            </w:pPr>
            <w:r w:rsidRPr="00A97486">
              <w:rPr>
                <w:rFonts w:ascii="宋体" w:hAnsi="宋体" w:cs="宋体" w:hint="eastAsia"/>
              </w:rPr>
              <w:t>按下强风按钮SR三秒，此时指示灯亮，查看PTU新风门，新/回风门状态全开100%</w:t>
            </w:r>
          </w:p>
        </w:tc>
        <w:tc>
          <w:tcPr>
            <w:tcW w:w="456" w:type="dxa"/>
            <w:vAlign w:val="center"/>
          </w:tcPr>
          <w:p w:rsidR="00791C16" w:rsidRPr="00A97486" w:rsidRDefault="00791C16" w:rsidP="00C45EE5">
            <w:pPr>
              <w:jc w:val="center"/>
              <w:rPr>
                <w:rFonts w:ascii="宋体" w:hAnsi="宋体" w:cs="宋体"/>
                <w:b/>
                <w:bCs/>
                <w:color w:val="000000"/>
                <w:szCs w:val="22"/>
              </w:rPr>
            </w:pPr>
          </w:p>
        </w:tc>
        <w:tc>
          <w:tcPr>
            <w:tcW w:w="531" w:type="dxa"/>
            <w:vAlign w:val="center"/>
            <w:hideMark/>
          </w:tcPr>
          <w:p w:rsidR="00791C16" w:rsidRPr="00A97486" w:rsidRDefault="00791C16" w:rsidP="00C45EE5">
            <w:pPr>
              <w:jc w:val="center"/>
              <w:rPr>
                <w:rFonts w:ascii="宋体" w:hAnsi="宋体" w:cs="宋体"/>
                <w:bCs/>
                <w:color w:val="000000"/>
                <w:szCs w:val="21"/>
              </w:rPr>
            </w:pPr>
            <w:r w:rsidRPr="00A97486">
              <w:rPr>
                <w:rFonts w:ascii="宋体" w:hAnsi="宋体" w:cs="宋体" w:hint="eastAsia"/>
                <w:bCs/>
                <w:color w:val="000000"/>
                <w:szCs w:val="21"/>
              </w:rPr>
              <w:t>□</w:t>
            </w:r>
          </w:p>
        </w:tc>
        <w:tc>
          <w:tcPr>
            <w:tcW w:w="531" w:type="dxa"/>
            <w:vAlign w:val="center"/>
            <w:hideMark/>
          </w:tcPr>
          <w:p w:rsidR="00791C16" w:rsidRPr="00A97486" w:rsidRDefault="00791C16" w:rsidP="00C45EE5">
            <w:pPr>
              <w:jc w:val="center"/>
              <w:rPr>
                <w:rFonts w:ascii="宋体" w:hAnsi="宋体" w:cs="宋体"/>
                <w:bCs/>
                <w:color w:val="000000"/>
                <w:szCs w:val="21"/>
              </w:rPr>
            </w:pPr>
            <w:r w:rsidRPr="00A97486">
              <w:rPr>
                <w:rFonts w:ascii="宋体" w:hAnsi="宋体" w:cs="宋体" w:hint="eastAsia"/>
                <w:bCs/>
                <w:color w:val="000000"/>
                <w:szCs w:val="21"/>
              </w:rPr>
              <w:t>□</w:t>
            </w:r>
          </w:p>
        </w:tc>
        <w:tc>
          <w:tcPr>
            <w:tcW w:w="456" w:type="dxa"/>
            <w:vAlign w:val="center"/>
            <w:hideMark/>
          </w:tcPr>
          <w:p w:rsidR="00791C16" w:rsidRPr="00A97486" w:rsidRDefault="00791C16" w:rsidP="00C45EE5">
            <w:pPr>
              <w:jc w:val="center"/>
              <w:rPr>
                <w:rFonts w:ascii="宋体" w:hAnsi="宋体" w:cs="宋体"/>
                <w:bCs/>
                <w:color w:val="000000"/>
                <w:szCs w:val="21"/>
              </w:rPr>
            </w:pPr>
            <w:r w:rsidRPr="00A97486">
              <w:rPr>
                <w:rFonts w:ascii="宋体" w:hAnsi="宋体" w:cs="宋体" w:hint="eastAsia"/>
                <w:bCs/>
                <w:color w:val="000000"/>
                <w:szCs w:val="21"/>
              </w:rPr>
              <w:t>□</w:t>
            </w:r>
          </w:p>
        </w:tc>
        <w:tc>
          <w:tcPr>
            <w:tcW w:w="456" w:type="dxa"/>
            <w:vAlign w:val="center"/>
            <w:hideMark/>
          </w:tcPr>
          <w:p w:rsidR="00791C16" w:rsidRPr="00A97486" w:rsidRDefault="00791C16" w:rsidP="00C45EE5">
            <w:pPr>
              <w:jc w:val="center"/>
              <w:rPr>
                <w:rFonts w:ascii="宋体" w:hAnsi="宋体" w:cs="宋体"/>
                <w:bCs/>
                <w:color w:val="000000"/>
                <w:szCs w:val="21"/>
              </w:rPr>
            </w:pPr>
            <w:r w:rsidRPr="00A97486">
              <w:rPr>
                <w:rFonts w:ascii="宋体" w:hAnsi="宋体" w:cs="宋体" w:hint="eastAsia"/>
                <w:bCs/>
                <w:color w:val="000000"/>
                <w:szCs w:val="21"/>
              </w:rPr>
              <w:t>□</w:t>
            </w:r>
          </w:p>
        </w:tc>
        <w:tc>
          <w:tcPr>
            <w:tcW w:w="531" w:type="dxa"/>
            <w:vAlign w:val="center"/>
            <w:hideMark/>
          </w:tcPr>
          <w:p w:rsidR="00791C16" w:rsidRPr="00A97486" w:rsidRDefault="00791C16" w:rsidP="00C45EE5">
            <w:pPr>
              <w:jc w:val="center"/>
              <w:rPr>
                <w:rFonts w:ascii="宋体" w:hAnsi="宋体" w:cs="宋体"/>
                <w:bCs/>
                <w:color w:val="000000"/>
                <w:szCs w:val="21"/>
              </w:rPr>
            </w:pPr>
            <w:r w:rsidRPr="00A97486">
              <w:rPr>
                <w:rFonts w:ascii="宋体" w:hAnsi="宋体" w:cs="宋体" w:hint="eastAsia"/>
                <w:bCs/>
                <w:color w:val="000000"/>
                <w:szCs w:val="21"/>
              </w:rPr>
              <w:t>□</w:t>
            </w:r>
          </w:p>
        </w:tc>
        <w:tc>
          <w:tcPr>
            <w:tcW w:w="531" w:type="dxa"/>
            <w:vAlign w:val="center"/>
            <w:hideMark/>
          </w:tcPr>
          <w:p w:rsidR="00791C16" w:rsidRPr="00A97486" w:rsidRDefault="00791C16" w:rsidP="00C45EE5">
            <w:pPr>
              <w:jc w:val="center"/>
              <w:rPr>
                <w:rFonts w:ascii="宋体" w:hAnsi="宋体" w:cs="宋体"/>
                <w:bCs/>
                <w:color w:val="000000"/>
                <w:szCs w:val="21"/>
              </w:rPr>
            </w:pPr>
            <w:r w:rsidRPr="00A97486">
              <w:rPr>
                <w:rFonts w:ascii="宋体" w:hAnsi="宋体" w:cs="宋体" w:hint="eastAsia"/>
                <w:bCs/>
                <w:color w:val="000000"/>
                <w:szCs w:val="21"/>
              </w:rPr>
              <w:t>□</w:t>
            </w:r>
          </w:p>
        </w:tc>
        <w:tc>
          <w:tcPr>
            <w:tcW w:w="456" w:type="dxa"/>
          </w:tcPr>
          <w:p w:rsidR="00791C16" w:rsidRPr="00A97486" w:rsidRDefault="00791C16" w:rsidP="00C45EE5">
            <w:pPr>
              <w:jc w:val="center"/>
              <w:rPr>
                <w:rFonts w:ascii="宋体" w:hAnsi="宋体" w:cs="宋体"/>
                <w:bCs/>
                <w:color w:val="000000"/>
                <w:szCs w:val="21"/>
              </w:rPr>
            </w:pPr>
          </w:p>
        </w:tc>
      </w:tr>
      <w:tr w:rsidR="00791C16" w:rsidRPr="00A97486" w:rsidTr="00C45EE5">
        <w:trPr>
          <w:trHeight w:val="2029"/>
          <w:jc w:val="center"/>
        </w:trPr>
        <w:tc>
          <w:tcPr>
            <w:tcW w:w="443" w:type="dxa"/>
            <w:noWrap/>
            <w:vAlign w:val="center"/>
            <w:hideMark/>
          </w:tcPr>
          <w:p w:rsidR="00791C16" w:rsidRPr="00A97486" w:rsidRDefault="00791C16" w:rsidP="00C45EE5">
            <w:pPr>
              <w:jc w:val="center"/>
              <w:rPr>
                <w:rFonts w:ascii="宋体" w:hAnsi="宋体" w:cs="宋体"/>
                <w:color w:val="000000"/>
                <w:sz w:val="22"/>
                <w:szCs w:val="22"/>
              </w:rPr>
            </w:pPr>
            <w:r w:rsidRPr="00A97486">
              <w:rPr>
                <w:rFonts w:ascii="宋体" w:hAnsi="宋体" w:cs="宋体" w:hint="eastAsia"/>
                <w:color w:val="000000"/>
                <w:sz w:val="22"/>
              </w:rPr>
              <w:t>37</w:t>
            </w:r>
          </w:p>
        </w:tc>
        <w:tc>
          <w:tcPr>
            <w:tcW w:w="445" w:type="dxa"/>
            <w:vMerge w:val="restart"/>
            <w:textDirection w:val="btLr"/>
            <w:vAlign w:val="center"/>
            <w:hideMark/>
          </w:tcPr>
          <w:p w:rsidR="00791C16" w:rsidRPr="00A97486" w:rsidRDefault="00791C16" w:rsidP="00C45EE5">
            <w:pPr>
              <w:ind w:left="113" w:right="113"/>
              <w:jc w:val="center"/>
              <w:rPr>
                <w:b/>
                <w:bCs/>
                <w:color w:val="000000"/>
                <w:sz w:val="22"/>
                <w:szCs w:val="22"/>
              </w:rPr>
            </w:pPr>
            <w:r w:rsidRPr="00A97486">
              <w:rPr>
                <w:b/>
                <w:bCs/>
                <w:color w:val="FF0000"/>
                <w:sz w:val="22"/>
              </w:rPr>
              <w:t xml:space="preserve">400VAC=OFF!!!  </w:t>
            </w:r>
            <w:r w:rsidRPr="00A97486">
              <w:rPr>
                <w:b/>
                <w:bCs/>
                <w:color w:val="00B050"/>
                <w:sz w:val="22"/>
              </w:rPr>
              <w:t>1</w:t>
            </w:r>
            <w:r w:rsidRPr="00A97486">
              <w:rPr>
                <w:color w:val="00B050"/>
              </w:rPr>
              <w:t>10VDC=ON!!!</w:t>
            </w:r>
          </w:p>
        </w:tc>
        <w:tc>
          <w:tcPr>
            <w:tcW w:w="1852" w:type="dxa"/>
            <w:vAlign w:val="center"/>
            <w:hideMark/>
          </w:tcPr>
          <w:p w:rsidR="00791C16" w:rsidRPr="00A97486" w:rsidRDefault="00791C16" w:rsidP="00C45EE5">
            <w:pPr>
              <w:pStyle w:val="affff2"/>
              <w:rPr>
                <w:rFonts w:ascii="宋体" w:hAnsi="宋体" w:cs="宋体"/>
                <w:sz w:val="21"/>
              </w:rPr>
            </w:pPr>
            <w:r w:rsidRPr="00A97486">
              <w:rPr>
                <w:rFonts w:ascii="宋体" w:hAnsi="宋体" w:cs="宋体" w:hint="eastAsia"/>
              </w:rPr>
              <w:t>接通紧急通风主回路=Q3 ON</w:t>
            </w:r>
          </w:p>
          <w:p w:rsidR="00791C16" w:rsidRPr="00A97486" w:rsidRDefault="00791C16" w:rsidP="00C45EE5">
            <w:pPr>
              <w:pStyle w:val="affff2"/>
              <w:rPr>
                <w:rFonts w:ascii="宋体" w:hAnsi="宋体" w:cs="宋体"/>
                <w:sz w:val="21"/>
              </w:rPr>
            </w:pPr>
            <w:r w:rsidRPr="00A97486">
              <w:rPr>
                <w:rFonts w:ascii="宋体" w:hAnsi="宋体" w:cs="宋体" w:hint="eastAsia"/>
              </w:rPr>
              <w:t>断开客室/司机室PLC的24V供电（模拟控制器故障情况下的紧急通风）</w:t>
            </w:r>
          </w:p>
        </w:tc>
        <w:tc>
          <w:tcPr>
            <w:tcW w:w="2930" w:type="dxa"/>
            <w:vAlign w:val="center"/>
            <w:hideMark/>
          </w:tcPr>
          <w:p w:rsidR="00791C16" w:rsidRPr="00A97486" w:rsidRDefault="00791C16" w:rsidP="00C45EE5">
            <w:pPr>
              <w:pStyle w:val="affff2"/>
              <w:rPr>
                <w:rFonts w:ascii="宋体" w:hAnsi="宋体" w:cs="宋体"/>
                <w:sz w:val="21"/>
              </w:rPr>
            </w:pPr>
            <w:r w:rsidRPr="00A97486">
              <w:rPr>
                <w:rFonts w:ascii="宋体" w:hAnsi="宋体" w:cs="宋体" w:hint="eastAsia"/>
              </w:rPr>
              <w:t>约10S后KEM10，KEM30吸合（紧急通风回路），通风机高速接触器KM11，KM13，KM21，KM23，KM34吸合，进入紧急通风（完成后恢复24V供电）</w:t>
            </w:r>
          </w:p>
        </w:tc>
        <w:tc>
          <w:tcPr>
            <w:tcW w:w="456" w:type="dxa"/>
            <w:vAlign w:val="center"/>
            <w:hideMark/>
          </w:tcPr>
          <w:p w:rsidR="00791C16" w:rsidRPr="00A97486" w:rsidRDefault="00791C16" w:rsidP="00C45EE5">
            <w:pPr>
              <w:jc w:val="center"/>
              <w:rPr>
                <w:rFonts w:ascii="宋体" w:hAnsi="宋体" w:cs="宋体"/>
                <w:bCs/>
                <w:color w:val="000000"/>
                <w:szCs w:val="21"/>
              </w:rPr>
            </w:pPr>
            <w:r w:rsidRPr="00A97486">
              <w:rPr>
                <w:rFonts w:ascii="宋体" w:hAnsi="宋体" w:cs="宋体" w:hint="eastAsia"/>
                <w:bCs/>
                <w:color w:val="000000"/>
                <w:szCs w:val="21"/>
              </w:rPr>
              <w:t>□</w:t>
            </w:r>
          </w:p>
        </w:tc>
        <w:tc>
          <w:tcPr>
            <w:tcW w:w="531" w:type="dxa"/>
            <w:vAlign w:val="center"/>
            <w:hideMark/>
          </w:tcPr>
          <w:p w:rsidR="00791C16" w:rsidRPr="00A97486" w:rsidRDefault="00791C16" w:rsidP="00C45EE5">
            <w:pPr>
              <w:jc w:val="center"/>
              <w:rPr>
                <w:rFonts w:ascii="宋体" w:hAnsi="宋体" w:cs="宋体"/>
                <w:bCs/>
                <w:color w:val="000000"/>
                <w:szCs w:val="21"/>
              </w:rPr>
            </w:pPr>
            <w:r w:rsidRPr="00A97486">
              <w:rPr>
                <w:rFonts w:ascii="宋体" w:hAnsi="宋体" w:cs="宋体" w:hint="eastAsia"/>
                <w:bCs/>
                <w:color w:val="000000"/>
                <w:szCs w:val="21"/>
              </w:rPr>
              <w:t>□</w:t>
            </w:r>
          </w:p>
        </w:tc>
        <w:tc>
          <w:tcPr>
            <w:tcW w:w="531" w:type="dxa"/>
            <w:vAlign w:val="center"/>
            <w:hideMark/>
          </w:tcPr>
          <w:p w:rsidR="00791C16" w:rsidRPr="00A97486" w:rsidRDefault="00791C16" w:rsidP="00C45EE5">
            <w:pPr>
              <w:jc w:val="center"/>
              <w:rPr>
                <w:rFonts w:ascii="宋体" w:hAnsi="宋体" w:cs="宋体"/>
                <w:bCs/>
                <w:color w:val="000000"/>
                <w:szCs w:val="21"/>
              </w:rPr>
            </w:pPr>
            <w:r w:rsidRPr="00A97486">
              <w:rPr>
                <w:rFonts w:ascii="宋体" w:hAnsi="宋体" w:cs="宋体" w:hint="eastAsia"/>
                <w:bCs/>
                <w:color w:val="000000"/>
                <w:szCs w:val="21"/>
              </w:rPr>
              <w:t>□</w:t>
            </w:r>
          </w:p>
        </w:tc>
        <w:tc>
          <w:tcPr>
            <w:tcW w:w="456" w:type="dxa"/>
            <w:vAlign w:val="center"/>
            <w:hideMark/>
          </w:tcPr>
          <w:p w:rsidR="00791C16" w:rsidRPr="00A97486" w:rsidRDefault="00791C16" w:rsidP="00C45EE5">
            <w:pPr>
              <w:jc w:val="center"/>
              <w:rPr>
                <w:rFonts w:ascii="宋体" w:hAnsi="宋体" w:cs="宋体"/>
                <w:bCs/>
                <w:color w:val="000000"/>
                <w:szCs w:val="21"/>
              </w:rPr>
            </w:pPr>
            <w:r w:rsidRPr="00A97486">
              <w:rPr>
                <w:rFonts w:ascii="宋体" w:hAnsi="宋体" w:cs="宋体" w:hint="eastAsia"/>
                <w:bCs/>
                <w:color w:val="000000"/>
                <w:szCs w:val="21"/>
              </w:rPr>
              <w:t>□</w:t>
            </w:r>
          </w:p>
        </w:tc>
        <w:tc>
          <w:tcPr>
            <w:tcW w:w="456" w:type="dxa"/>
            <w:vAlign w:val="center"/>
            <w:hideMark/>
          </w:tcPr>
          <w:p w:rsidR="00791C16" w:rsidRPr="00A97486" w:rsidRDefault="00791C16" w:rsidP="00C45EE5">
            <w:pPr>
              <w:jc w:val="center"/>
              <w:rPr>
                <w:rFonts w:ascii="宋体" w:hAnsi="宋体" w:cs="宋体"/>
                <w:bCs/>
                <w:color w:val="000000"/>
                <w:szCs w:val="21"/>
              </w:rPr>
            </w:pPr>
            <w:r w:rsidRPr="00A97486">
              <w:rPr>
                <w:rFonts w:ascii="宋体" w:hAnsi="宋体" w:cs="宋体" w:hint="eastAsia"/>
                <w:bCs/>
                <w:color w:val="000000"/>
                <w:szCs w:val="21"/>
              </w:rPr>
              <w:t>□</w:t>
            </w:r>
          </w:p>
        </w:tc>
        <w:tc>
          <w:tcPr>
            <w:tcW w:w="531" w:type="dxa"/>
            <w:vAlign w:val="center"/>
            <w:hideMark/>
          </w:tcPr>
          <w:p w:rsidR="00791C16" w:rsidRPr="00A97486" w:rsidRDefault="00791C16" w:rsidP="00C45EE5">
            <w:pPr>
              <w:jc w:val="center"/>
              <w:rPr>
                <w:rFonts w:ascii="宋体" w:hAnsi="宋体" w:cs="宋体"/>
                <w:bCs/>
                <w:color w:val="000000"/>
                <w:szCs w:val="21"/>
              </w:rPr>
            </w:pPr>
            <w:r w:rsidRPr="00A97486">
              <w:rPr>
                <w:rFonts w:ascii="宋体" w:hAnsi="宋体" w:cs="宋体" w:hint="eastAsia"/>
                <w:bCs/>
                <w:color w:val="000000"/>
                <w:szCs w:val="21"/>
              </w:rPr>
              <w:t>□</w:t>
            </w:r>
          </w:p>
        </w:tc>
        <w:tc>
          <w:tcPr>
            <w:tcW w:w="531" w:type="dxa"/>
            <w:vAlign w:val="center"/>
            <w:hideMark/>
          </w:tcPr>
          <w:p w:rsidR="00791C16" w:rsidRPr="00A97486" w:rsidRDefault="00791C16" w:rsidP="00C45EE5">
            <w:pPr>
              <w:jc w:val="center"/>
              <w:rPr>
                <w:rFonts w:ascii="宋体" w:hAnsi="宋体" w:cs="宋体"/>
                <w:bCs/>
                <w:color w:val="000000"/>
                <w:szCs w:val="21"/>
              </w:rPr>
            </w:pPr>
            <w:r w:rsidRPr="00A97486">
              <w:rPr>
                <w:rFonts w:ascii="宋体" w:hAnsi="宋体" w:cs="宋体" w:hint="eastAsia"/>
                <w:bCs/>
                <w:color w:val="000000"/>
                <w:szCs w:val="21"/>
              </w:rPr>
              <w:t>□</w:t>
            </w:r>
          </w:p>
        </w:tc>
        <w:tc>
          <w:tcPr>
            <w:tcW w:w="456" w:type="dxa"/>
            <w:vAlign w:val="center"/>
            <w:hideMark/>
          </w:tcPr>
          <w:p w:rsidR="00791C16" w:rsidRPr="00A97486" w:rsidRDefault="00791C16" w:rsidP="00C45EE5">
            <w:pPr>
              <w:jc w:val="center"/>
              <w:rPr>
                <w:rFonts w:ascii="宋体" w:hAnsi="宋体" w:cs="宋体"/>
                <w:bCs/>
                <w:color w:val="000000"/>
                <w:szCs w:val="21"/>
              </w:rPr>
            </w:pPr>
            <w:r w:rsidRPr="00A97486">
              <w:rPr>
                <w:rFonts w:ascii="宋体" w:hAnsi="宋体" w:cs="宋体" w:hint="eastAsia"/>
                <w:bCs/>
                <w:color w:val="000000"/>
                <w:szCs w:val="21"/>
              </w:rPr>
              <w:t>□</w:t>
            </w:r>
          </w:p>
        </w:tc>
      </w:tr>
      <w:tr w:rsidR="00791C16" w:rsidRPr="00A97486" w:rsidTr="00C45EE5">
        <w:trPr>
          <w:trHeight w:val="300"/>
          <w:jc w:val="center"/>
        </w:trPr>
        <w:tc>
          <w:tcPr>
            <w:tcW w:w="443" w:type="dxa"/>
            <w:noWrap/>
            <w:vAlign w:val="center"/>
            <w:hideMark/>
          </w:tcPr>
          <w:p w:rsidR="00791C16" w:rsidRPr="00A97486" w:rsidRDefault="00791C16" w:rsidP="00C45EE5">
            <w:pPr>
              <w:jc w:val="center"/>
              <w:rPr>
                <w:rFonts w:ascii="宋体" w:hAnsi="宋体" w:cs="宋体"/>
                <w:color w:val="000000"/>
                <w:sz w:val="22"/>
                <w:szCs w:val="22"/>
              </w:rPr>
            </w:pPr>
            <w:r w:rsidRPr="00A97486">
              <w:rPr>
                <w:rFonts w:ascii="宋体" w:hAnsi="宋体" w:cs="宋体" w:hint="eastAsia"/>
                <w:color w:val="000000"/>
                <w:sz w:val="22"/>
              </w:rPr>
              <w:lastRenderedPageBreak/>
              <w:t>38</w:t>
            </w:r>
          </w:p>
        </w:tc>
        <w:tc>
          <w:tcPr>
            <w:tcW w:w="445" w:type="dxa"/>
            <w:vMerge/>
            <w:vAlign w:val="center"/>
            <w:hideMark/>
          </w:tcPr>
          <w:p w:rsidR="00791C16" w:rsidRPr="00A97486" w:rsidRDefault="00791C16" w:rsidP="00C45EE5">
            <w:pPr>
              <w:rPr>
                <w:b/>
                <w:bCs/>
                <w:color w:val="000000"/>
                <w:sz w:val="22"/>
                <w:szCs w:val="22"/>
              </w:rPr>
            </w:pPr>
          </w:p>
        </w:tc>
        <w:tc>
          <w:tcPr>
            <w:tcW w:w="1852" w:type="dxa"/>
            <w:vAlign w:val="center"/>
            <w:hideMark/>
          </w:tcPr>
          <w:p w:rsidR="00791C16" w:rsidRPr="00A97486" w:rsidRDefault="00791C16" w:rsidP="00C45EE5">
            <w:pPr>
              <w:pStyle w:val="affff2"/>
              <w:rPr>
                <w:rFonts w:ascii="宋体" w:hAnsi="宋体" w:cs="宋体"/>
                <w:sz w:val="21"/>
              </w:rPr>
            </w:pPr>
            <w:r w:rsidRPr="00A97486">
              <w:rPr>
                <w:rFonts w:ascii="宋体" w:hAnsi="宋体" w:cs="宋体" w:hint="eastAsia"/>
              </w:rPr>
              <w:t>PTU强制内外风机需求</w:t>
            </w:r>
          </w:p>
        </w:tc>
        <w:tc>
          <w:tcPr>
            <w:tcW w:w="2930" w:type="dxa"/>
            <w:vAlign w:val="center"/>
            <w:hideMark/>
          </w:tcPr>
          <w:p w:rsidR="00791C16" w:rsidRPr="00A97486" w:rsidRDefault="00791C16" w:rsidP="00C45EE5">
            <w:pPr>
              <w:pStyle w:val="affff2"/>
              <w:rPr>
                <w:rFonts w:ascii="宋体" w:hAnsi="宋体" w:cs="宋体"/>
                <w:sz w:val="21"/>
              </w:rPr>
            </w:pPr>
            <w:r w:rsidRPr="00A97486">
              <w:rPr>
                <w:rFonts w:ascii="宋体" w:hAnsi="宋体" w:cs="宋体" w:hint="eastAsia"/>
              </w:rPr>
              <w:t>风机需求低时，风机接触器KM12,KM14,KM22,KM24,KM35吸合</w:t>
            </w:r>
          </w:p>
          <w:p w:rsidR="00791C16" w:rsidRPr="00A97486" w:rsidRDefault="00791C16" w:rsidP="00C45EE5">
            <w:pPr>
              <w:pStyle w:val="affff2"/>
              <w:rPr>
                <w:rFonts w:ascii="宋体" w:hAnsi="宋体" w:cs="宋体"/>
              </w:rPr>
            </w:pPr>
            <w:r w:rsidRPr="00A97486">
              <w:rPr>
                <w:rFonts w:ascii="宋体" w:hAnsi="宋体" w:cs="宋体" w:hint="eastAsia"/>
              </w:rPr>
              <w:t>风机需求高时,风机接触器KM11,KM13,KM21,KM23,KM34吸合</w:t>
            </w:r>
          </w:p>
          <w:p w:rsidR="00791C16" w:rsidRPr="00A97486" w:rsidRDefault="00791C16" w:rsidP="00C45EE5">
            <w:pPr>
              <w:pStyle w:val="affff2"/>
              <w:rPr>
                <w:rFonts w:ascii="宋体" w:hAnsi="宋体" w:cs="宋体"/>
                <w:sz w:val="21"/>
              </w:rPr>
            </w:pPr>
            <w:r w:rsidRPr="00A97486">
              <w:rPr>
                <w:rFonts w:ascii="宋体" w:hAnsi="宋体" w:cs="宋体" w:hint="eastAsia"/>
              </w:rPr>
              <w:t>外风机强制开启时，KM15,KM16,KM25,KM26吸合</w:t>
            </w:r>
          </w:p>
        </w:tc>
        <w:tc>
          <w:tcPr>
            <w:tcW w:w="456" w:type="dxa"/>
            <w:vAlign w:val="center"/>
            <w:hideMark/>
          </w:tcPr>
          <w:p w:rsidR="00791C16" w:rsidRPr="00A97486" w:rsidRDefault="00791C16" w:rsidP="00C45EE5">
            <w:pPr>
              <w:jc w:val="center"/>
              <w:rPr>
                <w:rFonts w:ascii="宋体" w:hAnsi="宋体" w:cs="宋体"/>
                <w:bCs/>
                <w:color w:val="000000"/>
                <w:szCs w:val="21"/>
              </w:rPr>
            </w:pPr>
            <w:r w:rsidRPr="00A97486">
              <w:rPr>
                <w:rFonts w:ascii="宋体" w:hAnsi="宋体" w:cs="宋体" w:hint="eastAsia"/>
                <w:bCs/>
                <w:color w:val="000000"/>
                <w:szCs w:val="21"/>
              </w:rPr>
              <w:t>□</w:t>
            </w:r>
          </w:p>
        </w:tc>
        <w:tc>
          <w:tcPr>
            <w:tcW w:w="531" w:type="dxa"/>
            <w:vAlign w:val="center"/>
            <w:hideMark/>
          </w:tcPr>
          <w:p w:rsidR="00791C16" w:rsidRPr="00A97486" w:rsidRDefault="00791C16" w:rsidP="00C45EE5">
            <w:pPr>
              <w:jc w:val="center"/>
              <w:rPr>
                <w:rFonts w:ascii="宋体" w:hAnsi="宋体" w:cs="宋体"/>
                <w:bCs/>
                <w:color w:val="000000"/>
                <w:szCs w:val="21"/>
              </w:rPr>
            </w:pPr>
            <w:r w:rsidRPr="00A97486">
              <w:rPr>
                <w:rFonts w:ascii="宋体" w:hAnsi="宋体" w:cs="宋体" w:hint="eastAsia"/>
                <w:bCs/>
                <w:color w:val="000000"/>
                <w:szCs w:val="21"/>
              </w:rPr>
              <w:t>□</w:t>
            </w:r>
          </w:p>
        </w:tc>
        <w:tc>
          <w:tcPr>
            <w:tcW w:w="531" w:type="dxa"/>
            <w:vAlign w:val="center"/>
            <w:hideMark/>
          </w:tcPr>
          <w:p w:rsidR="00791C16" w:rsidRPr="00A97486" w:rsidRDefault="00791C16" w:rsidP="00C45EE5">
            <w:pPr>
              <w:jc w:val="center"/>
              <w:rPr>
                <w:rFonts w:ascii="宋体" w:hAnsi="宋体" w:cs="宋体"/>
                <w:bCs/>
                <w:color w:val="000000"/>
                <w:szCs w:val="21"/>
              </w:rPr>
            </w:pPr>
            <w:r w:rsidRPr="00A97486">
              <w:rPr>
                <w:rFonts w:ascii="宋体" w:hAnsi="宋体" w:cs="宋体" w:hint="eastAsia"/>
                <w:bCs/>
                <w:color w:val="000000"/>
                <w:szCs w:val="21"/>
              </w:rPr>
              <w:t>□</w:t>
            </w:r>
          </w:p>
        </w:tc>
        <w:tc>
          <w:tcPr>
            <w:tcW w:w="456" w:type="dxa"/>
            <w:vAlign w:val="center"/>
            <w:hideMark/>
          </w:tcPr>
          <w:p w:rsidR="00791C16" w:rsidRPr="00A97486" w:rsidRDefault="00791C16" w:rsidP="00C45EE5">
            <w:pPr>
              <w:jc w:val="center"/>
              <w:rPr>
                <w:rFonts w:ascii="宋体" w:hAnsi="宋体" w:cs="宋体"/>
                <w:bCs/>
                <w:color w:val="000000"/>
                <w:szCs w:val="21"/>
              </w:rPr>
            </w:pPr>
            <w:r w:rsidRPr="00A97486">
              <w:rPr>
                <w:rFonts w:ascii="宋体" w:hAnsi="宋体" w:cs="宋体" w:hint="eastAsia"/>
                <w:bCs/>
                <w:color w:val="000000"/>
                <w:szCs w:val="21"/>
              </w:rPr>
              <w:t>□</w:t>
            </w:r>
          </w:p>
        </w:tc>
        <w:tc>
          <w:tcPr>
            <w:tcW w:w="456" w:type="dxa"/>
            <w:vAlign w:val="center"/>
            <w:hideMark/>
          </w:tcPr>
          <w:p w:rsidR="00791C16" w:rsidRPr="00A97486" w:rsidRDefault="00791C16" w:rsidP="00C45EE5">
            <w:pPr>
              <w:jc w:val="center"/>
              <w:rPr>
                <w:rFonts w:ascii="宋体" w:hAnsi="宋体" w:cs="宋体"/>
                <w:bCs/>
                <w:color w:val="000000"/>
                <w:szCs w:val="21"/>
              </w:rPr>
            </w:pPr>
            <w:r w:rsidRPr="00A97486">
              <w:rPr>
                <w:rFonts w:ascii="宋体" w:hAnsi="宋体" w:cs="宋体" w:hint="eastAsia"/>
                <w:bCs/>
                <w:color w:val="000000"/>
                <w:szCs w:val="21"/>
              </w:rPr>
              <w:t>□</w:t>
            </w:r>
          </w:p>
        </w:tc>
        <w:tc>
          <w:tcPr>
            <w:tcW w:w="531" w:type="dxa"/>
            <w:vAlign w:val="center"/>
            <w:hideMark/>
          </w:tcPr>
          <w:p w:rsidR="00791C16" w:rsidRPr="00A97486" w:rsidRDefault="00791C16" w:rsidP="00C45EE5">
            <w:pPr>
              <w:jc w:val="center"/>
              <w:rPr>
                <w:rFonts w:ascii="宋体" w:hAnsi="宋体" w:cs="宋体"/>
                <w:bCs/>
                <w:color w:val="000000"/>
                <w:szCs w:val="21"/>
              </w:rPr>
            </w:pPr>
            <w:r w:rsidRPr="00A97486">
              <w:rPr>
                <w:rFonts w:ascii="宋体" w:hAnsi="宋体" w:cs="宋体" w:hint="eastAsia"/>
                <w:bCs/>
                <w:color w:val="000000"/>
                <w:szCs w:val="21"/>
              </w:rPr>
              <w:t>□</w:t>
            </w:r>
          </w:p>
        </w:tc>
        <w:tc>
          <w:tcPr>
            <w:tcW w:w="531" w:type="dxa"/>
            <w:vAlign w:val="center"/>
            <w:hideMark/>
          </w:tcPr>
          <w:p w:rsidR="00791C16" w:rsidRPr="00A97486" w:rsidRDefault="00791C16" w:rsidP="00C45EE5">
            <w:pPr>
              <w:jc w:val="center"/>
              <w:rPr>
                <w:rFonts w:ascii="宋体" w:hAnsi="宋体" w:cs="宋体"/>
                <w:bCs/>
                <w:color w:val="000000"/>
                <w:szCs w:val="21"/>
              </w:rPr>
            </w:pPr>
            <w:r w:rsidRPr="00A97486">
              <w:rPr>
                <w:rFonts w:ascii="宋体" w:hAnsi="宋体" w:cs="宋体" w:hint="eastAsia"/>
                <w:bCs/>
                <w:color w:val="000000"/>
                <w:szCs w:val="21"/>
              </w:rPr>
              <w:t>□</w:t>
            </w:r>
          </w:p>
        </w:tc>
        <w:tc>
          <w:tcPr>
            <w:tcW w:w="456" w:type="dxa"/>
            <w:vAlign w:val="center"/>
            <w:hideMark/>
          </w:tcPr>
          <w:p w:rsidR="00791C16" w:rsidRPr="00A97486" w:rsidRDefault="00791C16" w:rsidP="00C45EE5">
            <w:pPr>
              <w:jc w:val="center"/>
              <w:rPr>
                <w:rFonts w:ascii="宋体" w:hAnsi="宋体" w:cs="宋体"/>
                <w:bCs/>
                <w:color w:val="000000"/>
                <w:szCs w:val="21"/>
              </w:rPr>
            </w:pPr>
            <w:r w:rsidRPr="00A97486">
              <w:rPr>
                <w:rFonts w:ascii="宋体" w:hAnsi="宋体" w:cs="宋体" w:hint="eastAsia"/>
                <w:bCs/>
                <w:color w:val="000000"/>
                <w:szCs w:val="21"/>
              </w:rPr>
              <w:t>□</w:t>
            </w:r>
          </w:p>
        </w:tc>
      </w:tr>
      <w:tr w:rsidR="00791C16" w:rsidRPr="00A97486" w:rsidTr="00C45EE5">
        <w:trPr>
          <w:trHeight w:val="300"/>
          <w:jc w:val="center"/>
        </w:trPr>
        <w:tc>
          <w:tcPr>
            <w:tcW w:w="443" w:type="dxa"/>
            <w:noWrap/>
            <w:vAlign w:val="center"/>
            <w:hideMark/>
          </w:tcPr>
          <w:p w:rsidR="00791C16" w:rsidRPr="00A97486" w:rsidRDefault="00791C16" w:rsidP="00C45EE5">
            <w:pPr>
              <w:jc w:val="center"/>
              <w:rPr>
                <w:rFonts w:ascii="宋体" w:hAnsi="宋体" w:cs="宋体"/>
                <w:color w:val="000000"/>
                <w:sz w:val="22"/>
                <w:szCs w:val="22"/>
              </w:rPr>
            </w:pPr>
            <w:r w:rsidRPr="00A97486">
              <w:rPr>
                <w:rFonts w:ascii="宋体" w:hAnsi="宋体" w:cs="宋体" w:hint="eastAsia"/>
                <w:color w:val="000000"/>
                <w:sz w:val="22"/>
              </w:rPr>
              <w:t>39</w:t>
            </w:r>
          </w:p>
        </w:tc>
        <w:tc>
          <w:tcPr>
            <w:tcW w:w="445" w:type="dxa"/>
            <w:vMerge/>
            <w:vAlign w:val="center"/>
            <w:hideMark/>
          </w:tcPr>
          <w:p w:rsidR="00791C16" w:rsidRPr="00A97486" w:rsidRDefault="00791C16" w:rsidP="00C45EE5">
            <w:pPr>
              <w:rPr>
                <w:b/>
                <w:bCs/>
                <w:color w:val="000000"/>
                <w:sz w:val="22"/>
                <w:szCs w:val="22"/>
              </w:rPr>
            </w:pPr>
          </w:p>
        </w:tc>
        <w:tc>
          <w:tcPr>
            <w:tcW w:w="1852" w:type="dxa"/>
            <w:vAlign w:val="center"/>
            <w:hideMark/>
          </w:tcPr>
          <w:p w:rsidR="00791C16" w:rsidRPr="00A97486" w:rsidRDefault="00791C16" w:rsidP="00C45EE5">
            <w:pPr>
              <w:pStyle w:val="affff2"/>
              <w:rPr>
                <w:rFonts w:ascii="宋体" w:hAnsi="宋体" w:cs="宋体"/>
                <w:sz w:val="21"/>
              </w:rPr>
            </w:pPr>
            <w:r w:rsidRPr="00A97486">
              <w:rPr>
                <w:rFonts w:ascii="宋体" w:hAnsi="宋体" w:cs="宋体" w:hint="eastAsia"/>
              </w:rPr>
              <w:t>对司机室，强制内、外风机、压缩机需求（制冷）</w:t>
            </w:r>
          </w:p>
        </w:tc>
        <w:tc>
          <w:tcPr>
            <w:tcW w:w="2930" w:type="dxa"/>
            <w:vAlign w:val="center"/>
            <w:hideMark/>
          </w:tcPr>
          <w:p w:rsidR="00791C16" w:rsidRPr="00A97486" w:rsidRDefault="00791C16" w:rsidP="00C45EE5">
            <w:pPr>
              <w:pStyle w:val="affff2"/>
              <w:rPr>
                <w:rFonts w:ascii="宋体" w:hAnsi="宋体" w:cs="宋体"/>
                <w:sz w:val="21"/>
              </w:rPr>
            </w:pPr>
            <w:r w:rsidRPr="00A97486">
              <w:rPr>
                <w:rFonts w:ascii="宋体" w:hAnsi="宋体" w:cs="宋体" w:hint="eastAsia"/>
              </w:rPr>
              <w:t>KM34、KM32、KM31吸合</w:t>
            </w:r>
          </w:p>
        </w:tc>
        <w:tc>
          <w:tcPr>
            <w:tcW w:w="456" w:type="dxa"/>
            <w:vAlign w:val="center"/>
            <w:hideMark/>
          </w:tcPr>
          <w:p w:rsidR="00791C16" w:rsidRPr="00A97486" w:rsidRDefault="00791C16" w:rsidP="00C45EE5">
            <w:pPr>
              <w:jc w:val="center"/>
              <w:rPr>
                <w:rFonts w:ascii="宋体" w:hAnsi="宋体" w:cs="宋体"/>
                <w:b/>
                <w:bCs/>
                <w:color w:val="000000"/>
                <w:szCs w:val="22"/>
              </w:rPr>
            </w:pPr>
            <w:r w:rsidRPr="00A97486">
              <w:rPr>
                <w:rFonts w:ascii="宋体" w:hAnsi="宋体" w:cs="宋体" w:hint="eastAsia"/>
                <w:bCs/>
                <w:color w:val="000000"/>
                <w:szCs w:val="21"/>
              </w:rPr>
              <w:t>□</w:t>
            </w:r>
          </w:p>
        </w:tc>
        <w:tc>
          <w:tcPr>
            <w:tcW w:w="531" w:type="dxa"/>
          </w:tcPr>
          <w:p w:rsidR="00791C16" w:rsidRPr="00A97486" w:rsidRDefault="00791C16" w:rsidP="00C45EE5">
            <w:pPr>
              <w:jc w:val="center"/>
              <w:rPr>
                <w:rFonts w:ascii="宋体" w:hAnsi="宋体" w:cs="宋体"/>
                <w:bCs/>
                <w:color w:val="000000"/>
                <w:szCs w:val="21"/>
              </w:rPr>
            </w:pPr>
          </w:p>
        </w:tc>
        <w:tc>
          <w:tcPr>
            <w:tcW w:w="531" w:type="dxa"/>
          </w:tcPr>
          <w:p w:rsidR="00791C16" w:rsidRPr="00A97486" w:rsidRDefault="00791C16" w:rsidP="00C45EE5">
            <w:pPr>
              <w:jc w:val="center"/>
              <w:rPr>
                <w:rFonts w:ascii="宋体" w:hAnsi="宋体" w:cs="宋体"/>
                <w:bCs/>
                <w:color w:val="000000"/>
                <w:szCs w:val="21"/>
              </w:rPr>
            </w:pPr>
          </w:p>
        </w:tc>
        <w:tc>
          <w:tcPr>
            <w:tcW w:w="456" w:type="dxa"/>
          </w:tcPr>
          <w:p w:rsidR="00791C16" w:rsidRPr="00A97486" w:rsidRDefault="00791C16" w:rsidP="00C45EE5">
            <w:pPr>
              <w:jc w:val="center"/>
              <w:rPr>
                <w:rFonts w:ascii="宋体" w:hAnsi="宋体" w:cs="宋体"/>
                <w:bCs/>
                <w:color w:val="000000"/>
                <w:szCs w:val="21"/>
              </w:rPr>
            </w:pPr>
          </w:p>
        </w:tc>
        <w:tc>
          <w:tcPr>
            <w:tcW w:w="456" w:type="dxa"/>
          </w:tcPr>
          <w:p w:rsidR="00791C16" w:rsidRPr="00A97486" w:rsidRDefault="00791C16" w:rsidP="00C45EE5">
            <w:pPr>
              <w:jc w:val="center"/>
              <w:rPr>
                <w:rFonts w:ascii="宋体" w:hAnsi="宋体" w:cs="宋体"/>
                <w:bCs/>
                <w:color w:val="000000"/>
                <w:szCs w:val="21"/>
              </w:rPr>
            </w:pPr>
          </w:p>
        </w:tc>
        <w:tc>
          <w:tcPr>
            <w:tcW w:w="531" w:type="dxa"/>
          </w:tcPr>
          <w:p w:rsidR="00791C16" w:rsidRPr="00A97486" w:rsidRDefault="00791C16" w:rsidP="00C45EE5">
            <w:pPr>
              <w:jc w:val="center"/>
              <w:rPr>
                <w:rFonts w:ascii="宋体" w:hAnsi="宋体" w:cs="宋体"/>
                <w:bCs/>
                <w:color w:val="000000"/>
                <w:szCs w:val="21"/>
              </w:rPr>
            </w:pPr>
          </w:p>
        </w:tc>
        <w:tc>
          <w:tcPr>
            <w:tcW w:w="531" w:type="dxa"/>
          </w:tcPr>
          <w:p w:rsidR="00791C16" w:rsidRPr="00A97486" w:rsidRDefault="00791C16" w:rsidP="00C45EE5">
            <w:pPr>
              <w:jc w:val="center"/>
              <w:rPr>
                <w:rFonts w:ascii="宋体" w:hAnsi="宋体" w:cs="宋体"/>
                <w:bCs/>
                <w:color w:val="000000"/>
                <w:szCs w:val="21"/>
              </w:rPr>
            </w:pPr>
          </w:p>
        </w:tc>
        <w:tc>
          <w:tcPr>
            <w:tcW w:w="456" w:type="dxa"/>
            <w:vAlign w:val="center"/>
            <w:hideMark/>
          </w:tcPr>
          <w:p w:rsidR="00791C16" w:rsidRPr="00A97486" w:rsidRDefault="00791C16" w:rsidP="00C45EE5">
            <w:pPr>
              <w:jc w:val="center"/>
              <w:rPr>
                <w:rFonts w:ascii="宋体" w:hAnsi="宋体" w:cs="宋体"/>
                <w:b/>
                <w:bCs/>
                <w:color w:val="000000"/>
                <w:szCs w:val="22"/>
              </w:rPr>
            </w:pPr>
            <w:r w:rsidRPr="00A97486">
              <w:rPr>
                <w:rFonts w:ascii="宋体" w:hAnsi="宋体" w:cs="宋体" w:hint="eastAsia"/>
                <w:bCs/>
                <w:color w:val="000000"/>
                <w:szCs w:val="21"/>
              </w:rPr>
              <w:t>□</w:t>
            </w:r>
          </w:p>
        </w:tc>
      </w:tr>
      <w:tr w:rsidR="00791C16" w:rsidRPr="00A97486" w:rsidTr="00C45EE5">
        <w:trPr>
          <w:trHeight w:val="300"/>
          <w:jc w:val="center"/>
        </w:trPr>
        <w:tc>
          <w:tcPr>
            <w:tcW w:w="443" w:type="dxa"/>
            <w:noWrap/>
            <w:vAlign w:val="center"/>
            <w:hideMark/>
          </w:tcPr>
          <w:p w:rsidR="00791C16" w:rsidRPr="00A97486" w:rsidRDefault="00791C16" w:rsidP="00C45EE5">
            <w:pPr>
              <w:jc w:val="center"/>
              <w:rPr>
                <w:rFonts w:ascii="宋体" w:hAnsi="宋体" w:cs="宋体"/>
                <w:color w:val="000000"/>
                <w:sz w:val="22"/>
                <w:szCs w:val="22"/>
              </w:rPr>
            </w:pPr>
            <w:r w:rsidRPr="00A97486">
              <w:rPr>
                <w:rFonts w:ascii="宋体" w:hAnsi="宋体" w:cs="宋体" w:hint="eastAsia"/>
                <w:color w:val="000000"/>
                <w:sz w:val="22"/>
              </w:rPr>
              <w:t>40</w:t>
            </w:r>
          </w:p>
        </w:tc>
        <w:tc>
          <w:tcPr>
            <w:tcW w:w="445" w:type="dxa"/>
            <w:vMerge/>
            <w:vAlign w:val="center"/>
            <w:hideMark/>
          </w:tcPr>
          <w:p w:rsidR="00791C16" w:rsidRPr="00A97486" w:rsidRDefault="00791C16" w:rsidP="00C45EE5">
            <w:pPr>
              <w:rPr>
                <w:b/>
                <w:bCs/>
                <w:color w:val="000000"/>
                <w:sz w:val="22"/>
                <w:szCs w:val="22"/>
              </w:rPr>
            </w:pPr>
          </w:p>
        </w:tc>
        <w:tc>
          <w:tcPr>
            <w:tcW w:w="1852" w:type="dxa"/>
            <w:vAlign w:val="center"/>
            <w:hideMark/>
          </w:tcPr>
          <w:p w:rsidR="00791C16" w:rsidRPr="00A97486" w:rsidRDefault="00791C16" w:rsidP="00C45EE5">
            <w:pPr>
              <w:pStyle w:val="affff2"/>
              <w:rPr>
                <w:rFonts w:ascii="宋体" w:hAnsi="宋体" w:cs="宋体"/>
                <w:sz w:val="21"/>
              </w:rPr>
            </w:pPr>
            <w:r w:rsidRPr="00A97486">
              <w:rPr>
                <w:rFonts w:ascii="宋体" w:hAnsi="宋体" w:cs="宋体" w:hint="eastAsia"/>
              </w:rPr>
              <w:t>对司机室，强制内风机、电加热需求（制热）</w:t>
            </w:r>
          </w:p>
        </w:tc>
        <w:tc>
          <w:tcPr>
            <w:tcW w:w="2930" w:type="dxa"/>
            <w:vAlign w:val="center"/>
            <w:hideMark/>
          </w:tcPr>
          <w:p w:rsidR="00791C16" w:rsidRPr="00A97486" w:rsidRDefault="00791C16" w:rsidP="00C45EE5">
            <w:pPr>
              <w:pStyle w:val="affff2"/>
              <w:rPr>
                <w:rFonts w:ascii="宋体" w:hAnsi="宋体" w:cs="宋体"/>
                <w:sz w:val="21"/>
              </w:rPr>
            </w:pPr>
            <w:r w:rsidRPr="00A97486">
              <w:rPr>
                <w:rFonts w:ascii="宋体" w:hAnsi="宋体" w:cs="宋体" w:hint="eastAsia"/>
              </w:rPr>
              <w:t>KM34、KM33吸合</w:t>
            </w:r>
          </w:p>
        </w:tc>
        <w:tc>
          <w:tcPr>
            <w:tcW w:w="456" w:type="dxa"/>
            <w:vAlign w:val="center"/>
            <w:hideMark/>
          </w:tcPr>
          <w:p w:rsidR="00791C16" w:rsidRPr="00A97486" w:rsidRDefault="00791C16" w:rsidP="00C45EE5">
            <w:pPr>
              <w:jc w:val="center"/>
              <w:rPr>
                <w:rFonts w:ascii="宋体" w:hAnsi="宋体" w:cs="宋体"/>
                <w:b/>
                <w:bCs/>
                <w:color w:val="000000"/>
                <w:szCs w:val="22"/>
              </w:rPr>
            </w:pPr>
            <w:r w:rsidRPr="00A97486">
              <w:rPr>
                <w:rFonts w:ascii="宋体" w:hAnsi="宋体" w:cs="宋体" w:hint="eastAsia"/>
                <w:bCs/>
                <w:color w:val="000000"/>
                <w:szCs w:val="21"/>
              </w:rPr>
              <w:t>□</w:t>
            </w:r>
          </w:p>
        </w:tc>
        <w:tc>
          <w:tcPr>
            <w:tcW w:w="531" w:type="dxa"/>
          </w:tcPr>
          <w:p w:rsidR="00791C16" w:rsidRPr="00A97486" w:rsidRDefault="00791C16" w:rsidP="00C45EE5">
            <w:pPr>
              <w:jc w:val="center"/>
              <w:rPr>
                <w:rFonts w:ascii="宋体" w:hAnsi="宋体" w:cs="宋体"/>
                <w:bCs/>
                <w:color w:val="000000"/>
                <w:szCs w:val="21"/>
              </w:rPr>
            </w:pPr>
          </w:p>
        </w:tc>
        <w:tc>
          <w:tcPr>
            <w:tcW w:w="531" w:type="dxa"/>
          </w:tcPr>
          <w:p w:rsidR="00791C16" w:rsidRPr="00A97486" w:rsidRDefault="00791C16" w:rsidP="00C45EE5">
            <w:pPr>
              <w:jc w:val="center"/>
              <w:rPr>
                <w:rFonts w:ascii="宋体" w:hAnsi="宋体" w:cs="宋体"/>
                <w:bCs/>
                <w:color w:val="000000"/>
                <w:szCs w:val="21"/>
              </w:rPr>
            </w:pPr>
          </w:p>
        </w:tc>
        <w:tc>
          <w:tcPr>
            <w:tcW w:w="456" w:type="dxa"/>
          </w:tcPr>
          <w:p w:rsidR="00791C16" w:rsidRPr="00A97486" w:rsidRDefault="00791C16" w:rsidP="00C45EE5">
            <w:pPr>
              <w:jc w:val="center"/>
              <w:rPr>
                <w:rFonts w:ascii="宋体" w:hAnsi="宋体" w:cs="宋体"/>
                <w:bCs/>
                <w:color w:val="000000"/>
                <w:szCs w:val="21"/>
              </w:rPr>
            </w:pPr>
          </w:p>
        </w:tc>
        <w:tc>
          <w:tcPr>
            <w:tcW w:w="456" w:type="dxa"/>
          </w:tcPr>
          <w:p w:rsidR="00791C16" w:rsidRPr="00A97486" w:rsidRDefault="00791C16" w:rsidP="00C45EE5">
            <w:pPr>
              <w:jc w:val="center"/>
              <w:rPr>
                <w:rFonts w:ascii="宋体" w:hAnsi="宋体" w:cs="宋体"/>
                <w:bCs/>
                <w:color w:val="000000"/>
                <w:szCs w:val="21"/>
              </w:rPr>
            </w:pPr>
          </w:p>
        </w:tc>
        <w:tc>
          <w:tcPr>
            <w:tcW w:w="531" w:type="dxa"/>
          </w:tcPr>
          <w:p w:rsidR="00791C16" w:rsidRPr="00A97486" w:rsidRDefault="00791C16" w:rsidP="00C45EE5">
            <w:pPr>
              <w:jc w:val="center"/>
              <w:rPr>
                <w:rFonts w:ascii="宋体" w:hAnsi="宋体" w:cs="宋体"/>
                <w:bCs/>
                <w:color w:val="000000"/>
                <w:szCs w:val="21"/>
              </w:rPr>
            </w:pPr>
          </w:p>
        </w:tc>
        <w:tc>
          <w:tcPr>
            <w:tcW w:w="531" w:type="dxa"/>
          </w:tcPr>
          <w:p w:rsidR="00791C16" w:rsidRPr="00A97486" w:rsidRDefault="00791C16" w:rsidP="00C45EE5">
            <w:pPr>
              <w:jc w:val="center"/>
              <w:rPr>
                <w:rFonts w:ascii="宋体" w:hAnsi="宋体" w:cs="宋体"/>
                <w:bCs/>
                <w:color w:val="000000"/>
                <w:szCs w:val="21"/>
              </w:rPr>
            </w:pPr>
          </w:p>
        </w:tc>
        <w:tc>
          <w:tcPr>
            <w:tcW w:w="456" w:type="dxa"/>
            <w:vAlign w:val="center"/>
            <w:hideMark/>
          </w:tcPr>
          <w:p w:rsidR="00791C16" w:rsidRPr="00A97486" w:rsidRDefault="00791C16" w:rsidP="00C45EE5">
            <w:pPr>
              <w:jc w:val="center"/>
              <w:rPr>
                <w:rFonts w:ascii="宋体" w:hAnsi="宋体" w:cs="宋体"/>
                <w:b/>
                <w:bCs/>
                <w:color w:val="000000"/>
                <w:szCs w:val="22"/>
              </w:rPr>
            </w:pPr>
            <w:r w:rsidRPr="00A97486">
              <w:rPr>
                <w:rFonts w:ascii="宋体" w:hAnsi="宋体" w:cs="宋体" w:hint="eastAsia"/>
                <w:bCs/>
                <w:color w:val="000000"/>
                <w:szCs w:val="21"/>
              </w:rPr>
              <w:t>□</w:t>
            </w:r>
          </w:p>
        </w:tc>
      </w:tr>
      <w:tr w:rsidR="00791C16" w:rsidRPr="00A97486" w:rsidTr="00C45EE5">
        <w:trPr>
          <w:trHeight w:val="300"/>
          <w:jc w:val="center"/>
        </w:trPr>
        <w:tc>
          <w:tcPr>
            <w:tcW w:w="443" w:type="dxa"/>
            <w:noWrap/>
            <w:vAlign w:val="center"/>
            <w:hideMark/>
          </w:tcPr>
          <w:p w:rsidR="00791C16" w:rsidRPr="00A97486" w:rsidRDefault="00791C16" w:rsidP="00C45EE5">
            <w:pPr>
              <w:jc w:val="center"/>
              <w:rPr>
                <w:rFonts w:ascii="宋体" w:hAnsi="宋体" w:cs="宋体"/>
                <w:color w:val="000000"/>
                <w:sz w:val="22"/>
                <w:szCs w:val="22"/>
              </w:rPr>
            </w:pPr>
            <w:r w:rsidRPr="00A97486">
              <w:rPr>
                <w:rFonts w:ascii="宋体" w:hAnsi="宋体" w:cs="宋体" w:hint="eastAsia"/>
                <w:color w:val="000000"/>
                <w:sz w:val="22"/>
              </w:rPr>
              <w:t>41</w:t>
            </w:r>
          </w:p>
        </w:tc>
        <w:tc>
          <w:tcPr>
            <w:tcW w:w="445" w:type="dxa"/>
            <w:vMerge/>
            <w:vAlign w:val="center"/>
            <w:hideMark/>
          </w:tcPr>
          <w:p w:rsidR="00791C16" w:rsidRPr="00A97486" w:rsidRDefault="00791C16" w:rsidP="00C45EE5">
            <w:pPr>
              <w:rPr>
                <w:b/>
                <w:bCs/>
                <w:color w:val="000000"/>
                <w:sz w:val="22"/>
                <w:szCs w:val="22"/>
              </w:rPr>
            </w:pPr>
          </w:p>
        </w:tc>
        <w:tc>
          <w:tcPr>
            <w:tcW w:w="1852" w:type="dxa"/>
            <w:vAlign w:val="center"/>
            <w:hideMark/>
          </w:tcPr>
          <w:p w:rsidR="00791C16" w:rsidRPr="00A97486" w:rsidRDefault="00791C16" w:rsidP="00C45EE5">
            <w:pPr>
              <w:pStyle w:val="affff2"/>
              <w:rPr>
                <w:rFonts w:ascii="宋体" w:hAnsi="宋体" w:cs="宋体"/>
                <w:sz w:val="21"/>
              </w:rPr>
            </w:pPr>
            <w:r w:rsidRPr="00A97486">
              <w:rPr>
                <w:rFonts w:ascii="宋体" w:hAnsi="宋体" w:cs="宋体" w:hint="eastAsia"/>
              </w:rPr>
              <w:t>退出PTU强制模式，将各节车模式开关旋至自动档位</w:t>
            </w:r>
          </w:p>
        </w:tc>
        <w:tc>
          <w:tcPr>
            <w:tcW w:w="2930" w:type="dxa"/>
            <w:vAlign w:val="center"/>
            <w:hideMark/>
          </w:tcPr>
          <w:p w:rsidR="00791C16" w:rsidRPr="00A97486" w:rsidRDefault="00791C16" w:rsidP="00C45EE5">
            <w:pPr>
              <w:pStyle w:val="affff2"/>
              <w:rPr>
                <w:rFonts w:ascii="宋体" w:hAnsi="宋体" w:cs="宋体"/>
                <w:sz w:val="21"/>
              </w:rPr>
            </w:pPr>
            <w:r w:rsidRPr="00A97486">
              <w:rPr>
                <w:rFonts w:ascii="宋体" w:hAnsi="宋体" w:cs="宋体" w:hint="eastAsia"/>
              </w:rPr>
              <w:t>司机台上查看HVAC各节车挂上TCMS网络，机组状态显示正常</w:t>
            </w:r>
          </w:p>
        </w:tc>
        <w:tc>
          <w:tcPr>
            <w:tcW w:w="456" w:type="dxa"/>
            <w:vAlign w:val="center"/>
            <w:hideMark/>
          </w:tcPr>
          <w:p w:rsidR="00791C16" w:rsidRPr="00A97486" w:rsidRDefault="00791C16" w:rsidP="00C45EE5">
            <w:pPr>
              <w:jc w:val="center"/>
              <w:rPr>
                <w:rFonts w:ascii="宋体" w:hAnsi="宋体" w:cs="宋体"/>
                <w:bCs/>
                <w:color w:val="000000"/>
                <w:szCs w:val="21"/>
              </w:rPr>
            </w:pPr>
            <w:r w:rsidRPr="00A97486">
              <w:rPr>
                <w:rFonts w:ascii="宋体" w:hAnsi="宋体" w:cs="宋体" w:hint="eastAsia"/>
                <w:bCs/>
                <w:color w:val="000000"/>
                <w:szCs w:val="21"/>
              </w:rPr>
              <w:t>□</w:t>
            </w:r>
          </w:p>
        </w:tc>
        <w:tc>
          <w:tcPr>
            <w:tcW w:w="531" w:type="dxa"/>
            <w:vAlign w:val="center"/>
            <w:hideMark/>
          </w:tcPr>
          <w:p w:rsidR="00791C16" w:rsidRPr="00A97486" w:rsidRDefault="00791C16" w:rsidP="00C45EE5">
            <w:pPr>
              <w:jc w:val="center"/>
              <w:rPr>
                <w:rFonts w:ascii="宋体" w:hAnsi="宋体" w:cs="宋体"/>
                <w:bCs/>
                <w:color w:val="000000"/>
                <w:szCs w:val="21"/>
              </w:rPr>
            </w:pPr>
            <w:r w:rsidRPr="00A97486">
              <w:rPr>
                <w:rFonts w:ascii="宋体" w:hAnsi="宋体" w:cs="宋体" w:hint="eastAsia"/>
                <w:bCs/>
                <w:color w:val="000000"/>
                <w:szCs w:val="21"/>
              </w:rPr>
              <w:t>□</w:t>
            </w:r>
          </w:p>
        </w:tc>
        <w:tc>
          <w:tcPr>
            <w:tcW w:w="531" w:type="dxa"/>
            <w:vAlign w:val="center"/>
            <w:hideMark/>
          </w:tcPr>
          <w:p w:rsidR="00791C16" w:rsidRPr="00A97486" w:rsidRDefault="00791C16" w:rsidP="00C45EE5">
            <w:pPr>
              <w:jc w:val="center"/>
              <w:rPr>
                <w:rFonts w:ascii="宋体" w:hAnsi="宋体" w:cs="宋体"/>
                <w:bCs/>
                <w:color w:val="000000"/>
                <w:szCs w:val="21"/>
              </w:rPr>
            </w:pPr>
            <w:r w:rsidRPr="00A97486">
              <w:rPr>
                <w:rFonts w:ascii="宋体" w:hAnsi="宋体" w:cs="宋体" w:hint="eastAsia"/>
                <w:bCs/>
                <w:color w:val="000000"/>
                <w:szCs w:val="21"/>
              </w:rPr>
              <w:t>□</w:t>
            </w:r>
          </w:p>
        </w:tc>
        <w:tc>
          <w:tcPr>
            <w:tcW w:w="456" w:type="dxa"/>
            <w:vAlign w:val="center"/>
            <w:hideMark/>
          </w:tcPr>
          <w:p w:rsidR="00791C16" w:rsidRPr="00A97486" w:rsidRDefault="00791C16" w:rsidP="00C45EE5">
            <w:pPr>
              <w:jc w:val="center"/>
              <w:rPr>
                <w:rFonts w:ascii="宋体" w:hAnsi="宋体" w:cs="宋体"/>
                <w:bCs/>
                <w:color w:val="000000"/>
                <w:szCs w:val="21"/>
              </w:rPr>
            </w:pPr>
            <w:r w:rsidRPr="00A97486">
              <w:rPr>
                <w:rFonts w:ascii="宋体" w:hAnsi="宋体" w:cs="宋体" w:hint="eastAsia"/>
                <w:bCs/>
                <w:color w:val="000000"/>
                <w:szCs w:val="21"/>
              </w:rPr>
              <w:t>□</w:t>
            </w:r>
          </w:p>
        </w:tc>
        <w:tc>
          <w:tcPr>
            <w:tcW w:w="456" w:type="dxa"/>
            <w:vAlign w:val="center"/>
            <w:hideMark/>
          </w:tcPr>
          <w:p w:rsidR="00791C16" w:rsidRPr="00A97486" w:rsidRDefault="00791C16" w:rsidP="00C45EE5">
            <w:pPr>
              <w:jc w:val="center"/>
              <w:rPr>
                <w:rFonts w:ascii="宋体" w:hAnsi="宋体" w:cs="宋体"/>
                <w:bCs/>
                <w:color w:val="000000"/>
                <w:szCs w:val="21"/>
              </w:rPr>
            </w:pPr>
            <w:r w:rsidRPr="00A97486">
              <w:rPr>
                <w:rFonts w:ascii="宋体" w:hAnsi="宋体" w:cs="宋体" w:hint="eastAsia"/>
                <w:bCs/>
                <w:color w:val="000000"/>
                <w:szCs w:val="21"/>
              </w:rPr>
              <w:t>□</w:t>
            </w:r>
          </w:p>
        </w:tc>
        <w:tc>
          <w:tcPr>
            <w:tcW w:w="531" w:type="dxa"/>
            <w:vAlign w:val="center"/>
            <w:hideMark/>
          </w:tcPr>
          <w:p w:rsidR="00791C16" w:rsidRPr="00A97486" w:rsidRDefault="00791C16" w:rsidP="00C45EE5">
            <w:pPr>
              <w:jc w:val="center"/>
              <w:rPr>
                <w:rFonts w:ascii="宋体" w:hAnsi="宋体" w:cs="宋体"/>
                <w:bCs/>
                <w:color w:val="000000"/>
                <w:szCs w:val="21"/>
              </w:rPr>
            </w:pPr>
            <w:r w:rsidRPr="00A97486">
              <w:rPr>
                <w:rFonts w:ascii="宋体" w:hAnsi="宋体" w:cs="宋体" w:hint="eastAsia"/>
                <w:bCs/>
                <w:color w:val="000000"/>
                <w:szCs w:val="21"/>
              </w:rPr>
              <w:t>□</w:t>
            </w:r>
          </w:p>
        </w:tc>
        <w:tc>
          <w:tcPr>
            <w:tcW w:w="531" w:type="dxa"/>
            <w:vAlign w:val="center"/>
            <w:hideMark/>
          </w:tcPr>
          <w:p w:rsidR="00791C16" w:rsidRPr="00A97486" w:rsidRDefault="00791C16" w:rsidP="00C45EE5">
            <w:pPr>
              <w:jc w:val="center"/>
              <w:rPr>
                <w:rFonts w:ascii="宋体" w:hAnsi="宋体" w:cs="宋体"/>
                <w:bCs/>
                <w:color w:val="000000"/>
                <w:szCs w:val="21"/>
              </w:rPr>
            </w:pPr>
            <w:r w:rsidRPr="00A97486">
              <w:rPr>
                <w:rFonts w:ascii="宋体" w:hAnsi="宋体" w:cs="宋体" w:hint="eastAsia"/>
                <w:bCs/>
                <w:color w:val="000000"/>
                <w:szCs w:val="21"/>
              </w:rPr>
              <w:t>□</w:t>
            </w:r>
          </w:p>
        </w:tc>
        <w:tc>
          <w:tcPr>
            <w:tcW w:w="456" w:type="dxa"/>
            <w:vAlign w:val="center"/>
            <w:hideMark/>
          </w:tcPr>
          <w:p w:rsidR="00791C16" w:rsidRPr="00A97486" w:rsidRDefault="00791C16" w:rsidP="00C45EE5">
            <w:pPr>
              <w:jc w:val="center"/>
              <w:rPr>
                <w:rFonts w:ascii="宋体" w:hAnsi="宋体" w:cs="宋体"/>
                <w:bCs/>
                <w:color w:val="000000"/>
                <w:szCs w:val="21"/>
              </w:rPr>
            </w:pPr>
            <w:r w:rsidRPr="00A97486">
              <w:rPr>
                <w:rFonts w:ascii="宋体" w:hAnsi="宋体" w:cs="宋体" w:hint="eastAsia"/>
                <w:bCs/>
                <w:color w:val="000000"/>
                <w:szCs w:val="21"/>
              </w:rPr>
              <w:t>□</w:t>
            </w:r>
          </w:p>
        </w:tc>
      </w:tr>
      <w:tr w:rsidR="00791C16" w:rsidRPr="00A97486" w:rsidTr="00C45EE5">
        <w:trPr>
          <w:trHeight w:val="300"/>
          <w:jc w:val="center"/>
        </w:trPr>
        <w:tc>
          <w:tcPr>
            <w:tcW w:w="443" w:type="dxa"/>
            <w:noWrap/>
            <w:vAlign w:val="center"/>
            <w:hideMark/>
          </w:tcPr>
          <w:p w:rsidR="00791C16" w:rsidRPr="00A97486" w:rsidRDefault="00791C16" w:rsidP="00C45EE5">
            <w:pPr>
              <w:jc w:val="center"/>
              <w:rPr>
                <w:rFonts w:ascii="宋体" w:hAnsi="宋体" w:cs="宋体"/>
                <w:color w:val="000000"/>
                <w:sz w:val="22"/>
                <w:szCs w:val="22"/>
              </w:rPr>
            </w:pPr>
            <w:r w:rsidRPr="00A97486">
              <w:rPr>
                <w:rFonts w:ascii="宋体" w:hAnsi="宋体" w:cs="宋体" w:hint="eastAsia"/>
                <w:color w:val="000000"/>
                <w:sz w:val="22"/>
              </w:rPr>
              <w:t>42</w:t>
            </w:r>
          </w:p>
        </w:tc>
        <w:tc>
          <w:tcPr>
            <w:tcW w:w="445" w:type="dxa"/>
            <w:vMerge/>
            <w:vAlign w:val="center"/>
            <w:hideMark/>
          </w:tcPr>
          <w:p w:rsidR="00791C16" w:rsidRPr="00A97486" w:rsidRDefault="00791C16" w:rsidP="00C45EE5">
            <w:pPr>
              <w:rPr>
                <w:b/>
                <w:bCs/>
                <w:color w:val="000000"/>
                <w:sz w:val="22"/>
                <w:szCs w:val="22"/>
              </w:rPr>
            </w:pPr>
          </w:p>
        </w:tc>
        <w:tc>
          <w:tcPr>
            <w:tcW w:w="1852" w:type="dxa"/>
            <w:vAlign w:val="center"/>
            <w:hideMark/>
          </w:tcPr>
          <w:p w:rsidR="00791C16" w:rsidRPr="00A97486" w:rsidRDefault="00791C16" w:rsidP="00C45EE5">
            <w:pPr>
              <w:pStyle w:val="affff2"/>
              <w:rPr>
                <w:rFonts w:ascii="宋体" w:hAnsi="宋体" w:cs="宋体"/>
                <w:sz w:val="21"/>
              </w:rPr>
            </w:pPr>
            <w:r w:rsidRPr="00A97486">
              <w:rPr>
                <w:rFonts w:ascii="宋体" w:hAnsi="宋体" w:cs="宋体" w:hint="eastAsia"/>
              </w:rPr>
              <w:t>DDU目标温度，车厢温度界面</w:t>
            </w:r>
          </w:p>
        </w:tc>
        <w:tc>
          <w:tcPr>
            <w:tcW w:w="2930" w:type="dxa"/>
            <w:vAlign w:val="center"/>
            <w:hideMark/>
          </w:tcPr>
          <w:p w:rsidR="00791C16" w:rsidRPr="00A97486" w:rsidRDefault="00791C16" w:rsidP="00C45EE5">
            <w:pPr>
              <w:pStyle w:val="affff2"/>
              <w:rPr>
                <w:rFonts w:ascii="宋体" w:hAnsi="宋体" w:cs="宋体"/>
                <w:sz w:val="21"/>
              </w:rPr>
            </w:pPr>
            <w:r w:rsidRPr="00A97486">
              <w:rPr>
                <w:rFonts w:ascii="宋体" w:hAnsi="宋体" w:cs="宋体" w:hint="eastAsia"/>
              </w:rPr>
              <w:t>室内室外温度，目标温度显示正常</w:t>
            </w:r>
          </w:p>
        </w:tc>
        <w:tc>
          <w:tcPr>
            <w:tcW w:w="456" w:type="dxa"/>
            <w:vAlign w:val="center"/>
            <w:hideMark/>
          </w:tcPr>
          <w:p w:rsidR="00791C16" w:rsidRPr="00A97486" w:rsidRDefault="00791C16" w:rsidP="00C45EE5">
            <w:pPr>
              <w:jc w:val="center"/>
              <w:rPr>
                <w:rFonts w:ascii="宋体" w:hAnsi="宋体" w:cs="宋体"/>
                <w:b/>
                <w:bCs/>
                <w:color w:val="000000"/>
                <w:szCs w:val="22"/>
              </w:rPr>
            </w:pPr>
            <w:r w:rsidRPr="00A97486">
              <w:rPr>
                <w:rFonts w:ascii="宋体" w:hAnsi="宋体" w:cs="宋体" w:hint="eastAsia"/>
                <w:bCs/>
                <w:color w:val="000000"/>
                <w:szCs w:val="21"/>
              </w:rPr>
              <w:t>□</w:t>
            </w:r>
          </w:p>
        </w:tc>
        <w:tc>
          <w:tcPr>
            <w:tcW w:w="531" w:type="dxa"/>
          </w:tcPr>
          <w:p w:rsidR="00791C16" w:rsidRPr="00A97486" w:rsidRDefault="00791C16" w:rsidP="00C45EE5">
            <w:pPr>
              <w:jc w:val="center"/>
              <w:rPr>
                <w:rFonts w:ascii="宋体" w:hAnsi="宋体" w:cs="宋体"/>
                <w:bCs/>
                <w:color w:val="000000"/>
                <w:szCs w:val="21"/>
              </w:rPr>
            </w:pPr>
          </w:p>
        </w:tc>
        <w:tc>
          <w:tcPr>
            <w:tcW w:w="531" w:type="dxa"/>
          </w:tcPr>
          <w:p w:rsidR="00791C16" w:rsidRPr="00A97486" w:rsidRDefault="00791C16" w:rsidP="00C45EE5">
            <w:pPr>
              <w:jc w:val="center"/>
              <w:rPr>
                <w:rFonts w:ascii="宋体" w:hAnsi="宋体" w:cs="宋体"/>
                <w:bCs/>
                <w:color w:val="000000"/>
                <w:szCs w:val="21"/>
              </w:rPr>
            </w:pPr>
          </w:p>
        </w:tc>
        <w:tc>
          <w:tcPr>
            <w:tcW w:w="456" w:type="dxa"/>
          </w:tcPr>
          <w:p w:rsidR="00791C16" w:rsidRPr="00A97486" w:rsidRDefault="00791C16" w:rsidP="00C45EE5">
            <w:pPr>
              <w:jc w:val="center"/>
              <w:rPr>
                <w:rFonts w:ascii="宋体" w:hAnsi="宋体" w:cs="宋体"/>
                <w:bCs/>
                <w:color w:val="000000"/>
                <w:szCs w:val="21"/>
              </w:rPr>
            </w:pPr>
          </w:p>
        </w:tc>
        <w:tc>
          <w:tcPr>
            <w:tcW w:w="456" w:type="dxa"/>
          </w:tcPr>
          <w:p w:rsidR="00791C16" w:rsidRPr="00A97486" w:rsidRDefault="00791C16" w:rsidP="00C45EE5">
            <w:pPr>
              <w:jc w:val="center"/>
              <w:rPr>
                <w:rFonts w:ascii="宋体" w:hAnsi="宋体" w:cs="宋体"/>
                <w:bCs/>
                <w:color w:val="000000"/>
                <w:szCs w:val="21"/>
              </w:rPr>
            </w:pPr>
          </w:p>
        </w:tc>
        <w:tc>
          <w:tcPr>
            <w:tcW w:w="531" w:type="dxa"/>
          </w:tcPr>
          <w:p w:rsidR="00791C16" w:rsidRPr="00A97486" w:rsidRDefault="00791C16" w:rsidP="00C45EE5">
            <w:pPr>
              <w:jc w:val="center"/>
              <w:rPr>
                <w:rFonts w:ascii="宋体" w:hAnsi="宋体" w:cs="宋体"/>
                <w:bCs/>
                <w:color w:val="000000"/>
                <w:szCs w:val="21"/>
              </w:rPr>
            </w:pPr>
          </w:p>
        </w:tc>
        <w:tc>
          <w:tcPr>
            <w:tcW w:w="531" w:type="dxa"/>
          </w:tcPr>
          <w:p w:rsidR="00791C16" w:rsidRPr="00A97486" w:rsidRDefault="00791C16" w:rsidP="00C45EE5">
            <w:pPr>
              <w:jc w:val="center"/>
              <w:rPr>
                <w:rFonts w:ascii="宋体" w:hAnsi="宋体" w:cs="宋体"/>
                <w:bCs/>
                <w:color w:val="000000"/>
                <w:szCs w:val="21"/>
              </w:rPr>
            </w:pPr>
          </w:p>
        </w:tc>
        <w:tc>
          <w:tcPr>
            <w:tcW w:w="456" w:type="dxa"/>
            <w:vAlign w:val="center"/>
            <w:hideMark/>
          </w:tcPr>
          <w:p w:rsidR="00791C16" w:rsidRPr="00A97486" w:rsidRDefault="00791C16" w:rsidP="00C45EE5">
            <w:pPr>
              <w:jc w:val="center"/>
              <w:rPr>
                <w:rFonts w:ascii="宋体" w:hAnsi="宋体" w:cs="宋体"/>
                <w:bCs/>
                <w:color w:val="000000"/>
                <w:szCs w:val="21"/>
              </w:rPr>
            </w:pPr>
            <w:r w:rsidRPr="00A97486">
              <w:rPr>
                <w:rFonts w:ascii="宋体" w:hAnsi="宋体" w:cs="宋体" w:hint="eastAsia"/>
                <w:bCs/>
                <w:color w:val="000000"/>
                <w:szCs w:val="21"/>
              </w:rPr>
              <w:t>□</w:t>
            </w:r>
          </w:p>
        </w:tc>
      </w:tr>
      <w:tr w:rsidR="00791C16" w:rsidRPr="00A97486" w:rsidTr="00C45EE5">
        <w:trPr>
          <w:trHeight w:val="897"/>
          <w:jc w:val="center"/>
        </w:trPr>
        <w:tc>
          <w:tcPr>
            <w:tcW w:w="443" w:type="dxa"/>
            <w:noWrap/>
            <w:vAlign w:val="center"/>
            <w:hideMark/>
          </w:tcPr>
          <w:p w:rsidR="00791C16" w:rsidRPr="00A97486" w:rsidRDefault="00791C16" w:rsidP="00C45EE5">
            <w:pPr>
              <w:jc w:val="center"/>
              <w:rPr>
                <w:rFonts w:ascii="宋体" w:hAnsi="宋体" w:cs="宋体"/>
                <w:color w:val="000000"/>
                <w:sz w:val="22"/>
                <w:szCs w:val="22"/>
              </w:rPr>
            </w:pPr>
            <w:r w:rsidRPr="00A97486">
              <w:rPr>
                <w:rFonts w:ascii="宋体" w:hAnsi="宋体" w:cs="宋体" w:hint="eastAsia"/>
                <w:color w:val="000000"/>
                <w:sz w:val="22"/>
              </w:rPr>
              <w:t>43</w:t>
            </w:r>
          </w:p>
        </w:tc>
        <w:tc>
          <w:tcPr>
            <w:tcW w:w="445" w:type="dxa"/>
            <w:vMerge/>
            <w:vAlign w:val="center"/>
            <w:hideMark/>
          </w:tcPr>
          <w:p w:rsidR="00791C16" w:rsidRPr="00A97486" w:rsidRDefault="00791C16" w:rsidP="00C45EE5">
            <w:pPr>
              <w:rPr>
                <w:b/>
                <w:bCs/>
                <w:color w:val="000000"/>
                <w:sz w:val="22"/>
                <w:szCs w:val="22"/>
              </w:rPr>
            </w:pPr>
          </w:p>
        </w:tc>
        <w:tc>
          <w:tcPr>
            <w:tcW w:w="1852" w:type="dxa"/>
            <w:vAlign w:val="center"/>
            <w:hideMark/>
          </w:tcPr>
          <w:p w:rsidR="00791C16" w:rsidRPr="00A97486" w:rsidRDefault="00791C16" w:rsidP="00C45EE5">
            <w:pPr>
              <w:pStyle w:val="affff2"/>
              <w:rPr>
                <w:sz w:val="21"/>
              </w:rPr>
            </w:pPr>
            <w:r w:rsidRPr="00A97486">
              <w:rPr>
                <w:rFonts w:hint="eastAsia"/>
              </w:rPr>
              <w:t>在司机台处按下客室空调关硬线按钮</w:t>
            </w:r>
            <w:r w:rsidRPr="00A97486">
              <w:t>3S</w:t>
            </w:r>
          </w:p>
        </w:tc>
        <w:tc>
          <w:tcPr>
            <w:tcW w:w="2930" w:type="dxa"/>
            <w:vAlign w:val="center"/>
            <w:hideMark/>
          </w:tcPr>
          <w:p w:rsidR="00791C16" w:rsidRPr="00A97486" w:rsidRDefault="00791C16" w:rsidP="00C45EE5">
            <w:pPr>
              <w:pStyle w:val="affff2"/>
              <w:rPr>
                <w:rFonts w:ascii="宋体" w:hAnsi="宋体" w:cs="宋体"/>
                <w:sz w:val="21"/>
              </w:rPr>
            </w:pPr>
            <w:r w:rsidRPr="00A97486">
              <w:rPr>
                <w:rFonts w:ascii="宋体" w:hAnsi="宋体" w:cs="宋体" w:hint="eastAsia"/>
              </w:rPr>
              <w:t>关闭整车的空调系统</w:t>
            </w:r>
          </w:p>
        </w:tc>
        <w:tc>
          <w:tcPr>
            <w:tcW w:w="456" w:type="dxa"/>
            <w:vAlign w:val="center"/>
            <w:hideMark/>
          </w:tcPr>
          <w:p w:rsidR="00791C16" w:rsidRPr="00A97486" w:rsidRDefault="00791C16" w:rsidP="00C45EE5">
            <w:pPr>
              <w:jc w:val="center"/>
              <w:rPr>
                <w:rFonts w:ascii="宋体" w:hAnsi="宋体" w:cs="宋体"/>
                <w:b/>
                <w:bCs/>
                <w:color w:val="000000"/>
                <w:szCs w:val="22"/>
              </w:rPr>
            </w:pPr>
            <w:r w:rsidRPr="00A97486">
              <w:rPr>
                <w:rFonts w:ascii="宋体" w:hAnsi="宋体" w:cs="宋体" w:hint="eastAsia"/>
                <w:bCs/>
                <w:color w:val="000000"/>
                <w:szCs w:val="21"/>
              </w:rPr>
              <w:t>□</w:t>
            </w:r>
          </w:p>
        </w:tc>
        <w:tc>
          <w:tcPr>
            <w:tcW w:w="531" w:type="dxa"/>
          </w:tcPr>
          <w:p w:rsidR="00791C16" w:rsidRPr="00A97486" w:rsidRDefault="00791C16" w:rsidP="00C45EE5">
            <w:pPr>
              <w:jc w:val="center"/>
              <w:rPr>
                <w:rFonts w:ascii="宋体" w:hAnsi="宋体" w:cs="宋体"/>
                <w:bCs/>
                <w:color w:val="000000"/>
                <w:szCs w:val="21"/>
              </w:rPr>
            </w:pPr>
          </w:p>
        </w:tc>
        <w:tc>
          <w:tcPr>
            <w:tcW w:w="531" w:type="dxa"/>
          </w:tcPr>
          <w:p w:rsidR="00791C16" w:rsidRPr="00A97486" w:rsidRDefault="00791C16" w:rsidP="00C45EE5">
            <w:pPr>
              <w:jc w:val="center"/>
              <w:rPr>
                <w:rFonts w:ascii="宋体" w:hAnsi="宋体" w:cs="宋体"/>
                <w:bCs/>
                <w:color w:val="000000"/>
                <w:szCs w:val="21"/>
              </w:rPr>
            </w:pPr>
          </w:p>
        </w:tc>
        <w:tc>
          <w:tcPr>
            <w:tcW w:w="456" w:type="dxa"/>
          </w:tcPr>
          <w:p w:rsidR="00791C16" w:rsidRPr="00A97486" w:rsidRDefault="00791C16" w:rsidP="00C45EE5">
            <w:pPr>
              <w:jc w:val="center"/>
              <w:rPr>
                <w:rFonts w:ascii="宋体" w:hAnsi="宋体" w:cs="宋体"/>
                <w:bCs/>
                <w:color w:val="000000"/>
                <w:szCs w:val="21"/>
              </w:rPr>
            </w:pPr>
          </w:p>
        </w:tc>
        <w:tc>
          <w:tcPr>
            <w:tcW w:w="456" w:type="dxa"/>
          </w:tcPr>
          <w:p w:rsidR="00791C16" w:rsidRPr="00A97486" w:rsidRDefault="00791C16" w:rsidP="00C45EE5">
            <w:pPr>
              <w:jc w:val="center"/>
              <w:rPr>
                <w:rFonts w:ascii="宋体" w:hAnsi="宋体" w:cs="宋体"/>
                <w:bCs/>
                <w:color w:val="000000"/>
                <w:szCs w:val="21"/>
              </w:rPr>
            </w:pPr>
          </w:p>
        </w:tc>
        <w:tc>
          <w:tcPr>
            <w:tcW w:w="531" w:type="dxa"/>
          </w:tcPr>
          <w:p w:rsidR="00791C16" w:rsidRPr="00A97486" w:rsidRDefault="00791C16" w:rsidP="00C45EE5">
            <w:pPr>
              <w:jc w:val="center"/>
              <w:rPr>
                <w:rFonts w:ascii="宋体" w:hAnsi="宋体" w:cs="宋体"/>
                <w:bCs/>
                <w:color w:val="000000"/>
                <w:szCs w:val="21"/>
              </w:rPr>
            </w:pPr>
          </w:p>
        </w:tc>
        <w:tc>
          <w:tcPr>
            <w:tcW w:w="531" w:type="dxa"/>
          </w:tcPr>
          <w:p w:rsidR="00791C16" w:rsidRPr="00A97486" w:rsidRDefault="00791C16" w:rsidP="00C45EE5">
            <w:pPr>
              <w:jc w:val="center"/>
              <w:rPr>
                <w:rFonts w:ascii="宋体" w:hAnsi="宋体" w:cs="宋体"/>
                <w:bCs/>
                <w:color w:val="000000"/>
                <w:szCs w:val="21"/>
              </w:rPr>
            </w:pPr>
          </w:p>
        </w:tc>
        <w:tc>
          <w:tcPr>
            <w:tcW w:w="456" w:type="dxa"/>
            <w:vAlign w:val="center"/>
            <w:hideMark/>
          </w:tcPr>
          <w:p w:rsidR="00791C16" w:rsidRPr="00A97486" w:rsidRDefault="00791C16" w:rsidP="00C45EE5">
            <w:pPr>
              <w:jc w:val="center"/>
              <w:rPr>
                <w:rFonts w:ascii="宋体" w:hAnsi="宋体" w:cs="宋体"/>
                <w:bCs/>
                <w:color w:val="000000"/>
                <w:szCs w:val="21"/>
              </w:rPr>
            </w:pPr>
            <w:r w:rsidRPr="00A97486">
              <w:rPr>
                <w:rFonts w:ascii="宋体" w:hAnsi="宋体" w:cs="宋体" w:hint="eastAsia"/>
                <w:bCs/>
                <w:color w:val="000000"/>
                <w:szCs w:val="21"/>
              </w:rPr>
              <w:t>□</w:t>
            </w:r>
          </w:p>
        </w:tc>
      </w:tr>
      <w:tr w:rsidR="00791C16" w:rsidRPr="00A97486" w:rsidTr="00C45EE5">
        <w:trPr>
          <w:trHeight w:val="215"/>
          <w:jc w:val="center"/>
        </w:trPr>
        <w:tc>
          <w:tcPr>
            <w:tcW w:w="443" w:type="dxa"/>
            <w:noWrap/>
            <w:vAlign w:val="center"/>
            <w:hideMark/>
          </w:tcPr>
          <w:p w:rsidR="00791C16" w:rsidRPr="00A97486" w:rsidRDefault="00791C16" w:rsidP="00C45EE5">
            <w:pPr>
              <w:jc w:val="center"/>
              <w:rPr>
                <w:rFonts w:ascii="宋体" w:hAnsi="宋体" w:cs="宋体"/>
                <w:color w:val="000000"/>
                <w:sz w:val="22"/>
                <w:szCs w:val="22"/>
              </w:rPr>
            </w:pPr>
            <w:r w:rsidRPr="00A97486">
              <w:rPr>
                <w:rFonts w:ascii="宋体" w:hAnsi="宋体" w:cs="宋体" w:hint="eastAsia"/>
                <w:color w:val="000000"/>
                <w:sz w:val="22"/>
              </w:rPr>
              <w:t>44</w:t>
            </w:r>
          </w:p>
        </w:tc>
        <w:tc>
          <w:tcPr>
            <w:tcW w:w="445" w:type="dxa"/>
            <w:vMerge/>
            <w:vAlign w:val="center"/>
            <w:hideMark/>
          </w:tcPr>
          <w:p w:rsidR="00791C16" w:rsidRPr="00A97486" w:rsidRDefault="00791C16" w:rsidP="00C45EE5">
            <w:pPr>
              <w:rPr>
                <w:b/>
                <w:bCs/>
                <w:color w:val="000000"/>
                <w:sz w:val="22"/>
                <w:szCs w:val="22"/>
              </w:rPr>
            </w:pPr>
          </w:p>
        </w:tc>
        <w:tc>
          <w:tcPr>
            <w:tcW w:w="1852" w:type="dxa"/>
            <w:vAlign w:val="center"/>
            <w:hideMark/>
          </w:tcPr>
          <w:p w:rsidR="00791C16" w:rsidRPr="00A97486" w:rsidRDefault="00791C16" w:rsidP="00C45EE5">
            <w:pPr>
              <w:pStyle w:val="affff2"/>
              <w:rPr>
                <w:rFonts w:ascii="宋体" w:hAnsi="宋体" w:cs="宋体"/>
                <w:sz w:val="21"/>
              </w:rPr>
            </w:pPr>
            <w:r w:rsidRPr="00A97486">
              <w:rPr>
                <w:rFonts w:ascii="宋体" w:hAnsi="宋体" w:cs="宋体" w:hint="eastAsia"/>
              </w:rPr>
              <w:t>预留</w:t>
            </w:r>
          </w:p>
        </w:tc>
        <w:tc>
          <w:tcPr>
            <w:tcW w:w="2930" w:type="dxa"/>
            <w:vAlign w:val="center"/>
          </w:tcPr>
          <w:p w:rsidR="00791C16" w:rsidRPr="00A97486" w:rsidRDefault="00791C16" w:rsidP="00C45EE5">
            <w:pPr>
              <w:pStyle w:val="affff2"/>
              <w:rPr>
                <w:rFonts w:ascii="宋体" w:hAnsi="宋体" w:cs="宋体"/>
                <w:sz w:val="21"/>
              </w:rPr>
            </w:pPr>
          </w:p>
        </w:tc>
        <w:tc>
          <w:tcPr>
            <w:tcW w:w="456" w:type="dxa"/>
            <w:vAlign w:val="center"/>
          </w:tcPr>
          <w:p w:rsidR="00791C16" w:rsidRPr="00A97486" w:rsidRDefault="00791C16" w:rsidP="00C45EE5">
            <w:pPr>
              <w:jc w:val="center"/>
              <w:rPr>
                <w:rFonts w:ascii="宋体" w:hAnsi="宋体" w:cs="宋体"/>
                <w:b/>
                <w:bCs/>
                <w:color w:val="000000"/>
                <w:szCs w:val="22"/>
              </w:rPr>
            </w:pPr>
          </w:p>
        </w:tc>
        <w:tc>
          <w:tcPr>
            <w:tcW w:w="531" w:type="dxa"/>
          </w:tcPr>
          <w:p w:rsidR="00791C16" w:rsidRPr="00A97486" w:rsidRDefault="00791C16" w:rsidP="00C45EE5">
            <w:pPr>
              <w:jc w:val="center"/>
              <w:rPr>
                <w:rFonts w:ascii="宋体" w:hAnsi="宋体" w:cs="宋体"/>
                <w:bCs/>
                <w:color w:val="000000"/>
                <w:szCs w:val="21"/>
              </w:rPr>
            </w:pPr>
          </w:p>
        </w:tc>
        <w:tc>
          <w:tcPr>
            <w:tcW w:w="531" w:type="dxa"/>
          </w:tcPr>
          <w:p w:rsidR="00791C16" w:rsidRPr="00A97486" w:rsidRDefault="00791C16" w:rsidP="00C45EE5">
            <w:pPr>
              <w:jc w:val="center"/>
              <w:rPr>
                <w:rFonts w:ascii="宋体" w:hAnsi="宋体" w:cs="宋体"/>
                <w:bCs/>
                <w:color w:val="000000"/>
                <w:szCs w:val="21"/>
              </w:rPr>
            </w:pPr>
          </w:p>
        </w:tc>
        <w:tc>
          <w:tcPr>
            <w:tcW w:w="456" w:type="dxa"/>
          </w:tcPr>
          <w:p w:rsidR="00791C16" w:rsidRPr="00A97486" w:rsidRDefault="00791C16" w:rsidP="00C45EE5">
            <w:pPr>
              <w:jc w:val="center"/>
              <w:rPr>
                <w:rFonts w:ascii="宋体" w:hAnsi="宋体" w:cs="宋体"/>
                <w:bCs/>
                <w:color w:val="000000"/>
                <w:szCs w:val="21"/>
              </w:rPr>
            </w:pPr>
          </w:p>
        </w:tc>
        <w:tc>
          <w:tcPr>
            <w:tcW w:w="456" w:type="dxa"/>
          </w:tcPr>
          <w:p w:rsidR="00791C16" w:rsidRPr="00A97486" w:rsidRDefault="00791C16" w:rsidP="00C45EE5">
            <w:pPr>
              <w:jc w:val="center"/>
              <w:rPr>
                <w:rFonts w:ascii="宋体" w:hAnsi="宋体" w:cs="宋体"/>
                <w:bCs/>
                <w:color w:val="000000"/>
                <w:szCs w:val="21"/>
              </w:rPr>
            </w:pPr>
          </w:p>
        </w:tc>
        <w:tc>
          <w:tcPr>
            <w:tcW w:w="531" w:type="dxa"/>
          </w:tcPr>
          <w:p w:rsidR="00791C16" w:rsidRPr="00A97486" w:rsidRDefault="00791C16" w:rsidP="00C45EE5">
            <w:pPr>
              <w:jc w:val="center"/>
              <w:rPr>
                <w:rFonts w:ascii="宋体" w:hAnsi="宋体" w:cs="宋体"/>
                <w:bCs/>
                <w:color w:val="000000"/>
                <w:szCs w:val="21"/>
              </w:rPr>
            </w:pPr>
          </w:p>
        </w:tc>
        <w:tc>
          <w:tcPr>
            <w:tcW w:w="531" w:type="dxa"/>
          </w:tcPr>
          <w:p w:rsidR="00791C16" w:rsidRPr="00A97486" w:rsidRDefault="00791C16" w:rsidP="00C45EE5">
            <w:pPr>
              <w:jc w:val="center"/>
              <w:rPr>
                <w:rFonts w:ascii="宋体" w:hAnsi="宋体" w:cs="宋体"/>
                <w:bCs/>
                <w:color w:val="000000"/>
                <w:szCs w:val="21"/>
              </w:rPr>
            </w:pPr>
          </w:p>
        </w:tc>
        <w:tc>
          <w:tcPr>
            <w:tcW w:w="456" w:type="dxa"/>
          </w:tcPr>
          <w:p w:rsidR="00791C16" w:rsidRPr="00A97486" w:rsidRDefault="00791C16" w:rsidP="00C45EE5">
            <w:pPr>
              <w:jc w:val="center"/>
              <w:rPr>
                <w:rFonts w:ascii="宋体" w:hAnsi="宋体" w:cs="宋体"/>
                <w:bCs/>
                <w:color w:val="000000"/>
                <w:szCs w:val="21"/>
              </w:rPr>
            </w:pPr>
          </w:p>
        </w:tc>
      </w:tr>
    </w:tbl>
    <w:p w:rsidR="00791C16" w:rsidRPr="00A97486" w:rsidRDefault="00791C16" w:rsidP="00791C16">
      <w:pPr>
        <w:jc w:val="center"/>
      </w:pPr>
    </w:p>
    <w:p w:rsidR="00791C16" w:rsidRPr="00A97486" w:rsidRDefault="00791C16" w:rsidP="00791C16">
      <w:pPr>
        <w:jc w:val="center"/>
        <w:rPr>
          <w:rFonts w:ascii="Calibri" w:hAnsi="Calibri"/>
          <w:szCs w:val="22"/>
        </w:rPr>
      </w:pPr>
      <w:r w:rsidRPr="00A97486">
        <w:rPr>
          <w:noProof/>
        </w:rPr>
        <w:drawing>
          <wp:inline distT="0" distB="0" distL="0" distR="0">
            <wp:extent cx="1734185" cy="2052955"/>
            <wp:effectExtent l="0" t="0" r="0" b="0"/>
            <wp:docPr id="280931" name="图片 280931" descr="微信图片_20170614093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微信图片_20170614093122"/>
                    <pic:cNvPicPr>
                      <a:picLocks noChangeAspect="1" noChangeArrowheads="1"/>
                    </pic:cNvPicPr>
                  </pic:nvPicPr>
                  <pic:blipFill>
                    <a:blip r:embed="rId77" cstate="print">
                      <a:extLst>
                        <a:ext uri="{28A0092B-C50C-407E-A947-70E740481C1C}">
                          <a14:useLocalDpi xmlns:a14="http://schemas.microsoft.com/office/drawing/2010/main" val="0"/>
                        </a:ext>
                      </a:extLst>
                    </a:blip>
                    <a:srcRect t="7361" b="4446"/>
                    <a:stretch>
                      <a:fillRect/>
                    </a:stretch>
                  </pic:blipFill>
                  <pic:spPr bwMode="auto">
                    <a:xfrm>
                      <a:off x="0" y="0"/>
                      <a:ext cx="1734185" cy="2052955"/>
                    </a:xfrm>
                    <a:prstGeom prst="rect">
                      <a:avLst/>
                    </a:prstGeom>
                    <a:noFill/>
                    <a:ln>
                      <a:noFill/>
                    </a:ln>
                  </pic:spPr>
                </pic:pic>
              </a:graphicData>
            </a:graphic>
          </wp:inline>
        </w:drawing>
      </w:r>
      <w:r w:rsidRPr="00A97486">
        <w:rPr>
          <w:rFonts w:hint="eastAsia"/>
        </w:rPr>
        <w:t xml:space="preserve"> </w:t>
      </w:r>
      <w:r w:rsidRPr="00A97486">
        <w:rPr>
          <w:noProof/>
        </w:rPr>
        <w:drawing>
          <wp:inline distT="0" distB="0" distL="0" distR="0">
            <wp:extent cx="1742440" cy="2052955"/>
            <wp:effectExtent l="0" t="0" r="0" b="0"/>
            <wp:docPr id="280930" name="图片 280930" descr="微信图片_20170614093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微信图片_20170614093108"/>
                    <pic:cNvPicPr>
                      <a:picLocks noChangeAspect="1" noChangeArrowheads="1"/>
                    </pic:cNvPicPr>
                  </pic:nvPicPr>
                  <pic:blipFill>
                    <a:blip r:embed="rId78" cstate="print">
                      <a:extLst>
                        <a:ext uri="{28A0092B-C50C-407E-A947-70E740481C1C}">
                          <a14:useLocalDpi xmlns:a14="http://schemas.microsoft.com/office/drawing/2010/main" val="0"/>
                        </a:ext>
                      </a:extLst>
                    </a:blip>
                    <a:srcRect t="7361" b="4446"/>
                    <a:stretch>
                      <a:fillRect/>
                    </a:stretch>
                  </pic:blipFill>
                  <pic:spPr bwMode="auto">
                    <a:xfrm>
                      <a:off x="0" y="0"/>
                      <a:ext cx="1742440" cy="2052955"/>
                    </a:xfrm>
                    <a:prstGeom prst="rect">
                      <a:avLst/>
                    </a:prstGeom>
                    <a:noFill/>
                    <a:ln>
                      <a:noFill/>
                    </a:ln>
                  </pic:spPr>
                </pic:pic>
              </a:graphicData>
            </a:graphic>
          </wp:inline>
        </w:drawing>
      </w:r>
    </w:p>
    <w:p w:rsidR="00791C16" w:rsidRPr="00A97486" w:rsidRDefault="00791C16" w:rsidP="00791C16">
      <w:pPr>
        <w:jc w:val="center"/>
      </w:pPr>
      <w:r w:rsidRPr="00A97486">
        <w:rPr>
          <w:rFonts w:hint="eastAsia"/>
        </w:rPr>
        <w:t>图</w:t>
      </w:r>
      <w:r w:rsidRPr="00A97486">
        <w:t xml:space="preserve">8  </w:t>
      </w:r>
      <w:r w:rsidRPr="00A97486">
        <w:rPr>
          <w:rFonts w:hint="eastAsia"/>
        </w:rPr>
        <w:t>客室开</w:t>
      </w:r>
      <w:r w:rsidRPr="00A97486">
        <w:t>/</w:t>
      </w:r>
      <w:r w:rsidRPr="00A97486">
        <w:rPr>
          <w:rFonts w:hint="eastAsia"/>
        </w:rPr>
        <w:t>关硬线按钮</w:t>
      </w:r>
    </w:p>
    <w:p w:rsidR="00791C16" w:rsidRPr="00A97486" w:rsidRDefault="00791C16" w:rsidP="00791C16">
      <w:pPr>
        <w:jc w:val="center"/>
      </w:pPr>
      <w:r w:rsidRPr="00A97486">
        <w:rPr>
          <w:noProof/>
        </w:rPr>
        <w:lastRenderedPageBreak/>
        <w:drawing>
          <wp:inline distT="0" distB="0" distL="0" distR="0">
            <wp:extent cx="3209290" cy="1035050"/>
            <wp:effectExtent l="0" t="0" r="0" b="0"/>
            <wp:docPr id="280929" name="图片 280929" descr="微信图片_20170614093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微信图片_20170614093127"/>
                    <pic:cNvPicPr>
                      <a:picLocks noChangeAspect="1" noChangeArrowheads="1"/>
                    </pic:cNvPicPr>
                  </pic:nvPicPr>
                  <pic:blipFill>
                    <a:blip r:embed="rId79" cstate="print">
                      <a:extLst>
                        <a:ext uri="{28A0092B-C50C-407E-A947-70E740481C1C}">
                          <a14:useLocalDpi xmlns:a14="http://schemas.microsoft.com/office/drawing/2010/main" val="0"/>
                        </a:ext>
                      </a:extLst>
                    </a:blip>
                    <a:srcRect t="16232" b="26736"/>
                    <a:stretch>
                      <a:fillRect/>
                    </a:stretch>
                  </pic:blipFill>
                  <pic:spPr bwMode="auto">
                    <a:xfrm>
                      <a:off x="0" y="0"/>
                      <a:ext cx="3209290" cy="1035050"/>
                    </a:xfrm>
                    <a:prstGeom prst="rect">
                      <a:avLst/>
                    </a:prstGeom>
                    <a:noFill/>
                    <a:ln>
                      <a:noFill/>
                    </a:ln>
                  </pic:spPr>
                </pic:pic>
              </a:graphicData>
            </a:graphic>
          </wp:inline>
        </w:drawing>
      </w:r>
    </w:p>
    <w:p w:rsidR="00791C16" w:rsidRPr="00A97486" w:rsidRDefault="00791C16" w:rsidP="00791C16">
      <w:pPr>
        <w:jc w:val="center"/>
      </w:pPr>
      <w:r w:rsidRPr="00A97486">
        <w:rPr>
          <w:rFonts w:hint="eastAsia"/>
        </w:rPr>
        <w:t>图</w:t>
      </w:r>
      <w:r w:rsidRPr="00A97486">
        <w:t xml:space="preserve">9 </w:t>
      </w:r>
      <w:r w:rsidRPr="00A97486">
        <w:rPr>
          <w:rFonts w:hint="eastAsia"/>
        </w:rPr>
        <w:t>客室模式开关（温度</w:t>
      </w:r>
      <w:r w:rsidRPr="00A97486">
        <w:t>/</w:t>
      </w:r>
      <w:r w:rsidRPr="00A97486">
        <w:rPr>
          <w:rFonts w:hint="eastAsia"/>
        </w:rPr>
        <w:t>偏置</w:t>
      </w:r>
      <w:r w:rsidRPr="00A97486">
        <w:t>/</w:t>
      </w:r>
      <w:r w:rsidRPr="00A97486">
        <w:rPr>
          <w:rFonts w:hint="eastAsia"/>
        </w:rPr>
        <w:t>模式选择开关）</w:t>
      </w:r>
    </w:p>
    <w:p w:rsidR="00791C16" w:rsidRPr="00A97486" w:rsidRDefault="00791C16" w:rsidP="00791C16">
      <w:pPr>
        <w:jc w:val="center"/>
      </w:pPr>
      <w:r w:rsidRPr="00A97486">
        <w:rPr>
          <w:noProof/>
        </w:rPr>
        <w:drawing>
          <wp:inline distT="0" distB="0" distL="0" distR="0">
            <wp:extent cx="1664970" cy="1294130"/>
            <wp:effectExtent l="0" t="0" r="0" b="0"/>
            <wp:docPr id="280928" name="图片 280928" descr="微信图片_20170614093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微信图片_20170614093131"/>
                    <pic:cNvPicPr>
                      <a:picLocks noChangeAspect="1" noChangeArrowheads="1"/>
                    </pic:cNvPicPr>
                  </pic:nvPicPr>
                  <pic:blipFill>
                    <a:blip r:embed="rId80" cstate="print">
                      <a:extLst>
                        <a:ext uri="{28A0092B-C50C-407E-A947-70E740481C1C}">
                          <a14:useLocalDpi xmlns:a14="http://schemas.microsoft.com/office/drawing/2010/main" val="0"/>
                        </a:ext>
                      </a:extLst>
                    </a:blip>
                    <a:srcRect t="27635" b="14119"/>
                    <a:stretch>
                      <a:fillRect/>
                    </a:stretch>
                  </pic:blipFill>
                  <pic:spPr bwMode="auto">
                    <a:xfrm>
                      <a:off x="0" y="0"/>
                      <a:ext cx="1664970" cy="1294130"/>
                    </a:xfrm>
                    <a:prstGeom prst="rect">
                      <a:avLst/>
                    </a:prstGeom>
                    <a:noFill/>
                    <a:ln>
                      <a:noFill/>
                    </a:ln>
                  </pic:spPr>
                </pic:pic>
              </a:graphicData>
            </a:graphic>
          </wp:inline>
        </w:drawing>
      </w:r>
    </w:p>
    <w:p w:rsidR="00791C16" w:rsidRPr="00A97486" w:rsidRDefault="00791C16" w:rsidP="00791C16">
      <w:pPr>
        <w:jc w:val="center"/>
      </w:pPr>
      <w:r w:rsidRPr="00A97486">
        <w:rPr>
          <w:rFonts w:hint="eastAsia"/>
        </w:rPr>
        <w:t>图</w:t>
      </w:r>
      <w:r w:rsidRPr="00A97486">
        <w:t>10 MVB</w:t>
      </w:r>
      <w:r w:rsidRPr="00A97486">
        <w:rPr>
          <w:rFonts w:hint="eastAsia"/>
        </w:rPr>
        <w:t>地址选择开关</w:t>
      </w:r>
    </w:p>
    <w:p w:rsidR="00791C16" w:rsidRPr="00A97486" w:rsidRDefault="00791C16" w:rsidP="00791C16">
      <w:pPr>
        <w:jc w:val="center"/>
      </w:pPr>
      <w:r w:rsidRPr="00A97486">
        <w:rPr>
          <w:noProof/>
        </w:rPr>
        <w:drawing>
          <wp:inline distT="0" distB="0" distL="0" distR="0">
            <wp:extent cx="1932305" cy="1475105"/>
            <wp:effectExtent l="0" t="0" r="0" b="0"/>
            <wp:docPr id="63" name="图片 63" descr="微信图片_20170614112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微信图片_20170614112004"/>
                    <pic:cNvPicPr>
                      <a:picLocks noChangeAspect="1" noChangeArrowheads="1"/>
                    </pic:cNvPicPr>
                  </pic:nvPicPr>
                  <pic:blipFill>
                    <a:blip r:embed="rId81" cstate="print">
                      <a:extLst>
                        <a:ext uri="{28A0092B-C50C-407E-A947-70E740481C1C}">
                          <a14:useLocalDpi xmlns:a14="http://schemas.microsoft.com/office/drawing/2010/main" val="0"/>
                        </a:ext>
                      </a:extLst>
                    </a:blip>
                    <a:srcRect t="25417" b="17508"/>
                    <a:stretch>
                      <a:fillRect/>
                    </a:stretch>
                  </pic:blipFill>
                  <pic:spPr bwMode="auto">
                    <a:xfrm>
                      <a:off x="0" y="0"/>
                      <a:ext cx="1932305" cy="1475105"/>
                    </a:xfrm>
                    <a:prstGeom prst="rect">
                      <a:avLst/>
                    </a:prstGeom>
                    <a:noFill/>
                    <a:ln>
                      <a:noFill/>
                    </a:ln>
                  </pic:spPr>
                </pic:pic>
              </a:graphicData>
            </a:graphic>
          </wp:inline>
        </w:drawing>
      </w:r>
    </w:p>
    <w:p w:rsidR="00791C16" w:rsidRPr="00A97486" w:rsidRDefault="00791C16" w:rsidP="00791C16">
      <w:pPr>
        <w:jc w:val="center"/>
      </w:pPr>
      <w:r w:rsidRPr="00A97486">
        <w:rPr>
          <w:rFonts w:hint="eastAsia"/>
        </w:rPr>
        <w:t>图</w:t>
      </w:r>
      <w:r w:rsidRPr="00A97486">
        <w:t xml:space="preserve">11 </w:t>
      </w:r>
      <w:r w:rsidRPr="00A97486">
        <w:rPr>
          <w:rFonts w:hint="eastAsia"/>
        </w:rPr>
        <w:t>司机室温度</w:t>
      </w:r>
      <w:r w:rsidRPr="00A97486">
        <w:t>/</w:t>
      </w:r>
      <w:r w:rsidRPr="00A97486">
        <w:rPr>
          <w:rFonts w:hint="eastAsia"/>
        </w:rPr>
        <w:t>模式</w:t>
      </w:r>
      <w:r w:rsidRPr="00A97486">
        <w:t>/</w:t>
      </w:r>
      <w:r w:rsidRPr="00A97486">
        <w:rPr>
          <w:rFonts w:hint="eastAsia"/>
        </w:rPr>
        <w:t>风速选择开关</w:t>
      </w:r>
    </w:p>
    <w:p w:rsidR="00791C16" w:rsidRPr="00A97486" w:rsidRDefault="00791C16" w:rsidP="00F30368">
      <w:pPr>
        <w:pStyle w:val="31"/>
        <w:numPr>
          <w:ilvl w:val="2"/>
          <w:numId w:val="52"/>
        </w:numPr>
        <w:spacing w:line="360" w:lineRule="auto"/>
        <w:rPr>
          <w:rFonts w:ascii="宋体" w:hAnsi="宋体"/>
          <w:sz w:val="24"/>
        </w:rPr>
      </w:pPr>
      <w:bookmarkStart w:id="412" w:name="_Toc485216672"/>
      <w:bookmarkStart w:id="413" w:name="_Toc485217045"/>
      <w:bookmarkStart w:id="414" w:name="_Toc485217188"/>
      <w:bookmarkStart w:id="415" w:name="_Toc517755459"/>
      <w:r w:rsidRPr="00A97486">
        <w:rPr>
          <w:rFonts w:ascii="宋体" w:hAnsi="宋体" w:hint="eastAsia"/>
          <w:sz w:val="24"/>
        </w:rPr>
        <w:t>强电情况下空调本控功能调试</w:t>
      </w:r>
      <w:bookmarkEnd w:id="412"/>
      <w:bookmarkEnd w:id="413"/>
      <w:bookmarkEnd w:id="414"/>
      <w:bookmarkEnd w:id="415"/>
    </w:p>
    <w:p w:rsidR="00791C16" w:rsidRPr="00A97486" w:rsidRDefault="00791C16" w:rsidP="00F30368">
      <w:pPr>
        <w:spacing w:line="360" w:lineRule="auto"/>
        <w:ind w:firstLine="420"/>
        <w:rPr>
          <w:sz w:val="24"/>
        </w:rPr>
      </w:pPr>
      <w:r w:rsidRPr="00A97486">
        <w:rPr>
          <w:rFonts w:hint="eastAsia"/>
          <w:sz w:val="24"/>
        </w:rPr>
        <w:t>确认有控制电的情况下，各传感器读数，</w:t>
      </w:r>
      <w:r w:rsidRPr="00A97486">
        <w:rPr>
          <w:sz w:val="24"/>
        </w:rPr>
        <w:t>DI</w:t>
      </w:r>
      <w:r w:rsidRPr="00A97486">
        <w:rPr>
          <w:rFonts w:hint="eastAsia"/>
          <w:sz w:val="24"/>
        </w:rPr>
        <w:t>反馈，风门运行状态，接触器吸合状态无误（即无电调试通过）。用万用表检查三相电源的输入状态，然后闭合空调的主电源断路器和所有控制电断路器（一节节的调试），确认控制柜内的电连接器锁紧无误，开始以下调试内容。</w:t>
      </w:r>
    </w:p>
    <w:tbl>
      <w:tblPr>
        <w:tblW w:w="0" w:type="auto"/>
        <w:tblInd w:w="93" w:type="dxa"/>
        <w:tblLook w:val="04A0" w:firstRow="1" w:lastRow="0" w:firstColumn="1" w:lastColumn="0" w:noHBand="0" w:noVBand="1"/>
      </w:tblPr>
      <w:tblGrid>
        <w:gridCol w:w="436"/>
        <w:gridCol w:w="534"/>
        <w:gridCol w:w="1352"/>
        <w:gridCol w:w="2279"/>
        <w:gridCol w:w="426"/>
        <w:gridCol w:w="531"/>
        <w:gridCol w:w="531"/>
        <w:gridCol w:w="426"/>
        <w:gridCol w:w="426"/>
        <w:gridCol w:w="531"/>
        <w:gridCol w:w="531"/>
        <w:gridCol w:w="426"/>
      </w:tblGrid>
      <w:tr w:rsidR="00791C16" w:rsidRPr="00A97486" w:rsidTr="00C45EE5">
        <w:trPr>
          <w:trHeight w:val="375"/>
        </w:trPr>
        <w:tc>
          <w:tcPr>
            <w:tcW w:w="0" w:type="auto"/>
            <w:tcBorders>
              <w:top w:val="single" w:sz="8" w:space="0" w:color="auto"/>
              <w:left w:val="single" w:sz="8" w:space="0" w:color="auto"/>
              <w:bottom w:val="single" w:sz="8" w:space="0" w:color="auto"/>
              <w:right w:val="single" w:sz="8" w:space="0" w:color="auto"/>
            </w:tcBorders>
            <w:vAlign w:val="center"/>
            <w:hideMark/>
          </w:tcPr>
          <w:p w:rsidR="00791C16" w:rsidRPr="00A97486" w:rsidRDefault="00791C16" w:rsidP="00C45EE5">
            <w:pPr>
              <w:jc w:val="center"/>
              <w:rPr>
                <w:b/>
                <w:bCs/>
                <w:color w:val="000000"/>
                <w:szCs w:val="21"/>
              </w:rPr>
            </w:pPr>
            <w:r w:rsidRPr="00A97486">
              <w:rPr>
                <w:rFonts w:hint="eastAsia"/>
                <w:b/>
                <w:bCs/>
                <w:color w:val="000000"/>
                <w:szCs w:val="21"/>
              </w:rPr>
              <w:t>步骤</w:t>
            </w:r>
          </w:p>
        </w:tc>
        <w:tc>
          <w:tcPr>
            <w:tcW w:w="0" w:type="auto"/>
            <w:tcBorders>
              <w:top w:val="single" w:sz="8" w:space="0" w:color="auto"/>
              <w:left w:val="nil"/>
              <w:bottom w:val="single" w:sz="8" w:space="0" w:color="auto"/>
              <w:right w:val="single" w:sz="8" w:space="0" w:color="auto"/>
            </w:tcBorders>
            <w:vAlign w:val="center"/>
            <w:hideMark/>
          </w:tcPr>
          <w:p w:rsidR="00791C16" w:rsidRPr="00A97486" w:rsidRDefault="00791C16" w:rsidP="00C45EE5">
            <w:pPr>
              <w:jc w:val="center"/>
              <w:rPr>
                <w:b/>
                <w:bCs/>
                <w:color w:val="000000"/>
                <w:szCs w:val="21"/>
              </w:rPr>
            </w:pPr>
            <w:r w:rsidRPr="00A97486">
              <w:rPr>
                <w:rFonts w:hint="eastAsia"/>
                <w:b/>
                <w:bCs/>
                <w:color w:val="000000"/>
                <w:szCs w:val="21"/>
              </w:rPr>
              <w:t xml:space="preserve">注意　</w:t>
            </w:r>
          </w:p>
        </w:tc>
        <w:tc>
          <w:tcPr>
            <w:tcW w:w="1740" w:type="dxa"/>
            <w:tcBorders>
              <w:top w:val="single" w:sz="8" w:space="0" w:color="auto"/>
              <w:left w:val="nil"/>
              <w:bottom w:val="single" w:sz="8" w:space="0" w:color="auto"/>
              <w:right w:val="single" w:sz="8" w:space="0" w:color="auto"/>
            </w:tcBorders>
            <w:vAlign w:val="center"/>
            <w:hideMark/>
          </w:tcPr>
          <w:p w:rsidR="00791C16" w:rsidRPr="00A97486" w:rsidRDefault="00791C16" w:rsidP="00C45EE5">
            <w:pPr>
              <w:jc w:val="center"/>
              <w:rPr>
                <w:b/>
                <w:bCs/>
                <w:color w:val="000000"/>
                <w:szCs w:val="21"/>
              </w:rPr>
            </w:pPr>
            <w:r w:rsidRPr="00A97486">
              <w:rPr>
                <w:rFonts w:hint="eastAsia"/>
                <w:b/>
                <w:bCs/>
                <w:color w:val="000000"/>
                <w:szCs w:val="21"/>
              </w:rPr>
              <w:t>动作</w:t>
            </w:r>
          </w:p>
        </w:tc>
        <w:tc>
          <w:tcPr>
            <w:tcW w:w="3213" w:type="dxa"/>
            <w:tcBorders>
              <w:top w:val="single" w:sz="8" w:space="0" w:color="auto"/>
              <w:left w:val="nil"/>
              <w:bottom w:val="single" w:sz="8" w:space="0" w:color="auto"/>
              <w:right w:val="single" w:sz="8" w:space="0" w:color="auto"/>
            </w:tcBorders>
            <w:vAlign w:val="center"/>
            <w:hideMark/>
          </w:tcPr>
          <w:p w:rsidR="00791C16" w:rsidRPr="00A97486" w:rsidRDefault="00791C16" w:rsidP="00C45EE5">
            <w:pPr>
              <w:jc w:val="center"/>
              <w:rPr>
                <w:b/>
                <w:bCs/>
                <w:color w:val="000000"/>
                <w:szCs w:val="21"/>
              </w:rPr>
            </w:pPr>
            <w:r w:rsidRPr="00A97486">
              <w:rPr>
                <w:rFonts w:ascii="宋体" w:hAnsi="宋体" w:hint="eastAsia"/>
                <w:b/>
                <w:bCs/>
                <w:color w:val="000000"/>
                <w:szCs w:val="21"/>
              </w:rPr>
              <w:t>响应</w:t>
            </w:r>
            <w:r w:rsidRPr="00A97486">
              <w:rPr>
                <w:b/>
                <w:bCs/>
                <w:color w:val="000000"/>
                <w:szCs w:val="21"/>
              </w:rPr>
              <w:t>/PTU</w:t>
            </w:r>
            <w:r w:rsidRPr="00A97486">
              <w:rPr>
                <w:rFonts w:ascii="宋体" w:hAnsi="宋体" w:hint="eastAsia"/>
                <w:b/>
                <w:bCs/>
                <w:color w:val="000000"/>
                <w:szCs w:val="21"/>
              </w:rPr>
              <w:t>显示</w:t>
            </w:r>
          </w:p>
        </w:tc>
        <w:tc>
          <w:tcPr>
            <w:tcW w:w="0" w:type="auto"/>
            <w:tcBorders>
              <w:top w:val="single" w:sz="8" w:space="0" w:color="auto"/>
              <w:left w:val="nil"/>
              <w:bottom w:val="single" w:sz="8" w:space="0" w:color="auto"/>
              <w:right w:val="single" w:sz="8" w:space="0" w:color="auto"/>
            </w:tcBorders>
            <w:vAlign w:val="center"/>
            <w:hideMark/>
          </w:tcPr>
          <w:p w:rsidR="00791C16" w:rsidRPr="00A97486" w:rsidRDefault="00791C16" w:rsidP="00C45EE5">
            <w:pPr>
              <w:jc w:val="center"/>
              <w:rPr>
                <w:rFonts w:ascii="宋体" w:hAnsi="宋体" w:cs="宋体"/>
                <w:bCs/>
                <w:color w:val="000000"/>
                <w:szCs w:val="21"/>
              </w:rPr>
            </w:pPr>
            <w:r w:rsidRPr="00A97486">
              <w:rPr>
                <w:rFonts w:ascii="宋体" w:hAnsi="宋体" w:cs="宋体" w:hint="eastAsia"/>
                <w:bCs/>
                <w:color w:val="000000"/>
                <w:szCs w:val="21"/>
              </w:rPr>
              <w:t>C1</w:t>
            </w:r>
          </w:p>
        </w:tc>
        <w:tc>
          <w:tcPr>
            <w:tcW w:w="0" w:type="auto"/>
            <w:tcBorders>
              <w:top w:val="single" w:sz="8" w:space="0" w:color="auto"/>
              <w:left w:val="single" w:sz="8" w:space="0" w:color="auto"/>
              <w:bottom w:val="single" w:sz="8" w:space="0" w:color="auto"/>
              <w:right w:val="single" w:sz="8" w:space="0" w:color="auto"/>
            </w:tcBorders>
            <w:vAlign w:val="center"/>
            <w:hideMark/>
          </w:tcPr>
          <w:p w:rsidR="00791C16" w:rsidRPr="00A97486" w:rsidRDefault="00791C16" w:rsidP="00C45EE5">
            <w:pPr>
              <w:jc w:val="center"/>
              <w:rPr>
                <w:rFonts w:ascii="宋体" w:hAnsi="宋体" w:cs="宋体"/>
                <w:bCs/>
                <w:color w:val="000000"/>
                <w:szCs w:val="21"/>
              </w:rPr>
            </w:pPr>
            <w:r w:rsidRPr="00A97486">
              <w:rPr>
                <w:rFonts w:ascii="宋体" w:hAnsi="宋体" w:cs="宋体" w:hint="eastAsia"/>
                <w:bCs/>
                <w:color w:val="000000"/>
                <w:szCs w:val="21"/>
              </w:rPr>
              <w:t>TC1</w:t>
            </w:r>
          </w:p>
        </w:tc>
        <w:tc>
          <w:tcPr>
            <w:tcW w:w="0" w:type="auto"/>
            <w:tcBorders>
              <w:top w:val="single" w:sz="8" w:space="0" w:color="auto"/>
              <w:left w:val="single" w:sz="8" w:space="0" w:color="auto"/>
              <w:bottom w:val="single" w:sz="8" w:space="0" w:color="auto"/>
              <w:right w:val="single" w:sz="8" w:space="0" w:color="auto"/>
            </w:tcBorders>
            <w:vAlign w:val="center"/>
            <w:hideMark/>
          </w:tcPr>
          <w:p w:rsidR="00791C16" w:rsidRPr="00A97486" w:rsidRDefault="00791C16" w:rsidP="00C45EE5">
            <w:pPr>
              <w:jc w:val="center"/>
              <w:rPr>
                <w:rFonts w:ascii="宋体" w:hAnsi="宋体" w:cs="宋体"/>
                <w:bCs/>
                <w:color w:val="000000"/>
                <w:szCs w:val="21"/>
              </w:rPr>
            </w:pPr>
            <w:r w:rsidRPr="00A97486">
              <w:rPr>
                <w:rFonts w:ascii="宋体" w:hAnsi="宋体" w:cs="宋体" w:hint="eastAsia"/>
                <w:bCs/>
                <w:color w:val="000000"/>
                <w:szCs w:val="21"/>
              </w:rPr>
              <w:t>MP1</w:t>
            </w:r>
          </w:p>
        </w:tc>
        <w:tc>
          <w:tcPr>
            <w:tcW w:w="0" w:type="auto"/>
            <w:tcBorders>
              <w:top w:val="single" w:sz="8" w:space="0" w:color="auto"/>
              <w:left w:val="single" w:sz="8" w:space="0" w:color="auto"/>
              <w:bottom w:val="single" w:sz="8" w:space="0" w:color="auto"/>
              <w:right w:val="single" w:sz="8" w:space="0" w:color="auto"/>
            </w:tcBorders>
            <w:vAlign w:val="center"/>
            <w:hideMark/>
          </w:tcPr>
          <w:p w:rsidR="00791C16" w:rsidRPr="00A97486" w:rsidRDefault="00791C16" w:rsidP="00C45EE5">
            <w:pPr>
              <w:jc w:val="center"/>
              <w:rPr>
                <w:rFonts w:ascii="宋体" w:hAnsi="宋体" w:cs="宋体"/>
                <w:bCs/>
                <w:color w:val="000000"/>
                <w:szCs w:val="21"/>
              </w:rPr>
            </w:pPr>
            <w:r w:rsidRPr="00A97486">
              <w:rPr>
                <w:rFonts w:ascii="宋体" w:hAnsi="宋体" w:cs="宋体" w:hint="eastAsia"/>
                <w:bCs/>
                <w:color w:val="000000"/>
                <w:szCs w:val="21"/>
              </w:rPr>
              <w:t>M1</w:t>
            </w:r>
          </w:p>
        </w:tc>
        <w:tc>
          <w:tcPr>
            <w:tcW w:w="0" w:type="auto"/>
            <w:tcBorders>
              <w:top w:val="single" w:sz="8" w:space="0" w:color="auto"/>
              <w:left w:val="single" w:sz="8" w:space="0" w:color="auto"/>
              <w:bottom w:val="single" w:sz="8" w:space="0" w:color="auto"/>
              <w:right w:val="single" w:sz="8" w:space="0" w:color="auto"/>
            </w:tcBorders>
            <w:vAlign w:val="center"/>
            <w:hideMark/>
          </w:tcPr>
          <w:p w:rsidR="00791C16" w:rsidRPr="00A97486" w:rsidRDefault="00791C16" w:rsidP="00C45EE5">
            <w:pPr>
              <w:jc w:val="center"/>
              <w:rPr>
                <w:rFonts w:ascii="宋体" w:hAnsi="宋体" w:cs="宋体"/>
                <w:bCs/>
                <w:color w:val="000000"/>
                <w:szCs w:val="21"/>
              </w:rPr>
            </w:pPr>
            <w:r w:rsidRPr="00A97486">
              <w:rPr>
                <w:rFonts w:ascii="宋体" w:hAnsi="宋体" w:cs="宋体" w:hint="eastAsia"/>
                <w:bCs/>
                <w:color w:val="000000"/>
                <w:szCs w:val="21"/>
              </w:rPr>
              <w:t>M2</w:t>
            </w:r>
          </w:p>
        </w:tc>
        <w:tc>
          <w:tcPr>
            <w:tcW w:w="0" w:type="auto"/>
            <w:tcBorders>
              <w:top w:val="single" w:sz="8" w:space="0" w:color="auto"/>
              <w:left w:val="single" w:sz="8" w:space="0" w:color="auto"/>
              <w:bottom w:val="single" w:sz="8" w:space="0" w:color="auto"/>
              <w:right w:val="single" w:sz="8" w:space="0" w:color="auto"/>
            </w:tcBorders>
            <w:vAlign w:val="center"/>
            <w:hideMark/>
          </w:tcPr>
          <w:p w:rsidR="00791C16" w:rsidRPr="00A97486" w:rsidRDefault="00791C16" w:rsidP="00C45EE5">
            <w:pPr>
              <w:jc w:val="center"/>
              <w:rPr>
                <w:rFonts w:ascii="宋体" w:hAnsi="宋体" w:cs="宋体"/>
                <w:bCs/>
                <w:color w:val="000000"/>
                <w:szCs w:val="21"/>
              </w:rPr>
            </w:pPr>
            <w:r w:rsidRPr="00A97486">
              <w:rPr>
                <w:rFonts w:ascii="宋体" w:hAnsi="宋体" w:cs="宋体" w:hint="eastAsia"/>
                <w:bCs/>
                <w:color w:val="000000"/>
                <w:szCs w:val="21"/>
              </w:rPr>
              <w:t>MP2</w:t>
            </w:r>
          </w:p>
        </w:tc>
        <w:tc>
          <w:tcPr>
            <w:tcW w:w="0" w:type="auto"/>
            <w:tcBorders>
              <w:top w:val="single" w:sz="8" w:space="0" w:color="auto"/>
              <w:left w:val="single" w:sz="8" w:space="0" w:color="auto"/>
              <w:bottom w:val="single" w:sz="8" w:space="0" w:color="auto"/>
              <w:right w:val="single" w:sz="8" w:space="0" w:color="auto"/>
            </w:tcBorders>
            <w:vAlign w:val="center"/>
            <w:hideMark/>
          </w:tcPr>
          <w:p w:rsidR="00791C16" w:rsidRPr="00A97486" w:rsidRDefault="00791C16" w:rsidP="00C45EE5">
            <w:pPr>
              <w:jc w:val="center"/>
              <w:rPr>
                <w:rFonts w:ascii="宋体" w:hAnsi="宋体" w:cs="宋体"/>
                <w:bCs/>
                <w:color w:val="000000"/>
                <w:szCs w:val="21"/>
              </w:rPr>
            </w:pPr>
            <w:r w:rsidRPr="00A97486">
              <w:rPr>
                <w:rFonts w:ascii="宋体" w:hAnsi="宋体" w:cs="宋体" w:hint="eastAsia"/>
                <w:bCs/>
                <w:color w:val="000000"/>
                <w:szCs w:val="21"/>
              </w:rPr>
              <w:t>TC2</w:t>
            </w:r>
          </w:p>
        </w:tc>
        <w:tc>
          <w:tcPr>
            <w:tcW w:w="0" w:type="auto"/>
            <w:tcBorders>
              <w:top w:val="single" w:sz="8" w:space="0" w:color="auto"/>
              <w:left w:val="single" w:sz="8" w:space="0" w:color="auto"/>
              <w:bottom w:val="single" w:sz="8" w:space="0" w:color="auto"/>
              <w:right w:val="single" w:sz="8" w:space="0" w:color="auto"/>
            </w:tcBorders>
            <w:vAlign w:val="center"/>
            <w:hideMark/>
          </w:tcPr>
          <w:p w:rsidR="00791C16" w:rsidRPr="00A97486" w:rsidRDefault="00791C16" w:rsidP="00C45EE5">
            <w:pPr>
              <w:jc w:val="center"/>
              <w:rPr>
                <w:rFonts w:ascii="宋体" w:hAnsi="宋体" w:cs="宋体"/>
                <w:bCs/>
                <w:color w:val="000000"/>
                <w:szCs w:val="21"/>
              </w:rPr>
            </w:pPr>
            <w:r w:rsidRPr="00A97486">
              <w:rPr>
                <w:rFonts w:ascii="宋体" w:hAnsi="宋体" w:cs="宋体" w:hint="eastAsia"/>
                <w:bCs/>
                <w:color w:val="000000"/>
                <w:szCs w:val="21"/>
              </w:rPr>
              <w:t>C2</w:t>
            </w:r>
          </w:p>
        </w:tc>
      </w:tr>
      <w:tr w:rsidR="00791C16" w:rsidRPr="00A97486" w:rsidTr="00C45EE5">
        <w:trPr>
          <w:trHeight w:val="1001"/>
        </w:trPr>
        <w:tc>
          <w:tcPr>
            <w:tcW w:w="0" w:type="auto"/>
            <w:tcBorders>
              <w:top w:val="single" w:sz="8" w:space="0" w:color="auto"/>
              <w:left w:val="single" w:sz="8" w:space="0" w:color="auto"/>
              <w:bottom w:val="single" w:sz="8" w:space="0" w:color="auto"/>
              <w:right w:val="single" w:sz="8" w:space="0" w:color="auto"/>
            </w:tcBorders>
            <w:noWrap/>
            <w:vAlign w:val="center"/>
            <w:hideMark/>
          </w:tcPr>
          <w:p w:rsidR="00791C16" w:rsidRPr="00A97486" w:rsidRDefault="00791C16" w:rsidP="00C45EE5">
            <w:pPr>
              <w:jc w:val="center"/>
              <w:rPr>
                <w:rFonts w:ascii="宋体" w:hAnsi="宋体" w:cs="宋体"/>
                <w:color w:val="000000"/>
                <w:sz w:val="22"/>
                <w:szCs w:val="22"/>
              </w:rPr>
            </w:pPr>
            <w:r w:rsidRPr="00A97486">
              <w:rPr>
                <w:rFonts w:ascii="宋体" w:hAnsi="宋体" w:cs="宋体" w:hint="eastAsia"/>
                <w:color w:val="000000"/>
                <w:sz w:val="22"/>
              </w:rPr>
              <w:t>45</w:t>
            </w:r>
          </w:p>
        </w:tc>
        <w:tc>
          <w:tcPr>
            <w:tcW w:w="0" w:type="auto"/>
            <w:vMerge w:val="restart"/>
            <w:tcBorders>
              <w:top w:val="single" w:sz="8" w:space="0" w:color="auto"/>
              <w:left w:val="single" w:sz="8" w:space="0" w:color="auto"/>
              <w:bottom w:val="single" w:sz="8" w:space="0" w:color="auto"/>
              <w:right w:val="single" w:sz="8" w:space="0" w:color="auto"/>
            </w:tcBorders>
            <w:textDirection w:val="btLr"/>
            <w:vAlign w:val="center"/>
            <w:hideMark/>
          </w:tcPr>
          <w:p w:rsidR="00791C16" w:rsidRPr="00A97486" w:rsidRDefault="00791C16" w:rsidP="00C45EE5">
            <w:pPr>
              <w:jc w:val="center"/>
              <w:rPr>
                <w:b/>
                <w:bCs/>
                <w:szCs w:val="22"/>
              </w:rPr>
            </w:pPr>
            <w:r w:rsidRPr="00A97486">
              <w:rPr>
                <w:b/>
                <w:bCs/>
                <w:color w:val="00B050"/>
                <w:sz w:val="22"/>
              </w:rPr>
              <w:t>400VAC=ON!!!</w:t>
            </w:r>
            <w:r w:rsidRPr="00A97486">
              <w:rPr>
                <w:b/>
                <w:bCs/>
                <w:color w:val="FF0000"/>
                <w:sz w:val="22"/>
              </w:rPr>
              <w:t xml:space="preserve">  </w:t>
            </w:r>
            <w:r w:rsidRPr="00A97486">
              <w:rPr>
                <w:b/>
                <w:bCs/>
                <w:color w:val="00B050"/>
                <w:sz w:val="22"/>
              </w:rPr>
              <w:t>1</w:t>
            </w:r>
            <w:r w:rsidRPr="00A97486">
              <w:rPr>
                <w:color w:val="00B050"/>
              </w:rPr>
              <w:t>10VDC=ON!!!</w:t>
            </w:r>
          </w:p>
        </w:tc>
        <w:tc>
          <w:tcPr>
            <w:tcW w:w="1740" w:type="dxa"/>
            <w:tcBorders>
              <w:top w:val="single" w:sz="8" w:space="0" w:color="auto"/>
              <w:left w:val="nil"/>
              <w:bottom w:val="single" w:sz="8" w:space="0" w:color="auto"/>
              <w:right w:val="single" w:sz="8" w:space="0" w:color="auto"/>
            </w:tcBorders>
            <w:vAlign w:val="center"/>
            <w:hideMark/>
          </w:tcPr>
          <w:p w:rsidR="00791C16" w:rsidRPr="00A97486" w:rsidRDefault="00791C16" w:rsidP="00C45EE5">
            <w:pPr>
              <w:pStyle w:val="affff2"/>
            </w:pPr>
            <w:r w:rsidRPr="00A97486">
              <w:rPr>
                <w:rFonts w:hint="eastAsia"/>
              </w:rPr>
              <w:t>在司机台处按下客室空调开按钮</w:t>
            </w:r>
            <w:r w:rsidRPr="00A97486">
              <w:t>3S</w:t>
            </w:r>
          </w:p>
        </w:tc>
        <w:tc>
          <w:tcPr>
            <w:tcW w:w="3213" w:type="dxa"/>
            <w:tcBorders>
              <w:top w:val="single" w:sz="8" w:space="0" w:color="auto"/>
              <w:left w:val="nil"/>
              <w:bottom w:val="single" w:sz="8" w:space="0" w:color="auto"/>
              <w:right w:val="single" w:sz="8" w:space="0" w:color="auto"/>
            </w:tcBorders>
            <w:vAlign w:val="center"/>
            <w:hideMark/>
          </w:tcPr>
          <w:p w:rsidR="00791C16" w:rsidRPr="00A97486" w:rsidRDefault="00791C16" w:rsidP="00C45EE5">
            <w:pPr>
              <w:pStyle w:val="affff2"/>
            </w:pPr>
            <w:r w:rsidRPr="00A97486">
              <w:rPr>
                <w:rFonts w:hint="eastAsia"/>
              </w:rPr>
              <w:t>空调控制激活，能够启动</w:t>
            </w:r>
            <w:r w:rsidRPr="00A97486">
              <w:t>/</w:t>
            </w:r>
            <w:r w:rsidRPr="00A97486">
              <w:rPr>
                <w:rFonts w:hint="eastAsia"/>
              </w:rPr>
              <w:t>集控客室</w:t>
            </w:r>
            <w:r w:rsidRPr="00A97486">
              <w:t>/</w:t>
            </w:r>
            <w:r w:rsidRPr="00A97486">
              <w:rPr>
                <w:rFonts w:hint="eastAsia"/>
              </w:rPr>
              <w:t>司机室空调</w:t>
            </w:r>
          </w:p>
        </w:tc>
        <w:tc>
          <w:tcPr>
            <w:tcW w:w="0" w:type="auto"/>
            <w:tcBorders>
              <w:top w:val="single" w:sz="8" w:space="0" w:color="auto"/>
              <w:left w:val="nil"/>
              <w:bottom w:val="single" w:sz="8" w:space="0" w:color="auto"/>
              <w:right w:val="single" w:sz="8" w:space="0" w:color="auto"/>
            </w:tcBorders>
            <w:vAlign w:val="center"/>
            <w:hideMark/>
          </w:tcPr>
          <w:p w:rsidR="00791C16" w:rsidRPr="00A97486" w:rsidRDefault="00791C16" w:rsidP="00C45EE5">
            <w:pPr>
              <w:jc w:val="center"/>
              <w:rPr>
                <w:rFonts w:ascii="宋体" w:hAnsi="宋体" w:cs="宋体"/>
                <w:bCs/>
                <w:color w:val="000000"/>
                <w:szCs w:val="21"/>
              </w:rPr>
            </w:pPr>
            <w:r w:rsidRPr="00A97486">
              <w:rPr>
                <w:rFonts w:ascii="宋体" w:hAnsi="宋体" w:cs="宋体" w:hint="eastAsia"/>
                <w:bCs/>
                <w:color w:val="000000"/>
                <w:szCs w:val="21"/>
              </w:rPr>
              <w:t>□</w:t>
            </w:r>
          </w:p>
        </w:tc>
        <w:tc>
          <w:tcPr>
            <w:tcW w:w="0" w:type="auto"/>
            <w:tcBorders>
              <w:top w:val="single" w:sz="8" w:space="0" w:color="auto"/>
              <w:left w:val="single" w:sz="8" w:space="0" w:color="auto"/>
              <w:bottom w:val="single" w:sz="8" w:space="0" w:color="auto"/>
              <w:right w:val="single" w:sz="8" w:space="0" w:color="auto"/>
            </w:tcBorders>
            <w:vAlign w:val="center"/>
          </w:tcPr>
          <w:p w:rsidR="00791C16" w:rsidRPr="00A97486" w:rsidRDefault="00791C16" w:rsidP="00C45EE5">
            <w:pPr>
              <w:jc w:val="center"/>
              <w:rPr>
                <w:rFonts w:ascii="宋体" w:hAnsi="宋体" w:cs="宋体"/>
                <w:bCs/>
                <w:color w:val="000000"/>
                <w:szCs w:val="21"/>
              </w:rPr>
            </w:pPr>
          </w:p>
        </w:tc>
        <w:tc>
          <w:tcPr>
            <w:tcW w:w="0" w:type="auto"/>
            <w:tcBorders>
              <w:top w:val="single" w:sz="8" w:space="0" w:color="auto"/>
              <w:left w:val="single" w:sz="8" w:space="0" w:color="auto"/>
              <w:bottom w:val="single" w:sz="8" w:space="0" w:color="auto"/>
              <w:right w:val="single" w:sz="8" w:space="0" w:color="auto"/>
            </w:tcBorders>
            <w:vAlign w:val="center"/>
          </w:tcPr>
          <w:p w:rsidR="00791C16" w:rsidRPr="00A97486" w:rsidRDefault="00791C16" w:rsidP="00C45EE5">
            <w:pPr>
              <w:jc w:val="center"/>
              <w:rPr>
                <w:rFonts w:ascii="宋体" w:hAnsi="宋体" w:cs="宋体"/>
                <w:bCs/>
                <w:color w:val="000000"/>
                <w:szCs w:val="21"/>
              </w:rPr>
            </w:pPr>
          </w:p>
        </w:tc>
        <w:tc>
          <w:tcPr>
            <w:tcW w:w="0" w:type="auto"/>
            <w:tcBorders>
              <w:top w:val="single" w:sz="8" w:space="0" w:color="auto"/>
              <w:left w:val="single" w:sz="8" w:space="0" w:color="auto"/>
              <w:bottom w:val="single" w:sz="8" w:space="0" w:color="auto"/>
              <w:right w:val="single" w:sz="8" w:space="0" w:color="auto"/>
            </w:tcBorders>
            <w:vAlign w:val="center"/>
          </w:tcPr>
          <w:p w:rsidR="00791C16" w:rsidRPr="00A97486" w:rsidRDefault="00791C16" w:rsidP="00C45EE5">
            <w:pPr>
              <w:jc w:val="center"/>
              <w:rPr>
                <w:rFonts w:ascii="宋体" w:hAnsi="宋体" w:cs="宋体"/>
                <w:bCs/>
                <w:color w:val="000000"/>
                <w:szCs w:val="21"/>
              </w:rPr>
            </w:pPr>
          </w:p>
        </w:tc>
        <w:tc>
          <w:tcPr>
            <w:tcW w:w="0" w:type="auto"/>
            <w:tcBorders>
              <w:top w:val="single" w:sz="8" w:space="0" w:color="auto"/>
              <w:left w:val="single" w:sz="8" w:space="0" w:color="auto"/>
              <w:bottom w:val="single" w:sz="8" w:space="0" w:color="auto"/>
              <w:right w:val="single" w:sz="8" w:space="0" w:color="auto"/>
            </w:tcBorders>
            <w:vAlign w:val="center"/>
          </w:tcPr>
          <w:p w:rsidR="00791C16" w:rsidRPr="00A97486" w:rsidRDefault="00791C16" w:rsidP="00C45EE5">
            <w:pPr>
              <w:jc w:val="center"/>
              <w:rPr>
                <w:rFonts w:ascii="宋体" w:hAnsi="宋体" w:cs="宋体"/>
                <w:bCs/>
                <w:color w:val="000000"/>
                <w:szCs w:val="21"/>
              </w:rPr>
            </w:pPr>
          </w:p>
        </w:tc>
        <w:tc>
          <w:tcPr>
            <w:tcW w:w="0" w:type="auto"/>
            <w:tcBorders>
              <w:top w:val="single" w:sz="8" w:space="0" w:color="auto"/>
              <w:left w:val="single" w:sz="8" w:space="0" w:color="auto"/>
              <w:bottom w:val="single" w:sz="8" w:space="0" w:color="auto"/>
              <w:right w:val="single" w:sz="8" w:space="0" w:color="auto"/>
            </w:tcBorders>
            <w:vAlign w:val="center"/>
          </w:tcPr>
          <w:p w:rsidR="00791C16" w:rsidRPr="00A97486" w:rsidRDefault="00791C16" w:rsidP="00C45EE5">
            <w:pPr>
              <w:jc w:val="center"/>
              <w:rPr>
                <w:rFonts w:ascii="宋体" w:hAnsi="宋体" w:cs="宋体"/>
                <w:bCs/>
                <w:color w:val="000000"/>
                <w:szCs w:val="21"/>
              </w:rPr>
            </w:pPr>
          </w:p>
        </w:tc>
        <w:tc>
          <w:tcPr>
            <w:tcW w:w="0" w:type="auto"/>
            <w:tcBorders>
              <w:top w:val="single" w:sz="8" w:space="0" w:color="auto"/>
              <w:left w:val="single" w:sz="8" w:space="0" w:color="auto"/>
              <w:bottom w:val="single" w:sz="8" w:space="0" w:color="auto"/>
              <w:right w:val="single" w:sz="8" w:space="0" w:color="auto"/>
            </w:tcBorders>
            <w:vAlign w:val="center"/>
          </w:tcPr>
          <w:p w:rsidR="00791C16" w:rsidRPr="00A97486" w:rsidRDefault="00791C16" w:rsidP="00C45EE5">
            <w:pPr>
              <w:jc w:val="center"/>
              <w:rPr>
                <w:rFonts w:ascii="宋体" w:hAnsi="宋体" w:cs="宋体"/>
                <w:bCs/>
                <w:color w:val="000000"/>
                <w:szCs w:val="21"/>
              </w:rPr>
            </w:pPr>
          </w:p>
        </w:tc>
        <w:tc>
          <w:tcPr>
            <w:tcW w:w="0" w:type="auto"/>
            <w:tcBorders>
              <w:top w:val="single" w:sz="8" w:space="0" w:color="auto"/>
              <w:left w:val="single" w:sz="8" w:space="0" w:color="auto"/>
              <w:bottom w:val="single" w:sz="8" w:space="0" w:color="auto"/>
              <w:right w:val="single" w:sz="8" w:space="0" w:color="auto"/>
            </w:tcBorders>
            <w:vAlign w:val="center"/>
            <w:hideMark/>
          </w:tcPr>
          <w:p w:rsidR="00791C16" w:rsidRPr="00A97486" w:rsidRDefault="00791C16" w:rsidP="00C45EE5">
            <w:pPr>
              <w:jc w:val="center"/>
              <w:rPr>
                <w:rFonts w:ascii="宋体" w:hAnsi="宋体" w:cs="宋体"/>
                <w:bCs/>
                <w:color w:val="000000"/>
                <w:szCs w:val="21"/>
              </w:rPr>
            </w:pPr>
            <w:r w:rsidRPr="00A97486">
              <w:rPr>
                <w:rFonts w:ascii="宋体" w:hAnsi="宋体" w:cs="宋体" w:hint="eastAsia"/>
                <w:bCs/>
                <w:color w:val="000000"/>
                <w:szCs w:val="21"/>
              </w:rPr>
              <w:t>□</w:t>
            </w:r>
          </w:p>
        </w:tc>
      </w:tr>
      <w:tr w:rsidR="00791C16" w:rsidRPr="00A97486" w:rsidTr="00C45EE5">
        <w:trPr>
          <w:trHeight w:val="1238"/>
        </w:trPr>
        <w:tc>
          <w:tcPr>
            <w:tcW w:w="0" w:type="auto"/>
            <w:tcBorders>
              <w:top w:val="single" w:sz="8" w:space="0" w:color="auto"/>
              <w:left w:val="single" w:sz="8" w:space="0" w:color="auto"/>
              <w:bottom w:val="single" w:sz="8" w:space="0" w:color="auto"/>
              <w:right w:val="single" w:sz="8" w:space="0" w:color="auto"/>
            </w:tcBorders>
            <w:noWrap/>
            <w:vAlign w:val="center"/>
            <w:hideMark/>
          </w:tcPr>
          <w:p w:rsidR="00791C16" w:rsidRPr="00A97486" w:rsidRDefault="00791C16" w:rsidP="00C45EE5">
            <w:pPr>
              <w:jc w:val="center"/>
              <w:rPr>
                <w:rFonts w:ascii="宋体" w:hAnsi="宋体" w:cs="宋体"/>
                <w:color w:val="000000"/>
                <w:sz w:val="22"/>
                <w:szCs w:val="22"/>
              </w:rPr>
            </w:pPr>
            <w:r w:rsidRPr="00A97486">
              <w:rPr>
                <w:rFonts w:ascii="宋体" w:hAnsi="宋体" w:cs="宋体" w:hint="eastAsia"/>
                <w:color w:val="000000"/>
                <w:sz w:val="22"/>
              </w:rPr>
              <w:t>46</w:t>
            </w:r>
          </w:p>
        </w:tc>
        <w:tc>
          <w:tcPr>
            <w:tcW w:w="0" w:type="auto"/>
            <w:vMerge/>
            <w:tcBorders>
              <w:top w:val="single" w:sz="8" w:space="0" w:color="auto"/>
              <w:left w:val="single" w:sz="8" w:space="0" w:color="auto"/>
              <w:bottom w:val="single" w:sz="8" w:space="0" w:color="auto"/>
              <w:right w:val="single" w:sz="8" w:space="0" w:color="auto"/>
            </w:tcBorders>
            <w:vAlign w:val="center"/>
            <w:hideMark/>
          </w:tcPr>
          <w:p w:rsidR="00791C16" w:rsidRPr="00A97486" w:rsidRDefault="00791C16" w:rsidP="00C45EE5">
            <w:pPr>
              <w:rPr>
                <w:b/>
                <w:bCs/>
                <w:szCs w:val="22"/>
              </w:rPr>
            </w:pPr>
          </w:p>
        </w:tc>
        <w:tc>
          <w:tcPr>
            <w:tcW w:w="1740" w:type="dxa"/>
            <w:tcBorders>
              <w:top w:val="single" w:sz="8" w:space="0" w:color="auto"/>
              <w:left w:val="nil"/>
              <w:bottom w:val="single" w:sz="8" w:space="0" w:color="auto"/>
              <w:right w:val="single" w:sz="8" w:space="0" w:color="auto"/>
            </w:tcBorders>
            <w:vAlign w:val="center"/>
            <w:hideMark/>
          </w:tcPr>
          <w:p w:rsidR="00791C16" w:rsidRPr="00A97486" w:rsidRDefault="00791C16" w:rsidP="00C45EE5">
            <w:pPr>
              <w:pStyle w:val="affff2"/>
            </w:pPr>
            <w:r w:rsidRPr="00A97486">
              <w:rPr>
                <w:rFonts w:hint="eastAsia"/>
              </w:rPr>
              <w:t>本控下，模式开关选择通风档，内风机正反转判断</w:t>
            </w:r>
          </w:p>
        </w:tc>
        <w:tc>
          <w:tcPr>
            <w:tcW w:w="3213" w:type="dxa"/>
            <w:tcBorders>
              <w:top w:val="single" w:sz="8" w:space="0" w:color="auto"/>
              <w:left w:val="nil"/>
              <w:bottom w:val="single" w:sz="8" w:space="0" w:color="auto"/>
              <w:right w:val="single" w:sz="8" w:space="0" w:color="auto"/>
            </w:tcBorders>
            <w:vAlign w:val="center"/>
            <w:hideMark/>
          </w:tcPr>
          <w:p w:rsidR="00791C16" w:rsidRPr="00A97486" w:rsidRDefault="00791C16" w:rsidP="00C45EE5">
            <w:pPr>
              <w:pStyle w:val="affff2"/>
            </w:pPr>
            <w:r w:rsidRPr="00A97486">
              <w:rPr>
                <w:rFonts w:hint="eastAsia"/>
              </w:rPr>
              <w:t>在车厢内送风道处都有风送下来，测量内风机的电流值正常</w:t>
            </w:r>
          </w:p>
        </w:tc>
        <w:tc>
          <w:tcPr>
            <w:tcW w:w="0" w:type="auto"/>
            <w:tcBorders>
              <w:top w:val="single" w:sz="8" w:space="0" w:color="auto"/>
              <w:left w:val="nil"/>
              <w:bottom w:val="single" w:sz="8" w:space="0" w:color="auto"/>
              <w:right w:val="single" w:sz="8" w:space="0" w:color="auto"/>
            </w:tcBorders>
            <w:vAlign w:val="center"/>
            <w:hideMark/>
          </w:tcPr>
          <w:p w:rsidR="00791C16" w:rsidRPr="00A97486" w:rsidRDefault="00791C16" w:rsidP="00C45EE5">
            <w:pPr>
              <w:jc w:val="center"/>
              <w:rPr>
                <w:rFonts w:ascii="宋体" w:hAnsi="宋体" w:cs="宋体"/>
                <w:bCs/>
                <w:color w:val="000000"/>
                <w:szCs w:val="21"/>
              </w:rPr>
            </w:pPr>
            <w:r w:rsidRPr="00A97486">
              <w:rPr>
                <w:rFonts w:ascii="宋体" w:hAnsi="宋体" w:cs="宋体" w:hint="eastAsia"/>
                <w:bCs/>
                <w:color w:val="000000"/>
                <w:szCs w:val="21"/>
              </w:rPr>
              <w:t>□</w:t>
            </w:r>
          </w:p>
        </w:tc>
        <w:tc>
          <w:tcPr>
            <w:tcW w:w="0" w:type="auto"/>
            <w:tcBorders>
              <w:top w:val="single" w:sz="8" w:space="0" w:color="auto"/>
              <w:left w:val="single" w:sz="8" w:space="0" w:color="auto"/>
              <w:bottom w:val="single" w:sz="8" w:space="0" w:color="auto"/>
              <w:right w:val="single" w:sz="8" w:space="0" w:color="auto"/>
            </w:tcBorders>
            <w:vAlign w:val="center"/>
            <w:hideMark/>
          </w:tcPr>
          <w:p w:rsidR="00791C16" w:rsidRPr="00A97486" w:rsidRDefault="00791C16" w:rsidP="00C45EE5">
            <w:pPr>
              <w:jc w:val="center"/>
              <w:rPr>
                <w:rFonts w:ascii="宋体" w:hAnsi="宋体" w:cs="宋体"/>
                <w:bCs/>
                <w:color w:val="000000"/>
                <w:szCs w:val="21"/>
              </w:rPr>
            </w:pPr>
            <w:r w:rsidRPr="00A97486">
              <w:rPr>
                <w:rFonts w:ascii="宋体" w:hAnsi="宋体" w:cs="宋体" w:hint="eastAsia"/>
                <w:bCs/>
                <w:color w:val="000000"/>
                <w:szCs w:val="21"/>
              </w:rPr>
              <w:t>□</w:t>
            </w:r>
          </w:p>
        </w:tc>
        <w:tc>
          <w:tcPr>
            <w:tcW w:w="0" w:type="auto"/>
            <w:tcBorders>
              <w:top w:val="single" w:sz="8" w:space="0" w:color="auto"/>
              <w:left w:val="single" w:sz="8" w:space="0" w:color="auto"/>
              <w:bottom w:val="single" w:sz="8" w:space="0" w:color="auto"/>
              <w:right w:val="single" w:sz="8" w:space="0" w:color="auto"/>
            </w:tcBorders>
            <w:vAlign w:val="center"/>
            <w:hideMark/>
          </w:tcPr>
          <w:p w:rsidR="00791C16" w:rsidRPr="00A97486" w:rsidRDefault="00791C16" w:rsidP="00C45EE5">
            <w:pPr>
              <w:jc w:val="center"/>
              <w:rPr>
                <w:rFonts w:ascii="宋体" w:hAnsi="宋体" w:cs="宋体"/>
                <w:bCs/>
                <w:color w:val="000000"/>
                <w:szCs w:val="21"/>
              </w:rPr>
            </w:pPr>
            <w:r w:rsidRPr="00A97486">
              <w:rPr>
                <w:rFonts w:ascii="宋体" w:hAnsi="宋体" w:cs="宋体" w:hint="eastAsia"/>
                <w:bCs/>
                <w:color w:val="000000"/>
                <w:szCs w:val="21"/>
              </w:rPr>
              <w:t>□</w:t>
            </w:r>
          </w:p>
        </w:tc>
        <w:tc>
          <w:tcPr>
            <w:tcW w:w="0" w:type="auto"/>
            <w:tcBorders>
              <w:top w:val="single" w:sz="8" w:space="0" w:color="auto"/>
              <w:left w:val="single" w:sz="8" w:space="0" w:color="auto"/>
              <w:bottom w:val="single" w:sz="8" w:space="0" w:color="auto"/>
              <w:right w:val="single" w:sz="8" w:space="0" w:color="auto"/>
            </w:tcBorders>
            <w:vAlign w:val="center"/>
            <w:hideMark/>
          </w:tcPr>
          <w:p w:rsidR="00791C16" w:rsidRPr="00A97486" w:rsidRDefault="00791C16" w:rsidP="00C45EE5">
            <w:pPr>
              <w:jc w:val="center"/>
              <w:rPr>
                <w:rFonts w:ascii="宋体" w:hAnsi="宋体" w:cs="宋体"/>
                <w:bCs/>
                <w:color w:val="000000"/>
                <w:szCs w:val="21"/>
              </w:rPr>
            </w:pPr>
            <w:r w:rsidRPr="00A97486">
              <w:rPr>
                <w:rFonts w:ascii="宋体" w:hAnsi="宋体" w:cs="宋体" w:hint="eastAsia"/>
                <w:bCs/>
                <w:color w:val="000000"/>
                <w:szCs w:val="21"/>
              </w:rPr>
              <w:t>□</w:t>
            </w:r>
          </w:p>
        </w:tc>
        <w:tc>
          <w:tcPr>
            <w:tcW w:w="0" w:type="auto"/>
            <w:tcBorders>
              <w:top w:val="single" w:sz="8" w:space="0" w:color="auto"/>
              <w:left w:val="single" w:sz="8" w:space="0" w:color="auto"/>
              <w:bottom w:val="single" w:sz="8" w:space="0" w:color="auto"/>
              <w:right w:val="single" w:sz="8" w:space="0" w:color="auto"/>
            </w:tcBorders>
            <w:vAlign w:val="center"/>
            <w:hideMark/>
          </w:tcPr>
          <w:p w:rsidR="00791C16" w:rsidRPr="00A97486" w:rsidRDefault="00791C16" w:rsidP="00C45EE5">
            <w:pPr>
              <w:jc w:val="center"/>
              <w:rPr>
                <w:rFonts w:ascii="宋体" w:hAnsi="宋体" w:cs="宋体"/>
                <w:bCs/>
                <w:color w:val="000000"/>
                <w:szCs w:val="21"/>
              </w:rPr>
            </w:pPr>
            <w:r w:rsidRPr="00A97486">
              <w:rPr>
                <w:rFonts w:ascii="宋体" w:hAnsi="宋体" w:cs="宋体" w:hint="eastAsia"/>
                <w:bCs/>
                <w:color w:val="000000"/>
                <w:szCs w:val="21"/>
              </w:rPr>
              <w:t>□</w:t>
            </w:r>
          </w:p>
        </w:tc>
        <w:tc>
          <w:tcPr>
            <w:tcW w:w="0" w:type="auto"/>
            <w:tcBorders>
              <w:top w:val="single" w:sz="8" w:space="0" w:color="auto"/>
              <w:left w:val="single" w:sz="8" w:space="0" w:color="auto"/>
              <w:bottom w:val="single" w:sz="8" w:space="0" w:color="auto"/>
              <w:right w:val="single" w:sz="8" w:space="0" w:color="auto"/>
            </w:tcBorders>
            <w:vAlign w:val="center"/>
            <w:hideMark/>
          </w:tcPr>
          <w:p w:rsidR="00791C16" w:rsidRPr="00A97486" w:rsidRDefault="00791C16" w:rsidP="00C45EE5">
            <w:pPr>
              <w:jc w:val="center"/>
              <w:rPr>
                <w:rFonts w:ascii="宋体" w:hAnsi="宋体" w:cs="宋体"/>
                <w:bCs/>
                <w:color w:val="000000"/>
                <w:szCs w:val="21"/>
              </w:rPr>
            </w:pPr>
            <w:r w:rsidRPr="00A97486">
              <w:rPr>
                <w:rFonts w:ascii="宋体" w:hAnsi="宋体" w:cs="宋体" w:hint="eastAsia"/>
                <w:bCs/>
                <w:color w:val="000000"/>
                <w:szCs w:val="21"/>
              </w:rPr>
              <w:t>□</w:t>
            </w:r>
          </w:p>
        </w:tc>
        <w:tc>
          <w:tcPr>
            <w:tcW w:w="0" w:type="auto"/>
            <w:tcBorders>
              <w:top w:val="single" w:sz="8" w:space="0" w:color="auto"/>
              <w:left w:val="single" w:sz="8" w:space="0" w:color="auto"/>
              <w:bottom w:val="single" w:sz="8" w:space="0" w:color="auto"/>
              <w:right w:val="single" w:sz="8" w:space="0" w:color="auto"/>
            </w:tcBorders>
            <w:vAlign w:val="center"/>
            <w:hideMark/>
          </w:tcPr>
          <w:p w:rsidR="00791C16" w:rsidRPr="00A97486" w:rsidRDefault="00791C16" w:rsidP="00C45EE5">
            <w:pPr>
              <w:jc w:val="center"/>
              <w:rPr>
                <w:rFonts w:ascii="宋体" w:hAnsi="宋体" w:cs="宋体"/>
                <w:bCs/>
                <w:color w:val="000000"/>
                <w:szCs w:val="21"/>
              </w:rPr>
            </w:pPr>
            <w:r w:rsidRPr="00A97486">
              <w:rPr>
                <w:rFonts w:ascii="宋体" w:hAnsi="宋体" w:cs="宋体" w:hint="eastAsia"/>
                <w:bCs/>
                <w:color w:val="000000"/>
                <w:szCs w:val="21"/>
              </w:rPr>
              <w:t>□</w:t>
            </w:r>
          </w:p>
        </w:tc>
        <w:tc>
          <w:tcPr>
            <w:tcW w:w="0" w:type="auto"/>
            <w:tcBorders>
              <w:top w:val="single" w:sz="8" w:space="0" w:color="auto"/>
              <w:left w:val="single" w:sz="8" w:space="0" w:color="auto"/>
              <w:bottom w:val="single" w:sz="8" w:space="0" w:color="auto"/>
              <w:right w:val="single" w:sz="8" w:space="0" w:color="auto"/>
            </w:tcBorders>
            <w:vAlign w:val="center"/>
            <w:hideMark/>
          </w:tcPr>
          <w:p w:rsidR="00791C16" w:rsidRPr="00A97486" w:rsidRDefault="00791C16" w:rsidP="00C45EE5">
            <w:pPr>
              <w:jc w:val="center"/>
              <w:rPr>
                <w:rFonts w:ascii="宋体" w:hAnsi="宋体" w:cs="宋体"/>
                <w:bCs/>
                <w:color w:val="000000"/>
                <w:szCs w:val="21"/>
              </w:rPr>
            </w:pPr>
            <w:r w:rsidRPr="00A97486">
              <w:rPr>
                <w:rFonts w:ascii="宋体" w:hAnsi="宋体" w:cs="宋体" w:hint="eastAsia"/>
                <w:bCs/>
                <w:color w:val="000000"/>
                <w:szCs w:val="21"/>
              </w:rPr>
              <w:t>□</w:t>
            </w:r>
          </w:p>
        </w:tc>
      </w:tr>
      <w:tr w:rsidR="00791C16" w:rsidRPr="00A97486" w:rsidTr="00C45EE5">
        <w:trPr>
          <w:trHeight w:val="660"/>
        </w:trPr>
        <w:tc>
          <w:tcPr>
            <w:tcW w:w="0" w:type="auto"/>
            <w:tcBorders>
              <w:top w:val="single" w:sz="8" w:space="0" w:color="auto"/>
              <w:left w:val="single" w:sz="8" w:space="0" w:color="auto"/>
              <w:bottom w:val="single" w:sz="8" w:space="0" w:color="auto"/>
              <w:right w:val="single" w:sz="8" w:space="0" w:color="auto"/>
            </w:tcBorders>
            <w:noWrap/>
            <w:vAlign w:val="center"/>
            <w:hideMark/>
          </w:tcPr>
          <w:p w:rsidR="00791C16" w:rsidRPr="00A97486" w:rsidRDefault="00791C16" w:rsidP="00C45EE5">
            <w:pPr>
              <w:jc w:val="center"/>
              <w:rPr>
                <w:rFonts w:ascii="宋体" w:hAnsi="宋体" w:cs="宋体"/>
                <w:color w:val="000000"/>
                <w:sz w:val="22"/>
                <w:szCs w:val="22"/>
              </w:rPr>
            </w:pPr>
            <w:r w:rsidRPr="00A97486">
              <w:rPr>
                <w:rFonts w:ascii="宋体" w:hAnsi="宋体" w:cs="宋体" w:hint="eastAsia"/>
                <w:color w:val="000000"/>
                <w:sz w:val="22"/>
              </w:rPr>
              <w:lastRenderedPageBreak/>
              <w:t>47</w:t>
            </w:r>
          </w:p>
        </w:tc>
        <w:tc>
          <w:tcPr>
            <w:tcW w:w="0" w:type="auto"/>
            <w:vMerge/>
            <w:tcBorders>
              <w:top w:val="single" w:sz="8" w:space="0" w:color="auto"/>
              <w:left w:val="single" w:sz="8" w:space="0" w:color="auto"/>
              <w:bottom w:val="single" w:sz="8" w:space="0" w:color="auto"/>
              <w:right w:val="single" w:sz="8" w:space="0" w:color="auto"/>
            </w:tcBorders>
            <w:vAlign w:val="center"/>
            <w:hideMark/>
          </w:tcPr>
          <w:p w:rsidR="00791C16" w:rsidRPr="00A97486" w:rsidRDefault="00791C16" w:rsidP="00C45EE5">
            <w:pPr>
              <w:rPr>
                <w:b/>
                <w:bCs/>
                <w:szCs w:val="22"/>
              </w:rPr>
            </w:pPr>
          </w:p>
        </w:tc>
        <w:tc>
          <w:tcPr>
            <w:tcW w:w="1740" w:type="dxa"/>
            <w:tcBorders>
              <w:top w:val="single" w:sz="8" w:space="0" w:color="auto"/>
              <w:left w:val="nil"/>
              <w:bottom w:val="single" w:sz="8" w:space="0" w:color="auto"/>
              <w:right w:val="single" w:sz="8" w:space="0" w:color="auto"/>
            </w:tcBorders>
            <w:vAlign w:val="center"/>
            <w:hideMark/>
          </w:tcPr>
          <w:p w:rsidR="00791C16" w:rsidRPr="00A97486" w:rsidRDefault="00791C16" w:rsidP="00C45EE5">
            <w:pPr>
              <w:pStyle w:val="affff2"/>
            </w:pPr>
            <w:r w:rsidRPr="00A97486">
              <w:rPr>
                <w:rFonts w:hint="eastAsia"/>
              </w:rPr>
              <w:t>如发生告警问题的判断</w:t>
            </w:r>
          </w:p>
        </w:tc>
        <w:tc>
          <w:tcPr>
            <w:tcW w:w="3213" w:type="dxa"/>
            <w:tcBorders>
              <w:top w:val="single" w:sz="8" w:space="0" w:color="auto"/>
              <w:left w:val="nil"/>
              <w:bottom w:val="single" w:sz="8" w:space="0" w:color="auto"/>
              <w:right w:val="single" w:sz="8" w:space="0" w:color="auto"/>
            </w:tcBorders>
            <w:vAlign w:val="center"/>
            <w:hideMark/>
          </w:tcPr>
          <w:p w:rsidR="00791C16" w:rsidRPr="00A97486" w:rsidRDefault="00791C16" w:rsidP="00C45EE5">
            <w:pPr>
              <w:pStyle w:val="affff2"/>
            </w:pPr>
            <w:r w:rsidRPr="00A97486">
              <w:rPr>
                <w:rFonts w:hint="eastAsia"/>
              </w:rPr>
              <w:t>通过</w:t>
            </w:r>
            <w:r w:rsidRPr="00A97486">
              <w:t>PTU</w:t>
            </w:r>
            <w:r w:rsidRPr="00A97486">
              <w:rPr>
                <w:rFonts w:hint="eastAsia"/>
              </w:rPr>
              <w:t>的告警界面，判断相应的告警故障。</w:t>
            </w:r>
          </w:p>
        </w:tc>
        <w:tc>
          <w:tcPr>
            <w:tcW w:w="0" w:type="auto"/>
            <w:tcBorders>
              <w:top w:val="single" w:sz="8" w:space="0" w:color="auto"/>
              <w:left w:val="nil"/>
              <w:bottom w:val="single" w:sz="8" w:space="0" w:color="auto"/>
              <w:right w:val="single" w:sz="8" w:space="0" w:color="auto"/>
            </w:tcBorders>
            <w:vAlign w:val="center"/>
          </w:tcPr>
          <w:p w:rsidR="00791C16" w:rsidRPr="00A97486" w:rsidRDefault="00791C16" w:rsidP="00C45EE5">
            <w:pPr>
              <w:jc w:val="center"/>
              <w:rPr>
                <w:rFonts w:ascii="宋体" w:hAnsi="宋体" w:cs="宋体"/>
                <w:bCs/>
                <w:color w:val="000000"/>
                <w:szCs w:val="21"/>
              </w:rPr>
            </w:pPr>
          </w:p>
        </w:tc>
        <w:tc>
          <w:tcPr>
            <w:tcW w:w="0" w:type="auto"/>
            <w:tcBorders>
              <w:top w:val="single" w:sz="8" w:space="0" w:color="auto"/>
              <w:left w:val="single" w:sz="8" w:space="0" w:color="auto"/>
              <w:bottom w:val="single" w:sz="8" w:space="0" w:color="auto"/>
              <w:right w:val="single" w:sz="8" w:space="0" w:color="auto"/>
            </w:tcBorders>
            <w:vAlign w:val="center"/>
          </w:tcPr>
          <w:p w:rsidR="00791C16" w:rsidRPr="00A97486" w:rsidRDefault="00791C16" w:rsidP="00C45EE5">
            <w:pPr>
              <w:jc w:val="center"/>
              <w:rPr>
                <w:rFonts w:ascii="宋体" w:hAnsi="宋体" w:cs="宋体"/>
                <w:bCs/>
                <w:color w:val="000000"/>
                <w:szCs w:val="21"/>
              </w:rPr>
            </w:pPr>
          </w:p>
        </w:tc>
        <w:tc>
          <w:tcPr>
            <w:tcW w:w="0" w:type="auto"/>
            <w:tcBorders>
              <w:top w:val="single" w:sz="8" w:space="0" w:color="auto"/>
              <w:left w:val="single" w:sz="8" w:space="0" w:color="auto"/>
              <w:bottom w:val="single" w:sz="8" w:space="0" w:color="auto"/>
              <w:right w:val="single" w:sz="8" w:space="0" w:color="auto"/>
            </w:tcBorders>
            <w:vAlign w:val="center"/>
          </w:tcPr>
          <w:p w:rsidR="00791C16" w:rsidRPr="00A97486" w:rsidRDefault="00791C16" w:rsidP="00C45EE5">
            <w:pPr>
              <w:jc w:val="center"/>
              <w:rPr>
                <w:rFonts w:ascii="宋体" w:hAnsi="宋体" w:cs="宋体"/>
                <w:bCs/>
                <w:color w:val="000000"/>
                <w:szCs w:val="21"/>
              </w:rPr>
            </w:pPr>
          </w:p>
        </w:tc>
        <w:tc>
          <w:tcPr>
            <w:tcW w:w="0" w:type="auto"/>
            <w:tcBorders>
              <w:top w:val="single" w:sz="8" w:space="0" w:color="auto"/>
              <w:left w:val="single" w:sz="8" w:space="0" w:color="auto"/>
              <w:bottom w:val="single" w:sz="8" w:space="0" w:color="auto"/>
              <w:right w:val="single" w:sz="8" w:space="0" w:color="auto"/>
            </w:tcBorders>
            <w:vAlign w:val="center"/>
          </w:tcPr>
          <w:p w:rsidR="00791C16" w:rsidRPr="00A97486" w:rsidRDefault="00791C16" w:rsidP="00C45EE5">
            <w:pPr>
              <w:jc w:val="center"/>
              <w:rPr>
                <w:rFonts w:ascii="宋体" w:hAnsi="宋体" w:cs="宋体"/>
                <w:bCs/>
                <w:color w:val="000000"/>
                <w:szCs w:val="21"/>
              </w:rPr>
            </w:pPr>
          </w:p>
        </w:tc>
        <w:tc>
          <w:tcPr>
            <w:tcW w:w="0" w:type="auto"/>
            <w:tcBorders>
              <w:top w:val="single" w:sz="8" w:space="0" w:color="auto"/>
              <w:left w:val="single" w:sz="8" w:space="0" w:color="auto"/>
              <w:bottom w:val="single" w:sz="8" w:space="0" w:color="auto"/>
              <w:right w:val="single" w:sz="8" w:space="0" w:color="auto"/>
            </w:tcBorders>
            <w:vAlign w:val="center"/>
          </w:tcPr>
          <w:p w:rsidR="00791C16" w:rsidRPr="00A97486" w:rsidRDefault="00791C16" w:rsidP="00C45EE5">
            <w:pPr>
              <w:jc w:val="center"/>
              <w:rPr>
                <w:rFonts w:ascii="宋体" w:hAnsi="宋体" w:cs="宋体"/>
                <w:bCs/>
                <w:color w:val="000000"/>
                <w:szCs w:val="21"/>
              </w:rPr>
            </w:pPr>
          </w:p>
        </w:tc>
        <w:tc>
          <w:tcPr>
            <w:tcW w:w="0" w:type="auto"/>
            <w:tcBorders>
              <w:top w:val="single" w:sz="8" w:space="0" w:color="auto"/>
              <w:left w:val="single" w:sz="8" w:space="0" w:color="auto"/>
              <w:bottom w:val="single" w:sz="8" w:space="0" w:color="auto"/>
              <w:right w:val="single" w:sz="8" w:space="0" w:color="auto"/>
            </w:tcBorders>
            <w:vAlign w:val="center"/>
          </w:tcPr>
          <w:p w:rsidR="00791C16" w:rsidRPr="00A97486" w:rsidRDefault="00791C16" w:rsidP="00C45EE5">
            <w:pPr>
              <w:jc w:val="center"/>
              <w:rPr>
                <w:rFonts w:ascii="宋体" w:hAnsi="宋体" w:cs="宋体"/>
                <w:bCs/>
                <w:color w:val="000000"/>
                <w:szCs w:val="21"/>
              </w:rPr>
            </w:pPr>
          </w:p>
        </w:tc>
        <w:tc>
          <w:tcPr>
            <w:tcW w:w="0" w:type="auto"/>
            <w:tcBorders>
              <w:top w:val="single" w:sz="8" w:space="0" w:color="auto"/>
              <w:left w:val="single" w:sz="8" w:space="0" w:color="auto"/>
              <w:bottom w:val="single" w:sz="8" w:space="0" w:color="auto"/>
              <w:right w:val="single" w:sz="8" w:space="0" w:color="auto"/>
            </w:tcBorders>
            <w:vAlign w:val="center"/>
          </w:tcPr>
          <w:p w:rsidR="00791C16" w:rsidRPr="00A97486" w:rsidRDefault="00791C16" w:rsidP="00C45EE5">
            <w:pPr>
              <w:jc w:val="center"/>
              <w:rPr>
                <w:rFonts w:ascii="宋体" w:hAnsi="宋体" w:cs="宋体"/>
                <w:bCs/>
                <w:color w:val="000000"/>
                <w:szCs w:val="21"/>
              </w:rPr>
            </w:pPr>
          </w:p>
        </w:tc>
        <w:tc>
          <w:tcPr>
            <w:tcW w:w="0" w:type="auto"/>
            <w:tcBorders>
              <w:top w:val="single" w:sz="8" w:space="0" w:color="auto"/>
              <w:left w:val="single" w:sz="8" w:space="0" w:color="auto"/>
              <w:bottom w:val="single" w:sz="8" w:space="0" w:color="auto"/>
              <w:right w:val="single" w:sz="8" w:space="0" w:color="auto"/>
            </w:tcBorders>
            <w:vAlign w:val="center"/>
          </w:tcPr>
          <w:p w:rsidR="00791C16" w:rsidRPr="00A97486" w:rsidRDefault="00791C16" w:rsidP="00C45EE5">
            <w:pPr>
              <w:jc w:val="center"/>
              <w:rPr>
                <w:rFonts w:ascii="宋体" w:hAnsi="宋体" w:cs="宋体"/>
                <w:bCs/>
                <w:color w:val="000000"/>
                <w:szCs w:val="21"/>
              </w:rPr>
            </w:pPr>
          </w:p>
        </w:tc>
      </w:tr>
      <w:tr w:rsidR="00791C16" w:rsidRPr="00A97486" w:rsidTr="00C45EE5">
        <w:trPr>
          <w:trHeight w:val="300"/>
        </w:trPr>
        <w:tc>
          <w:tcPr>
            <w:tcW w:w="0" w:type="auto"/>
            <w:tcBorders>
              <w:top w:val="single" w:sz="8" w:space="0" w:color="auto"/>
              <w:left w:val="single" w:sz="8" w:space="0" w:color="auto"/>
              <w:bottom w:val="single" w:sz="8" w:space="0" w:color="auto"/>
              <w:right w:val="single" w:sz="8" w:space="0" w:color="auto"/>
            </w:tcBorders>
            <w:noWrap/>
            <w:vAlign w:val="center"/>
            <w:hideMark/>
          </w:tcPr>
          <w:p w:rsidR="00791C16" w:rsidRPr="00A97486" w:rsidRDefault="00791C16" w:rsidP="00C45EE5">
            <w:pPr>
              <w:jc w:val="center"/>
              <w:rPr>
                <w:rFonts w:ascii="宋体" w:hAnsi="宋体" w:cs="宋体"/>
                <w:color w:val="000000"/>
                <w:sz w:val="22"/>
                <w:szCs w:val="22"/>
              </w:rPr>
            </w:pPr>
            <w:r w:rsidRPr="00A97486">
              <w:rPr>
                <w:rFonts w:ascii="宋体" w:hAnsi="宋体" w:cs="宋体" w:hint="eastAsia"/>
                <w:color w:val="000000"/>
                <w:sz w:val="22"/>
              </w:rPr>
              <w:t>48</w:t>
            </w:r>
          </w:p>
        </w:tc>
        <w:tc>
          <w:tcPr>
            <w:tcW w:w="0" w:type="auto"/>
            <w:vMerge/>
            <w:tcBorders>
              <w:top w:val="single" w:sz="8" w:space="0" w:color="auto"/>
              <w:left w:val="single" w:sz="8" w:space="0" w:color="auto"/>
              <w:bottom w:val="single" w:sz="8" w:space="0" w:color="auto"/>
              <w:right w:val="single" w:sz="8" w:space="0" w:color="auto"/>
            </w:tcBorders>
            <w:vAlign w:val="center"/>
            <w:hideMark/>
          </w:tcPr>
          <w:p w:rsidR="00791C16" w:rsidRPr="00A97486" w:rsidRDefault="00791C16" w:rsidP="00C45EE5">
            <w:pPr>
              <w:rPr>
                <w:b/>
                <w:bCs/>
                <w:szCs w:val="22"/>
              </w:rPr>
            </w:pPr>
          </w:p>
        </w:tc>
        <w:tc>
          <w:tcPr>
            <w:tcW w:w="1740" w:type="dxa"/>
            <w:tcBorders>
              <w:top w:val="single" w:sz="8" w:space="0" w:color="auto"/>
              <w:left w:val="nil"/>
              <w:bottom w:val="single" w:sz="8" w:space="0" w:color="auto"/>
              <w:right w:val="single" w:sz="8" w:space="0" w:color="auto"/>
            </w:tcBorders>
            <w:vAlign w:val="center"/>
            <w:hideMark/>
          </w:tcPr>
          <w:p w:rsidR="00791C16" w:rsidRPr="00A97486" w:rsidRDefault="00791C16" w:rsidP="00C45EE5">
            <w:pPr>
              <w:pStyle w:val="affff2"/>
            </w:pPr>
            <w:r w:rsidRPr="00A97486">
              <w:rPr>
                <w:rFonts w:hint="eastAsia"/>
              </w:rPr>
              <w:t>本控下，模式开关选择制冷，制冷功能调试</w:t>
            </w:r>
          </w:p>
        </w:tc>
        <w:tc>
          <w:tcPr>
            <w:tcW w:w="3213" w:type="dxa"/>
            <w:tcBorders>
              <w:top w:val="single" w:sz="8" w:space="0" w:color="auto"/>
              <w:left w:val="nil"/>
              <w:bottom w:val="single" w:sz="8" w:space="0" w:color="auto"/>
              <w:right w:val="single" w:sz="8" w:space="0" w:color="auto"/>
            </w:tcBorders>
            <w:vAlign w:val="center"/>
            <w:hideMark/>
          </w:tcPr>
          <w:p w:rsidR="00791C16" w:rsidRPr="00A97486" w:rsidRDefault="00791C16" w:rsidP="00C45EE5">
            <w:pPr>
              <w:pStyle w:val="affff2"/>
            </w:pPr>
            <w:r w:rsidRPr="00A97486">
              <w:rPr>
                <w:rFonts w:hint="eastAsia"/>
              </w:rPr>
              <w:t>制冷状态下持续运行无故障，车厢温感舒适。（关注</w:t>
            </w:r>
            <w:r w:rsidRPr="00A97486">
              <w:t>PTU</w:t>
            </w:r>
            <w:r w:rsidRPr="00A97486">
              <w:rPr>
                <w:rFonts w:hint="eastAsia"/>
              </w:rPr>
              <w:t>机组状态）有需求时，运行状态与所选状态一致，无需求时，通风运行</w:t>
            </w:r>
          </w:p>
        </w:tc>
        <w:tc>
          <w:tcPr>
            <w:tcW w:w="0" w:type="auto"/>
            <w:tcBorders>
              <w:top w:val="single" w:sz="8" w:space="0" w:color="auto"/>
              <w:left w:val="nil"/>
              <w:bottom w:val="single" w:sz="8" w:space="0" w:color="auto"/>
              <w:right w:val="single" w:sz="8" w:space="0" w:color="auto"/>
            </w:tcBorders>
            <w:vAlign w:val="center"/>
            <w:hideMark/>
          </w:tcPr>
          <w:p w:rsidR="00791C16" w:rsidRPr="00A97486" w:rsidRDefault="00791C16" w:rsidP="00C45EE5">
            <w:pPr>
              <w:jc w:val="center"/>
              <w:rPr>
                <w:rFonts w:ascii="宋体" w:hAnsi="宋体" w:cs="宋体"/>
                <w:bCs/>
                <w:color w:val="000000"/>
                <w:szCs w:val="21"/>
              </w:rPr>
            </w:pPr>
            <w:r w:rsidRPr="00A97486">
              <w:rPr>
                <w:rFonts w:ascii="宋体" w:hAnsi="宋体" w:cs="宋体" w:hint="eastAsia"/>
                <w:bCs/>
                <w:color w:val="000000"/>
                <w:szCs w:val="21"/>
              </w:rPr>
              <w:t>□</w:t>
            </w:r>
          </w:p>
        </w:tc>
        <w:tc>
          <w:tcPr>
            <w:tcW w:w="0" w:type="auto"/>
            <w:tcBorders>
              <w:top w:val="single" w:sz="8" w:space="0" w:color="auto"/>
              <w:left w:val="single" w:sz="8" w:space="0" w:color="auto"/>
              <w:bottom w:val="single" w:sz="8" w:space="0" w:color="auto"/>
              <w:right w:val="single" w:sz="8" w:space="0" w:color="auto"/>
            </w:tcBorders>
            <w:vAlign w:val="center"/>
            <w:hideMark/>
          </w:tcPr>
          <w:p w:rsidR="00791C16" w:rsidRPr="00A97486" w:rsidRDefault="00791C16" w:rsidP="00C45EE5">
            <w:pPr>
              <w:jc w:val="center"/>
              <w:rPr>
                <w:rFonts w:ascii="宋体" w:hAnsi="宋体" w:cs="宋体"/>
                <w:bCs/>
                <w:color w:val="000000"/>
                <w:szCs w:val="21"/>
              </w:rPr>
            </w:pPr>
            <w:r w:rsidRPr="00A97486">
              <w:rPr>
                <w:rFonts w:ascii="宋体" w:hAnsi="宋体" w:cs="宋体" w:hint="eastAsia"/>
                <w:bCs/>
                <w:color w:val="000000"/>
                <w:szCs w:val="21"/>
              </w:rPr>
              <w:t>□</w:t>
            </w:r>
          </w:p>
        </w:tc>
        <w:tc>
          <w:tcPr>
            <w:tcW w:w="0" w:type="auto"/>
            <w:tcBorders>
              <w:top w:val="single" w:sz="8" w:space="0" w:color="auto"/>
              <w:left w:val="single" w:sz="8" w:space="0" w:color="auto"/>
              <w:bottom w:val="single" w:sz="8" w:space="0" w:color="auto"/>
              <w:right w:val="single" w:sz="8" w:space="0" w:color="auto"/>
            </w:tcBorders>
            <w:vAlign w:val="center"/>
            <w:hideMark/>
          </w:tcPr>
          <w:p w:rsidR="00791C16" w:rsidRPr="00A97486" w:rsidRDefault="00791C16" w:rsidP="00C45EE5">
            <w:pPr>
              <w:jc w:val="center"/>
              <w:rPr>
                <w:rFonts w:ascii="宋体" w:hAnsi="宋体" w:cs="宋体"/>
                <w:bCs/>
                <w:color w:val="000000"/>
                <w:szCs w:val="21"/>
              </w:rPr>
            </w:pPr>
            <w:r w:rsidRPr="00A97486">
              <w:rPr>
                <w:rFonts w:ascii="宋体" w:hAnsi="宋体" w:cs="宋体" w:hint="eastAsia"/>
                <w:bCs/>
                <w:color w:val="000000"/>
                <w:szCs w:val="21"/>
              </w:rPr>
              <w:t>□</w:t>
            </w:r>
          </w:p>
        </w:tc>
        <w:tc>
          <w:tcPr>
            <w:tcW w:w="0" w:type="auto"/>
            <w:tcBorders>
              <w:top w:val="single" w:sz="8" w:space="0" w:color="auto"/>
              <w:left w:val="single" w:sz="8" w:space="0" w:color="auto"/>
              <w:bottom w:val="single" w:sz="8" w:space="0" w:color="auto"/>
              <w:right w:val="single" w:sz="8" w:space="0" w:color="auto"/>
            </w:tcBorders>
            <w:vAlign w:val="center"/>
            <w:hideMark/>
          </w:tcPr>
          <w:p w:rsidR="00791C16" w:rsidRPr="00A97486" w:rsidRDefault="00791C16" w:rsidP="00C45EE5">
            <w:pPr>
              <w:jc w:val="center"/>
              <w:rPr>
                <w:rFonts w:ascii="宋体" w:hAnsi="宋体" w:cs="宋体"/>
                <w:bCs/>
                <w:color w:val="000000"/>
                <w:szCs w:val="21"/>
              </w:rPr>
            </w:pPr>
            <w:r w:rsidRPr="00A97486">
              <w:rPr>
                <w:rFonts w:ascii="宋体" w:hAnsi="宋体" w:cs="宋体" w:hint="eastAsia"/>
                <w:bCs/>
                <w:color w:val="000000"/>
                <w:szCs w:val="21"/>
              </w:rPr>
              <w:t>□</w:t>
            </w:r>
          </w:p>
        </w:tc>
        <w:tc>
          <w:tcPr>
            <w:tcW w:w="0" w:type="auto"/>
            <w:tcBorders>
              <w:top w:val="single" w:sz="8" w:space="0" w:color="auto"/>
              <w:left w:val="single" w:sz="8" w:space="0" w:color="auto"/>
              <w:bottom w:val="single" w:sz="8" w:space="0" w:color="auto"/>
              <w:right w:val="single" w:sz="8" w:space="0" w:color="auto"/>
            </w:tcBorders>
            <w:vAlign w:val="center"/>
            <w:hideMark/>
          </w:tcPr>
          <w:p w:rsidR="00791C16" w:rsidRPr="00A97486" w:rsidRDefault="00791C16" w:rsidP="00C45EE5">
            <w:pPr>
              <w:jc w:val="center"/>
              <w:rPr>
                <w:rFonts w:ascii="宋体" w:hAnsi="宋体" w:cs="宋体"/>
                <w:bCs/>
                <w:color w:val="000000"/>
                <w:szCs w:val="21"/>
              </w:rPr>
            </w:pPr>
            <w:r w:rsidRPr="00A97486">
              <w:rPr>
                <w:rFonts w:ascii="宋体" w:hAnsi="宋体" w:cs="宋体" w:hint="eastAsia"/>
                <w:bCs/>
                <w:color w:val="000000"/>
                <w:szCs w:val="21"/>
              </w:rPr>
              <w:t>□</w:t>
            </w:r>
          </w:p>
        </w:tc>
        <w:tc>
          <w:tcPr>
            <w:tcW w:w="0" w:type="auto"/>
            <w:tcBorders>
              <w:top w:val="single" w:sz="8" w:space="0" w:color="auto"/>
              <w:left w:val="single" w:sz="8" w:space="0" w:color="auto"/>
              <w:bottom w:val="single" w:sz="8" w:space="0" w:color="auto"/>
              <w:right w:val="single" w:sz="8" w:space="0" w:color="auto"/>
            </w:tcBorders>
            <w:vAlign w:val="center"/>
            <w:hideMark/>
          </w:tcPr>
          <w:p w:rsidR="00791C16" w:rsidRPr="00A97486" w:rsidRDefault="00791C16" w:rsidP="00C45EE5">
            <w:pPr>
              <w:jc w:val="center"/>
              <w:rPr>
                <w:rFonts w:ascii="宋体" w:hAnsi="宋体" w:cs="宋体"/>
                <w:bCs/>
                <w:color w:val="000000"/>
                <w:szCs w:val="21"/>
              </w:rPr>
            </w:pPr>
            <w:r w:rsidRPr="00A97486">
              <w:rPr>
                <w:rFonts w:ascii="宋体" w:hAnsi="宋体" w:cs="宋体" w:hint="eastAsia"/>
                <w:bCs/>
                <w:color w:val="000000"/>
                <w:szCs w:val="21"/>
              </w:rPr>
              <w:t>□</w:t>
            </w:r>
          </w:p>
        </w:tc>
        <w:tc>
          <w:tcPr>
            <w:tcW w:w="0" w:type="auto"/>
            <w:tcBorders>
              <w:top w:val="single" w:sz="8" w:space="0" w:color="auto"/>
              <w:left w:val="single" w:sz="8" w:space="0" w:color="auto"/>
              <w:bottom w:val="single" w:sz="8" w:space="0" w:color="auto"/>
              <w:right w:val="single" w:sz="8" w:space="0" w:color="auto"/>
            </w:tcBorders>
            <w:vAlign w:val="center"/>
            <w:hideMark/>
          </w:tcPr>
          <w:p w:rsidR="00791C16" w:rsidRPr="00A97486" w:rsidRDefault="00791C16" w:rsidP="00C45EE5">
            <w:pPr>
              <w:jc w:val="center"/>
              <w:rPr>
                <w:rFonts w:ascii="宋体" w:hAnsi="宋体" w:cs="宋体"/>
                <w:bCs/>
                <w:color w:val="000000"/>
                <w:szCs w:val="21"/>
              </w:rPr>
            </w:pPr>
            <w:r w:rsidRPr="00A97486">
              <w:rPr>
                <w:rFonts w:ascii="宋体" w:hAnsi="宋体" w:cs="宋体" w:hint="eastAsia"/>
                <w:bCs/>
                <w:color w:val="000000"/>
                <w:szCs w:val="21"/>
              </w:rPr>
              <w:t>□</w:t>
            </w:r>
          </w:p>
        </w:tc>
        <w:tc>
          <w:tcPr>
            <w:tcW w:w="0" w:type="auto"/>
            <w:tcBorders>
              <w:top w:val="single" w:sz="8" w:space="0" w:color="auto"/>
              <w:left w:val="single" w:sz="8" w:space="0" w:color="auto"/>
              <w:bottom w:val="single" w:sz="8" w:space="0" w:color="auto"/>
              <w:right w:val="single" w:sz="8" w:space="0" w:color="auto"/>
            </w:tcBorders>
            <w:vAlign w:val="center"/>
            <w:hideMark/>
          </w:tcPr>
          <w:p w:rsidR="00791C16" w:rsidRPr="00A97486" w:rsidRDefault="00791C16" w:rsidP="00C45EE5">
            <w:pPr>
              <w:jc w:val="center"/>
              <w:rPr>
                <w:rFonts w:ascii="宋体" w:hAnsi="宋体" w:cs="宋体"/>
                <w:bCs/>
                <w:color w:val="000000"/>
                <w:szCs w:val="21"/>
              </w:rPr>
            </w:pPr>
            <w:r w:rsidRPr="00A97486">
              <w:rPr>
                <w:rFonts w:ascii="宋体" w:hAnsi="宋体" w:cs="宋体" w:hint="eastAsia"/>
                <w:bCs/>
                <w:color w:val="000000"/>
                <w:szCs w:val="21"/>
              </w:rPr>
              <w:t>□</w:t>
            </w:r>
          </w:p>
        </w:tc>
      </w:tr>
      <w:tr w:rsidR="00791C16" w:rsidRPr="00A97486" w:rsidTr="00C45EE5">
        <w:trPr>
          <w:trHeight w:val="300"/>
        </w:trPr>
        <w:tc>
          <w:tcPr>
            <w:tcW w:w="0" w:type="auto"/>
            <w:tcBorders>
              <w:top w:val="single" w:sz="8" w:space="0" w:color="auto"/>
              <w:left w:val="single" w:sz="8" w:space="0" w:color="auto"/>
              <w:bottom w:val="single" w:sz="8" w:space="0" w:color="auto"/>
              <w:right w:val="single" w:sz="8" w:space="0" w:color="auto"/>
            </w:tcBorders>
            <w:noWrap/>
            <w:vAlign w:val="center"/>
            <w:hideMark/>
          </w:tcPr>
          <w:p w:rsidR="00791C16" w:rsidRPr="00A97486" w:rsidRDefault="00791C16" w:rsidP="00C45EE5">
            <w:pPr>
              <w:jc w:val="center"/>
              <w:rPr>
                <w:rFonts w:ascii="宋体" w:hAnsi="宋体" w:cs="宋体"/>
                <w:color w:val="000000"/>
                <w:sz w:val="22"/>
                <w:szCs w:val="22"/>
              </w:rPr>
            </w:pPr>
            <w:r w:rsidRPr="00A97486">
              <w:rPr>
                <w:rFonts w:ascii="宋体" w:hAnsi="宋体" w:cs="宋体" w:hint="eastAsia"/>
                <w:color w:val="000000"/>
                <w:sz w:val="22"/>
              </w:rPr>
              <w:t>49</w:t>
            </w:r>
          </w:p>
        </w:tc>
        <w:tc>
          <w:tcPr>
            <w:tcW w:w="0" w:type="auto"/>
            <w:vMerge/>
            <w:tcBorders>
              <w:top w:val="single" w:sz="8" w:space="0" w:color="auto"/>
              <w:left w:val="single" w:sz="8" w:space="0" w:color="auto"/>
              <w:bottom w:val="single" w:sz="8" w:space="0" w:color="auto"/>
              <w:right w:val="single" w:sz="8" w:space="0" w:color="auto"/>
            </w:tcBorders>
            <w:vAlign w:val="center"/>
            <w:hideMark/>
          </w:tcPr>
          <w:p w:rsidR="00791C16" w:rsidRPr="00A97486" w:rsidRDefault="00791C16" w:rsidP="00C45EE5">
            <w:pPr>
              <w:rPr>
                <w:b/>
                <w:bCs/>
                <w:szCs w:val="22"/>
              </w:rPr>
            </w:pPr>
          </w:p>
        </w:tc>
        <w:tc>
          <w:tcPr>
            <w:tcW w:w="1740" w:type="dxa"/>
            <w:tcBorders>
              <w:top w:val="single" w:sz="8" w:space="0" w:color="auto"/>
              <w:left w:val="nil"/>
              <w:bottom w:val="single" w:sz="8" w:space="0" w:color="auto"/>
              <w:right w:val="single" w:sz="8" w:space="0" w:color="auto"/>
            </w:tcBorders>
            <w:vAlign w:val="center"/>
            <w:hideMark/>
          </w:tcPr>
          <w:p w:rsidR="00791C16" w:rsidRPr="00A97486" w:rsidRDefault="00791C16" w:rsidP="00C45EE5">
            <w:pPr>
              <w:pStyle w:val="affff2"/>
            </w:pPr>
            <w:r w:rsidRPr="00A97486">
              <w:rPr>
                <w:rFonts w:hint="eastAsia"/>
              </w:rPr>
              <w:t>本控下，模式开关选择制热，制热功能调试</w:t>
            </w:r>
          </w:p>
        </w:tc>
        <w:tc>
          <w:tcPr>
            <w:tcW w:w="3213" w:type="dxa"/>
            <w:tcBorders>
              <w:top w:val="single" w:sz="8" w:space="0" w:color="auto"/>
              <w:left w:val="nil"/>
              <w:bottom w:val="single" w:sz="8" w:space="0" w:color="auto"/>
              <w:right w:val="single" w:sz="8" w:space="0" w:color="auto"/>
            </w:tcBorders>
            <w:vAlign w:val="center"/>
            <w:hideMark/>
          </w:tcPr>
          <w:p w:rsidR="00791C16" w:rsidRPr="00A97486" w:rsidRDefault="00791C16" w:rsidP="00C45EE5">
            <w:pPr>
              <w:pStyle w:val="affff2"/>
            </w:pPr>
            <w:r w:rsidRPr="00A97486">
              <w:rPr>
                <w:rFonts w:hint="eastAsia"/>
              </w:rPr>
              <w:t>制热状态下持续运行无故障，车厢温感舒适。（关注</w:t>
            </w:r>
            <w:r w:rsidRPr="00A97486">
              <w:t>PTU</w:t>
            </w:r>
            <w:r w:rsidRPr="00A97486">
              <w:rPr>
                <w:rFonts w:hint="eastAsia"/>
              </w:rPr>
              <w:t>机组状态）有需求时，运行状态与所选状态一致，无需求时，通风运行</w:t>
            </w:r>
          </w:p>
        </w:tc>
        <w:tc>
          <w:tcPr>
            <w:tcW w:w="0" w:type="auto"/>
            <w:tcBorders>
              <w:top w:val="single" w:sz="8" w:space="0" w:color="auto"/>
              <w:left w:val="nil"/>
              <w:bottom w:val="single" w:sz="8" w:space="0" w:color="auto"/>
              <w:right w:val="single" w:sz="8" w:space="0" w:color="auto"/>
            </w:tcBorders>
            <w:vAlign w:val="center"/>
            <w:hideMark/>
          </w:tcPr>
          <w:p w:rsidR="00791C16" w:rsidRPr="00A97486" w:rsidRDefault="00791C16" w:rsidP="00C45EE5">
            <w:pPr>
              <w:jc w:val="center"/>
              <w:rPr>
                <w:rFonts w:ascii="宋体" w:hAnsi="宋体" w:cs="宋体"/>
                <w:bCs/>
                <w:color w:val="000000"/>
                <w:szCs w:val="21"/>
              </w:rPr>
            </w:pPr>
            <w:r w:rsidRPr="00A97486">
              <w:rPr>
                <w:rFonts w:ascii="宋体" w:hAnsi="宋体" w:cs="宋体" w:hint="eastAsia"/>
                <w:bCs/>
                <w:color w:val="000000"/>
                <w:szCs w:val="21"/>
              </w:rPr>
              <w:t>□</w:t>
            </w:r>
          </w:p>
        </w:tc>
        <w:tc>
          <w:tcPr>
            <w:tcW w:w="0" w:type="auto"/>
            <w:tcBorders>
              <w:top w:val="single" w:sz="8" w:space="0" w:color="auto"/>
              <w:left w:val="single" w:sz="8" w:space="0" w:color="auto"/>
              <w:bottom w:val="single" w:sz="8" w:space="0" w:color="auto"/>
              <w:right w:val="single" w:sz="8" w:space="0" w:color="auto"/>
            </w:tcBorders>
            <w:vAlign w:val="center"/>
            <w:hideMark/>
          </w:tcPr>
          <w:p w:rsidR="00791C16" w:rsidRPr="00A97486" w:rsidRDefault="00791C16" w:rsidP="00C45EE5">
            <w:pPr>
              <w:jc w:val="center"/>
              <w:rPr>
                <w:rFonts w:ascii="宋体" w:hAnsi="宋体" w:cs="宋体"/>
                <w:bCs/>
                <w:color w:val="000000"/>
                <w:szCs w:val="21"/>
              </w:rPr>
            </w:pPr>
            <w:r w:rsidRPr="00A97486">
              <w:rPr>
                <w:rFonts w:ascii="宋体" w:hAnsi="宋体" w:cs="宋体" w:hint="eastAsia"/>
                <w:bCs/>
                <w:color w:val="000000"/>
                <w:szCs w:val="21"/>
              </w:rPr>
              <w:t>□</w:t>
            </w:r>
          </w:p>
        </w:tc>
        <w:tc>
          <w:tcPr>
            <w:tcW w:w="0" w:type="auto"/>
            <w:tcBorders>
              <w:top w:val="single" w:sz="8" w:space="0" w:color="auto"/>
              <w:left w:val="single" w:sz="8" w:space="0" w:color="auto"/>
              <w:bottom w:val="single" w:sz="8" w:space="0" w:color="auto"/>
              <w:right w:val="single" w:sz="8" w:space="0" w:color="auto"/>
            </w:tcBorders>
            <w:vAlign w:val="center"/>
            <w:hideMark/>
          </w:tcPr>
          <w:p w:rsidR="00791C16" w:rsidRPr="00A97486" w:rsidRDefault="00791C16" w:rsidP="00C45EE5">
            <w:pPr>
              <w:jc w:val="center"/>
              <w:rPr>
                <w:rFonts w:ascii="宋体" w:hAnsi="宋体" w:cs="宋体"/>
                <w:bCs/>
                <w:color w:val="000000"/>
                <w:szCs w:val="21"/>
              </w:rPr>
            </w:pPr>
            <w:r w:rsidRPr="00A97486">
              <w:rPr>
                <w:rFonts w:ascii="宋体" w:hAnsi="宋体" w:cs="宋体" w:hint="eastAsia"/>
                <w:bCs/>
                <w:color w:val="000000"/>
                <w:szCs w:val="21"/>
              </w:rPr>
              <w:t>□</w:t>
            </w:r>
          </w:p>
        </w:tc>
        <w:tc>
          <w:tcPr>
            <w:tcW w:w="0" w:type="auto"/>
            <w:tcBorders>
              <w:top w:val="single" w:sz="8" w:space="0" w:color="auto"/>
              <w:left w:val="single" w:sz="8" w:space="0" w:color="auto"/>
              <w:bottom w:val="single" w:sz="8" w:space="0" w:color="auto"/>
              <w:right w:val="single" w:sz="8" w:space="0" w:color="auto"/>
            </w:tcBorders>
            <w:vAlign w:val="center"/>
            <w:hideMark/>
          </w:tcPr>
          <w:p w:rsidR="00791C16" w:rsidRPr="00A97486" w:rsidRDefault="00791C16" w:rsidP="00C45EE5">
            <w:pPr>
              <w:jc w:val="center"/>
              <w:rPr>
                <w:rFonts w:ascii="宋体" w:hAnsi="宋体" w:cs="宋体"/>
                <w:bCs/>
                <w:color w:val="000000"/>
                <w:szCs w:val="21"/>
              </w:rPr>
            </w:pPr>
            <w:r w:rsidRPr="00A97486">
              <w:rPr>
                <w:rFonts w:ascii="宋体" w:hAnsi="宋体" w:cs="宋体" w:hint="eastAsia"/>
                <w:bCs/>
                <w:color w:val="000000"/>
                <w:szCs w:val="21"/>
              </w:rPr>
              <w:t>□</w:t>
            </w:r>
          </w:p>
        </w:tc>
        <w:tc>
          <w:tcPr>
            <w:tcW w:w="0" w:type="auto"/>
            <w:tcBorders>
              <w:top w:val="single" w:sz="8" w:space="0" w:color="auto"/>
              <w:left w:val="single" w:sz="8" w:space="0" w:color="auto"/>
              <w:bottom w:val="single" w:sz="8" w:space="0" w:color="auto"/>
              <w:right w:val="single" w:sz="8" w:space="0" w:color="auto"/>
            </w:tcBorders>
            <w:vAlign w:val="center"/>
            <w:hideMark/>
          </w:tcPr>
          <w:p w:rsidR="00791C16" w:rsidRPr="00A97486" w:rsidRDefault="00791C16" w:rsidP="00C45EE5">
            <w:pPr>
              <w:jc w:val="center"/>
              <w:rPr>
                <w:rFonts w:ascii="宋体" w:hAnsi="宋体" w:cs="宋体"/>
                <w:bCs/>
                <w:color w:val="000000"/>
                <w:szCs w:val="21"/>
              </w:rPr>
            </w:pPr>
            <w:r w:rsidRPr="00A97486">
              <w:rPr>
                <w:rFonts w:ascii="宋体" w:hAnsi="宋体" w:cs="宋体" w:hint="eastAsia"/>
                <w:bCs/>
                <w:color w:val="000000"/>
                <w:szCs w:val="21"/>
              </w:rPr>
              <w:t>□</w:t>
            </w:r>
          </w:p>
        </w:tc>
        <w:tc>
          <w:tcPr>
            <w:tcW w:w="0" w:type="auto"/>
            <w:tcBorders>
              <w:top w:val="single" w:sz="8" w:space="0" w:color="auto"/>
              <w:left w:val="single" w:sz="8" w:space="0" w:color="auto"/>
              <w:bottom w:val="single" w:sz="8" w:space="0" w:color="auto"/>
              <w:right w:val="single" w:sz="8" w:space="0" w:color="auto"/>
            </w:tcBorders>
            <w:vAlign w:val="center"/>
            <w:hideMark/>
          </w:tcPr>
          <w:p w:rsidR="00791C16" w:rsidRPr="00A97486" w:rsidRDefault="00791C16" w:rsidP="00C45EE5">
            <w:pPr>
              <w:jc w:val="center"/>
              <w:rPr>
                <w:rFonts w:ascii="宋体" w:hAnsi="宋体" w:cs="宋体"/>
                <w:bCs/>
                <w:color w:val="000000"/>
                <w:szCs w:val="21"/>
              </w:rPr>
            </w:pPr>
            <w:r w:rsidRPr="00A97486">
              <w:rPr>
                <w:rFonts w:ascii="宋体" w:hAnsi="宋体" w:cs="宋体" w:hint="eastAsia"/>
                <w:bCs/>
                <w:color w:val="000000"/>
                <w:szCs w:val="21"/>
              </w:rPr>
              <w:t>□</w:t>
            </w:r>
          </w:p>
        </w:tc>
        <w:tc>
          <w:tcPr>
            <w:tcW w:w="0" w:type="auto"/>
            <w:tcBorders>
              <w:top w:val="single" w:sz="8" w:space="0" w:color="auto"/>
              <w:left w:val="single" w:sz="8" w:space="0" w:color="auto"/>
              <w:bottom w:val="single" w:sz="8" w:space="0" w:color="auto"/>
              <w:right w:val="single" w:sz="8" w:space="0" w:color="auto"/>
            </w:tcBorders>
            <w:vAlign w:val="center"/>
            <w:hideMark/>
          </w:tcPr>
          <w:p w:rsidR="00791C16" w:rsidRPr="00A97486" w:rsidRDefault="00791C16" w:rsidP="00C45EE5">
            <w:pPr>
              <w:jc w:val="center"/>
              <w:rPr>
                <w:rFonts w:ascii="宋体" w:hAnsi="宋体" w:cs="宋体"/>
                <w:bCs/>
                <w:color w:val="000000"/>
                <w:szCs w:val="21"/>
              </w:rPr>
            </w:pPr>
            <w:r w:rsidRPr="00A97486">
              <w:rPr>
                <w:rFonts w:ascii="宋体" w:hAnsi="宋体" w:cs="宋体" w:hint="eastAsia"/>
                <w:bCs/>
                <w:color w:val="000000"/>
                <w:szCs w:val="21"/>
              </w:rPr>
              <w:t>□</w:t>
            </w:r>
          </w:p>
        </w:tc>
        <w:tc>
          <w:tcPr>
            <w:tcW w:w="0" w:type="auto"/>
            <w:tcBorders>
              <w:top w:val="single" w:sz="8" w:space="0" w:color="auto"/>
              <w:left w:val="single" w:sz="8" w:space="0" w:color="auto"/>
              <w:bottom w:val="single" w:sz="8" w:space="0" w:color="auto"/>
              <w:right w:val="single" w:sz="8" w:space="0" w:color="auto"/>
            </w:tcBorders>
            <w:vAlign w:val="center"/>
            <w:hideMark/>
          </w:tcPr>
          <w:p w:rsidR="00791C16" w:rsidRPr="00A97486" w:rsidRDefault="00791C16" w:rsidP="00C45EE5">
            <w:pPr>
              <w:jc w:val="center"/>
              <w:rPr>
                <w:rFonts w:ascii="宋体" w:hAnsi="宋体" w:cs="宋体"/>
                <w:bCs/>
                <w:color w:val="000000"/>
                <w:szCs w:val="21"/>
              </w:rPr>
            </w:pPr>
            <w:r w:rsidRPr="00A97486">
              <w:rPr>
                <w:rFonts w:ascii="宋体" w:hAnsi="宋体" w:cs="宋体" w:hint="eastAsia"/>
                <w:bCs/>
                <w:color w:val="000000"/>
                <w:szCs w:val="21"/>
              </w:rPr>
              <w:t>□</w:t>
            </w:r>
          </w:p>
        </w:tc>
      </w:tr>
      <w:tr w:rsidR="00791C16" w:rsidRPr="00A97486" w:rsidTr="00C45EE5">
        <w:trPr>
          <w:trHeight w:val="300"/>
        </w:trPr>
        <w:tc>
          <w:tcPr>
            <w:tcW w:w="0" w:type="auto"/>
            <w:tcBorders>
              <w:top w:val="single" w:sz="8" w:space="0" w:color="auto"/>
              <w:left w:val="single" w:sz="8" w:space="0" w:color="auto"/>
              <w:bottom w:val="single" w:sz="8" w:space="0" w:color="auto"/>
              <w:right w:val="single" w:sz="8" w:space="0" w:color="auto"/>
            </w:tcBorders>
            <w:noWrap/>
            <w:vAlign w:val="center"/>
            <w:hideMark/>
          </w:tcPr>
          <w:p w:rsidR="00791C16" w:rsidRPr="00A97486" w:rsidRDefault="00791C16" w:rsidP="00C45EE5">
            <w:pPr>
              <w:jc w:val="center"/>
              <w:rPr>
                <w:rFonts w:ascii="宋体" w:hAnsi="宋体" w:cs="宋体"/>
                <w:color w:val="000000"/>
                <w:sz w:val="22"/>
                <w:szCs w:val="22"/>
              </w:rPr>
            </w:pPr>
            <w:r w:rsidRPr="00A97486">
              <w:rPr>
                <w:rFonts w:ascii="宋体" w:hAnsi="宋体" w:cs="宋体" w:hint="eastAsia"/>
                <w:color w:val="000000"/>
                <w:sz w:val="22"/>
              </w:rPr>
              <w:t>50</w:t>
            </w:r>
          </w:p>
        </w:tc>
        <w:tc>
          <w:tcPr>
            <w:tcW w:w="0" w:type="auto"/>
            <w:vMerge/>
            <w:tcBorders>
              <w:top w:val="single" w:sz="8" w:space="0" w:color="auto"/>
              <w:left w:val="single" w:sz="8" w:space="0" w:color="auto"/>
              <w:bottom w:val="single" w:sz="8" w:space="0" w:color="auto"/>
              <w:right w:val="single" w:sz="8" w:space="0" w:color="auto"/>
            </w:tcBorders>
            <w:vAlign w:val="center"/>
            <w:hideMark/>
          </w:tcPr>
          <w:p w:rsidR="00791C16" w:rsidRPr="00A97486" w:rsidRDefault="00791C16" w:rsidP="00C45EE5">
            <w:pPr>
              <w:rPr>
                <w:b/>
                <w:bCs/>
                <w:szCs w:val="22"/>
              </w:rPr>
            </w:pPr>
          </w:p>
        </w:tc>
        <w:tc>
          <w:tcPr>
            <w:tcW w:w="1740" w:type="dxa"/>
            <w:tcBorders>
              <w:top w:val="single" w:sz="8" w:space="0" w:color="auto"/>
              <w:left w:val="nil"/>
              <w:bottom w:val="single" w:sz="8" w:space="0" w:color="auto"/>
              <w:right w:val="single" w:sz="8" w:space="0" w:color="auto"/>
            </w:tcBorders>
            <w:vAlign w:val="center"/>
            <w:hideMark/>
          </w:tcPr>
          <w:p w:rsidR="00791C16" w:rsidRPr="00A97486" w:rsidRDefault="00791C16" w:rsidP="00C45EE5">
            <w:pPr>
              <w:pStyle w:val="affff2"/>
            </w:pPr>
            <w:r w:rsidRPr="00A97486">
              <w:rPr>
                <w:rFonts w:hint="eastAsia"/>
              </w:rPr>
              <w:t>本控下，模式开关选择测试</w:t>
            </w:r>
            <w:r w:rsidRPr="00A97486">
              <w:t xml:space="preserve">1 </w:t>
            </w:r>
          </w:p>
        </w:tc>
        <w:tc>
          <w:tcPr>
            <w:tcW w:w="3213" w:type="dxa"/>
            <w:tcBorders>
              <w:top w:val="single" w:sz="8" w:space="0" w:color="auto"/>
              <w:left w:val="nil"/>
              <w:bottom w:val="single" w:sz="8" w:space="0" w:color="auto"/>
              <w:right w:val="single" w:sz="8" w:space="0" w:color="auto"/>
            </w:tcBorders>
            <w:vAlign w:val="center"/>
            <w:hideMark/>
          </w:tcPr>
          <w:p w:rsidR="00791C16" w:rsidRPr="00A97486" w:rsidRDefault="00791C16" w:rsidP="00C45EE5">
            <w:pPr>
              <w:pStyle w:val="affff2"/>
            </w:pPr>
            <w:r w:rsidRPr="00A97486">
              <w:rPr>
                <w:rFonts w:hint="eastAsia"/>
              </w:rPr>
              <w:t>该节车的空调机组</w:t>
            </w:r>
            <w:r w:rsidRPr="00A97486">
              <w:t>1</w:t>
            </w:r>
            <w:r w:rsidRPr="00A97486">
              <w:rPr>
                <w:rFonts w:hint="eastAsia"/>
              </w:rPr>
              <w:t>进入测试模式（制冷</w:t>
            </w:r>
            <w:r w:rsidRPr="00A97486">
              <w:t>5</w:t>
            </w:r>
            <w:r w:rsidRPr="00A97486">
              <w:rPr>
                <w:rFonts w:hint="eastAsia"/>
              </w:rPr>
              <w:t>分钟，紧急通风</w:t>
            </w:r>
            <w:r w:rsidRPr="00A97486">
              <w:t>4</w:t>
            </w:r>
            <w:r w:rsidRPr="00A97486">
              <w:rPr>
                <w:rFonts w:hint="eastAsia"/>
              </w:rPr>
              <w:t>分钟，制热</w:t>
            </w:r>
            <w:r w:rsidRPr="00A97486">
              <w:t>5</w:t>
            </w:r>
            <w:r w:rsidRPr="00A97486">
              <w:rPr>
                <w:rFonts w:hint="eastAsia"/>
              </w:rPr>
              <w:t>分钟）会受环境温度影响，机组</w:t>
            </w:r>
            <w:r w:rsidRPr="00A97486">
              <w:t>2</w:t>
            </w:r>
            <w:r w:rsidRPr="00A97486">
              <w:rPr>
                <w:rFonts w:hint="eastAsia"/>
              </w:rPr>
              <w:t>一直通风。测试结束后，进入通风模式。测试过程中持续运行无故障，车厢温感舒适。</w:t>
            </w:r>
          </w:p>
        </w:tc>
        <w:tc>
          <w:tcPr>
            <w:tcW w:w="0" w:type="auto"/>
            <w:tcBorders>
              <w:top w:val="single" w:sz="8" w:space="0" w:color="auto"/>
              <w:left w:val="nil"/>
              <w:bottom w:val="single" w:sz="8" w:space="0" w:color="auto"/>
              <w:right w:val="single" w:sz="8" w:space="0" w:color="auto"/>
            </w:tcBorders>
            <w:vAlign w:val="center"/>
          </w:tcPr>
          <w:p w:rsidR="00791C16" w:rsidRPr="00A97486" w:rsidRDefault="00791C16" w:rsidP="00C45EE5">
            <w:pPr>
              <w:jc w:val="center"/>
              <w:rPr>
                <w:rFonts w:ascii="宋体" w:hAnsi="宋体" w:cs="宋体"/>
                <w:bCs/>
                <w:color w:val="000000"/>
                <w:szCs w:val="21"/>
              </w:rPr>
            </w:pPr>
          </w:p>
        </w:tc>
        <w:tc>
          <w:tcPr>
            <w:tcW w:w="0" w:type="auto"/>
            <w:tcBorders>
              <w:top w:val="single" w:sz="8" w:space="0" w:color="auto"/>
              <w:left w:val="single" w:sz="8" w:space="0" w:color="auto"/>
              <w:bottom w:val="single" w:sz="8" w:space="0" w:color="auto"/>
              <w:right w:val="single" w:sz="8" w:space="0" w:color="auto"/>
            </w:tcBorders>
            <w:vAlign w:val="center"/>
            <w:hideMark/>
          </w:tcPr>
          <w:p w:rsidR="00791C16" w:rsidRPr="00A97486" w:rsidRDefault="00791C16" w:rsidP="00C45EE5">
            <w:pPr>
              <w:jc w:val="center"/>
              <w:rPr>
                <w:rFonts w:ascii="宋体" w:hAnsi="宋体" w:cs="宋体"/>
                <w:bCs/>
                <w:color w:val="000000"/>
                <w:szCs w:val="21"/>
              </w:rPr>
            </w:pPr>
            <w:r w:rsidRPr="00A97486">
              <w:rPr>
                <w:rFonts w:ascii="宋体" w:hAnsi="宋体" w:cs="宋体" w:hint="eastAsia"/>
                <w:bCs/>
                <w:color w:val="000000"/>
                <w:szCs w:val="21"/>
              </w:rPr>
              <w:t>□</w:t>
            </w:r>
          </w:p>
        </w:tc>
        <w:tc>
          <w:tcPr>
            <w:tcW w:w="0" w:type="auto"/>
            <w:tcBorders>
              <w:top w:val="single" w:sz="8" w:space="0" w:color="auto"/>
              <w:left w:val="single" w:sz="8" w:space="0" w:color="auto"/>
              <w:bottom w:val="single" w:sz="8" w:space="0" w:color="auto"/>
              <w:right w:val="single" w:sz="8" w:space="0" w:color="auto"/>
            </w:tcBorders>
            <w:vAlign w:val="center"/>
            <w:hideMark/>
          </w:tcPr>
          <w:p w:rsidR="00791C16" w:rsidRPr="00A97486" w:rsidRDefault="00791C16" w:rsidP="00C45EE5">
            <w:pPr>
              <w:jc w:val="center"/>
              <w:rPr>
                <w:rFonts w:ascii="宋体" w:hAnsi="宋体" w:cs="宋体"/>
                <w:bCs/>
                <w:color w:val="000000"/>
                <w:szCs w:val="21"/>
              </w:rPr>
            </w:pPr>
            <w:r w:rsidRPr="00A97486">
              <w:rPr>
                <w:rFonts w:ascii="宋体" w:hAnsi="宋体" w:cs="宋体" w:hint="eastAsia"/>
                <w:bCs/>
                <w:color w:val="000000"/>
                <w:szCs w:val="21"/>
              </w:rPr>
              <w:t>□</w:t>
            </w:r>
          </w:p>
        </w:tc>
        <w:tc>
          <w:tcPr>
            <w:tcW w:w="0" w:type="auto"/>
            <w:tcBorders>
              <w:top w:val="single" w:sz="8" w:space="0" w:color="auto"/>
              <w:left w:val="single" w:sz="8" w:space="0" w:color="auto"/>
              <w:bottom w:val="single" w:sz="8" w:space="0" w:color="auto"/>
              <w:right w:val="single" w:sz="8" w:space="0" w:color="auto"/>
            </w:tcBorders>
            <w:vAlign w:val="center"/>
            <w:hideMark/>
          </w:tcPr>
          <w:p w:rsidR="00791C16" w:rsidRPr="00A97486" w:rsidRDefault="00791C16" w:rsidP="00C45EE5">
            <w:pPr>
              <w:jc w:val="center"/>
              <w:rPr>
                <w:rFonts w:ascii="宋体" w:hAnsi="宋体" w:cs="宋体"/>
                <w:bCs/>
                <w:color w:val="000000"/>
                <w:szCs w:val="21"/>
              </w:rPr>
            </w:pPr>
            <w:r w:rsidRPr="00A97486">
              <w:rPr>
                <w:rFonts w:ascii="宋体" w:hAnsi="宋体" w:cs="宋体" w:hint="eastAsia"/>
                <w:bCs/>
                <w:color w:val="000000"/>
                <w:szCs w:val="21"/>
              </w:rPr>
              <w:t>□</w:t>
            </w:r>
          </w:p>
        </w:tc>
        <w:tc>
          <w:tcPr>
            <w:tcW w:w="0" w:type="auto"/>
            <w:tcBorders>
              <w:top w:val="single" w:sz="8" w:space="0" w:color="auto"/>
              <w:left w:val="single" w:sz="8" w:space="0" w:color="auto"/>
              <w:bottom w:val="single" w:sz="8" w:space="0" w:color="auto"/>
              <w:right w:val="single" w:sz="8" w:space="0" w:color="auto"/>
            </w:tcBorders>
            <w:vAlign w:val="center"/>
            <w:hideMark/>
          </w:tcPr>
          <w:p w:rsidR="00791C16" w:rsidRPr="00A97486" w:rsidRDefault="00791C16" w:rsidP="00C45EE5">
            <w:pPr>
              <w:jc w:val="center"/>
              <w:rPr>
                <w:rFonts w:ascii="宋体" w:hAnsi="宋体" w:cs="宋体"/>
                <w:bCs/>
                <w:color w:val="000000"/>
                <w:szCs w:val="21"/>
              </w:rPr>
            </w:pPr>
            <w:r w:rsidRPr="00A97486">
              <w:rPr>
                <w:rFonts w:ascii="宋体" w:hAnsi="宋体" w:cs="宋体" w:hint="eastAsia"/>
                <w:bCs/>
                <w:color w:val="000000"/>
                <w:szCs w:val="21"/>
              </w:rPr>
              <w:t>□</w:t>
            </w:r>
          </w:p>
        </w:tc>
        <w:tc>
          <w:tcPr>
            <w:tcW w:w="0" w:type="auto"/>
            <w:tcBorders>
              <w:top w:val="single" w:sz="8" w:space="0" w:color="auto"/>
              <w:left w:val="single" w:sz="8" w:space="0" w:color="auto"/>
              <w:bottom w:val="single" w:sz="8" w:space="0" w:color="auto"/>
              <w:right w:val="single" w:sz="8" w:space="0" w:color="auto"/>
            </w:tcBorders>
            <w:vAlign w:val="center"/>
            <w:hideMark/>
          </w:tcPr>
          <w:p w:rsidR="00791C16" w:rsidRPr="00A97486" w:rsidRDefault="00791C16" w:rsidP="00C45EE5">
            <w:pPr>
              <w:jc w:val="center"/>
              <w:rPr>
                <w:rFonts w:ascii="宋体" w:hAnsi="宋体" w:cs="宋体"/>
                <w:bCs/>
                <w:color w:val="000000"/>
                <w:szCs w:val="21"/>
              </w:rPr>
            </w:pPr>
            <w:r w:rsidRPr="00A97486">
              <w:rPr>
                <w:rFonts w:ascii="宋体" w:hAnsi="宋体" w:cs="宋体" w:hint="eastAsia"/>
                <w:bCs/>
                <w:color w:val="000000"/>
                <w:szCs w:val="21"/>
              </w:rPr>
              <w:t>□</w:t>
            </w:r>
          </w:p>
        </w:tc>
        <w:tc>
          <w:tcPr>
            <w:tcW w:w="0" w:type="auto"/>
            <w:tcBorders>
              <w:top w:val="single" w:sz="8" w:space="0" w:color="auto"/>
              <w:left w:val="single" w:sz="8" w:space="0" w:color="auto"/>
              <w:bottom w:val="single" w:sz="8" w:space="0" w:color="auto"/>
              <w:right w:val="single" w:sz="8" w:space="0" w:color="auto"/>
            </w:tcBorders>
            <w:vAlign w:val="center"/>
            <w:hideMark/>
          </w:tcPr>
          <w:p w:rsidR="00791C16" w:rsidRPr="00A97486" w:rsidRDefault="00791C16" w:rsidP="00C45EE5">
            <w:pPr>
              <w:jc w:val="center"/>
              <w:rPr>
                <w:rFonts w:ascii="宋体" w:hAnsi="宋体" w:cs="宋体"/>
                <w:bCs/>
                <w:color w:val="000000"/>
                <w:szCs w:val="21"/>
              </w:rPr>
            </w:pPr>
            <w:r w:rsidRPr="00A97486">
              <w:rPr>
                <w:rFonts w:ascii="宋体" w:hAnsi="宋体" w:cs="宋体" w:hint="eastAsia"/>
                <w:bCs/>
                <w:color w:val="000000"/>
                <w:szCs w:val="21"/>
              </w:rPr>
              <w:t>□</w:t>
            </w:r>
          </w:p>
        </w:tc>
        <w:tc>
          <w:tcPr>
            <w:tcW w:w="0" w:type="auto"/>
            <w:tcBorders>
              <w:top w:val="single" w:sz="8" w:space="0" w:color="auto"/>
              <w:left w:val="single" w:sz="8" w:space="0" w:color="auto"/>
              <w:bottom w:val="single" w:sz="8" w:space="0" w:color="auto"/>
              <w:right w:val="single" w:sz="8" w:space="0" w:color="auto"/>
            </w:tcBorders>
            <w:vAlign w:val="center"/>
          </w:tcPr>
          <w:p w:rsidR="00791C16" w:rsidRPr="00A97486" w:rsidRDefault="00791C16" w:rsidP="00C45EE5">
            <w:pPr>
              <w:jc w:val="center"/>
              <w:rPr>
                <w:rFonts w:ascii="宋体" w:hAnsi="宋体" w:cs="宋体"/>
                <w:bCs/>
                <w:color w:val="000000"/>
                <w:szCs w:val="21"/>
              </w:rPr>
            </w:pPr>
          </w:p>
        </w:tc>
      </w:tr>
      <w:tr w:rsidR="00791C16" w:rsidRPr="00A97486" w:rsidTr="00C45EE5">
        <w:trPr>
          <w:trHeight w:val="300"/>
        </w:trPr>
        <w:tc>
          <w:tcPr>
            <w:tcW w:w="0" w:type="auto"/>
            <w:tcBorders>
              <w:top w:val="single" w:sz="8" w:space="0" w:color="auto"/>
              <w:left w:val="single" w:sz="8" w:space="0" w:color="auto"/>
              <w:bottom w:val="single" w:sz="8" w:space="0" w:color="auto"/>
              <w:right w:val="single" w:sz="8" w:space="0" w:color="auto"/>
            </w:tcBorders>
            <w:noWrap/>
            <w:vAlign w:val="center"/>
            <w:hideMark/>
          </w:tcPr>
          <w:p w:rsidR="00791C16" w:rsidRPr="00A97486" w:rsidRDefault="00791C16" w:rsidP="00C45EE5">
            <w:pPr>
              <w:jc w:val="center"/>
              <w:rPr>
                <w:rFonts w:ascii="宋体" w:hAnsi="宋体" w:cs="宋体"/>
                <w:color w:val="000000"/>
                <w:sz w:val="22"/>
                <w:szCs w:val="22"/>
              </w:rPr>
            </w:pPr>
            <w:r w:rsidRPr="00A97486">
              <w:rPr>
                <w:rFonts w:ascii="宋体" w:hAnsi="宋体" w:cs="宋体" w:hint="eastAsia"/>
                <w:color w:val="000000"/>
                <w:sz w:val="22"/>
              </w:rPr>
              <w:t>51</w:t>
            </w:r>
          </w:p>
        </w:tc>
        <w:tc>
          <w:tcPr>
            <w:tcW w:w="0" w:type="auto"/>
            <w:vMerge/>
            <w:tcBorders>
              <w:top w:val="single" w:sz="8" w:space="0" w:color="auto"/>
              <w:left w:val="single" w:sz="8" w:space="0" w:color="auto"/>
              <w:bottom w:val="single" w:sz="8" w:space="0" w:color="auto"/>
              <w:right w:val="single" w:sz="8" w:space="0" w:color="auto"/>
            </w:tcBorders>
            <w:vAlign w:val="center"/>
            <w:hideMark/>
          </w:tcPr>
          <w:p w:rsidR="00791C16" w:rsidRPr="00A97486" w:rsidRDefault="00791C16" w:rsidP="00C45EE5">
            <w:pPr>
              <w:rPr>
                <w:b/>
                <w:bCs/>
                <w:szCs w:val="22"/>
              </w:rPr>
            </w:pPr>
          </w:p>
        </w:tc>
        <w:tc>
          <w:tcPr>
            <w:tcW w:w="1740" w:type="dxa"/>
            <w:tcBorders>
              <w:top w:val="single" w:sz="8" w:space="0" w:color="auto"/>
              <w:left w:val="nil"/>
              <w:bottom w:val="single" w:sz="8" w:space="0" w:color="auto"/>
              <w:right w:val="single" w:sz="8" w:space="0" w:color="auto"/>
            </w:tcBorders>
            <w:vAlign w:val="center"/>
            <w:hideMark/>
          </w:tcPr>
          <w:p w:rsidR="00791C16" w:rsidRPr="00A97486" w:rsidRDefault="00791C16" w:rsidP="00C45EE5">
            <w:pPr>
              <w:pStyle w:val="affff2"/>
            </w:pPr>
            <w:r w:rsidRPr="00A97486">
              <w:rPr>
                <w:rFonts w:hint="eastAsia"/>
              </w:rPr>
              <w:t>本控下，模式开关选择测试</w:t>
            </w:r>
            <w:r w:rsidRPr="00A97486">
              <w:t xml:space="preserve">2 </w:t>
            </w:r>
          </w:p>
        </w:tc>
        <w:tc>
          <w:tcPr>
            <w:tcW w:w="3213" w:type="dxa"/>
            <w:tcBorders>
              <w:top w:val="single" w:sz="8" w:space="0" w:color="auto"/>
              <w:left w:val="nil"/>
              <w:bottom w:val="single" w:sz="8" w:space="0" w:color="auto"/>
              <w:right w:val="single" w:sz="8" w:space="0" w:color="auto"/>
            </w:tcBorders>
            <w:vAlign w:val="center"/>
            <w:hideMark/>
          </w:tcPr>
          <w:p w:rsidR="00791C16" w:rsidRPr="00A97486" w:rsidRDefault="00791C16" w:rsidP="00C45EE5">
            <w:pPr>
              <w:pStyle w:val="affff2"/>
            </w:pPr>
            <w:r w:rsidRPr="00A97486">
              <w:rPr>
                <w:rFonts w:hint="eastAsia"/>
              </w:rPr>
              <w:t>该节车的空调机组</w:t>
            </w:r>
            <w:r w:rsidRPr="00A97486">
              <w:t>2</w:t>
            </w:r>
            <w:r w:rsidRPr="00A97486">
              <w:rPr>
                <w:rFonts w:hint="eastAsia"/>
              </w:rPr>
              <w:t>进入测试模式（制冷</w:t>
            </w:r>
            <w:r w:rsidRPr="00A97486">
              <w:t>5</w:t>
            </w:r>
            <w:r w:rsidRPr="00A97486">
              <w:rPr>
                <w:rFonts w:hint="eastAsia"/>
              </w:rPr>
              <w:t>分钟，紧急通风</w:t>
            </w:r>
            <w:r w:rsidRPr="00A97486">
              <w:t>4</w:t>
            </w:r>
            <w:r w:rsidRPr="00A97486">
              <w:rPr>
                <w:rFonts w:hint="eastAsia"/>
              </w:rPr>
              <w:t>分钟，制热</w:t>
            </w:r>
            <w:r w:rsidRPr="00A97486">
              <w:t>5</w:t>
            </w:r>
            <w:r w:rsidRPr="00A97486">
              <w:rPr>
                <w:rFonts w:hint="eastAsia"/>
              </w:rPr>
              <w:t>分钟）会受环境温度影响，机组</w:t>
            </w:r>
            <w:r w:rsidRPr="00A97486">
              <w:t>1</w:t>
            </w:r>
            <w:r w:rsidRPr="00A97486">
              <w:rPr>
                <w:rFonts w:hint="eastAsia"/>
              </w:rPr>
              <w:t>一直通风。测试结束后，进入通风模式。测试过程中持续运行无故障，车厢温感舒适。</w:t>
            </w:r>
          </w:p>
        </w:tc>
        <w:tc>
          <w:tcPr>
            <w:tcW w:w="0" w:type="auto"/>
            <w:tcBorders>
              <w:top w:val="single" w:sz="8" w:space="0" w:color="auto"/>
              <w:left w:val="nil"/>
              <w:bottom w:val="single" w:sz="8" w:space="0" w:color="auto"/>
              <w:right w:val="single" w:sz="8" w:space="0" w:color="auto"/>
            </w:tcBorders>
            <w:vAlign w:val="center"/>
          </w:tcPr>
          <w:p w:rsidR="00791C16" w:rsidRPr="00A97486" w:rsidRDefault="00791C16" w:rsidP="00C45EE5">
            <w:pPr>
              <w:jc w:val="center"/>
              <w:rPr>
                <w:rFonts w:ascii="宋体" w:hAnsi="宋体" w:cs="宋体"/>
                <w:bCs/>
                <w:color w:val="000000"/>
                <w:szCs w:val="21"/>
              </w:rPr>
            </w:pPr>
          </w:p>
        </w:tc>
        <w:tc>
          <w:tcPr>
            <w:tcW w:w="0" w:type="auto"/>
            <w:tcBorders>
              <w:top w:val="single" w:sz="8" w:space="0" w:color="auto"/>
              <w:left w:val="single" w:sz="8" w:space="0" w:color="auto"/>
              <w:bottom w:val="single" w:sz="8" w:space="0" w:color="auto"/>
              <w:right w:val="single" w:sz="8" w:space="0" w:color="auto"/>
            </w:tcBorders>
            <w:vAlign w:val="center"/>
            <w:hideMark/>
          </w:tcPr>
          <w:p w:rsidR="00791C16" w:rsidRPr="00A97486" w:rsidRDefault="00791C16" w:rsidP="00C45EE5">
            <w:pPr>
              <w:jc w:val="center"/>
              <w:rPr>
                <w:rFonts w:ascii="宋体" w:hAnsi="宋体" w:cs="宋体"/>
                <w:bCs/>
                <w:color w:val="000000"/>
                <w:szCs w:val="21"/>
              </w:rPr>
            </w:pPr>
            <w:r w:rsidRPr="00A97486">
              <w:rPr>
                <w:rFonts w:ascii="宋体" w:hAnsi="宋体" w:cs="宋体" w:hint="eastAsia"/>
                <w:bCs/>
                <w:color w:val="000000"/>
                <w:szCs w:val="21"/>
              </w:rPr>
              <w:t>□</w:t>
            </w:r>
          </w:p>
        </w:tc>
        <w:tc>
          <w:tcPr>
            <w:tcW w:w="0" w:type="auto"/>
            <w:tcBorders>
              <w:top w:val="single" w:sz="8" w:space="0" w:color="auto"/>
              <w:left w:val="single" w:sz="8" w:space="0" w:color="auto"/>
              <w:bottom w:val="single" w:sz="8" w:space="0" w:color="auto"/>
              <w:right w:val="single" w:sz="8" w:space="0" w:color="auto"/>
            </w:tcBorders>
            <w:vAlign w:val="center"/>
            <w:hideMark/>
          </w:tcPr>
          <w:p w:rsidR="00791C16" w:rsidRPr="00A97486" w:rsidRDefault="00791C16" w:rsidP="00C45EE5">
            <w:pPr>
              <w:jc w:val="center"/>
              <w:rPr>
                <w:rFonts w:ascii="宋体" w:hAnsi="宋体" w:cs="宋体"/>
                <w:bCs/>
                <w:color w:val="000000"/>
                <w:szCs w:val="21"/>
              </w:rPr>
            </w:pPr>
            <w:r w:rsidRPr="00A97486">
              <w:rPr>
                <w:rFonts w:ascii="宋体" w:hAnsi="宋体" w:cs="宋体" w:hint="eastAsia"/>
                <w:bCs/>
                <w:color w:val="000000"/>
                <w:szCs w:val="21"/>
              </w:rPr>
              <w:t>□</w:t>
            </w:r>
          </w:p>
        </w:tc>
        <w:tc>
          <w:tcPr>
            <w:tcW w:w="0" w:type="auto"/>
            <w:tcBorders>
              <w:top w:val="single" w:sz="8" w:space="0" w:color="auto"/>
              <w:left w:val="single" w:sz="8" w:space="0" w:color="auto"/>
              <w:bottom w:val="single" w:sz="8" w:space="0" w:color="auto"/>
              <w:right w:val="single" w:sz="8" w:space="0" w:color="auto"/>
            </w:tcBorders>
            <w:vAlign w:val="center"/>
            <w:hideMark/>
          </w:tcPr>
          <w:p w:rsidR="00791C16" w:rsidRPr="00A97486" w:rsidRDefault="00791C16" w:rsidP="00C45EE5">
            <w:pPr>
              <w:jc w:val="center"/>
              <w:rPr>
                <w:rFonts w:ascii="宋体" w:hAnsi="宋体" w:cs="宋体"/>
                <w:bCs/>
                <w:color w:val="000000"/>
                <w:szCs w:val="21"/>
              </w:rPr>
            </w:pPr>
            <w:r w:rsidRPr="00A97486">
              <w:rPr>
                <w:rFonts w:ascii="宋体" w:hAnsi="宋体" w:cs="宋体" w:hint="eastAsia"/>
                <w:bCs/>
                <w:color w:val="000000"/>
                <w:szCs w:val="21"/>
              </w:rPr>
              <w:t>□</w:t>
            </w:r>
          </w:p>
        </w:tc>
        <w:tc>
          <w:tcPr>
            <w:tcW w:w="0" w:type="auto"/>
            <w:tcBorders>
              <w:top w:val="single" w:sz="8" w:space="0" w:color="auto"/>
              <w:left w:val="single" w:sz="8" w:space="0" w:color="auto"/>
              <w:bottom w:val="single" w:sz="8" w:space="0" w:color="auto"/>
              <w:right w:val="single" w:sz="8" w:space="0" w:color="auto"/>
            </w:tcBorders>
            <w:vAlign w:val="center"/>
            <w:hideMark/>
          </w:tcPr>
          <w:p w:rsidR="00791C16" w:rsidRPr="00A97486" w:rsidRDefault="00791C16" w:rsidP="00C45EE5">
            <w:pPr>
              <w:jc w:val="center"/>
              <w:rPr>
                <w:rFonts w:ascii="宋体" w:hAnsi="宋体" w:cs="宋体"/>
                <w:bCs/>
                <w:color w:val="000000"/>
                <w:szCs w:val="21"/>
              </w:rPr>
            </w:pPr>
            <w:r w:rsidRPr="00A97486">
              <w:rPr>
                <w:rFonts w:ascii="宋体" w:hAnsi="宋体" w:cs="宋体" w:hint="eastAsia"/>
                <w:bCs/>
                <w:color w:val="000000"/>
                <w:szCs w:val="21"/>
              </w:rPr>
              <w:t>□</w:t>
            </w:r>
          </w:p>
        </w:tc>
        <w:tc>
          <w:tcPr>
            <w:tcW w:w="0" w:type="auto"/>
            <w:tcBorders>
              <w:top w:val="single" w:sz="8" w:space="0" w:color="auto"/>
              <w:left w:val="single" w:sz="8" w:space="0" w:color="auto"/>
              <w:bottom w:val="single" w:sz="8" w:space="0" w:color="auto"/>
              <w:right w:val="single" w:sz="8" w:space="0" w:color="auto"/>
            </w:tcBorders>
            <w:vAlign w:val="center"/>
            <w:hideMark/>
          </w:tcPr>
          <w:p w:rsidR="00791C16" w:rsidRPr="00A97486" w:rsidRDefault="00791C16" w:rsidP="00C45EE5">
            <w:pPr>
              <w:jc w:val="center"/>
              <w:rPr>
                <w:rFonts w:ascii="宋体" w:hAnsi="宋体" w:cs="宋体"/>
                <w:bCs/>
                <w:color w:val="000000"/>
                <w:szCs w:val="21"/>
              </w:rPr>
            </w:pPr>
            <w:r w:rsidRPr="00A97486">
              <w:rPr>
                <w:rFonts w:ascii="宋体" w:hAnsi="宋体" w:cs="宋体" w:hint="eastAsia"/>
                <w:bCs/>
                <w:color w:val="000000"/>
                <w:szCs w:val="21"/>
              </w:rPr>
              <w:t>□</w:t>
            </w:r>
          </w:p>
        </w:tc>
        <w:tc>
          <w:tcPr>
            <w:tcW w:w="0" w:type="auto"/>
            <w:tcBorders>
              <w:top w:val="single" w:sz="8" w:space="0" w:color="auto"/>
              <w:left w:val="single" w:sz="8" w:space="0" w:color="auto"/>
              <w:bottom w:val="single" w:sz="8" w:space="0" w:color="auto"/>
              <w:right w:val="single" w:sz="8" w:space="0" w:color="auto"/>
            </w:tcBorders>
            <w:vAlign w:val="center"/>
            <w:hideMark/>
          </w:tcPr>
          <w:p w:rsidR="00791C16" w:rsidRPr="00A97486" w:rsidRDefault="00791C16" w:rsidP="00C45EE5">
            <w:pPr>
              <w:jc w:val="center"/>
              <w:rPr>
                <w:rFonts w:ascii="宋体" w:hAnsi="宋体" w:cs="宋体"/>
                <w:bCs/>
                <w:color w:val="000000"/>
                <w:szCs w:val="21"/>
              </w:rPr>
            </w:pPr>
            <w:r w:rsidRPr="00A97486">
              <w:rPr>
                <w:rFonts w:ascii="宋体" w:hAnsi="宋体" w:cs="宋体" w:hint="eastAsia"/>
                <w:bCs/>
                <w:color w:val="000000"/>
                <w:szCs w:val="21"/>
              </w:rPr>
              <w:t>□</w:t>
            </w:r>
          </w:p>
        </w:tc>
        <w:tc>
          <w:tcPr>
            <w:tcW w:w="0" w:type="auto"/>
            <w:tcBorders>
              <w:top w:val="single" w:sz="8" w:space="0" w:color="auto"/>
              <w:left w:val="single" w:sz="8" w:space="0" w:color="auto"/>
              <w:bottom w:val="single" w:sz="8" w:space="0" w:color="auto"/>
              <w:right w:val="single" w:sz="8" w:space="0" w:color="auto"/>
            </w:tcBorders>
            <w:vAlign w:val="center"/>
          </w:tcPr>
          <w:p w:rsidR="00791C16" w:rsidRPr="00A97486" w:rsidRDefault="00791C16" w:rsidP="00C45EE5">
            <w:pPr>
              <w:jc w:val="center"/>
              <w:rPr>
                <w:rFonts w:ascii="宋体" w:hAnsi="宋体" w:cs="宋体"/>
                <w:bCs/>
                <w:color w:val="000000"/>
                <w:szCs w:val="21"/>
              </w:rPr>
            </w:pPr>
          </w:p>
        </w:tc>
      </w:tr>
      <w:tr w:rsidR="00791C16" w:rsidRPr="00A97486" w:rsidTr="00C45EE5">
        <w:trPr>
          <w:trHeight w:val="300"/>
        </w:trPr>
        <w:tc>
          <w:tcPr>
            <w:tcW w:w="0" w:type="auto"/>
            <w:tcBorders>
              <w:top w:val="single" w:sz="8" w:space="0" w:color="auto"/>
              <w:left w:val="single" w:sz="8" w:space="0" w:color="auto"/>
              <w:bottom w:val="single" w:sz="8" w:space="0" w:color="auto"/>
              <w:right w:val="single" w:sz="8" w:space="0" w:color="auto"/>
            </w:tcBorders>
            <w:noWrap/>
            <w:vAlign w:val="center"/>
            <w:hideMark/>
          </w:tcPr>
          <w:p w:rsidR="00791C16" w:rsidRPr="00A97486" w:rsidRDefault="00791C16" w:rsidP="00C45EE5">
            <w:pPr>
              <w:jc w:val="center"/>
              <w:rPr>
                <w:rFonts w:ascii="宋体" w:hAnsi="宋体" w:cs="宋体"/>
                <w:color w:val="000000"/>
                <w:sz w:val="22"/>
                <w:szCs w:val="22"/>
              </w:rPr>
            </w:pPr>
            <w:r w:rsidRPr="00A97486">
              <w:rPr>
                <w:rFonts w:ascii="宋体" w:hAnsi="宋体" w:cs="宋体" w:hint="eastAsia"/>
                <w:color w:val="000000"/>
                <w:sz w:val="22"/>
              </w:rPr>
              <w:t>52</w:t>
            </w:r>
          </w:p>
        </w:tc>
        <w:tc>
          <w:tcPr>
            <w:tcW w:w="0" w:type="auto"/>
            <w:vMerge w:val="restart"/>
            <w:tcBorders>
              <w:top w:val="single" w:sz="8" w:space="0" w:color="auto"/>
              <w:left w:val="single" w:sz="8" w:space="0" w:color="auto"/>
              <w:bottom w:val="single" w:sz="8" w:space="0" w:color="auto"/>
              <w:right w:val="single" w:sz="8" w:space="0" w:color="auto"/>
            </w:tcBorders>
            <w:textDirection w:val="btLr"/>
            <w:vAlign w:val="center"/>
            <w:hideMark/>
          </w:tcPr>
          <w:p w:rsidR="00791C16" w:rsidRPr="00A97486" w:rsidRDefault="00791C16" w:rsidP="00C45EE5">
            <w:pPr>
              <w:ind w:left="113" w:right="113"/>
              <w:jc w:val="center"/>
              <w:rPr>
                <w:b/>
                <w:bCs/>
                <w:szCs w:val="22"/>
              </w:rPr>
            </w:pPr>
            <w:r w:rsidRPr="00A97486">
              <w:rPr>
                <w:b/>
                <w:bCs/>
                <w:color w:val="00B050"/>
                <w:sz w:val="22"/>
              </w:rPr>
              <w:t>400VAC=ON!!!</w:t>
            </w:r>
            <w:r w:rsidRPr="00A97486">
              <w:rPr>
                <w:b/>
                <w:bCs/>
                <w:color w:val="FF0000"/>
                <w:sz w:val="22"/>
              </w:rPr>
              <w:t xml:space="preserve">  </w:t>
            </w:r>
            <w:r w:rsidRPr="00A97486">
              <w:rPr>
                <w:b/>
                <w:bCs/>
                <w:color w:val="00B050"/>
                <w:sz w:val="22"/>
              </w:rPr>
              <w:t>1</w:t>
            </w:r>
            <w:r w:rsidRPr="00A97486">
              <w:rPr>
                <w:color w:val="00B050"/>
              </w:rPr>
              <w:t>10VDC=ON!!!</w:t>
            </w:r>
          </w:p>
        </w:tc>
        <w:tc>
          <w:tcPr>
            <w:tcW w:w="1740" w:type="dxa"/>
            <w:tcBorders>
              <w:top w:val="single" w:sz="8" w:space="0" w:color="auto"/>
              <w:left w:val="nil"/>
              <w:bottom w:val="single" w:sz="8" w:space="0" w:color="auto"/>
              <w:right w:val="single" w:sz="8" w:space="0" w:color="auto"/>
            </w:tcBorders>
            <w:vAlign w:val="center"/>
            <w:hideMark/>
          </w:tcPr>
          <w:p w:rsidR="00791C16" w:rsidRPr="00A97486" w:rsidRDefault="00791C16" w:rsidP="00C45EE5">
            <w:pPr>
              <w:pStyle w:val="affff2"/>
            </w:pPr>
            <w:r w:rsidRPr="00A97486">
              <w:rPr>
                <w:rFonts w:hint="eastAsia"/>
              </w:rPr>
              <w:t>断开控制电的</w:t>
            </w:r>
            <w:r w:rsidRPr="00A97486">
              <w:t>24V</w:t>
            </w:r>
            <w:r w:rsidRPr="00A97486">
              <w:rPr>
                <w:rFonts w:hint="eastAsia"/>
              </w:rPr>
              <w:t>电源</w:t>
            </w:r>
          </w:p>
        </w:tc>
        <w:tc>
          <w:tcPr>
            <w:tcW w:w="3213" w:type="dxa"/>
            <w:tcBorders>
              <w:top w:val="single" w:sz="8" w:space="0" w:color="auto"/>
              <w:left w:val="nil"/>
              <w:bottom w:val="single" w:sz="8" w:space="0" w:color="auto"/>
              <w:right w:val="single" w:sz="8" w:space="0" w:color="auto"/>
            </w:tcBorders>
            <w:vAlign w:val="center"/>
            <w:hideMark/>
          </w:tcPr>
          <w:p w:rsidR="00791C16" w:rsidRPr="00A97486" w:rsidRDefault="00791C16" w:rsidP="00C45EE5">
            <w:pPr>
              <w:pStyle w:val="affff2"/>
            </w:pPr>
            <w:r w:rsidRPr="00A97486">
              <w:rPr>
                <w:rFonts w:hint="eastAsia"/>
              </w:rPr>
              <w:t>该节车通风机高速运行</w:t>
            </w:r>
          </w:p>
        </w:tc>
        <w:tc>
          <w:tcPr>
            <w:tcW w:w="0" w:type="auto"/>
            <w:tcBorders>
              <w:top w:val="single" w:sz="8" w:space="0" w:color="auto"/>
              <w:left w:val="nil"/>
              <w:bottom w:val="single" w:sz="8" w:space="0" w:color="auto"/>
              <w:right w:val="single" w:sz="8" w:space="0" w:color="auto"/>
            </w:tcBorders>
            <w:vAlign w:val="center"/>
            <w:hideMark/>
          </w:tcPr>
          <w:p w:rsidR="00791C16" w:rsidRPr="00A97486" w:rsidRDefault="00791C16" w:rsidP="00C45EE5">
            <w:pPr>
              <w:jc w:val="center"/>
              <w:rPr>
                <w:rFonts w:ascii="宋体" w:hAnsi="宋体" w:cs="宋体"/>
                <w:bCs/>
                <w:color w:val="000000"/>
                <w:szCs w:val="21"/>
              </w:rPr>
            </w:pPr>
            <w:r w:rsidRPr="00A97486">
              <w:rPr>
                <w:rFonts w:ascii="宋体" w:hAnsi="宋体" w:cs="宋体" w:hint="eastAsia"/>
                <w:bCs/>
                <w:color w:val="000000"/>
                <w:szCs w:val="21"/>
              </w:rPr>
              <w:t>□</w:t>
            </w:r>
          </w:p>
        </w:tc>
        <w:tc>
          <w:tcPr>
            <w:tcW w:w="0" w:type="auto"/>
            <w:tcBorders>
              <w:top w:val="single" w:sz="8" w:space="0" w:color="auto"/>
              <w:left w:val="single" w:sz="8" w:space="0" w:color="auto"/>
              <w:bottom w:val="single" w:sz="8" w:space="0" w:color="auto"/>
              <w:right w:val="single" w:sz="8" w:space="0" w:color="auto"/>
            </w:tcBorders>
            <w:vAlign w:val="center"/>
            <w:hideMark/>
          </w:tcPr>
          <w:p w:rsidR="00791C16" w:rsidRPr="00A97486" w:rsidRDefault="00791C16" w:rsidP="00C45EE5">
            <w:pPr>
              <w:jc w:val="center"/>
              <w:rPr>
                <w:rFonts w:ascii="宋体" w:hAnsi="宋体" w:cs="宋体"/>
                <w:bCs/>
                <w:color w:val="000000"/>
                <w:szCs w:val="21"/>
              </w:rPr>
            </w:pPr>
            <w:r w:rsidRPr="00A97486">
              <w:rPr>
                <w:rFonts w:ascii="宋体" w:hAnsi="宋体" w:cs="宋体" w:hint="eastAsia"/>
                <w:bCs/>
                <w:color w:val="000000"/>
                <w:szCs w:val="21"/>
              </w:rPr>
              <w:t>□</w:t>
            </w:r>
          </w:p>
        </w:tc>
        <w:tc>
          <w:tcPr>
            <w:tcW w:w="0" w:type="auto"/>
            <w:tcBorders>
              <w:top w:val="single" w:sz="8" w:space="0" w:color="auto"/>
              <w:left w:val="single" w:sz="8" w:space="0" w:color="auto"/>
              <w:bottom w:val="single" w:sz="8" w:space="0" w:color="auto"/>
              <w:right w:val="single" w:sz="8" w:space="0" w:color="auto"/>
            </w:tcBorders>
            <w:vAlign w:val="center"/>
            <w:hideMark/>
          </w:tcPr>
          <w:p w:rsidR="00791C16" w:rsidRPr="00A97486" w:rsidRDefault="00791C16" w:rsidP="00C45EE5">
            <w:pPr>
              <w:jc w:val="center"/>
              <w:rPr>
                <w:rFonts w:ascii="宋体" w:hAnsi="宋体" w:cs="宋体"/>
                <w:bCs/>
                <w:color w:val="000000"/>
                <w:szCs w:val="21"/>
              </w:rPr>
            </w:pPr>
            <w:r w:rsidRPr="00A97486">
              <w:rPr>
                <w:rFonts w:ascii="宋体" w:hAnsi="宋体" w:cs="宋体" w:hint="eastAsia"/>
                <w:bCs/>
                <w:color w:val="000000"/>
                <w:szCs w:val="21"/>
              </w:rPr>
              <w:t>□</w:t>
            </w:r>
          </w:p>
        </w:tc>
        <w:tc>
          <w:tcPr>
            <w:tcW w:w="0" w:type="auto"/>
            <w:tcBorders>
              <w:top w:val="single" w:sz="8" w:space="0" w:color="auto"/>
              <w:left w:val="single" w:sz="8" w:space="0" w:color="auto"/>
              <w:bottom w:val="single" w:sz="8" w:space="0" w:color="auto"/>
              <w:right w:val="single" w:sz="8" w:space="0" w:color="auto"/>
            </w:tcBorders>
            <w:vAlign w:val="center"/>
            <w:hideMark/>
          </w:tcPr>
          <w:p w:rsidR="00791C16" w:rsidRPr="00A97486" w:rsidRDefault="00791C16" w:rsidP="00C45EE5">
            <w:pPr>
              <w:jc w:val="center"/>
              <w:rPr>
                <w:rFonts w:ascii="宋体" w:hAnsi="宋体" w:cs="宋体"/>
                <w:bCs/>
                <w:color w:val="000000"/>
                <w:szCs w:val="21"/>
              </w:rPr>
            </w:pPr>
            <w:r w:rsidRPr="00A97486">
              <w:rPr>
                <w:rFonts w:ascii="宋体" w:hAnsi="宋体" w:cs="宋体" w:hint="eastAsia"/>
                <w:bCs/>
                <w:color w:val="000000"/>
                <w:szCs w:val="21"/>
              </w:rPr>
              <w:t>□</w:t>
            </w:r>
          </w:p>
        </w:tc>
        <w:tc>
          <w:tcPr>
            <w:tcW w:w="0" w:type="auto"/>
            <w:tcBorders>
              <w:top w:val="single" w:sz="8" w:space="0" w:color="auto"/>
              <w:left w:val="single" w:sz="8" w:space="0" w:color="auto"/>
              <w:bottom w:val="single" w:sz="8" w:space="0" w:color="auto"/>
              <w:right w:val="single" w:sz="8" w:space="0" w:color="auto"/>
            </w:tcBorders>
            <w:vAlign w:val="center"/>
            <w:hideMark/>
          </w:tcPr>
          <w:p w:rsidR="00791C16" w:rsidRPr="00A97486" w:rsidRDefault="00791C16" w:rsidP="00C45EE5">
            <w:pPr>
              <w:jc w:val="center"/>
              <w:rPr>
                <w:rFonts w:ascii="宋体" w:hAnsi="宋体" w:cs="宋体"/>
                <w:bCs/>
                <w:color w:val="000000"/>
                <w:szCs w:val="21"/>
              </w:rPr>
            </w:pPr>
            <w:r w:rsidRPr="00A97486">
              <w:rPr>
                <w:rFonts w:ascii="宋体" w:hAnsi="宋体" w:cs="宋体" w:hint="eastAsia"/>
                <w:bCs/>
                <w:color w:val="000000"/>
                <w:szCs w:val="21"/>
              </w:rPr>
              <w:t>□</w:t>
            </w:r>
          </w:p>
        </w:tc>
        <w:tc>
          <w:tcPr>
            <w:tcW w:w="0" w:type="auto"/>
            <w:tcBorders>
              <w:top w:val="single" w:sz="8" w:space="0" w:color="auto"/>
              <w:left w:val="single" w:sz="8" w:space="0" w:color="auto"/>
              <w:bottom w:val="single" w:sz="8" w:space="0" w:color="auto"/>
              <w:right w:val="single" w:sz="8" w:space="0" w:color="auto"/>
            </w:tcBorders>
            <w:vAlign w:val="center"/>
            <w:hideMark/>
          </w:tcPr>
          <w:p w:rsidR="00791C16" w:rsidRPr="00A97486" w:rsidRDefault="00791C16" w:rsidP="00C45EE5">
            <w:pPr>
              <w:jc w:val="center"/>
              <w:rPr>
                <w:rFonts w:ascii="宋体" w:hAnsi="宋体" w:cs="宋体"/>
                <w:bCs/>
                <w:color w:val="000000"/>
                <w:szCs w:val="21"/>
              </w:rPr>
            </w:pPr>
            <w:r w:rsidRPr="00A97486">
              <w:rPr>
                <w:rFonts w:ascii="宋体" w:hAnsi="宋体" w:cs="宋体" w:hint="eastAsia"/>
                <w:bCs/>
                <w:color w:val="000000"/>
                <w:szCs w:val="21"/>
              </w:rPr>
              <w:t>□</w:t>
            </w:r>
          </w:p>
        </w:tc>
        <w:tc>
          <w:tcPr>
            <w:tcW w:w="0" w:type="auto"/>
            <w:tcBorders>
              <w:top w:val="single" w:sz="8" w:space="0" w:color="auto"/>
              <w:left w:val="single" w:sz="8" w:space="0" w:color="auto"/>
              <w:bottom w:val="single" w:sz="8" w:space="0" w:color="auto"/>
              <w:right w:val="single" w:sz="8" w:space="0" w:color="auto"/>
            </w:tcBorders>
            <w:vAlign w:val="center"/>
            <w:hideMark/>
          </w:tcPr>
          <w:p w:rsidR="00791C16" w:rsidRPr="00A97486" w:rsidRDefault="00791C16" w:rsidP="00C45EE5">
            <w:pPr>
              <w:jc w:val="center"/>
              <w:rPr>
                <w:rFonts w:ascii="宋体" w:hAnsi="宋体" w:cs="宋体"/>
                <w:bCs/>
                <w:color w:val="000000"/>
                <w:szCs w:val="21"/>
              </w:rPr>
            </w:pPr>
            <w:r w:rsidRPr="00A97486">
              <w:rPr>
                <w:rFonts w:ascii="宋体" w:hAnsi="宋体" w:cs="宋体" w:hint="eastAsia"/>
                <w:bCs/>
                <w:color w:val="000000"/>
                <w:szCs w:val="21"/>
              </w:rPr>
              <w:t>□</w:t>
            </w:r>
          </w:p>
        </w:tc>
        <w:tc>
          <w:tcPr>
            <w:tcW w:w="0" w:type="auto"/>
            <w:tcBorders>
              <w:top w:val="single" w:sz="8" w:space="0" w:color="auto"/>
              <w:left w:val="single" w:sz="8" w:space="0" w:color="auto"/>
              <w:bottom w:val="single" w:sz="8" w:space="0" w:color="auto"/>
              <w:right w:val="single" w:sz="8" w:space="0" w:color="auto"/>
            </w:tcBorders>
            <w:vAlign w:val="center"/>
            <w:hideMark/>
          </w:tcPr>
          <w:p w:rsidR="00791C16" w:rsidRPr="00A97486" w:rsidRDefault="00791C16" w:rsidP="00C45EE5">
            <w:pPr>
              <w:jc w:val="center"/>
              <w:rPr>
                <w:rFonts w:ascii="宋体" w:hAnsi="宋体" w:cs="宋体"/>
                <w:bCs/>
                <w:color w:val="000000"/>
                <w:szCs w:val="21"/>
              </w:rPr>
            </w:pPr>
            <w:r w:rsidRPr="00A97486">
              <w:rPr>
                <w:rFonts w:ascii="宋体" w:hAnsi="宋体" w:cs="宋体" w:hint="eastAsia"/>
                <w:bCs/>
                <w:color w:val="000000"/>
                <w:szCs w:val="21"/>
              </w:rPr>
              <w:t>□</w:t>
            </w:r>
          </w:p>
        </w:tc>
      </w:tr>
      <w:tr w:rsidR="00791C16" w:rsidRPr="00A97486" w:rsidTr="00C45EE5">
        <w:trPr>
          <w:trHeight w:val="300"/>
        </w:trPr>
        <w:tc>
          <w:tcPr>
            <w:tcW w:w="0" w:type="auto"/>
            <w:tcBorders>
              <w:top w:val="single" w:sz="8" w:space="0" w:color="auto"/>
              <w:left w:val="single" w:sz="8" w:space="0" w:color="auto"/>
              <w:bottom w:val="single" w:sz="8" w:space="0" w:color="auto"/>
              <w:right w:val="single" w:sz="8" w:space="0" w:color="auto"/>
            </w:tcBorders>
            <w:noWrap/>
            <w:vAlign w:val="center"/>
            <w:hideMark/>
          </w:tcPr>
          <w:p w:rsidR="00791C16" w:rsidRPr="00A97486" w:rsidRDefault="00791C16" w:rsidP="00C45EE5">
            <w:pPr>
              <w:jc w:val="center"/>
              <w:rPr>
                <w:rFonts w:ascii="宋体" w:hAnsi="宋体" w:cs="宋体"/>
                <w:color w:val="000000"/>
                <w:sz w:val="22"/>
                <w:szCs w:val="22"/>
              </w:rPr>
            </w:pPr>
            <w:r w:rsidRPr="00A97486">
              <w:rPr>
                <w:rFonts w:ascii="宋体" w:hAnsi="宋体" w:cs="宋体" w:hint="eastAsia"/>
                <w:color w:val="000000"/>
                <w:sz w:val="22"/>
              </w:rPr>
              <w:t>53</w:t>
            </w:r>
          </w:p>
        </w:tc>
        <w:tc>
          <w:tcPr>
            <w:tcW w:w="0" w:type="auto"/>
            <w:vMerge/>
            <w:tcBorders>
              <w:top w:val="single" w:sz="8" w:space="0" w:color="auto"/>
              <w:left w:val="single" w:sz="8" w:space="0" w:color="auto"/>
              <w:bottom w:val="single" w:sz="8" w:space="0" w:color="auto"/>
              <w:right w:val="single" w:sz="8" w:space="0" w:color="auto"/>
            </w:tcBorders>
            <w:vAlign w:val="center"/>
            <w:hideMark/>
          </w:tcPr>
          <w:p w:rsidR="00791C16" w:rsidRPr="00A97486" w:rsidRDefault="00791C16" w:rsidP="00C45EE5">
            <w:pPr>
              <w:rPr>
                <w:b/>
                <w:bCs/>
                <w:szCs w:val="22"/>
              </w:rPr>
            </w:pPr>
          </w:p>
        </w:tc>
        <w:tc>
          <w:tcPr>
            <w:tcW w:w="1740" w:type="dxa"/>
            <w:tcBorders>
              <w:top w:val="single" w:sz="8" w:space="0" w:color="auto"/>
              <w:left w:val="nil"/>
              <w:bottom w:val="single" w:sz="8" w:space="0" w:color="auto"/>
              <w:right w:val="single" w:sz="8" w:space="0" w:color="auto"/>
            </w:tcBorders>
            <w:vAlign w:val="center"/>
            <w:hideMark/>
          </w:tcPr>
          <w:p w:rsidR="00791C16" w:rsidRPr="00A97486" w:rsidRDefault="00791C16" w:rsidP="00C45EE5">
            <w:pPr>
              <w:pStyle w:val="affff2"/>
            </w:pPr>
            <w:r w:rsidRPr="00A97486">
              <w:rPr>
                <w:rFonts w:hint="eastAsia"/>
              </w:rPr>
              <w:t>司机室风机转速调试</w:t>
            </w:r>
          </w:p>
        </w:tc>
        <w:tc>
          <w:tcPr>
            <w:tcW w:w="3213" w:type="dxa"/>
            <w:tcBorders>
              <w:top w:val="single" w:sz="8" w:space="0" w:color="auto"/>
              <w:left w:val="nil"/>
              <w:bottom w:val="single" w:sz="8" w:space="0" w:color="auto"/>
              <w:right w:val="single" w:sz="8" w:space="0" w:color="auto"/>
            </w:tcBorders>
            <w:vAlign w:val="center"/>
            <w:hideMark/>
          </w:tcPr>
          <w:p w:rsidR="00791C16" w:rsidRPr="00A97486" w:rsidRDefault="00791C16" w:rsidP="00C45EE5">
            <w:pPr>
              <w:pStyle w:val="affff2"/>
            </w:pPr>
            <w:r w:rsidRPr="00A97486">
              <w:rPr>
                <w:rFonts w:hint="eastAsia"/>
              </w:rPr>
              <w:t>切换风速模式开关，通风机高、低档风速运行</w:t>
            </w:r>
          </w:p>
        </w:tc>
        <w:tc>
          <w:tcPr>
            <w:tcW w:w="0" w:type="auto"/>
            <w:tcBorders>
              <w:top w:val="single" w:sz="8" w:space="0" w:color="auto"/>
              <w:left w:val="nil"/>
              <w:bottom w:val="single" w:sz="8" w:space="0" w:color="auto"/>
              <w:right w:val="single" w:sz="8" w:space="0" w:color="auto"/>
            </w:tcBorders>
            <w:vAlign w:val="center"/>
            <w:hideMark/>
          </w:tcPr>
          <w:p w:rsidR="00791C16" w:rsidRPr="00A97486" w:rsidRDefault="00791C16" w:rsidP="00C45EE5">
            <w:pPr>
              <w:jc w:val="center"/>
              <w:rPr>
                <w:rFonts w:ascii="宋体" w:hAnsi="宋体" w:cs="宋体"/>
                <w:bCs/>
                <w:color w:val="000000"/>
                <w:szCs w:val="21"/>
              </w:rPr>
            </w:pPr>
            <w:r w:rsidRPr="00A97486">
              <w:rPr>
                <w:rFonts w:ascii="宋体" w:hAnsi="宋体" w:cs="宋体" w:hint="eastAsia"/>
                <w:bCs/>
                <w:color w:val="000000"/>
                <w:szCs w:val="21"/>
              </w:rPr>
              <w:t>□</w:t>
            </w:r>
          </w:p>
        </w:tc>
        <w:tc>
          <w:tcPr>
            <w:tcW w:w="0" w:type="auto"/>
            <w:tcBorders>
              <w:top w:val="single" w:sz="8" w:space="0" w:color="auto"/>
              <w:left w:val="single" w:sz="8" w:space="0" w:color="auto"/>
              <w:bottom w:val="single" w:sz="8" w:space="0" w:color="auto"/>
              <w:right w:val="single" w:sz="8" w:space="0" w:color="auto"/>
            </w:tcBorders>
            <w:vAlign w:val="center"/>
            <w:hideMark/>
          </w:tcPr>
          <w:p w:rsidR="00791C16" w:rsidRPr="00A97486" w:rsidRDefault="00791C16" w:rsidP="00C45EE5">
            <w:pPr>
              <w:jc w:val="center"/>
              <w:rPr>
                <w:rFonts w:ascii="宋体" w:hAnsi="宋体" w:cs="宋体"/>
                <w:bCs/>
                <w:color w:val="000000"/>
                <w:szCs w:val="21"/>
              </w:rPr>
            </w:pPr>
            <w:r w:rsidRPr="00A97486">
              <w:rPr>
                <w:rFonts w:ascii="宋体" w:hAnsi="宋体" w:cs="宋体" w:hint="eastAsia"/>
                <w:bCs/>
                <w:color w:val="000000"/>
                <w:szCs w:val="21"/>
              </w:rPr>
              <w:t>□</w:t>
            </w:r>
          </w:p>
        </w:tc>
        <w:tc>
          <w:tcPr>
            <w:tcW w:w="0" w:type="auto"/>
            <w:tcBorders>
              <w:top w:val="single" w:sz="8" w:space="0" w:color="auto"/>
              <w:left w:val="single" w:sz="8" w:space="0" w:color="auto"/>
              <w:bottom w:val="single" w:sz="8" w:space="0" w:color="auto"/>
              <w:right w:val="single" w:sz="8" w:space="0" w:color="auto"/>
            </w:tcBorders>
            <w:vAlign w:val="center"/>
            <w:hideMark/>
          </w:tcPr>
          <w:p w:rsidR="00791C16" w:rsidRPr="00A97486" w:rsidRDefault="00791C16" w:rsidP="00C45EE5">
            <w:pPr>
              <w:jc w:val="center"/>
              <w:rPr>
                <w:rFonts w:ascii="宋体" w:hAnsi="宋体" w:cs="宋体"/>
                <w:bCs/>
                <w:color w:val="000000"/>
                <w:szCs w:val="21"/>
              </w:rPr>
            </w:pPr>
            <w:r w:rsidRPr="00A97486">
              <w:rPr>
                <w:rFonts w:ascii="宋体" w:hAnsi="宋体" w:cs="宋体" w:hint="eastAsia"/>
                <w:bCs/>
                <w:color w:val="000000"/>
                <w:szCs w:val="21"/>
              </w:rPr>
              <w:t>□</w:t>
            </w:r>
          </w:p>
        </w:tc>
        <w:tc>
          <w:tcPr>
            <w:tcW w:w="0" w:type="auto"/>
            <w:tcBorders>
              <w:top w:val="single" w:sz="8" w:space="0" w:color="auto"/>
              <w:left w:val="single" w:sz="8" w:space="0" w:color="auto"/>
              <w:bottom w:val="single" w:sz="8" w:space="0" w:color="auto"/>
              <w:right w:val="single" w:sz="8" w:space="0" w:color="auto"/>
            </w:tcBorders>
            <w:vAlign w:val="center"/>
            <w:hideMark/>
          </w:tcPr>
          <w:p w:rsidR="00791C16" w:rsidRPr="00A97486" w:rsidRDefault="00791C16" w:rsidP="00C45EE5">
            <w:pPr>
              <w:jc w:val="center"/>
              <w:rPr>
                <w:rFonts w:ascii="宋体" w:hAnsi="宋体" w:cs="宋体"/>
                <w:bCs/>
                <w:color w:val="000000"/>
                <w:szCs w:val="21"/>
              </w:rPr>
            </w:pPr>
            <w:r w:rsidRPr="00A97486">
              <w:rPr>
                <w:rFonts w:ascii="宋体" w:hAnsi="宋体" w:cs="宋体" w:hint="eastAsia"/>
                <w:bCs/>
                <w:color w:val="000000"/>
                <w:szCs w:val="21"/>
              </w:rPr>
              <w:t>□</w:t>
            </w:r>
          </w:p>
        </w:tc>
        <w:tc>
          <w:tcPr>
            <w:tcW w:w="0" w:type="auto"/>
            <w:tcBorders>
              <w:top w:val="single" w:sz="8" w:space="0" w:color="auto"/>
              <w:left w:val="single" w:sz="8" w:space="0" w:color="auto"/>
              <w:bottom w:val="single" w:sz="8" w:space="0" w:color="auto"/>
              <w:right w:val="single" w:sz="8" w:space="0" w:color="auto"/>
            </w:tcBorders>
            <w:vAlign w:val="center"/>
            <w:hideMark/>
          </w:tcPr>
          <w:p w:rsidR="00791C16" w:rsidRPr="00A97486" w:rsidRDefault="00791C16" w:rsidP="00C45EE5">
            <w:pPr>
              <w:jc w:val="center"/>
              <w:rPr>
                <w:rFonts w:ascii="宋体" w:hAnsi="宋体" w:cs="宋体"/>
                <w:bCs/>
                <w:color w:val="000000"/>
                <w:szCs w:val="21"/>
              </w:rPr>
            </w:pPr>
            <w:r w:rsidRPr="00A97486">
              <w:rPr>
                <w:rFonts w:ascii="宋体" w:hAnsi="宋体" w:cs="宋体" w:hint="eastAsia"/>
                <w:bCs/>
                <w:color w:val="000000"/>
                <w:szCs w:val="21"/>
              </w:rPr>
              <w:t>□</w:t>
            </w:r>
          </w:p>
        </w:tc>
        <w:tc>
          <w:tcPr>
            <w:tcW w:w="0" w:type="auto"/>
            <w:tcBorders>
              <w:top w:val="single" w:sz="8" w:space="0" w:color="auto"/>
              <w:left w:val="single" w:sz="8" w:space="0" w:color="auto"/>
              <w:bottom w:val="single" w:sz="8" w:space="0" w:color="auto"/>
              <w:right w:val="single" w:sz="8" w:space="0" w:color="auto"/>
            </w:tcBorders>
            <w:vAlign w:val="center"/>
            <w:hideMark/>
          </w:tcPr>
          <w:p w:rsidR="00791C16" w:rsidRPr="00A97486" w:rsidRDefault="00791C16" w:rsidP="00C45EE5">
            <w:pPr>
              <w:jc w:val="center"/>
              <w:rPr>
                <w:rFonts w:ascii="宋体" w:hAnsi="宋体" w:cs="宋体"/>
                <w:bCs/>
                <w:color w:val="000000"/>
                <w:szCs w:val="21"/>
              </w:rPr>
            </w:pPr>
            <w:r w:rsidRPr="00A97486">
              <w:rPr>
                <w:rFonts w:ascii="宋体" w:hAnsi="宋体" w:cs="宋体" w:hint="eastAsia"/>
                <w:bCs/>
                <w:color w:val="000000"/>
                <w:szCs w:val="21"/>
              </w:rPr>
              <w:t>□</w:t>
            </w:r>
          </w:p>
        </w:tc>
        <w:tc>
          <w:tcPr>
            <w:tcW w:w="0" w:type="auto"/>
            <w:tcBorders>
              <w:top w:val="single" w:sz="8" w:space="0" w:color="auto"/>
              <w:left w:val="single" w:sz="8" w:space="0" w:color="auto"/>
              <w:bottom w:val="single" w:sz="8" w:space="0" w:color="auto"/>
              <w:right w:val="single" w:sz="8" w:space="0" w:color="auto"/>
            </w:tcBorders>
            <w:vAlign w:val="center"/>
            <w:hideMark/>
          </w:tcPr>
          <w:p w:rsidR="00791C16" w:rsidRPr="00A97486" w:rsidRDefault="00791C16" w:rsidP="00C45EE5">
            <w:pPr>
              <w:jc w:val="center"/>
              <w:rPr>
                <w:rFonts w:ascii="宋体" w:hAnsi="宋体" w:cs="宋体"/>
                <w:bCs/>
                <w:color w:val="000000"/>
                <w:szCs w:val="21"/>
              </w:rPr>
            </w:pPr>
            <w:r w:rsidRPr="00A97486">
              <w:rPr>
                <w:rFonts w:ascii="宋体" w:hAnsi="宋体" w:cs="宋体" w:hint="eastAsia"/>
                <w:bCs/>
                <w:color w:val="000000"/>
                <w:szCs w:val="21"/>
              </w:rPr>
              <w:t>□</w:t>
            </w:r>
          </w:p>
        </w:tc>
        <w:tc>
          <w:tcPr>
            <w:tcW w:w="0" w:type="auto"/>
            <w:tcBorders>
              <w:top w:val="single" w:sz="8" w:space="0" w:color="auto"/>
              <w:left w:val="single" w:sz="8" w:space="0" w:color="auto"/>
              <w:bottom w:val="single" w:sz="8" w:space="0" w:color="auto"/>
              <w:right w:val="single" w:sz="8" w:space="0" w:color="auto"/>
            </w:tcBorders>
            <w:vAlign w:val="center"/>
            <w:hideMark/>
          </w:tcPr>
          <w:p w:rsidR="00791C16" w:rsidRPr="00A97486" w:rsidRDefault="00791C16" w:rsidP="00C45EE5">
            <w:pPr>
              <w:jc w:val="center"/>
              <w:rPr>
                <w:rFonts w:ascii="宋体" w:hAnsi="宋体" w:cs="宋体"/>
                <w:bCs/>
                <w:color w:val="000000"/>
                <w:szCs w:val="21"/>
              </w:rPr>
            </w:pPr>
            <w:r w:rsidRPr="00A97486">
              <w:rPr>
                <w:rFonts w:ascii="宋体" w:hAnsi="宋体" w:cs="宋体" w:hint="eastAsia"/>
                <w:bCs/>
                <w:color w:val="000000"/>
                <w:szCs w:val="21"/>
              </w:rPr>
              <w:t>□</w:t>
            </w:r>
          </w:p>
        </w:tc>
      </w:tr>
      <w:tr w:rsidR="00791C16" w:rsidRPr="00A97486" w:rsidTr="00C45EE5">
        <w:trPr>
          <w:trHeight w:val="300"/>
        </w:trPr>
        <w:tc>
          <w:tcPr>
            <w:tcW w:w="0" w:type="auto"/>
            <w:tcBorders>
              <w:top w:val="single" w:sz="8" w:space="0" w:color="auto"/>
              <w:left w:val="single" w:sz="8" w:space="0" w:color="auto"/>
              <w:bottom w:val="single" w:sz="8" w:space="0" w:color="auto"/>
              <w:right w:val="single" w:sz="8" w:space="0" w:color="auto"/>
            </w:tcBorders>
            <w:noWrap/>
            <w:vAlign w:val="center"/>
            <w:hideMark/>
          </w:tcPr>
          <w:p w:rsidR="00791C16" w:rsidRPr="00A97486" w:rsidRDefault="00791C16" w:rsidP="00C45EE5">
            <w:pPr>
              <w:jc w:val="center"/>
              <w:rPr>
                <w:rFonts w:ascii="宋体" w:hAnsi="宋体" w:cs="宋体"/>
                <w:color w:val="000000"/>
                <w:sz w:val="22"/>
                <w:szCs w:val="22"/>
              </w:rPr>
            </w:pPr>
            <w:r w:rsidRPr="00A97486">
              <w:rPr>
                <w:rFonts w:ascii="宋体" w:hAnsi="宋体" w:cs="宋体" w:hint="eastAsia"/>
                <w:color w:val="000000"/>
                <w:sz w:val="22"/>
              </w:rPr>
              <w:t>54</w:t>
            </w:r>
          </w:p>
        </w:tc>
        <w:tc>
          <w:tcPr>
            <w:tcW w:w="0" w:type="auto"/>
            <w:vMerge/>
            <w:tcBorders>
              <w:top w:val="single" w:sz="8" w:space="0" w:color="auto"/>
              <w:left w:val="single" w:sz="8" w:space="0" w:color="auto"/>
              <w:bottom w:val="single" w:sz="8" w:space="0" w:color="auto"/>
              <w:right w:val="single" w:sz="8" w:space="0" w:color="auto"/>
            </w:tcBorders>
            <w:vAlign w:val="center"/>
            <w:hideMark/>
          </w:tcPr>
          <w:p w:rsidR="00791C16" w:rsidRPr="00A97486" w:rsidRDefault="00791C16" w:rsidP="00C45EE5">
            <w:pPr>
              <w:rPr>
                <w:b/>
                <w:bCs/>
                <w:szCs w:val="22"/>
              </w:rPr>
            </w:pPr>
          </w:p>
        </w:tc>
        <w:tc>
          <w:tcPr>
            <w:tcW w:w="1740" w:type="dxa"/>
            <w:tcBorders>
              <w:top w:val="single" w:sz="8" w:space="0" w:color="auto"/>
              <w:left w:val="nil"/>
              <w:bottom w:val="single" w:sz="8" w:space="0" w:color="auto"/>
              <w:right w:val="single" w:sz="8" w:space="0" w:color="auto"/>
            </w:tcBorders>
            <w:vAlign w:val="center"/>
            <w:hideMark/>
          </w:tcPr>
          <w:p w:rsidR="00791C16" w:rsidRPr="00A97486" w:rsidRDefault="00791C16" w:rsidP="00C45EE5">
            <w:pPr>
              <w:pStyle w:val="affff2"/>
            </w:pPr>
            <w:r w:rsidRPr="00A97486">
              <w:rPr>
                <w:rFonts w:hint="eastAsia"/>
              </w:rPr>
              <w:t>司机室模</w:t>
            </w:r>
            <w:r w:rsidRPr="00A97486">
              <w:rPr>
                <w:rFonts w:hint="eastAsia"/>
              </w:rPr>
              <w:lastRenderedPageBreak/>
              <w:t>式</w:t>
            </w:r>
            <w:r w:rsidRPr="00A97486">
              <w:t>/</w:t>
            </w:r>
            <w:r w:rsidRPr="00A97486">
              <w:rPr>
                <w:rFonts w:hint="eastAsia"/>
              </w:rPr>
              <w:t>温度开关</w:t>
            </w:r>
          </w:p>
        </w:tc>
        <w:tc>
          <w:tcPr>
            <w:tcW w:w="3213" w:type="dxa"/>
            <w:tcBorders>
              <w:top w:val="single" w:sz="8" w:space="0" w:color="auto"/>
              <w:left w:val="nil"/>
              <w:bottom w:val="single" w:sz="8" w:space="0" w:color="auto"/>
              <w:right w:val="single" w:sz="8" w:space="0" w:color="auto"/>
            </w:tcBorders>
            <w:vAlign w:val="center"/>
            <w:hideMark/>
          </w:tcPr>
          <w:p w:rsidR="00791C16" w:rsidRPr="00A97486" w:rsidRDefault="00791C16" w:rsidP="00C45EE5">
            <w:pPr>
              <w:pStyle w:val="affff2"/>
            </w:pPr>
            <w:r w:rsidRPr="00A97486">
              <w:rPr>
                <w:rFonts w:hint="eastAsia"/>
              </w:rPr>
              <w:lastRenderedPageBreak/>
              <w:t>模式运行状态与档</w:t>
            </w:r>
            <w:r w:rsidRPr="00A97486">
              <w:rPr>
                <w:rFonts w:hint="eastAsia"/>
              </w:rPr>
              <w:lastRenderedPageBreak/>
              <w:t>位一致，通过</w:t>
            </w:r>
            <w:r w:rsidRPr="00A97486">
              <w:t>PTU</w:t>
            </w:r>
            <w:r w:rsidRPr="00A97486">
              <w:rPr>
                <w:rFonts w:hint="eastAsia"/>
              </w:rPr>
              <w:t>后台，确保当有制冷</w:t>
            </w:r>
            <w:r w:rsidRPr="00A97486">
              <w:t>/</w:t>
            </w:r>
            <w:r w:rsidRPr="00A97486">
              <w:rPr>
                <w:rFonts w:hint="eastAsia"/>
              </w:rPr>
              <w:t>制热需求时，运行在相应工况</w:t>
            </w:r>
          </w:p>
        </w:tc>
        <w:tc>
          <w:tcPr>
            <w:tcW w:w="0" w:type="auto"/>
            <w:tcBorders>
              <w:top w:val="single" w:sz="8" w:space="0" w:color="auto"/>
              <w:left w:val="nil"/>
              <w:bottom w:val="single" w:sz="8" w:space="0" w:color="auto"/>
              <w:right w:val="single" w:sz="8" w:space="0" w:color="auto"/>
            </w:tcBorders>
            <w:vAlign w:val="center"/>
            <w:hideMark/>
          </w:tcPr>
          <w:p w:rsidR="00791C16" w:rsidRPr="00A97486" w:rsidRDefault="00791C16" w:rsidP="00C45EE5">
            <w:pPr>
              <w:jc w:val="center"/>
              <w:rPr>
                <w:rFonts w:ascii="宋体" w:hAnsi="宋体" w:cs="宋体"/>
                <w:bCs/>
                <w:color w:val="000000"/>
                <w:szCs w:val="21"/>
              </w:rPr>
            </w:pPr>
            <w:r w:rsidRPr="00A97486">
              <w:rPr>
                <w:rFonts w:ascii="宋体" w:hAnsi="宋体" w:cs="宋体" w:hint="eastAsia"/>
                <w:bCs/>
                <w:color w:val="000000"/>
                <w:szCs w:val="21"/>
              </w:rPr>
              <w:lastRenderedPageBreak/>
              <w:t>□</w:t>
            </w:r>
          </w:p>
        </w:tc>
        <w:tc>
          <w:tcPr>
            <w:tcW w:w="0" w:type="auto"/>
            <w:tcBorders>
              <w:top w:val="single" w:sz="8" w:space="0" w:color="auto"/>
              <w:left w:val="single" w:sz="8" w:space="0" w:color="auto"/>
              <w:bottom w:val="single" w:sz="8" w:space="0" w:color="auto"/>
              <w:right w:val="single" w:sz="8" w:space="0" w:color="auto"/>
            </w:tcBorders>
            <w:vAlign w:val="center"/>
            <w:hideMark/>
          </w:tcPr>
          <w:p w:rsidR="00791C16" w:rsidRPr="00A97486" w:rsidRDefault="00791C16" w:rsidP="00C45EE5">
            <w:pPr>
              <w:jc w:val="center"/>
              <w:rPr>
                <w:rFonts w:ascii="宋体" w:hAnsi="宋体" w:cs="宋体"/>
                <w:bCs/>
                <w:color w:val="000000"/>
                <w:szCs w:val="21"/>
              </w:rPr>
            </w:pPr>
            <w:r w:rsidRPr="00A97486">
              <w:rPr>
                <w:rFonts w:ascii="宋体" w:hAnsi="宋体" w:cs="宋体" w:hint="eastAsia"/>
                <w:bCs/>
                <w:color w:val="000000"/>
                <w:szCs w:val="21"/>
              </w:rPr>
              <w:t>□</w:t>
            </w:r>
          </w:p>
        </w:tc>
        <w:tc>
          <w:tcPr>
            <w:tcW w:w="0" w:type="auto"/>
            <w:tcBorders>
              <w:top w:val="single" w:sz="8" w:space="0" w:color="auto"/>
              <w:left w:val="single" w:sz="8" w:space="0" w:color="auto"/>
              <w:bottom w:val="single" w:sz="8" w:space="0" w:color="auto"/>
              <w:right w:val="single" w:sz="8" w:space="0" w:color="auto"/>
            </w:tcBorders>
            <w:vAlign w:val="center"/>
            <w:hideMark/>
          </w:tcPr>
          <w:p w:rsidR="00791C16" w:rsidRPr="00A97486" w:rsidRDefault="00791C16" w:rsidP="00C45EE5">
            <w:pPr>
              <w:jc w:val="center"/>
              <w:rPr>
                <w:rFonts w:ascii="宋体" w:hAnsi="宋体" w:cs="宋体"/>
                <w:bCs/>
                <w:color w:val="000000"/>
                <w:szCs w:val="21"/>
              </w:rPr>
            </w:pPr>
            <w:r w:rsidRPr="00A97486">
              <w:rPr>
                <w:rFonts w:ascii="宋体" w:hAnsi="宋体" w:cs="宋体" w:hint="eastAsia"/>
                <w:bCs/>
                <w:color w:val="000000"/>
                <w:szCs w:val="21"/>
              </w:rPr>
              <w:t>□</w:t>
            </w:r>
          </w:p>
        </w:tc>
        <w:tc>
          <w:tcPr>
            <w:tcW w:w="0" w:type="auto"/>
            <w:tcBorders>
              <w:top w:val="single" w:sz="8" w:space="0" w:color="auto"/>
              <w:left w:val="single" w:sz="8" w:space="0" w:color="auto"/>
              <w:bottom w:val="single" w:sz="8" w:space="0" w:color="auto"/>
              <w:right w:val="single" w:sz="8" w:space="0" w:color="auto"/>
            </w:tcBorders>
            <w:vAlign w:val="center"/>
            <w:hideMark/>
          </w:tcPr>
          <w:p w:rsidR="00791C16" w:rsidRPr="00A97486" w:rsidRDefault="00791C16" w:rsidP="00C45EE5">
            <w:pPr>
              <w:jc w:val="center"/>
              <w:rPr>
                <w:rFonts w:ascii="宋体" w:hAnsi="宋体" w:cs="宋体"/>
                <w:bCs/>
                <w:color w:val="000000"/>
                <w:szCs w:val="21"/>
              </w:rPr>
            </w:pPr>
            <w:r w:rsidRPr="00A97486">
              <w:rPr>
                <w:rFonts w:ascii="宋体" w:hAnsi="宋体" w:cs="宋体" w:hint="eastAsia"/>
                <w:bCs/>
                <w:color w:val="000000"/>
                <w:szCs w:val="21"/>
              </w:rPr>
              <w:t>□</w:t>
            </w:r>
          </w:p>
        </w:tc>
        <w:tc>
          <w:tcPr>
            <w:tcW w:w="0" w:type="auto"/>
            <w:tcBorders>
              <w:top w:val="single" w:sz="8" w:space="0" w:color="auto"/>
              <w:left w:val="single" w:sz="8" w:space="0" w:color="auto"/>
              <w:bottom w:val="single" w:sz="8" w:space="0" w:color="auto"/>
              <w:right w:val="single" w:sz="8" w:space="0" w:color="auto"/>
            </w:tcBorders>
            <w:vAlign w:val="center"/>
            <w:hideMark/>
          </w:tcPr>
          <w:p w:rsidR="00791C16" w:rsidRPr="00A97486" w:rsidRDefault="00791C16" w:rsidP="00C45EE5">
            <w:pPr>
              <w:jc w:val="center"/>
              <w:rPr>
                <w:rFonts w:ascii="宋体" w:hAnsi="宋体" w:cs="宋体"/>
                <w:bCs/>
                <w:color w:val="000000"/>
                <w:szCs w:val="21"/>
              </w:rPr>
            </w:pPr>
            <w:r w:rsidRPr="00A97486">
              <w:rPr>
                <w:rFonts w:ascii="宋体" w:hAnsi="宋体" w:cs="宋体" w:hint="eastAsia"/>
                <w:bCs/>
                <w:color w:val="000000"/>
                <w:szCs w:val="21"/>
              </w:rPr>
              <w:t>□</w:t>
            </w:r>
          </w:p>
        </w:tc>
        <w:tc>
          <w:tcPr>
            <w:tcW w:w="0" w:type="auto"/>
            <w:tcBorders>
              <w:top w:val="single" w:sz="8" w:space="0" w:color="auto"/>
              <w:left w:val="single" w:sz="8" w:space="0" w:color="auto"/>
              <w:bottom w:val="single" w:sz="8" w:space="0" w:color="auto"/>
              <w:right w:val="single" w:sz="8" w:space="0" w:color="auto"/>
            </w:tcBorders>
            <w:vAlign w:val="center"/>
            <w:hideMark/>
          </w:tcPr>
          <w:p w:rsidR="00791C16" w:rsidRPr="00A97486" w:rsidRDefault="00791C16" w:rsidP="00C45EE5">
            <w:pPr>
              <w:jc w:val="center"/>
              <w:rPr>
                <w:rFonts w:ascii="宋体" w:hAnsi="宋体" w:cs="宋体"/>
                <w:bCs/>
                <w:color w:val="000000"/>
                <w:szCs w:val="21"/>
              </w:rPr>
            </w:pPr>
            <w:r w:rsidRPr="00A97486">
              <w:rPr>
                <w:rFonts w:ascii="宋体" w:hAnsi="宋体" w:cs="宋体" w:hint="eastAsia"/>
                <w:bCs/>
                <w:color w:val="000000"/>
                <w:szCs w:val="21"/>
              </w:rPr>
              <w:t>□</w:t>
            </w:r>
          </w:p>
        </w:tc>
        <w:tc>
          <w:tcPr>
            <w:tcW w:w="0" w:type="auto"/>
            <w:tcBorders>
              <w:top w:val="single" w:sz="8" w:space="0" w:color="auto"/>
              <w:left w:val="single" w:sz="8" w:space="0" w:color="auto"/>
              <w:bottom w:val="single" w:sz="8" w:space="0" w:color="auto"/>
              <w:right w:val="single" w:sz="8" w:space="0" w:color="auto"/>
            </w:tcBorders>
            <w:vAlign w:val="center"/>
            <w:hideMark/>
          </w:tcPr>
          <w:p w:rsidR="00791C16" w:rsidRPr="00A97486" w:rsidRDefault="00791C16" w:rsidP="00C45EE5">
            <w:pPr>
              <w:jc w:val="center"/>
              <w:rPr>
                <w:rFonts w:ascii="宋体" w:hAnsi="宋体" w:cs="宋体"/>
                <w:bCs/>
                <w:color w:val="000000"/>
                <w:szCs w:val="21"/>
              </w:rPr>
            </w:pPr>
            <w:r w:rsidRPr="00A97486">
              <w:rPr>
                <w:rFonts w:ascii="宋体" w:hAnsi="宋体" w:cs="宋体" w:hint="eastAsia"/>
                <w:bCs/>
                <w:color w:val="000000"/>
                <w:szCs w:val="21"/>
              </w:rPr>
              <w:t>□</w:t>
            </w:r>
          </w:p>
        </w:tc>
        <w:tc>
          <w:tcPr>
            <w:tcW w:w="0" w:type="auto"/>
            <w:tcBorders>
              <w:top w:val="single" w:sz="8" w:space="0" w:color="auto"/>
              <w:left w:val="single" w:sz="8" w:space="0" w:color="auto"/>
              <w:bottom w:val="single" w:sz="8" w:space="0" w:color="auto"/>
              <w:right w:val="single" w:sz="8" w:space="0" w:color="auto"/>
            </w:tcBorders>
            <w:vAlign w:val="center"/>
            <w:hideMark/>
          </w:tcPr>
          <w:p w:rsidR="00791C16" w:rsidRPr="00A97486" w:rsidRDefault="00791C16" w:rsidP="00C45EE5">
            <w:pPr>
              <w:jc w:val="center"/>
              <w:rPr>
                <w:rFonts w:ascii="宋体" w:hAnsi="宋体" w:cs="宋体"/>
                <w:bCs/>
                <w:color w:val="000000"/>
                <w:szCs w:val="21"/>
              </w:rPr>
            </w:pPr>
            <w:r w:rsidRPr="00A97486">
              <w:rPr>
                <w:rFonts w:ascii="宋体" w:hAnsi="宋体" w:cs="宋体" w:hint="eastAsia"/>
                <w:bCs/>
                <w:color w:val="000000"/>
                <w:szCs w:val="21"/>
              </w:rPr>
              <w:t>□</w:t>
            </w:r>
          </w:p>
        </w:tc>
      </w:tr>
      <w:tr w:rsidR="00791C16" w:rsidRPr="00A97486" w:rsidTr="00C45EE5">
        <w:trPr>
          <w:trHeight w:val="300"/>
        </w:trPr>
        <w:tc>
          <w:tcPr>
            <w:tcW w:w="0" w:type="auto"/>
            <w:tcBorders>
              <w:top w:val="single" w:sz="8" w:space="0" w:color="auto"/>
              <w:left w:val="single" w:sz="8" w:space="0" w:color="auto"/>
              <w:bottom w:val="single" w:sz="8" w:space="0" w:color="auto"/>
              <w:right w:val="single" w:sz="8" w:space="0" w:color="auto"/>
            </w:tcBorders>
            <w:noWrap/>
            <w:vAlign w:val="center"/>
            <w:hideMark/>
          </w:tcPr>
          <w:p w:rsidR="00791C16" w:rsidRPr="00A97486" w:rsidRDefault="00791C16" w:rsidP="00C45EE5">
            <w:pPr>
              <w:jc w:val="center"/>
              <w:rPr>
                <w:rFonts w:ascii="宋体" w:hAnsi="宋体" w:cs="宋体"/>
                <w:color w:val="000000"/>
                <w:sz w:val="22"/>
                <w:szCs w:val="22"/>
              </w:rPr>
            </w:pPr>
            <w:r w:rsidRPr="00A97486">
              <w:rPr>
                <w:rFonts w:ascii="宋体" w:hAnsi="宋体" w:cs="宋体" w:hint="eastAsia"/>
                <w:color w:val="000000"/>
                <w:sz w:val="22"/>
              </w:rPr>
              <w:lastRenderedPageBreak/>
              <w:t>55</w:t>
            </w:r>
          </w:p>
        </w:tc>
        <w:tc>
          <w:tcPr>
            <w:tcW w:w="0" w:type="auto"/>
            <w:vMerge/>
            <w:tcBorders>
              <w:top w:val="single" w:sz="8" w:space="0" w:color="auto"/>
              <w:left w:val="single" w:sz="8" w:space="0" w:color="auto"/>
              <w:bottom w:val="single" w:sz="8" w:space="0" w:color="auto"/>
              <w:right w:val="single" w:sz="8" w:space="0" w:color="auto"/>
            </w:tcBorders>
            <w:vAlign w:val="center"/>
            <w:hideMark/>
          </w:tcPr>
          <w:p w:rsidR="00791C16" w:rsidRPr="00A97486" w:rsidRDefault="00791C16" w:rsidP="00C45EE5">
            <w:pPr>
              <w:rPr>
                <w:b/>
                <w:bCs/>
                <w:szCs w:val="22"/>
              </w:rPr>
            </w:pPr>
          </w:p>
        </w:tc>
        <w:tc>
          <w:tcPr>
            <w:tcW w:w="1740" w:type="dxa"/>
            <w:tcBorders>
              <w:top w:val="single" w:sz="8" w:space="0" w:color="auto"/>
              <w:left w:val="nil"/>
              <w:bottom w:val="single" w:sz="8" w:space="0" w:color="auto"/>
              <w:right w:val="single" w:sz="8" w:space="0" w:color="auto"/>
            </w:tcBorders>
            <w:vAlign w:val="center"/>
            <w:hideMark/>
          </w:tcPr>
          <w:p w:rsidR="00791C16" w:rsidRPr="00A97486" w:rsidRDefault="00791C16" w:rsidP="00C45EE5">
            <w:pPr>
              <w:pStyle w:val="affff2"/>
            </w:pPr>
            <w:r w:rsidRPr="00A97486">
              <w:t>DDU</w:t>
            </w:r>
            <w:r w:rsidRPr="00A97486">
              <w:rPr>
                <w:rFonts w:hint="eastAsia"/>
              </w:rPr>
              <w:t>空调当前状态显示</w:t>
            </w:r>
          </w:p>
        </w:tc>
        <w:tc>
          <w:tcPr>
            <w:tcW w:w="3213" w:type="dxa"/>
            <w:tcBorders>
              <w:top w:val="single" w:sz="8" w:space="0" w:color="auto"/>
              <w:left w:val="nil"/>
              <w:bottom w:val="single" w:sz="8" w:space="0" w:color="auto"/>
              <w:right w:val="single" w:sz="8" w:space="0" w:color="auto"/>
            </w:tcBorders>
            <w:vAlign w:val="center"/>
            <w:hideMark/>
          </w:tcPr>
          <w:p w:rsidR="00791C16" w:rsidRPr="00A97486" w:rsidRDefault="00791C16" w:rsidP="00C45EE5">
            <w:pPr>
              <w:pStyle w:val="affff2"/>
            </w:pPr>
            <w:r w:rsidRPr="00A97486">
              <w:rPr>
                <w:rFonts w:hint="eastAsia"/>
              </w:rPr>
              <w:t>本控模式下，不管空调是制冷、制热、通风、还是测试，</w:t>
            </w:r>
            <w:r w:rsidRPr="00A97486">
              <w:t>DDU</w:t>
            </w:r>
            <w:r w:rsidRPr="00A97486">
              <w:rPr>
                <w:rFonts w:hint="eastAsia"/>
              </w:rPr>
              <w:t>上空调当前状态显示本地。</w:t>
            </w:r>
          </w:p>
        </w:tc>
        <w:tc>
          <w:tcPr>
            <w:tcW w:w="0" w:type="auto"/>
            <w:tcBorders>
              <w:top w:val="single" w:sz="8" w:space="0" w:color="auto"/>
              <w:left w:val="nil"/>
              <w:bottom w:val="single" w:sz="8" w:space="0" w:color="auto"/>
              <w:right w:val="single" w:sz="8" w:space="0" w:color="auto"/>
            </w:tcBorders>
            <w:vAlign w:val="center"/>
            <w:hideMark/>
          </w:tcPr>
          <w:p w:rsidR="00791C16" w:rsidRPr="00A97486" w:rsidRDefault="00791C16" w:rsidP="00C45EE5">
            <w:pPr>
              <w:jc w:val="center"/>
              <w:rPr>
                <w:rFonts w:ascii="宋体" w:hAnsi="宋体" w:cs="宋体"/>
                <w:bCs/>
                <w:color w:val="000000"/>
                <w:szCs w:val="21"/>
              </w:rPr>
            </w:pPr>
            <w:r w:rsidRPr="00A97486">
              <w:rPr>
                <w:rFonts w:ascii="宋体" w:hAnsi="宋体" w:cs="宋体" w:hint="eastAsia"/>
                <w:bCs/>
                <w:color w:val="000000"/>
                <w:szCs w:val="21"/>
              </w:rPr>
              <w:t>□</w:t>
            </w:r>
          </w:p>
        </w:tc>
        <w:tc>
          <w:tcPr>
            <w:tcW w:w="0" w:type="auto"/>
            <w:tcBorders>
              <w:top w:val="single" w:sz="8" w:space="0" w:color="auto"/>
              <w:left w:val="single" w:sz="8" w:space="0" w:color="auto"/>
              <w:bottom w:val="single" w:sz="8" w:space="0" w:color="auto"/>
              <w:right w:val="single" w:sz="8" w:space="0" w:color="auto"/>
            </w:tcBorders>
            <w:vAlign w:val="center"/>
            <w:hideMark/>
          </w:tcPr>
          <w:p w:rsidR="00791C16" w:rsidRPr="00A97486" w:rsidRDefault="00791C16" w:rsidP="00C45EE5">
            <w:pPr>
              <w:jc w:val="center"/>
              <w:rPr>
                <w:rFonts w:ascii="宋体" w:hAnsi="宋体" w:cs="宋体"/>
                <w:bCs/>
                <w:color w:val="000000"/>
                <w:szCs w:val="21"/>
              </w:rPr>
            </w:pPr>
            <w:r w:rsidRPr="00A97486">
              <w:rPr>
                <w:rFonts w:ascii="宋体" w:hAnsi="宋体" w:cs="宋体" w:hint="eastAsia"/>
                <w:bCs/>
                <w:color w:val="000000"/>
                <w:szCs w:val="21"/>
              </w:rPr>
              <w:t>□</w:t>
            </w:r>
          </w:p>
        </w:tc>
        <w:tc>
          <w:tcPr>
            <w:tcW w:w="0" w:type="auto"/>
            <w:tcBorders>
              <w:top w:val="single" w:sz="8" w:space="0" w:color="auto"/>
              <w:left w:val="single" w:sz="8" w:space="0" w:color="auto"/>
              <w:bottom w:val="single" w:sz="8" w:space="0" w:color="auto"/>
              <w:right w:val="single" w:sz="8" w:space="0" w:color="auto"/>
            </w:tcBorders>
            <w:vAlign w:val="center"/>
            <w:hideMark/>
          </w:tcPr>
          <w:p w:rsidR="00791C16" w:rsidRPr="00A97486" w:rsidRDefault="00791C16" w:rsidP="00C45EE5">
            <w:pPr>
              <w:jc w:val="center"/>
              <w:rPr>
                <w:rFonts w:ascii="宋体" w:hAnsi="宋体" w:cs="宋体"/>
                <w:bCs/>
                <w:color w:val="000000"/>
                <w:szCs w:val="21"/>
              </w:rPr>
            </w:pPr>
            <w:r w:rsidRPr="00A97486">
              <w:rPr>
                <w:rFonts w:ascii="宋体" w:hAnsi="宋体" w:cs="宋体" w:hint="eastAsia"/>
                <w:bCs/>
                <w:color w:val="000000"/>
                <w:szCs w:val="21"/>
              </w:rPr>
              <w:t>□</w:t>
            </w:r>
          </w:p>
        </w:tc>
        <w:tc>
          <w:tcPr>
            <w:tcW w:w="0" w:type="auto"/>
            <w:tcBorders>
              <w:top w:val="single" w:sz="8" w:space="0" w:color="auto"/>
              <w:left w:val="single" w:sz="8" w:space="0" w:color="auto"/>
              <w:bottom w:val="single" w:sz="8" w:space="0" w:color="auto"/>
              <w:right w:val="single" w:sz="8" w:space="0" w:color="auto"/>
            </w:tcBorders>
            <w:vAlign w:val="center"/>
            <w:hideMark/>
          </w:tcPr>
          <w:p w:rsidR="00791C16" w:rsidRPr="00A97486" w:rsidRDefault="00791C16" w:rsidP="00C45EE5">
            <w:pPr>
              <w:jc w:val="center"/>
              <w:rPr>
                <w:rFonts w:ascii="宋体" w:hAnsi="宋体" w:cs="宋体"/>
                <w:bCs/>
                <w:color w:val="000000"/>
                <w:szCs w:val="21"/>
              </w:rPr>
            </w:pPr>
            <w:r w:rsidRPr="00A97486">
              <w:rPr>
                <w:rFonts w:ascii="宋体" w:hAnsi="宋体" w:cs="宋体" w:hint="eastAsia"/>
                <w:bCs/>
                <w:color w:val="000000"/>
                <w:szCs w:val="21"/>
              </w:rPr>
              <w:t>□</w:t>
            </w:r>
          </w:p>
        </w:tc>
        <w:tc>
          <w:tcPr>
            <w:tcW w:w="0" w:type="auto"/>
            <w:tcBorders>
              <w:top w:val="single" w:sz="8" w:space="0" w:color="auto"/>
              <w:left w:val="single" w:sz="8" w:space="0" w:color="auto"/>
              <w:bottom w:val="single" w:sz="8" w:space="0" w:color="auto"/>
              <w:right w:val="single" w:sz="8" w:space="0" w:color="auto"/>
            </w:tcBorders>
            <w:vAlign w:val="center"/>
            <w:hideMark/>
          </w:tcPr>
          <w:p w:rsidR="00791C16" w:rsidRPr="00A97486" w:rsidRDefault="00791C16" w:rsidP="00C45EE5">
            <w:pPr>
              <w:jc w:val="center"/>
              <w:rPr>
                <w:rFonts w:ascii="宋体" w:hAnsi="宋体" w:cs="宋体"/>
                <w:bCs/>
                <w:color w:val="000000"/>
                <w:szCs w:val="21"/>
              </w:rPr>
            </w:pPr>
            <w:r w:rsidRPr="00A97486">
              <w:rPr>
                <w:rFonts w:ascii="宋体" w:hAnsi="宋体" w:cs="宋体" w:hint="eastAsia"/>
                <w:bCs/>
                <w:color w:val="000000"/>
                <w:szCs w:val="21"/>
              </w:rPr>
              <w:t>□</w:t>
            </w:r>
          </w:p>
        </w:tc>
        <w:tc>
          <w:tcPr>
            <w:tcW w:w="0" w:type="auto"/>
            <w:tcBorders>
              <w:top w:val="single" w:sz="8" w:space="0" w:color="auto"/>
              <w:left w:val="single" w:sz="8" w:space="0" w:color="auto"/>
              <w:bottom w:val="single" w:sz="8" w:space="0" w:color="auto"/>
              <w:right w:val="single" w:sz="8" w:space="0" w:color="auto"/>
            </w:tcBorders>
            <w:vAlign w:val="center"/>
            <w:hideMark/>
          </w:tcPr>
          <w:p w:rsidR="00791C16" w:rsidRPr="00A97486" w:rsidRDefault="00791C16" w:rsidP="00C45EE5">
            <w:pPr>
              <w:jc w:val="center"/>
              <w:rPr>
                <w:rFonts w:ascii="宋体" w:hAnsi="宋体" w:cs="宋体"/>
                <w:bCs/>
                <w:color w:val="000000"/>
                <w:szCs w:val="21"/>
              </w:rPr>
            </w:pPr>
            <w:r w:rsidRPr="00A97486">
              <w:rPr>
                <w:rFonts w:ascii="宋体" w:hAnsi="宋体" w:cs="宋体" w:hint="eastAsia"/>
                <w:bCs/>
                <w:color w:val="000000"/>
                <w:szCs w:val="21"/>
              </w:rPr>
              <w:t>□</w:t>
            </w:r>
          </w:p>
        </w:tc>
        <w:tc>
          <w:tcPr>
            <w:tcW w:w="0" w:type="auto"/>
            <w:tcBorders>
              <w:top w:val="single" w:sz="8" w:space="0" w:color="auto"/>
              <w:left w:val="single" w:sz="8" w:space="0" w:color="auto"/>
              <w:bottom w:val="single" w:sz="8" w:space="0" w:color="auto"/>
              <w:right w:val="single" w:sz="8" w:space="0" w:color="auto"/>
            </w:tcBorders>
            <w:vAlign w:val="center"/>
            <w:hideMark/>
          </w:tcPr>
          <w:p w:rsidR="00791C16" w:rsidRPr="00A97486" w:rsidRDefault="00791C16" w:rsidP="00C45EE5">
            <w:pPr>
              <w:jc w:val="center"/>
              <w:rPr>
                <w:rFonts w:ascii="宋体" w:hAnsi="宋体" w:cs="宋体"/>
                <w:bCs/>
                <w:color w:val="000000"/>
                <w:szCs w:val="21"/>
              </w:rPr>
            </w:pPr>
            <w:r w:rsidRPr="00A97486">
              <w:rPr>
                <w:rFonts w:ascii="宋体" w:hAnsi="宋体" w:cs="宋体" w:hint="eastAsia"/>
                <w:bCs/>
                <w:color w:val="000000"/>
                <w:szCs w:val="21"/>
              </w:rPr>
              <w:t>□</w:t>
            </w:r>
          </w:p>
        </w:tc>
        <w:tc>
          <w:tcPr>
            <w:tcW w:w="0" w:type="auto"/>
            <w:tcBorders>
              <w:top w:val="single" w:sz="8" w:space="0" w:color="auto"/>
              <w:left w:val="single" w:sz="8" w:space="0" w:color="auto"/>
              <w:bottom w:val="single" w:sz="8" w:space="0" w:color="auto"/>
              <w:right w:val="single" w:sz="8" w:space="0" w:color="auto"/>
            </w:tcBorders>
            <w:vAlign w:val="center"/>
            <w:hideMark/>
          </w:tcPr>
          <w:p w:rsidR="00791C16" w:rsidRPr="00A97486" w:rsidRDefault="00791C16" w:rsidP="00C45EE5">
            <w:pPr>
              <w:jc w:val="center"/>
              <w:rPr>
                <w:rFonts w:ascii="宋体" w:hAnsi="宋体" w:cs="宋体"/>
                <w:bCs/>
                <w:color w:val="000000"/>
                <w:szCs w:val="21"/>
              </w:rPr>
            </w:pPr>
            <w:r w:rsidRPr="00A97486">
              <w:rPr>
                <w:rFonts w:ascii="宋体" w:hAnsi="宋体" w:cs="宋体" w:hint="eastAsia"/>
                <w:bCs/>
                <w:color w:val="000000"/>
                <w:szCs w:val="21"/>
              </w:rPr>
              <w:t>□</w:t>
            </w:r>
          </w:p>
        </w:tc>
      </w:tr>
      <w:tr w:rsidR="00791C16" w:rsidRPr="00A97486" w:rsidTr="00C45EE5">
        <w:trPr>
          <w:trHeight w:val="300"/>
        </w:trPr>
        <w:tc>
          <w:tcPr>
            <w:tcW w:w="0" w:type="auto"/>
            <w:tcBorders>
              <w:top w:val="single" w:sz="8" w:space="0" w:color="auto"/>
              <w:left w:val="single" w:sz="8" w:space="0" w:color="auto"/>
              <w:bottom w:val="single" w:sz="8" w:space="0" w:color="auto"/>
              <w:right w:val="single" w:sz="8" w:space="0" w:color="auto"/>
            </w:tcBorders>
            <w:noWrap/>
            <w:vAlign w:val="center"/>
            <w:hideMark/>
          </w:tcPr>
          <w:p w:rsidR="00791C16" w:rsidRPr="00A97486" w:rsidRDefault="00791C16" w:rsidP="00C45EE5">
            <w:pPr>
              <w:jc w:val="center"/>
              <w:rPr>
                <w:rFonts w:ascii="宋体" w:hAnsi="宋体" w:cs="宋体"/>
                <w:color w:val="000000"/>
                <w:sz w:val="22"/>
                <w:szCs w:val="22"/>
              </w:rPr>
            </w:pPr>
            <w:r w:rsidRPr="00A97486">
              <w:rPr>
                <w:rFonts w:ascii="宋体" w:hAnsi="宋体" w:cs="宋体" w:hint="eastAsia"/>
                <w:color w:val="000000"/>
                <w:sz w:val="22"/>
              </w:rPr>
              <w:t>56</w:t>
            </w:r>
          </w:p>
        </w:tc>
        <w:tc>
          <w:tcPr>
            <w:tcW w:w="0" w:type="auto"/>
            <w:vMerge/>
            <w:tcBorders>
              <w:top w:val="single" w:sz="8" w:space="0" w:color="auto"/>
              <w:left w:val="single" w:sz="8" w:space="0" w:color="auto"/>
              <w:bottom w:val="single" w:sz="8" w:space="0" w:color="auto"/>
              <w:right w:val="single" w:sz="8" w:space="0" w:color="auto"/>
            </w:tcBorders>
            <w:vAlign w:val="center"/>
            <w:hideMark/>
          </w:tcPr>
          <w:p w:rsidR="00791C16" w:rsidRPr="00A97486" w:rsidRDefault="00791C16" w:rsidP="00C45EE5">
            <w:pPr>
              <w:rPr>
                <w:b/>
                <w:bCs/>
                <w:szCs w:val="22"/>
              </w:rPr>
            </w:pPr>
          </w:p>
        </w:tc>
        <w:tc>
          <w:tcPr>
            <w:tcW w:w="1740" w:type="dxa"/>
            <w:tcBorders>
              <w:top w:val="single" w:sz="8" w:space="0" w:color="auto"/>
              <w:left w:val="nil"/>
              <w:bottom w:val="single" w:sz="8" w:space="0" w:color="auto"/>
              <w:right w:val="single" w:sz="8" w:space="0" w:color="auto"/>
            </w:tcBorders>
            <w:vAlign w:val="center"/>
            <w:hideMark/>
          </w:tcPr>
          <w:p w:rsidR="00791C16" w:rsidRPr="00A97486" w:rsidRDefault="00791C16" w:rsidP="00C45EE5">
            <w:pPr>
              <w:pStyle w:val="affff2"/>
            </w:pPr>
            <w:r w:rsidRPr="00A97486">
              <w:rPr>
                <w:rFonts w:hint="eastAsia"/>
              </w:rPr>
              <w:t>电能表能耗记录状态（司机室无能耗记录）</w:t>
            </w:r>
          </w:p>
        </w:tc>
        <w:tc>
          <w:tcPr>
            <w:tcW w:w="3213" w:type="dxa"/>
            <w:tcBorders>
              <w:top w:val="single" w:sz="8" w:space="0" w:color="auto"/>
              <w:left w:val="nil"/>
              <w:bottom w:val="single" w:sz="8" w:space="0" w:color="auto"/>
              <w:right w:val="single" w:sz="8" w:space="0" w:color="auto"/>
            </w:tcBorders>
            <w:vAlign w:val="center"/>
            <w:hideMark/>
          </w:tcPr>
          <w:p w:rsidR="00791C16" w:rsidRPr="00A97486" w:rsidRDefault="00791C16" w:rsidP="00C45EE5">
            <w:pPr>
              <w:pStyle w:val="affff2"/>
            </w:pPr>
            <w:r w:rsidRPr="00A97486">
              <w:t>PTU</w:t>
            </w:r>
            <w:r w:rsidRPr="00A97486">
              <w:rPr>
                <w:rFonts w:hint="eastAsia"/>
              </w:rPr>
              <w:t>机组状态中查看能耗记录是否与电能表读数一致</w:t>
            </w:r>
          </w:p>
        </w:tc>
        <w:tc>
          <w:tcPr>
            <w:tcW w:w="0" w:type="auto"/>
            <w:tcBorders>
              <w:top w:val="single" w:sz="8" w:space="0" w:color="auto"/>
              <w:left w:val="nil"/>
              <w:bottom w:val="single" w:sz="8" w:space="0" w:color="auto"/>
              <w:right w:val="single" w:sz="8" w:space="0" w:color="auto"/>
            </w:tcBorders>
            <w:vAlign w:val="center"/>
          </w:tcPr>
          <w:p w:rsidR="00791C16" w:rsidRPr="00A97486" w:rsidRDefault="00791C16" w:rsidP="00C45EE5">
            <w:pPr>
              <w:jc w:val="center"/>
              <w:rPr>
                <w:rFonts w:ascii="宋体" w:hAnsi="宋体" w:cs="宋体"/>
                <w:b/>
                <w:bCs/>
                <w:color w:val="000000"/>
                <w:szCs w:val="22"/>
              </w:rPr>
            </w:pPr>
          </w:p>
        </w:tc>
        <w:tc>
          <w:tcPr>
            <w:tcW w:w="0" w:type="auto"/>
            <w:tcBorders>
              <w:top w:val="single" w:sz="8" w:space="0" w:color="auto"/>
              <w:left w:val="single" w:sz="8" w:space="0" w:color="auto"/>
              <w:bottom w:val="single" w:sz="8" w:space="0" w:color="auto"/>
              <w:right w:val="single" w:sz="8" w:space="0" w:color="auto"/>
            </w:tcBorders>
            <w:vAlign w:val="center"/>
            <w:hideMark/>
          </w:tcPr>
          <w:p w:rsidR="00791C16" w:rsidRPr="00A97486" w:rsidRDefault="00791C16" w:rsidP="00C45EE5">
            <w:pPr>
              <w:jc w:val="center"/>
              <w:rPr>
                <w:rFonts w:ascii="宋体" w:hAnsi="宋体" w:cs="宋体"/>
                <w:bCs/>
                <w:color w:val="000000"/>
                <w:szCs w:val="21"/>
              </w:rPr>
            </w:pPr>
            <w:r w:rsidRPr="00A97486">
              <w:rPr>
                <w:rFonts w:ascii="宋体" w:hAnsi="宋体" w:cs="宋体" w:hint="eastAsia"/>
                <w:bCs/>
                <w:color w:val="000000"/>
                <w:szCs w:val="21"/>
              </w:rPr>
              <w:t>□</w:t>
            </w:r>
          </w:p>
        </w:tc>
        <w:tc>
          <w:tcPr>
            <w:tcW w:w="0" w:type="auto"/>
            <w:tcBorders>
              <w:top w:val="single" w:sz="8" w:space="0" w:color="auto"/>
              <w:left w:val="single" w:sz="8" w:space="0" w:color="auto"/>
              <w:bottom w:val="single" w:sz="8" w:space="0" w:color="auto"/>
              <w:right w:val="single" w:sz="8" w:space="0" w:color="auto"/>
            </w:tcBorders>
            <w:vAlign w:val="center"/>
            <w:hideMark/>
          </w:tcPr>
          <w:p w:rsidR="00791C16" w:rsidRPr="00A97486" w:rsidRDefault="00791C16" w:rsidP="00C45EE5">
            <w:pPr>
              <w:jc w:val="center"/>
              <w:rPr>
                <w:rFonts w:ascii="宋体" w:hAnsi="宋体" w:cs="宋体"/>
                <w:bCs/>
                <w:color w:val="000000"/>
                <w:szCs w:val="21"/>
              </w:rPr>
            </w:pPr>
            <w:r w:rsidRPr="00A97486">
              <w:rPr>
                <w:rFonts w:ascii="宋体" w:hAnsi="宋体" w:cs="宋体" w:hint="eastAsia"/>
                <w:bCs/>
                <w:color w:val="000000"/>
                <w:szCs w:val="21"/>
              </w:rPr>
              <w:t>□</w:t>
            </w:r>
          </w:p>
        </w:tc>
        <w:tc>
          <w:tcPr>
            <w:tcW w:w="0" w:type="auto"/>
            <w:tcBorders>
              <w:top w:val="single" w:sz="8" w:space="0" w:color="auto"/>
              <w:left w:val="single" w:sz="8" w:space="0" w:color="auto"/>
              <w:bottom w:val="single" w:sz="8" w:space="0" w:color="auto"/>
              <w:right w:val="single" w:sz="8" w:space="0" w:color="auto"/>
            </w:tcBorders>
            <w:vAlign w:val="center"/>
            <w:hideMark/>
          </w:tcPr>
          <w:p w:rsidR="00791C16" w:rsidRPr="00A97486" w:rsidRDefault="00791C16" w:rsidP="00C45EE5">
            <w:pPr>
              <w:jc w:val="center"/>
              <w:rPr>
                <w:rFonts w:ascii="宋体" w:hAnsi="宋体" w:cs="宋体"/>
                <w:bCs/>
                <w:color w:val="000000"/>
                <w:szCs w:val="21"/>
              </w:rPr>
            </w:pPr>
            <w:r w:rsidRPr="00A97486">
              <w:rPr>
                <w:rFonts w:ascii="宋体" w:hAnsi="宋体" w:cs="宋体" w:hint="eastAsia"/>
                <w:bCs/>
                <w:color w:val="000000"/>
                <w:szCs w:val="21"/>
              </w:rPr>
              <w:t>□</w:t>
            </w:r>
          </w:p>
        </w:tc>
        <w:tc>
          <w:tcPr>
            <w:tcW w:w="0" w:type="auto"/>
            <w:tcBorders>
              <w:top w:val="single" w:sz="8" w:space="0" w:color="auto"/>
              <w:left w:val="single" w:sz="8" w:space="0" w:color="auto"/>
              <w:bottom w:val="single" w:sz="8" w:space="0" w:color="auto"/>
              <w:right w:val="single" w:sz="8" w:space="0" w:color="auto"/>
            </w:tcBorders>
            <w:vAlign w:val="center"/>
            <w:hideMark/>
          </w:tcPr>
          <w:p w:rsidR="00791C16" w:rsidRPr="00A97486" w:rsidRDefault="00791C16" w:rsidP="00C45EE5">
            <w:pPr>
              <w:jc w:val="center"/>
              <w:rPr>
                <w:rFonts w:ascii="宋体" w:hAnsi="宋体" w:cs="宋体"/>
                <w:bCs/>
                <w:color w:val="000000"/>
                <w:szCs w:val="21"/>
              </w:rPr>
            </w:pPr>
            <w:r w:rsidRPr="00A97486">
              <w:rPr>
                <w:rFonts w:ascii="宋体" w:hAnsi="宋体" w:cs="宋体" w:hint="eastAsia"/>
                <w:bCs/>
                <w:color w:val="000000"/>
                <w:szCs w:val="21"/>
              </w:rPr>
              <w:t>□</w:t>
            </w:r>
          </w:p>
        </w:tc>
        <w:tc>
          <w:tcPr>
            <w:tcW w:w="0" w:type="auto"/>
            <w:tcBorders>
              <w:top w:val="single" w:sz="8" w:space="0" w:color="auto"/>
              <w:left w:val="single" w:sz="8" w:space="0" w:color="auto"/>
              <w:bottom w:val="single" w:sz="8" w:space="0" w:color="auto"/>
              <w:right w:val="single" w:sz="8" w:space="0" w:color="auto"/>
            </w:tcBorders>
            <w:vAlign w:val="center"/>
            <w:hideMark/>
          </w:tcPr>
          <w:p w:rsidR="00791C16" w:rsidRPr="00A97486" w:rsidRDefault="00791C16" w:rsidP="00C45EE5">
            <w:pPr>
              <w:jc w:val="center"/>
              <w:rPr>
                <w:rFonts w:ascii="宋体" w:hAnsi="宋体" w:cs="宋体"/>
                <w:bCs/>
                <w:color w:val="000000"/>
                <w:szCs w:val="21"/>
              </w:rPr>
            </w:pPr>
            <w:r w:rsidRPr="00A97486">
              <w:rPr>
                <w:rFonts w:ascii="宋体" w:hAnsi="宋体" w:cs="宋体" w:hint="eastAsia"/>
                <w:bCs/>
                <w:color w:val="000000"/>
                <w:szCs w:val="21"/>
              </w:rPr>
              <w:t>□</w:t>
            </w:r>
          </w:p>
        </w:tc>
        <w:tc>
          <w:tcPr>
            <w:tcW w:w="0" w:type="auto"/>
            <w:tcBorders>
              <w:top w:val="single" w:sz="8" w:space="0" w:color="auto"/>
              <w:left w:val="single" w:sz="8" w:space="0" w:color="auto"/>
              <w:bottom w:val="single" w:sz="8" w:space="0" w:color="auto"/>
              <w:right w:val="single" w:sz="8" w:space="0" w:color="auto"/>
            </w:tcBorders>
            <w:vAlign w:val="center"/>
            <w:hideMark/>
          </w:tcPr>
          <w:p w:rsidR="00791C16" w:rsidRPr="00A97486" w:rsidRDefault="00791C16" w:rsidP="00C45EE5">
            <w:pPr>
              <w:jc w:val="center"/>
              <w:rPr>
                <w:rFonts w:ascii="宋体" w:hAnsi="宋体" w:cs="宋体"/>
                <w:bCs/>
                <w:color w:val="000000"/>
                <w:szCs w:val="21"/>
              </w:rPr>
            </w:pPr>
            <w:r w:rsidRPr="00A97486">
              <w:rPr>
                <w:rFonts w:ascii="宋体" w:hAnsi="宋体" w:cs="宋体" w:hint="eastAsia"/>
                <w:bCs/>
                <w:color w:val="000000"/>
                <w:szCs w:val="21"/>
              </w:rPr>
              <w:t>□</w:t>
            </w:r>
          </w:p>
        </w:tc>
        <w:tc>
          <w:tcPr>
            <w:tcW w:w="0" w:type="auto"/>
            <w:tcBorders>
              <w:top w:val="single" w:sz="8" w:space="0" w:color="auto"/>
              <w:left w:val="single" w:sz="8" w:space="0" w:color="auto"/>
              <w:bottom w:val="single" w:sz="8" w:space="0" w:color="auto"/>
              <w:right w:val="single" w:sz="8" w:space="0" w:color="auto"/>
            </w:tcBorders>
          </w:tcPr>
          <w:p w:rsidR="00791C16" w:rsidRPr="00A97486" w:rsidRDefault="00791C16" w:rsidP="00C45EE5">
            <w:pPr>
              <w:jc w:val="center"/>
              <w:rPr>
                <w:rFonts w:ascii="宋体" w:hAnsi="宋体" w:cs="宋体"/>
                <w:bCs/>
                <w:color w:val="000000"/>
                <w:szCs w:val="21"/>
              </w:rPr>
            </w:pPr>
          </w:p>
        </w:tc>
      </w:tr>
      <w:tr w:rsidR="00791C16" w:rsidRPr="00A97486" w:rsidTr="00C45EE5">
        <w:trPr>
          <w:trHeight w:val="300"/>
        </w:trPr>
        <w:tc>
          <w:tcPr>
            <w:tcW w:w="0" w:type="auto"/>
            <w:tcBorders>
              <w:top w:val="single" w:sz="8" w:space="0" w:color="auto"/>
              <w:left w:val="single" w:sz="8" w:space="0" w:color="auto"/>
              <w:bottom w:val="single" w:sz="8" w:space="0" w:color="auto"/>
              <w:right w:val="single" w:sz="8" w:space="0" w:color="auto"/>
            </w:tcBorders>
            <w:noWrap/>
            <w:vAlign w:val="center"/>
            <w:hideMark/>
          </w:tcPr>
          <w:p w:rsidR="00791C16" w:rsidRPr="00A97486" w:rsidRDefault="00791C16" w:rsidP="00C45EE5">
            <w:pPr>
              <w:jc w:val="center"/>
              <w:rPr>
                <w:rFonts w:ascii="宋体" w:hAnsi="宋体" w:cs="宋体"/>
                <w:color w:val="000000"/>
                <w:sz w:val="22"/>
                <w:szCs w:val="22"/>
              </w:rPr>
            </w:pPr>
            <w:r w:rsidRPr="00A97486">
              <w:rPr>
                <w:rFonts w:ascii="宋体" w:hAnsi="宋体" w:cs="宋体" w:hint="eastAsia"/>
                <w:color w:val="000000"/>
                <w:sz w:val="22"/>
              </w:rPr>
              <w:t>57</w:t>
            </w:r>
          </w:p>
        </w:tc>
        <w:tc>
          <w:tcPr>
            <w:tcW w:w="0" w:type="auto"/>
            <w:vMerge/>
            <w:tcBorders>
              <w:top w:val="single" w:sz="8" w:space="0" w:color="auto"/>
              <w:left w:val="single" w:sz="8" w:space="0" w:color="auto"/>
              <w:bottom w:val="single" w:sz="8" w:space="0" w:color="auto"/>
              <w:right w:val="single" w:sz="8" w:space="0" w:color="auto"/>
            </w:tcBorders>
            <w:vAlign w:val="center"/>
            <w:hideMark/>
          </w:tcPr>
          <w:p w:rsidR="00791C16" w:rsidRPr="00A97486" w:rsidRDefault="00791C16" w:rsidP="00C45EE5">
            <w:pPr>
              <w:rPr>
                <w:b/>
                <w:bCs/>
                <w:szCs w:val="22"/>
              </w:rPr>
            </w:pPr>
          </w:p>
        </w:tc>
        <w:tc>
          <w:tcPr>
            <w:tcW w:w="1740" w:type="dxa"/>
            <w:tcBorders>
              <w:top w:val="single" w:sz="8" w:space="0" w:color="auto"/>
              <w:left w:val="nil"/>
              <w:bottom w:val="single" w:sz="8" w:space="0" w:color="auto"/>
              <w:right w:val="single" w:sz="8" w:space="0" w:color="auto"/>
            </w:tcBorders>
            <w:vAlign w:val="center"/>
            <w:hideMark/>
          </w:tcPr>
          <w:p w:rsidR="00791C16" w:rsidRPr="00A97486" w:rsidRDefault="00791C16" w:rsidP="00C45EE5">
            <w:pPr>
              <w:pStyle w:val="affff2"/>
            </w:pPr>
            <w:r w:rsidRPr="00A97486">
              <w:rPr>
                <w:rFonts w:hint="eastAsia"/>
              </w:rPr>
              <w:t>预留</w:t>
            </w:r>
          </w:p>
        </w:tc>
        <w:tc>
          <w:tcPr>
            <w:tcW w:w="3213" w:type="dxa"/>
            <w:tcBorders>
              <w:top w:val="single" w:sz="8" w:space="0" w:color="auto"/>
              <w:left w:val="nil"/>
              <w:bottom w:val="single" w:sz="8" w:space="0" w:color="auto"/>
              <w:right w:val="single" w:sz="8" w:space="0" w:color="auto"/>
            </w:tcBorders>
            <w:vAlign w:val="center"/>
          </w:tcPr>
          <w:p w:rsidR="00791C16" w:rsidRPr="00A97486" w:rsidRDefault="00791C16" w:rsidP="00C45EE5">
            <w:pPr>
              <w:pStyle w:val="affff2"/>
            </w:pPr>
          </w:p>
        </w:tc>
        <w:tc>
          <w:tcPr>
            <w:tcW w:w="0" w:type="auto"/>
            <w:tcBorders>
              <w:top w:val="single" w:sz="8" w:space="0" w:color="auto"/>
              <w:left w:val="nil"/>
              <w:bottom w:val="single" w:sz="8" w:space="0" w:color="auto"/>
              <w:right w:val="single" w:sz="8" w:space="0" w:color="auto"/>
            </w:tcBorders>
            <w:vAlign w:val="center"/>
          </w:tcPr>
          <w:p w:rsidR="00791C16" w:rsidRPr="00A97486" w:rsidRDefault="00791C16" w:rsidP="00C45EE5">
            <w:pPr>
              <w:jc w:val="center"/>
              <w:rPr>
                <w:rFonts w:ascii="宋体" w:hAnsi="宋体" w:cs="宋体"/>
                <w:b/>
                <w:bCs/>
                <w:color w:val="000000"/>
                <w:szCs w:val="22"/>
              </w:rPr>
            </w:pPr>
          </w:p>
        </w:tc>
        <w:tc>
          <w:tcPr>
            <w:tcW w:w="0" w:type="auto"/>
            <w:tcBorders>
              <w:top w:val="single" w:sz="8" w:space="0" w:color="auto"/>
              <w:left w:val="single" w:sz="8" w:space="0" w:color="auto"/>
              <w:bottom w:val="single" w:sz="8" w:space="0" w:color="auto"/>
              <w:right w:val="single" w:sz="8" w:space="0" w:color="auto"/>
            </w:tcBorders>
          </w:tcPr>
          <w:p w:rsidR="00791C16" w:rsidRPr="00A97486" w:rsidRDefault="00791C16" w:rsidP="00C45EE5">
            <w:pPr>
              <w:jc w:val="center"/>
              <w:rPr>
                <w:rFonts w:ascii="宋体" w:hAnsi="宋体" w:cs="宋体"/>
                <w:bCs/>
                <w:color w:val="000000"/>
                <w:szCs w:val="21"/>
              </w:rPr>
            </w:pPr>
          </w:p>
        </w:tc>
        <w:tc>
          <w:tcPr>
            <w:tcW w:w="0" w:type="auto"/>
            <w:tcBorders>
              <w:top w:val="single" w:sz="8" w:space="0" w:color="auto"/>
              <w:left w:val="single" w:sz="8" w:space="0" w:color="auto"/>
              <w:bottom w:val="single" w:sz="8" w:space="0" w:color="auto"/>
              <w:right w:val="single" w:sz="8" w:space="0" w:color="auto"/>
            </w:tcBorders>
          </w:tcPr>
          <w:p w:rsidR="00791C16" w:rsidRPr="00A97486" w:rsidRDefault="00791C16" w:rsidP="00C45EE5">
            <w:pPr>
              <w:jc w:val="center"/>
              <w:rPr>
                <w:rFonts w:ascii="宋体" w:hAnsi="宋体" w:cs="宋体"/>
                <w:bCs/>
                <w:color w:val="000000"/>
                <w:szCs w:val="21"/>
              </w:rPr>
            </w:pPr>
          </w:p>
        </w:tc>
        <w:tc>
          <w:tcPr>
            <w:tcW w:w="0" w:type="auto"/>
            <w:tcBorders>
              <w:top w:val="single" w:sz="8" w:space="0" w:color="auto"/>
              <w:left w:val="single" w:sz="8" w:space="0" w:color="auto"/>
              <w:bottom w:val="single" w:sz="8" w:space="0" w:color="auto"/>
              <w:right w:val="single" w:sz="8" w:space="0" w:color="auto"/>
            </w:tcBorders>
          </w:tcPr>
          <w:p w:rsidR="00791C16" w:rsidRPr="00A97486" w:rsidRDefault="00791C16" w:rsidP="00C45EE5">
            <w:pPr>
              <w:jc w:val="center"/>
              <w:rPr>
                <w:rFonts w:ascii="宋体" w:hAnsi="宋体" w:cs="宋体"/>
                <w:bCs/>
                <w:color w:val="000000"/>
                <w:szCs w:val="21"/>
              </w:rPr>
            </w:pPr>
          </w:p>
        </w:tc>
        <w:tc>
          <w:tcPr>
            <w:tcW w:w="0" w:type="auto"/>
            <w:tcBorders>
              <w:top w:val="single" w:sz="8" w:space="0" w:color="auto"/>
              <w:left w:val="single" w:sz="8" w:space="0" w:color="auto"/>
              <w:bottom w:val="single" w:sz="8" w:space="0" w:color="auto"/>
              <w:right w:val="single" w:sz="8" w:space="0" w:color="auto"/>
            </w:tcBorders>
          </w:tcPr>
          <w:p w:rsidR="00791C16" w:rsidRPr="00A97486" w:rsidRDefault="00791C16" w:rsidP="00C45EE5">
            <w:pPr>
              <w:jc w:val="center"/>
              <w:rPr>
                <w:rFonts w:ascii="宋体" w:hAnsi="宋体" w:cs="宋体"/>
                <w:bCs/>
                <w:color w:val="000000"/>
                <w:szCs w:val="21"/>
              </w:rPr>
            </w:pPr>
          </w:p>
        </w:tc>
        <w:tc>
          <w:tcPr>
            <w:tcW w:w="0" w:type="auto"/>
            <w:tcBorders>
              <w:top w:val="single" w:sz="8" w:space="0" w:color="auto"/>
              <w:left w:val="single" w:sz="8" w:space="0" w:color="auto"/>
              <w:bottom w:val="single" w:sz="8" w:space="0" w:color="auto"/>
              <w:right w:val="single" w:sz="8" w:space="0" w:color="auto"/>
            </w:tcBorders>
          </w:tcPr>
          <w:p w:rsidR="00791C16" w:rsidRPr="00A97486" w:rsidRDefault="00791C16" w:rsidP="00C45EE5">
            <w:pPr>
              <w:jc w:val="center"/>
              <w:rPr>
                <w:rFonts w:ascii="宋体" w:hAnsi="宋体" w:cs="宋体"/>
                <w:bCs/>
                <w:color w:val="000000"/>
                <w:szCs w:val="21"/>
              </w:rPr>
            </w:pPr>
          </w:p>
        </w:tc>
        <w:tc>
          <w:tcPr>
            <w:tcW w:w="0" w:type="auto"/>
            <w:tcBorders>
              <w:top w:val="single" w:sz="8" w:space="0" w:color="auto"/>
              <w:left w:val="single" w:sz="8" w:space="0" w:color="auto"/>
              <w:bottom w:val="single" w:sz="8" w:space="0" w:color="auto"/>
              <w:right w:val="single" w:sz="8" w:space="0" w:color="auto"/>
            </w:tcBorders>
          </w:tcPr>
          <w:p w:rsidR="00791C16" w:rsidRPr="00A97486" w:rsidRDefault="00791C16" w:rsidP="00C45EE5">
            <w:pPr>
              <w:jc w:val="center"/>
              <w:rPr>
                <w:rFonts w:ascii="宋体" w:hAnsi="宋体" w:cs="宋体"/>
                <w:bCs/>
                <w:color w:val="000000"/>
                <w:szCs w:val="21"/>
              </w:rPr>
            </w:pPr>
          </w:p>
        </w:tc>
        <w:tc>
          <w:tcPr>
            <w:tcW w:w="0" w:type="auto"/>
            <w:tcBorders>
              <w:top w:val="single" w:sz="8" w:space="0" w:color="auto"/>
              <w:left w:val="single" w:sz="8" w:space="0" w:color="auto"/>
              <w:bottom w:val="single" w:sz="8" w:space="0" w:color="auto"/>
              <w:right w:val="single" w:sz="8" w:space="0" w:color="auto"/>
            </w:tcBorders>
          </w:tcPr>
          <w:p w:rsidR="00791C16" w:rsidRPr="00A97486" w:rsidRDefault="00791C16" w:rsidP="00C45EE5">
            <w:pPr>
              <w:jc w:val="center"/>
              <w:rPr>
                <w:rFonts w:ascii="宋体" w:hAnsi="宋体" w:cs="宋体"/>
                <w:bCs/>
                <w:color w:val="000000"/>
                <w:szCs w:val="21"/>
              </w:rPr>
            </w:pPr>
          </w:p>
        </w:tc>
      </w:tr>
    </w:tbl>
    <w:p w:rsidR="00791C16" w:rsidRPr="00A97486" w:rsidRDefault="00791C16" w:rsidP="00791C16"/>
    <w:p w:rsidR="00791C16" w:rsidRPr="00A97486" w:rsidRDefault="00791C16" w:rsidP="00F30368">
      <w:pPr>
        <w:pStyle w:val="31"/>
        <w:numPr>
          <w:ilvl w:val="2"/>
          <w:numId w:val="52"/>
        </w:numPr>
        <w:spacing w:line="360" w:lineRule="auto"/>
        <w:rPr>
          <w:rFonts w:ascii="宋体" w:hAnsi="宋体"/>
          <w:sz w:val="24"/>
        </w:rPr>
      </w:pPr>
      <w:r w:rsidRPr="00A97486">
        <w:rPr>
          <w:rFonts w:ascii="宋体" w:hAnsi="宋体"/>
          <w:sz w:val="24"/>
        </w:rPr>
        <w:t xml:space="preserve"> </w:t>
      </w:r>
      <w:bookmarkStart w:id="416" w:name="_Toc485216673"/>
      <w:bookmarkStart w:id="417" w:name="_Toc485217046"/>
      <w:bookmarkStart w:id="418" w:name="_Toc485217189"/>
      <w:bookmarkStart w:id="419" w:name="_Toc517755460"/>
      <w:r w:rsidRPr="00A97486">
        <w:rPr>
          <w:rFonts w:ascii="宋体" w:hAnsi="宋体" w:hint="eastAsia"/>
          <w:sz w:val="24"/>
        </w:rPr>
        <w:t>强电情况下空调集控功能调试</w:t>
      </w:r>
      <w:bookmarkEnd w:id="416"/>
      <w:bookmarkEnd w:id="417"/>
      <w:bookmarkEnd w:id="418"/>
      <w:bookmarkEnd w:id="419"/>
    </w:p>
    <w:p w:rsidR="00791C16" w:rsidRPr="00A97486" w:rsidRDefault="00791C16" w:rsidP="00791C16"/>
    <w:tbl>
      <w:tblPr>
        <w:tblW w:w="0" w:type="auto"/>
        <w:tblInd w:w="93" w:type="dxa"/>
        <w:tblLayout w:type="fixed"/>
        <w:tblLook w:val="04A0" w:firstRow="1" w:lastRow="0" w:firstColumn="1" w:lastColumn="0" w:noHBand="0" w:noVBand="1"/>
      </w:tblPr>
      <w:tblGrid>
        <w:gridCol w:w="501"/>
        <w:gridCol w:w="507"/>
        <w:gridCol w:w="2296"/>
        <w:gridCol w:w="2618"/>
        <w:gridCol w:w="456"/>
        <w:gridCol w:w="531"/>
        <w:gridCol w:w="531"/>
        <w:gridCol w:w="456"/>
        <w:gridCol w:w="456"/>
        <w:gridCol w:w="531"/>
        <w:gridCol w:w="531"/>
        <w:gridCol w:w="456"/>
      </w:tblGrid>
      <w:tr w:rsidR="00791C16" w:rsidRPr="00A97486" w:rsidTr="00C45EE5">
        <w:trPr>
          <w:trHeight w:val="375"/>
        </w:trPr>
        <w:tc>
          <w:tcPr>
            <w:tcW w:w="501" w:type="dxa"/>
            <w:tcBorders>
              <w:top w:val="single" w:sz="8" w:space="0" w:color="auto"/>
              <w:left w:val="single" w:sz="8" w:space="0" w:color="auto"/>
              <w:bottom w:val="single" w:sz="8" w:space="0" w:color="auto"/>
              <w:right w:val="single" w:sz="8" w:space="0" w:color="auto"/>
            </w:tcBorders>
            <w:vAlign w:val="center"/>
            <w:hideMark/>
          </w:tcPr>
          <w:p w:rsidR="00791C16" w:rsidRPr="00A97486" w:rsidRDefault="00791C16" w:rsidP="00C45EE5">
            <w:pPr>
              <w:jc w:val="center"/>
              <w:rPr>
                <w:b/>
                <w:bCs/>
                <w:color w:val="000000"/>
                <w:szCs w:val="21"/>
              </w:rPr>
            </w:pPr>
            <w:r w:rsidRPr="00A97486">
              <w:rPr>
                <w:rFonts w:hint="eastAsia"/>
                <w:b/>
                <w:bCs/>
                <w:color w:val="000000"/>
                <w:szCs w:val="21"/>
              </w:rPr>
              <w:t>步骤</w:t>
            </w:r>
          </w:p>
        </w:tc>
        <w:tc>
          <w:tcPr>
            <w:tcW w:w="507" w:type="dxa"/>
            <w:tcBorders>
              <w:top w:val="single" w:sz="8" w:space="0" w:color="auto"/>
              <w:left w:val="nil"/>
              <w:bottom w:val="single" w:sz="8" w:space="0" w:color="auto"/>
              <w:right w:val="single" w:sz="8" w:space="0" w:color="auto"/>
            </w:tcBorders>
            <w:vAlign w:val="center"/>
            <w:hideMark/>
          </w:tcPr>
          <w:p w:rsidR="00791C16" w:rsidRPr="00A97486" w:rsidRDefault="00791C16" w:rsidP="00C45EE5">
            <w:pPr>
              <w:jc w:val="center"/>
              <w:rPr>
                <w:b/>
                <w:bCs/>
                <w:color w:val="000000"/>
                <w:szCs w:val="21"/>
              </w:rPr>
            </w:pPr>
            <w:r w:rsidRPr="00A97486">
              <w:rPr>
                <w:rFonts w:hint="eastAsia"/>
                <w:b/>
                <w:bCs/>
                <w:color w:val="000000"/>
                <w:szCs w:val="21"/>
              </w:rPr>
              <w:t xml:space="preserve">注意　</w:t>
            </w:r>
          </w:p>
        </w:tc>
        <w:tc>
          <w:tcPr>
            <w:tcW w:w="2296" w:type="dxa"/>
            <w:tcBorders>
              <w:top w:val="single" w:sz="8" w:space="0" w:color="auto"/>
              <w:left w:val="nil"/>
              <w:bottom w:val="single" w:sz="8" w:space="0" w:color="auto"/>
              <w:right w:val="single" w:sz="8" w:space="0" w:color="auto"/>
            </w:tcBorders>
            <w:vAlign w:val="center"/>
            <w:hideMark/>
          </w:tcPr>
          <w:p w:rsidR="00791C16" w:rsidRPr="00A97486" w:rsidRDefault="00791C16" w:rsidP="00C45EE5">
            <w:pPr>
              <w:jc w:val="center"/>
              <w:rPr>
                <w:b/>
                <w:bCs/>
                <w:color w:val="000000"/>
                <w:szCs w:val="21"/>
              </w:rPr>
            </w:pPr>
            <w:r w:rsidRPr="00A97486">
              <w:rPr>
                <w:rFonts w:hint="eastAsia"/>
                <w:b/>
                <w:bCs/>
                <w:color w:val="000000"/>
                <w:szCs w:val="21"/>
              </w:rPr>
              <w:t>动作</w:t>
            </w:r>
          </w:p>
        </w:tc>
        <w:tc>
          <w:tcPr>
            <w:tcW w:w="2618" w:type="dxa"/>
            <w:tcBorders>
              <w:top w:val="single" w:sz="8" w:space="0" w:color="auto"/>
              <w:left w:val="nil"/>
              <w:bottom w:val="single" w:sz="8" w:space="0" w:color="auto"/>
              <w:right w:val="single" w:sz="8" w:space="0" w:color="auto"/>
            </w:tcBorders>
            <w:vAlign w:val="center"/>
            <w:hideMark/>
          </w:tcPr>
          <w:p w:rsidR="00791C16" w:rsidRPr="00A97486" w:rsidRDefault="00791C16" w:rsidP="00C45EE5">
            <w:pPr>
              <w:jc w:val="center"/>
              <w:rPr>
                <w:b/>
                <w:bCs/>
                <w:color w:val="000000"/>
                <w:szCs w:val="21"/>
              </w:rPr>
            </w:pPr>
            <w:r w:rsidRPr="00A97486">
              <w:rPr>
                <w:rFonts w:ascii="宋体" w:hAnsi="宋体" w:hint="eastAsia"/>
                <w:b/>
                <w:bCs/>
                <w:color w:val="000000"/>
                <w:szCs w:val="21"/>
              </w:rPr>
              <w:t>响应</w:t>
            </w:r>
            <w:r w:rsidRPr="00A97486">
              <w:rPr>
                <w:b/>
                <w:bCs/>
                <w:color w:val="000000"/>
                <w:szCs w:val="21"/>
              </w:rPr>
              <w:t>/PTU</w:t>
            </w:r>
            <w:r w:rsidRPr="00A97486">
              <w:rPr>
                <w:rFonts w:ascii="宋体" w:hAnsi="宋体" w:hint="eastAsia"/>
                <w:b/>
                <w:bCs/>
                <w:color w:val="000000"/>
                <w:szCs w:val="21"/>
              </w:rPr>
              <w:t>显示</w:t>
            </w:r>
          </w:p>
        </w:tc>
        <w:tc>
          <w:tcPr>
            <w:tcW w:w="456" w:type="dxa"/>
            <w:tcBorders>
              <w:top w:val="single" w:sz="8" w:space="0" w:color="auto"/>
              <w:left w:val="nil"/>
              <w:bottom w:val="single" w:sz="8" w:space="0" w:color="auto"/>
              <w:right w:val="single" w:sz="8" w:space="0" w:color="auto"/>
            </w:tcBorders>
            <w:vAlign w:val="center"/>
            <w:hideMark/>
          </w:tcPr>
          <w:p w:rsidR="00791C16" w:rsidRPr="00A97486" w:rsidRDefault="00791C16" w:rsidP="00C45EE5">
            <w:pPr>
              <w:jc w:val="center"/>
              <w:rPr>
                <w:rFonts w:ascii="宋体" w:hAnsi="宋体" w:cs="宋体"/>
                <w:bCs/>
                <w:color w:val="000000"/>
                <w:szCs w:val="21"/>
              </w:rPr>
            </w:pPr>
            <w:r w:rsidRPr="00A97486">
              <w:rPr>
                <w:rFonts w:ascii="宋体" w:hAnsi="宋体" w:cs="宋体" w:hint="eastAsia"/>
                <w:bCs/>
                <w:color w:val="000000"/>
                <w:szCs w:val="21"/>
              </w:rPr>
              <w:t>C1</w:t>
            </w:r>
          </w:p>
        </w:tc>
        <w:tc>
          <w:tcPr>
            <w:tcW w:w="531" w:type="dxa"/>
            <w:tcBorders>
              <w:top w:val="single" w:sz="8" w:space="0" w:color="auto"/>
              <w:left w:val="single" w:sz="8" w:space="0" w:color="auto"/>
              <w:bottom w:val="single" w:sz="8" w:space="0" w:color="auto"/>
              <w:right w:val="single" w:sz="8" w:space="0" w:color="auto"/>
            </w:tcBorders>
            <w:vAlign w:val="center"/>
            <w:hideMark/>
          </w:tcPr>
          <w:p w:rsidR="00791C16" w:rsidRPr="00A97486" w:rsidRDefault="00791C16" w:rsidP="00C45EE5">
            <w:pPr>
              <w:jc w:val="center"/>
              <w:rPr>
                <w:rFonts w:ascii="宋体" w:hAnsi="宋体" w:cs="宋体"/>
                <w:bCs/>
                <w:color w:val="000000"/>
                <w:szCs w:val="21"/>
              </w:rPr>
            </w:pPr>
            <w:r w:rsidRPr="00A97486">
              <w:rPr>
                <w:rFonts w:ascii="宋体" w:hAnsi="宋体" w:cs="宋体" w:hint="eastAsia"/>
                <w:bCs/>
                <w:color w:val="000000"/>
                <w:szCs w:val="21"/>
              </w:rPr>
              <w:t>TC1</w:t>
            </w:r>
          </w:p>
        </w:tc>
        <w:tc>
          <w:tcPr>
            <w:tcW w:w="531" w:type="dxa"/>
            <w:tcBorders>
              <w:top w:val="single" w:sz="8" w:space="0" w:color="auto"/>
              <w:left w:val="single" w:sz="8" w:space="0" w:color="auto"/>
              <w:bottom w:val="single" w:sz="8" w:space="0" w:color="auto"/>
              <w:right w:val="single" w:sz="8" w:space="0" w:color="auto"/>
            </w:tcBorders>
            <w:vAlign w:val="center"/>
            <w:hideMark/>
          </w:tcPr>
          <w:p w:rsidR="00791C16" w:rsidRPr="00A97486" w:rsidRDefault="00791C16" w:rsidP="00C45EE5">
            <w:pPr>
              <w:jc w:val="center"/>
              <w:rPr>
                <w:rFonts w:ascii="宋体" w:hAnsi="宋体" w:cs="宋体"/>
                <w:bCs/>
                <w:color w:val="000000"/>
                <w:szCs w:val="21"/>
              </w:rPr>
            </w:pPr>
            <w:r w:rsidRPr="00A97486">
              <w:rPr>
                <w:rFonts w:ascii="宋体" w:hAnsi="宋体" w:cs="宋体" w:hint="eastAsia"/>
                <w:bCs/>
                <w:color w:val="000000"/>
                <w:szCs w:val="21"/>
              </w:rPr>
              <w:t>MP1</w:t>
            </w:r>
          </w:p>
        </w:tc>
        <w:tc>
          <w:tcPr>
            <w:tcW w:w="456" w:type="dxa"/>
            <w:tcBorders>
              <w:top w:val="single" w:sz="8" w:space="0" w:color="auto"/>
              <w:left w:val="single" w:sz="8" w:space="0" w:color="auto"/>
              <w:bottom w:val="single" w:sz="8" w:space="0" w:color="auto"/>
              <w:right w:val="single" w:sz="8" w:space="0" w:color="auto"/>
            </w:tcBorders>
            <w:vAlign w:val="center"/>
            <w:hideMark/>
          </w:tcPr>
          <w:p w:rsidR="00791C16" w:rsidRPr="00A97486" w:rsidRDefault="00791C16" w:rsidP="00C45EE5">
            <w:pPr>
              <w:jc w:val="center"/>
              <w:rPr>
                <w:rFonts w:ascii="宋体" w:hAnsi="宋体" w:cs="宋体"/>
                <w:bCs/>
                <w:color w:val="000000"/>
                <w:szCs w:val="21"/>
              </w:rPr>
            </w:pPr>
            <w:r w:rsidRPr="00A97486">
              <w:rPr>
                <w:rFonts w:ascii="宋体" w:hAnsi="宋体" w:cs="宋体" w:hint="eastAsia"/>
                <w:bCs/>
                <w:color w:val="000000"/>
                <w:szCs w:val="21"/>
              </w:rPr>
              <w:t>M1</w:t>
            </w:r>
          </w:p>
        </w:tc>
        <w:tc>
          <w:tcPr>
            <w:tcW w:w="456" w:type="dxa"/>
            <w:tcBorders>
              <w:top w:val="single" w:sz="8" w:space="0" w:color="auto"/>
              <w:left w:val="single" w:sz="8" w:space="0" w:color="auto"/>
              <w:bottom w:val="single" w:sz="8" w:space="0" w:color="auto"/>
              <w:right w:val="single" w:sz="8" w:space="0" w:color="auto"/>
            </w:tcBorders>
            <w:vAlign w:val="center"/>
            <w:hideMark/>
          </w:tcPr>
          <w:p w:rsidR="00791C16" w:rsidRPr="00A97486" w:rsidRDefault="00791C16" w:rsidP="00C45EE5">
            <w:pPr>
              <w:jc w:val="center"/>
              <w:rPr>
                <w:rFonts w:ascii="宋体" w:hAnsi="宋体" w:cs="宋体"/>
                <w:bCs/>
                <w:color w:val="000000"/>
                <w:szCs w:val="21"/>
              </w:rPr>
            </w:pPr>
            <w:r w:rsidRPr="00A97486">
              <w:rPr>
                <w:rFonts w:ascii="宋体" w:hAnsi="宋体" w:cs="宋体" w:hint="eastAsia"/>
                <w:bCs/>
                <w:color w:val="000000"/>
                <w:szCs w:val="21"/>
              </w:rPr>
              <w:t>M2</w:t>
            </w:r>
          </w:p>
        </w:tc>
        <w:tc>
          <w:tcPr>
            <w:tcW w:w="531" w:type="dxa"/>
            <w:tcBorders>
              <w:top w:val="single" w:sz="8" w:space="0" w:color="auto"/>
              <w:left w:val="single" w:sz="8" w:space="0" w:color="auto"/>
              <w:bottom w:val="single" w:sz="8" w:space="0" w:color="auto"/>
              <w:right w:val="single" w:sz="8" w:space="0" w:color="auto"/>
            </w:tcBorders>
            <w:vAlign w:val="center"/>
            <w:hideMark/>
          </w:tcPr>
          <w:p w:rsidR="00791C16" w:rsidRPr="00A97486" w:rsidRDefault="00791C16" w:rsidP="00C45EE5">
            <w:pPr>
              <w:jc w:val="center"/>
              <w:rPr>
                <w:rFonts w:ascii="宋体" w:hAnsi="宋体" w:cs="宋体"/>
                <w:bCs/>
                <w:color w:val="000000"/>
                <w:szCs w:val="21"/>
              </w:rPr>
            </w:pPr>
            <w:r w:rsidRPr="00A97486">
              <w:rPr>
                <w:rFonts w:ascii="宋体" w:hAnsi="宋体" w:cs="宋体" w:hint="eastAsia"/>
                <w:bCs/>
                <w:color w:val="000000"/>
                <w:szCs w:val="21"/>
              </w:rPr>
              <w:t>MP2</w:t>
            </w:r>
          </w:p>
        </w:tc>
        <w:tc>
          <w:tcPr>
            <w:tcW w:w="531" w:type="dxa"/>
            <w:tcBorders>
              <w:top w:val="single" w:sz="8" w:space="0" w:color="auto"/>
              <w:left w:val="single" w:sz="8" w:space="0" w:color="auto"/>
              <w:bottom w:val="single" w:sz="8" w:space="0" w:color="auto"/>
              <w:right w:val="single" w:sz="8" w:space="0" w:color="auto"/>
            </w:tcBorders>
            <w:vAlign w:val="center"/>
            <w:hideMark/>
          </w:tcPr>
          <w:p w:rsidR="00791C16" w:rsidRPr="00A97486" w:rsidRDefault="00791C16" w:rsidP="00C45EE5">
            <w:pPr>
              <w:jc w:val="center"/>
              <w:rPr>
                <w:rFonts w:ascii="宋体" w:hAnsi="宋体" w:cs="宋体"/>
                <w:bCs/>
                <w:color w:val="000000"/>
                <w:szCs w:val="21"/>
              </w:rPr>
            </w:pPr>
            <w:r w:rsidRPr="00A97486">
              <w:rPr>
                <w:rFonts w:ascii="宋体" w:hAnsi="宋体" w:cs="宋体" w:hint="eastAsia"/>
                <w:bCs/>
                <w:color w:val="000000"/>
                <w:szCs w:val="21"/>
              </w:rPr>
              <w:t>TC2</w:t>
            </w:r>
          </w:p>
        </w:tc>
        <w:tc>
          <w:tcPr>
            <w:tcW w:w="456" w:type="dxa"/>
            <w:tcBorders>
              <w:top w:val="single" w:sz="8" w:space="0" w:color="auto"/>
              <w:left w:val="single" w:sz="8" w:space="0" w:color="auto"/>
              <w:bottom w:val="single" w:sz="8" w:space="0" w:color="auto"/>
              <w:right w:val="single" w:sz="8" w:space="0" w:color="auto"/>
            </w:tcBorders>
            <w:vAlign w:val="center"/>
            <w:hideMark/>
          </w:tcPr>
          <w:p w:rsidR="00791C16" w:rsidRPr="00A97486" w:rsidRDefault="00791C16" w:rsidP="00C45EE5">
            <w:pPr>
              <w:jc w:val="center"/>
              <w:rPr>
                <w:rFonts w:ascii="宋体" w:hAnsi="宋体" w:cs="宋体"/>
                <w:bCs/>
                <w:color w:val="000000"/>
                <w:szCs w:val="21"/>
              </w:rPr>
            </w:pPr>
            <w:r w:rsidRPr="00A97486">
              <w:rPr>
                <w:rFonts w:ascii="宋体" w:hAnsi="宋体" w:cs="宋体" w:hint="eastAsia"/>
                <w:bCs/>
                <w:color w:val="000000"/>
                <w:szCs w:val="21"/>
              </w:rPr>
              <w:t>C2</w:t>
            </w:r>
          </w:p>
        </w:tc>
      </w:tr>
      <w:tr w:rsidR="00791C16" w:rsidRPr="00A97486" w:rsidTr="00C45EE5">
        <w:trPr>
          <w:trHeight w:val="1500"/>
        </w:trPr>
        <w:tc>
          <w:tcPr>
            <w:tcW w:w="501" w:type="dxa"/>
            <w:tcBorders>
              <w:top w:val="single" w:sz="8" w:space="0" w:color="auto"/>
              <w:left w:val="single" w:sz="8" w:space="0" w:color="auto"/>
              <w:bottom w:val="single" w:sz="8" w:space="0" w:color="auto"/>
              <w:right w:val="single" w:sz="8" w:space="0" w:color="auto"/>
            </w:tcBorders>
            <w:noWrap/>
            <w:vAlign w:val="center"/>
            <w:hideMark/>
          </w:tcPr>
          <w:p w:rsidR="00791C16" w:rsidRPr="00A97486" w:rsidRDefault="00791C16" w:rsidP="00C45EE5">
            <w:pPr>
              <w:jc w:val="center"/>
              <w:rPr>
                <w:rFonts w:ascii="宋体" w:hAnsi="宋体" w:cs="宋体"/>
                <w:color w:val="000000"/>
                <w:sz w:val="22"/>
              </w:rPr>
            </w:pPr>
            <w:r w:rsidRPr="00A97486">
              <w:rPr>
                <w:rFonts w:ascii="宋体" w:hAnsi="宋体" w:cs="宋体"/>
                <w:color w:val="000000"/>
                <w:sz w:val="22"/>
              </w:rPr>
              <w:t>58</w:t>
            </w:r>
          </w:p>
        </w:tc>
        <w:tc>
          <w:tcPr>
            <w:tcW w:w="507" w:type="dxa"/>
            <w:vMerge w:val="restart"/>
            <w:tcBorders>
              <w:top w:val="single" w:sz="8" w:space="0" w:color="auto"/>
              <w:left w:val="single" w:sz="8" w:space="0" w:color="auto"/>
              <w:right w:val="single" w:sz="8" w:space="0" w:color="auto"/>
            </w:tcBorders>
            <w:textDirection w:val="btLr"/>
            <w:vAlign w:val="center"/>
            <w:hideMark/>
          </w:tcPr>
          <w:p w:rsidR="00791C16" w:rsidRPr="00A97486" w:rsidRDefault="00791C16" w:rsidP="00C45EE5">
            <w:pPr>
              <w:jc w:val="center"/>
              <w:rPr>
                <w:b/>
                <w:bCs/>
                <w:szCs w:val="22"/>
              </w:rPr>
            </w:pPr>
            <w:r w:rsidRPr="00A97486">
              <w:rPr>
                <w:b/>
                <w:bCs/>
                <w:color w:val="00B050"/>
                <w:sz w:val="22"/>
              </w:rPr>
              <w:t>400VAC=ON!!!</w:t>
            </w:r>
            <w:r w:rsidRPr="00A97486">
              <w:rPr>
                <w:b/>
                <w:bCs/>
                <w:color w:val="FF0000"/>
                <w:sz w:val="22"/>
              </w:rPr>
              <w:t xml:space="preserve">  </w:t>
            </w:r>
            <w:r w:rsidRPr="00A97486">
              <w:rPr>
                <w:b/>
                <w:bCs/>
                <w:color w:val="00B050"/>
                <w:sz w:val="22"/>
              </w:rPr>
              <w:t>1</w:t>
            </w:r>
            <w:r w:rsidRPr="00A97486">
              <w:rPr>
                <w:color w:val="00B050"/>
              </w:rPr>
              <w:t>10VDC=ON!!!</w:t>
            </w:r>
          </w:p>
        </w:tc>
        <w:tc>
          <w:tcPr>
            <w:tcW w:w="2296" w:type="dxa"/>
            <w:tcBorders>
              <w:top w:val="single" w:sz="8" w:space="0" w:color="auto"/>
              <w:left w:val="nil"/>
              <w:bottom w:val="single" w:sz="8" w:space="0" w:color="auto"/>
              <w:right w:val="single" w:sz="8" w:space="0" w:color="auto"/>
            </w:tcBorders>
            <w:vAlign w:val="center"/>
            <w:hideMark/>
          </w:tcPr>
          <w:p w:rsidR="00791C16" w:rsidRPr="00A97486" w:rsidRDefault="00791C16" w:rsidP="00C45EE5">
            <w:pPr>
              <w:pStyle w:val="affff2"/>
              <w:rPr>
                <w:sz w:val="21"/>
              </w:rPr>
            </w:pPr>
            <w:r w:rsidRPr="00A97486">
              <w:rPr>
                <w:rFonts w:hint="eastAsia"/>
              </w:rPr>
              <w:t>所有控制柜的模式开关置于自动档位，司机台司机室模式开关置于自动挡位，司机台处按下客室空调开按钮</w:t>
            </w:r>
            <w:r w:rsidRPr="00A97486">
              <w:t>3S</w:t>
            </w:r>
          </w:p>
        </w:tc>
        <w:tc>
          <w:tcPr>
            <w:tcW w:w="2618" w:type="dxa"/>
            <w:tcBorders>
              <w:top w:val="single" w:sz="8" w:space="0" w:color="auto"/>
              <w:left w:val="nil"/>
              <w:bottom w:val="single" w:sz="8" w:space="0" w:color="auto"/>
              <w:right w:val="single" w:sz="8" w:space="0" w:color="auto"/>
            </w:tcBorders>
            <w:vAlign w:val="center"/>
            <w:hideMark/>
          </w:tcPr>
          <w:p w:rsidR="00791C16" w:rsidRPr="00A97486" w:rsidRDefault="00791C16" w:rsidP="00C45EE5">
            <w:pPr>
              <w:pStyle w:val="affff2"/>
              <w:rPr>
                <w:sz w:val="21"/>
              </w:rPr>
            </w:pPr>
            <w:r w:rsidRPr="00A97486">
              <w:rPr>
                <w:rFonts w:hint="eastAsia"/>
              </w:rPr>
              <w:t>司机台的启动使能信号给到空调，整车的空调处于等待状态。</w:t>
            </w:r>
          </w:p>
        </w:tc>
        <w:tc>
          <w:tcPr>
            <w:tcW w:w="456" w:type="dxa"/>
            <w:tcBorders>
              <w:top w:val="single" w:sz="8" w:space="0" w:color="auto"/>
              <w:left w:val="nil"/>
              <w:bottom w:val="single" w:sz="8" w:space="0" w:color="auto"/>
              <w:right w:val="single" w:sz="8" w:space="0" w:color="auto"/>
            </w:tcBorders>
            <w:vAlign w:val="center"/>
            <w:hideMark/>
          </w:tcPr>
          <w:p w:rsidR="00791C16" w:rsidRPr="00A97486" w:rsidRDefault="00791C16" w:rsidP="00C45EE5">
            <w:pPr>
              <w:jc w:val="center"/>
              <w:rPr>
                <w:rFonts w:ascii="宋体" w:hAnsi="宋体" w:cs="宋体"/>
                <w:bCs/>
                <w:color w:val="000000"/>
                <w:szCs w:val="21"/>
              </w:rPr>
            </w:pPr>
            <w:r w:rsidRPr="00A97486">
              <w:rPr>
                <w:rFonts w:ascii="宋体" w:hAnsi="宋体" w:cs="宋体" w:hint="eastAsia"/>
                <w:bCs/>
                <w:color w:val="000000"/>
                <w:szCs w:val="21"/>
              </w:rPr>
              <w:t>□</w:t>
            </w:r>
          </w:p>
        </w:tc>
        <w:tc>
          <w:tcPr>
            <w:tcW w:w="531" w:type="dxa"/>
            <w:tcBorders>
              <w:top w:val="single" w:sz="8" w:space="0" w:color="auto"/>
              <w:left w:val="single" w:sz="8" w:space="0" w:color="auto"/>
              <w:bottom w:val="single" w:sz="8" w:space="0" w:color="auto"/>
              <w:right w:val="single" w:sz="8" w:space="0" w:color="auto"/>
            </w:tcBorders>
            <w:vAlign w:val="center"/>
            <w:hideMark/>
          </w:tcPr>
          <w:p w:rsidR="00791C16" w:rsidRPr="00A97486" w:rsidRDefault="00791C16" w:rsidP="00C45EE5">
            <w:pPr>
              <w:jc w:val="center"/>
              <w:rPr>
                <w:rFonts w:ascii="宋体" w:hAnsi="宋体" w:cs="宋体"/>
                <w:bCs/>
                <w:color w:val="000000"/>
                <w:szCs w:val="21"/>
              </w:rPr>
            </w:pPr>
            <w:r w:rsidRPr="00A97486">
              <w:rPr>
                <w:rFonts w:ascii="宋体" w:hAnsi="宋体" w:cs="宋体" w:hint="eastAsia"/>
                <w:bCs/>
                <w:color w:val="000000"/>
                <w:szCs w:val="21"/>
              </w:rPr>
              <w:t>□</w:t>
            </w:r>
          </w:p>
        </w:tc>
        <w:tc>
          <w:tcPr>
            <w:tcW w:w="531" w:type="dxa"/>
            <w:tcBorders>
              <w:top w:val="single" w:sz="8" w:space="0" w:color="auto"/>
              <w:left w:val="single" w:sz="8" w:space="0" w:color="auto"/>
              <w:bottom w:val="single" w:sz="8" w:space="0" w:color="auto"/>
              <w:right w:val="single" w:sz="8" w:space="0" w:color="auto"/>
            </w:tcBorders>
            <w:vAlign w:val="center"/>
            <w:hideMark/>
          </w:tcPr>
          <w:p w:rsidR="00791C16" w:rsidRPr="00A97486" w:rsidRDefault="00791C16" w:rsidP="00C45EE5">
            <w:pPr>
              <w:jc w:val="center"/>
              <w:rPr>
                <w:rFonts w:ascii="宋体" w:hAnsi="宋体" w:cs="宋体"/>
                <w:bCs/>
                <w:color w:val="000000"/>
                <w:szCs w:val="21"/>
              </w:rPr>
            </w:pPr>
            <w:r w:rsidRPr="00A97486">
              <w:rPr>
                <w:rFonts w:ascii="宋体" w:hAnsi="宋体" w:cs="宋体" w:hint="eastAsia"/>
                <w:bCs/>
                <w:color w:val="000000"/>
                <w:szCs w:val="21"/>
              </w:rPr>
              <w:t>□</w:t>
            </w:r>
          </w:p>
        </w:tc>
        <w:tc>
          <w:tcPr>
            <w:tcW w:w="456" w:type="dxa"/>
            <w:tcBorders>
              <w:top w:val="single" w:sz="8" w:space="0" w:color="auto"/>
              <w:left w:val="single" w:sz="8" w:space="0" w:color="auto"/>
              <w:bottom w:val="single" w:sz="8" w:space="0" w:color="auto"/>
              <w:right w:val="single" w:sz="8" w:space="0" w:color="auto"/>
            </w:tcBorders>
            <w:vAlign w:val="center"/>
            <w:hideMark/>
          </w:tcPr>
          <w:p w:rsidR="00791C16" w:rsidRPr="00A97486" w:rsidRDefault="00791C16" w:rsidP="00C45EE5">
            <w:pPr>
              <w:jc w:val="center"/>
              <w:rPr>
                <w:rFonts w:ascii="宋体" w:hAnsi="宋体" w:cs="宋体"/>
                <w:bCs/>
                <w:color w:val="000000"/>
                <w:szCs w:val="21"/>
              </w:rPr>
            </w:pPr>
            <w:r w:rsidRPr="00A97486">
              <w:rPr>
                <w:rFonts w:ascii="宋体" w:hAnsi="宋体" w:cs="宋体" w:hint="eastAsia"/>
                <w:bCs/>
                <w:color w:val="000000"/>
                <w:szCs w:val="21"/>
              </w:rPr>
              <w:t>□</w:t>
            </w:r>
          </w:p>
        </w:tc>
        <w:tc>
          <w:tcPr>
            <w:tcW w:w="456" w:type="dxa"/>
            <w:tcBorders>
              <w:top w:val="single" w:sz="8" w:space="0" w:color="auto"/>
              <w:left w:val="single" w:sz="8" w:space="0" w:color="auto"/>
              <w:bottom w:val="single" w:sz="8" w:space="0" w:color="auto"/>
              <w:right w:val="single" w:sz="8" w:space="0" w:color="auto"/>
            </w:tcBorders>
            <w:vAlign w:val="center"/>
            <w:hideMark/>
          </w:tcPr>
          <w:p w:rsidR="00791C16" w:rsidRPr="00A97486" w:rsidRDefault="00791C16" w:rsidP="00C45EE5">
            <w:pPr>
              <w:jc w:val="center"/>
              <w:rPr>
                <w:rFonts w:ascii="宋体" w:hAnsi="宋体" w:cs="宋体"/>
                <w:bCs/>
                <w:color w:val="000000"/>
                <w:szCs w:val="21"/>
              </w:rPr>
            </w:pPr>
            <w:r w:rsidRPr="00A97486">
              <w:rPr>
                <w:rFonts w:ascii="宋体" w:hAnsi="宋体" w:cs="宋体" w:hint="eastAsia"/>
                <w:bCs/>
                <w:color w:val="000000"/>
                <w:szCs w:val="21"/>
              </w:rPr>
              <w:t>□</w:t>
            </w:r>
          </w:p>
        </w:tc>
        <w:tc>
          <w:tcPr>
            <w:tcW w:w="531" w:type="dxa"/>
            <w:tcBorders>
              <w:top w:val="single" w:sz="8" w:space="0" w:color="auto"/>
              <w:left w:val="single" w:sz="8" w:space="0" w:color="auto"/>
              <w:bottom w:val="single" w:sz="8" w:space="0" w:color="auto"/>
              <w:right w:val="single" w:sz="8" w:space="0" w:color="auto"/>
            </w:tcBorders>
            <w:vAlign w:val="center"/>
            <w:hideMark/>
          </w:tcPr>
          <w:p w:rsidR="00791C16" w:rsidRPr="00A97486" w:rsidRDefault="00791C16" w:rsidP="00C45EE5">
            <w:pPr>
              <w:jc w:val="center"/>
              <w:rPr>
                <w:rFonts w:ascii="宋体" w:hAnsi="宋体" w:cs="宋体"/>
                <w:bCs/>
                <w:color w:val="000000"/>
                <w:szCs w:val="21"/>
              </w:rPr>
            </w:pPr>
            <w:r w:rsidRPr="00A97486">
              <w:rPr>
                <w:rFonts w:ascii="宋体" w:hAnsi="宋体" w:cs="宋体" w:hint="eastAsia"/>
                <w:bCs/>
                <w:color w:val="000000"/>
                <w:szCs w:val="21"/>
              </w:rPr>
              <w:t>□</w:t>
            </w:r>
          </w:p>
        </w:tc>
        <w:tc>
          <w:tcPr>
            <w:tcW w:w="531" w:type="dxa"/>
            <w:tcBorders>
              <w:top w:val="single" w:sz="8" w:space="0" w:color="auto"/>
              <w:left w:val="single" w:sz="8" w:space="0" w:color="auto"/>
              <w:bottom w:val="single" w:sz="8" w:space="0" w:color="auto"/>
              <w:right w:val="single" w:sz="8" w:space="0" w:color="auto"/>
            </w:tcBorders>
            <w:vAlign w:val="center"/>
            <w:hideMark/>
          </w:tcPr>
          <w:p w:rsidR="00791C16" w:rsidRPr="00A97486" w:rsidRDefault="00791C16" w:rsidP="00C45EE5">
            <w:pPr>
              <w:jc w:val="center"/>
              <w:rPr>
                <w:rFonts w:ascii="宋体" w:hAnsi="宋体" w:cs="宋体"/>
                <w:bCs/>
                <w:color w:val="000000"/>
                <w:szCs w:val="21"/>
              </w:rPr>
            </w:pPr>
            <w:r w:rsidRPr="00A97486">
              <w:rPr>
                <w:rFonts w:ascii="宋体" w:hAnsi="宋体" w:cs="宋体" w:hint="eastAsia"/>
                <w:bCs/>
                <w:color w:val="000000"/>
                <w:szCs w:val="21"/>
              </w:rPr>
              <w:t>□</w:t>
            </w:r>
          </w:p>
        </w:tc>
        <w:tc>
          <w:tcPr>
            <w:tcW w:w="456" w:type="dxa"/>
            <w:tcBorders>
              <w:top w:val="single" w:sz="8" w:space="0" w:color="auto"/>
              <w:left w:val="single" w:sz="8" w:space="0" w:color="auto"/>
              <w:bottom w:val="single" w:sz="8" w:space="0" w:color="auto"/>
              <w:right w:val="single" w:sz="8" w:space="0" w:color="auto"/>
            </w:tcBorders>
            <w:vAlign w:val="center"/>
            <w:hideMark/>
          </w:tcPr>
          <w:p w:rsidR="00791C16" w:rsidRPr="00A97486" w:rsidRDefault="00791C16" w:rsidP="00C45EE5">
            <w:pPr>
              <w:jc w:val="center"/>
              <w:rPr>
                <w:rFonts w:ascii="宋体" w:hAnsi="宋体" w:cs="宋体"/>
                <w:bCs/>
                <w:color w:val="000000"/>
                <w:szCs w:val="21"/>
              </w:rPr>
            </w:pPr>
            <w:r w:rsidRPr="00A97486">
              <w:rPr>
                <w:rFonts w:ascii="宋体" w:hAnsi="宋体" w:cs="宋体" w:hint="eastAsia"/>
                <w:bCs/>
                <w:color w:val="000000"/>
                <w:szCs w:val="21"/>
              </w:rPr>
              <w:t>□</w:t>
            </w:r>
          </w:p>
        </w:tc>
      </w:tr>
      <w:tr w:rsidR="00791C16" w:rsidRPr="00A97486" w:rsidTr="00C45EE5">
        <w:trPr>
          <w:trHeight w:val="926"/>
        </w:trPr>
        <w:tc>
          <w:tcPr>
            <w:tcW w:w="501" w:type="dxa"/>
            <w:tcBorders>
              <w:top w:val="single" w:sz="8" w:space="0" w:color="auto"/>
              <w:left w:val="single" w:sz="8" w:space="0" w:color="auto"/>
              <w:bottom w:val="single" w:sz="8" w:space="0" w:color="auto"/>
              <w:right w:val="single" w:sz="8" w:space="0" w:color="auto"/>
            </w:tcBorders>
            <w:noWrap/>
            <w:vAlign w:val="center"/>
            <w:hideMark/>
          </w:tcPr>
          <w:p w:rsidR="00791C16" w:rsidRPr="00A97486" w:rsidRDefault="00791C16" w:rsidP="00C45EE5">
            <w:pPr>
              <w:jc w:val="center"/>
              <w:rPr>
                <w:rFonts w:ascii="宋体" w:hAnsi="宋体" w:cs="宋体"/>
                <w:color w:val="000000"/>
                <w:sz w:val="22"/>
              </w:rPr>
            </w:pPr>
            <w:r w:rsidRPr="00A97486">
              <w:rPr>
                <w:rFonts w:ascii="宋体" w:hAnsi="宋体" w:cs="宋体"/>
                <w:color w:val="000000"/>
                <w:sz w:val="22"/>
              </w:rPr>
              <w:t>59</w:t>
            </w:r>
          </w:p>
        </w:tc>
        <w:tc>
          <w:tcPr>
            <w:tcW w:w="507" w:type="dxa"/>
            <w:vMerge/>
            <w:tcBorders>
              <w:left w:val="single" w:sz="8" w:space="0" w:color="auto"/>
              <w:right w:val="single" w:sz="8" w:space="0" w:color="auto"/>
            </w:tcBorders>
            <w:vAlign w:val="center"/>
            <w:hideMark/>
          </w:tcPr>
          <w:p w:rsidR="00791C16" w:rsidRPr="00A97486" w:rsidRDefault="00791C16" w:rsidP="00C45EE5">
            <w:pPr>
              <w:jc w:val="center"/>
              <w:rPr>
                <w:b/>
                <w:bCs/>
                <w:szCs w:val="22"/>
              </w:rPr>
            </w:pPr>
          </w:p>
        </w:tc>
        <w:tc>
          <w:tcPr>
            <w:tcW w:w="2296" w:type="dxa"/>
            <w:tcBorders>
              <w:top w:val="single" w:sz="8" w:space="0" w:color="auto"/>
              <w:left w:val="nil"/>
              <w:bottom w:val="single" w:sz="8" w:space="0" w:color="auto"/>
              <w:right w:val="single" w:sz="8" w:space="0" w:color="auto"/>
            </w:tcBorders>
            <w:vAlign w:val="center"/>
            <w:hideMark/>
          </w:tcPr>
          <w:p w:rsidR="00791C16" w:rsidRPr="00A97486" w:rsidRDefault="00791C16" w:rsidP="00C45EE5">
            <w:pPr>
              <w:pStyle w:val="affff2"/>
              <w:rPr>
                <w:sz w:val="21"/>
              </w:rPr>
            </w:pPr>
            <w:r w:rsidRPr="00A97486">
              <w:t>DDU</w:t>
            </w:r>
            <w:r w:rsidRPr="00A97486">
              <w:rPr>
                <w:rFonts w:hint="eastAsia"/>
              </w:rPr>
              <w:t>客室空调手动通风</w:t>
            </w:r>
            <w:r w:rsidRPr="00A97486">
              <w:t>/</w:t>
            </w:r>
            <w:r w:rsidRPr="00A97486">
              <w:rPr>
                <w:rFonts w:hint="eastAsia"/>
              </w:rPr>
              <w:t>制冷</w:t>
            </w:r>
            <w:r w:rsidRPr="00A97486">
              <w:t>/</w:t>
            </w:r>
            <w:r w:rsidRPr="00A97486">
              <w:rPr>
                <w:rFonts w:hint="eastAsia"/>
              </w:rPr>
              <w:t>制热模式</w:t>
            </w:r>
          </w:p>
        </w:tc>
        <w:tc>
          <w:tcPr>
            <w:tcW w:w="2618" w:type="dxa"/>
            <w:tcBorders>
              <w:top w:val="single" w:sz="8" w:space="0" w:color="auto"/>
              <w:left w:val="nil"/>
              <w:bottom w:val="single" w:sz="8" w:space="0" w:color="auto"/>
              <w:right w:val="single" w:sz="8" w:space="0" w:color="auto"/>
            </w:tcBorders>
            <w:vAlign w:val="center"/>
            <w:hideMark/>
          </w:tcPr>
          <w:p w:rsidR="00791C16" w:rsidRPr="00A97486" w:rsidRDefault="00791C16" w:rsidP="00C45EE5">
            <w:pPr>
              <w:pStyle w:val="affff2"/>
              <w:rPr>
                <w:sz w:val="21"/>
              </w:rPr>
            </w:pPr>
            <w:r w:rsidRPr="00A97486">
              <w:rPr>
                <w:rFonts w:hint="eastAsia"/>
              </w:rPr>
              <w:t>各节车厢显示通风</w:t>
            </w:r>
            <w:r w:rsidRPr="00A97486">
              <w:t>/</w:t>
            </w:r>
            <w:r w:rsidRPr="00A97486">
              <w:rPr>
                <w:rFonts w:hint="eastAsia"/>
              </w:rPr>
              <w:t>制冷</w:t>
            </w:r>
            <w:r w:rsidRPr="00A97486">
              <w:t>/</w:t>
            </w:r>
            <w:r w:rsidRPr="00A97486">
              <w:rPr>
                <w:rFonts w:hint="eastAsia"/>
              </w:rPr>
              <w:t>制热状态图标，且运行过程中无告警。</w:t>
            </w:r>
          </w:p>
        </w:tc>
        <w:tc>
          <w:tcPr>
            <w:tcW w:w="456" w:type="dxa"/>
            <w:tcBorders>
              <w:top w:val="single" w:sz="8" w:space="0" w:color="auto"/>
              <w:left w:val="nil"/>
              <w:bottom w:val="single" w:sz="8" w:space="0" w:color="auto"/>
              <w:right w:val="single" w:sz="8" w:space="0" w:color="auto"/>
            </w:tcBorders>
            <w:vAlign w:val="center"/>
          </w:tcPr>
          <w:p w:rsidR="00791C16" w:rsidRPr="00A97486" w:rsidRDefault="00791C16" w:rsidP="00C45EE5">
            <w:pPr>
              <w:jc w:val="center"/>
              <w:rPr>
                <w:rFonts w:ascii="宋体" w:hAnsi="宋体" w:cs="宋体"/>
                <w:bCs/>
                <w:color w:val="000000"/>
                <w:szCs w:val="21"/>
              </w:rPr>
            </w:pPr>
          </w:p>
        </w:tc>
        <w:tc>
          <w:tcPr>
            <w:tcW w:w="531" w:type="dxa"/>
            <w:tcBorders>
              <w:top w:val="single" w:sz="8" w:space="0" w:color="auto"/>
              <w:left w:val="single" w:sz="8" w:space="0" w:color="auto"/>
              <w:bottom w:val="single" w:sz="8" w:space="0" w:color="auto"/>
              <w:right w:val="single" w:sz="8" w:space="0" w:color="auto"/>
            </w:tcBorders>
            <w:vAlign w:val="center"/>
            <w:hideMark/>
          </w:tcPr>
          <w:p w:rsidR="00791C16" w:rsidRPr="00A97486" w:rsidRDefault="00791C16" w:rsidP="00C45EE5">
            <w:pPr>
              <w:jc w:val="center"/>
              <w:rPr>
                <w:rFonts w:ascii="宋体" w:hAnsi="宋体" w:cs="宋体"/>
                <w:bCs/>
                <w:color w:val="000000"/>
                <w:szCs w:val="21"/>
              </w:rPr>
            </w:pPr>
            <w:r w:rsidRPr="00A97486">
              <w:rPr>
                <w:rFonts w:ascii="宋体" w:hAnsi="宋体" w:cs="宋体" w:hint="eastAsia"/>
                <w:bCs/>
                <w:color w:val="000000"/>
                <w:szCs w:val="21"/>
              </w:rPr>
              <w:t>□</w:t>
            </w:r>
          </w:p>
        </w:tc>
        <w:tc>
          <w:tcPr>
            <w:tcW w:w="531" w:type="dxa"/>
            <w:tcBorders>
              <w:top w:val="single" w:sz="8" w:space="0" w:color="auto"/>
              <w:left w:val="single" w:sz="8" w:space="0" w:color="auto"/>
              <w:bottom w:val="single" w:sz="8" w:space="0" w:color="auto"/>
              <w:right w:val="single" w:sz="8" w:space="0" w:color="auto"/>
            </w:tcBorders>
            <w:vAlign w:val="center"/>
            <w:hideMark/>
          </w:tcPr>
          <w:p w:rsidR="00791C16" w:rsidRPr="00A97486" w:rsidRDefault="00791C16" w:rsidP="00C45EE5">
            <w:pPr>
              <w:jc w:val="center"/>
              <w:rPr>
                <w:rFonts w:ascii="宋体" w:hAnsi="宋体" w:cs="宋体"/>
                <w:bCs/>
                <w:color w:val="000000"/>
                <w:szCs w:val="21"/>
              </w:rPr>
            </w:pPr>
            <w:r w:rsidRPr="00A97486">
              <w:rPr>
                <w:rFonts w:ascii="宋体" w:hAnsi="宋体" w:cs="宋体" w:hint="eastAsia"/>
                <w:bCs/>
                <w:color w:val="000000"/>
                <w:szCs w:val="21"/>
              </w:rPr>
              <w:t>□</w:t>
            </w:r>
          </w:p>
        </w:tc>
        <w:tc>
          <w:tcPr>
            <w:tcW w:w="456" w:type="dxa"/>
            <w:tcBorders>
              <w:top w:val="single" w:sz="8" w:space="0" w:color="auto"/>
              <w:left w:val="single" w:sz="8" w:space="0" w:color="auto"/>
              <w:bottom w:val="single" w:sz="8" w:space="0" w:color="auto"/>
              <w:right w:val="single" w:sz="8" w:space="0" w:color="auto"/>
            </w:tcBorders>
            <w:vAlign w:val="center"/>
            <w:hideMark/>
          </w:tcPr>
          <w:p w:rsidR="00791C16" w:rsidRPr="00A97486" w:rsidRDefault="00791C16" w:rsidP="00C45EE5">
            <w:pPr>
              <w:jc w:val="center"/>
              <w:rPr>
                <w:rFonts w:ascii="宋体" w:hAnsi="宋体" w:cs="宋体"/>
                <w:bCs/>
                <w:color w:val="000000"/>
                <w:szCs w:val="21"/>
              </w:rPr>
            </w:pPr>
            <w:r w:rsidRPr="00A97486">
              <w:rPr>
                <w:rFonts w:ascii="宋体" w:hAnsi="宋体" w:cs="宋体" w:hint="eastAsia"/>
                <w:bCs/>
                <w:color w:val="000000"/>
                <w:szCs w:val="21"/>
              </w:rPr>
              <w:t>□</w:t>
            </w:r>
          </w:p>
        </w:tc>
        <w:tc>
          <w:tcPr>
            <w:tcW w:w="456" w:type="dxa"/>
            <w:tcBorders>
              <w:top w:val="single" w:sz="8" w:space="0" w:color="auto"/>
              <w:left w:val="single" w:sz="8" w:space="0" w:color="auto"/>
              <w:bottom w:val="single" w:sz="8" w:space="0" w:color="auto"/>
              <w:right w:val="single" w:sz="8" w:space="0" w:color="auto"/>
            </w:tcBorders>
            <w:vAlign w:val="center"/>
            <w:hideMark/>
          </w:tcPr>
          <w:p w:rsidR="00791C16" w:rsidRPr="00A97486" w:rsidRDefault="00791C16" w:rsidP="00C45EE5">
            <w:pPr>
              <w:jc w:val="center"/>
              <w:rPr>
                <w:rFonts w:ascii="宋体" w:hAnsi="宋体" w:cs="宋体"/>
                <w:bCs/>
                <w:color w:val="000000"/>
                <w:szCs w:val="21"/>
              </w:rPr>
            </w:pPr>
            <w:r w:rsidRPr="00A97486">
              <w:rPr>
                <w:rFonts w:ascii="宋体" w:hAnsi="宋体" w:cs="宋体" w:hint="eastAsia"/>
                <w:bCs/>
                <w:color w:val="000000"/>
                <w:szCs w:val="21"/>
              </w:rPr>
              <w:t>□</w:t>
            </w:r>
          </w:p>
        </w:tc>
        <w:tc>
          <w:tcPr>
            <w:tcW w:w="531" w:type="dxa"/>
            <w:tcBorders>
              <w:top w:val="single" w:sz="8" w:space="0" w:color="auto"/>
              <w:left w:val="single" w:sz="8" w:space="0" w:color="auto"/>
              <w:bottom w:val="single" w:sz="8" w:space="0" w:color="auto"/>
              <w:right w:val="single" w:sz="8" w:space="0" w:color="auto"/>
            </w:tcBorders>
            <w:vAlign w:val="center"/>
            <w:hideMark/>
          </w:tcPr>
          <w:p w:rsidR="00791C16" w:rsidRPr="00A97486" w:rsidRDefault="00791C16" w:rsidP="00C45EE5">
            <w:pPr>
              <w:jc w:val="center"/>
              <w:rPr>
                <w:rFonts w:ascii="宋体" w:hAnsi="宋体" w:cs="宋体"/>
                <w:bCs/>
                <w:color w:val="000000"/>
                <w:szCs w:val="21"/>
              </w:rPr>
            </w:pPr>
            <w:r w:rsidRPr="00A97486">
              <w:rPr>
                <w:rFonts w:ascii="宋体" w:hAnsi="宋体" w:cs="宋体" w:hint="eastAsia"/>
                <w:bCs/>
                <w:color w:val="000000"/>
                <w:szCs w:val="21"/>
              </w:rPr>
              <w:t>□</w:t>
            </w:r>
          </w:p>
        </w:tc>
        <w:tc>
          <w:tcPr>
            <w:tcW w:w="531" w:type="dxa"/>
            <w:tcBorders>
              <w:top w:val="single" w:sz="8" w:space="0" w:color="auto"/>
              <w:left w:val="single" w:sz="8" w:space="0" w:color="auto"/>
              <w:bottom w:val="single" w:sz="8" w:space="0" w:color="auto"/>
              <w:right w:val="single" w:sz="8" w:space="0" w:color="auto"/>
            </w:tcBorders>
            <w:vAlign w:val="center"/>
            <w:hideMark/>
          </w:tcPr>
          <w:p w:rsidR="00791C16" w:rsidRPr="00A97486" w:rsidRDefault="00791C16" w:rsidP="00C45EE5">
            <w:pPr>
              <w:jc w:val="center"/>
              <w:rPr>
                <w:rFonts w:ascii="宋体" w:hAnsi="宋体" w:cs="宋体"/>
                <w:bCs/>
                <w:color w:val="000000"/>
                <w:szCs w:val="21"/>
              </w:rPr>
            </w:pPr>
            <w:r w:rsidRPr="00A97486">
              <w:rPr>
                <w:rFonts w:ascii="宋体" w:hAnsi="宋体" w:cs="宋体" w:hint="eastAsia"/>
                <w:bCs/>
                <w:color w:val="000000"/>
                <w:szCs w:val="21"/>
              </w:rPr>
              <w:t>□</w:t>
            </w:r>
          </w:p>
        </w:tc>
        <w:tc>
          <w:tcPr>
            <w:tcW w:w="456" w:type="dxa"/>
            <w:tcBorders>
              <w:top w:val="single" w:sz="8" w:space="0" w:color="auto"/>
              <w:left w:val="single" w:sz="8" w:space="0" w:color="auto"/>
              <w:bottom w:val="single" w:sz="8" w:space="0" w:color="auto"/>
              <w:right w:val="single" w:sz="8" w:space="0" w:color="auto"/>
            </w:tcBorders>
            <w:vAlign w:val="center"/>
          </w:tcPr>
          <w:p w:rsidR="00791C16" w:rsidRPr="00A97486" w:rsidRDefault="00791C16" w:rsidP="00C45EE5">
            <w:pPr>
              <w:jc w:val="center"/>
              <w:rPr>
                <w:rFonts w:ascii="宋体" w:hAnsi="宋体" w:cs="宋体"/>
                <w:bCs/>
                <w:color w:val="000000"/>
                <w:szCs w:val="21"/>
              </w:rPr>
            </w:pPr>
          </w:p>
        </w:tc>
      </w:tr>
      <w:tr w:rsidR="00791C16" w:rsidRPr="00A97486" w:rsidTr="00C45EE5">
        <w:trPr>
          <w:trHeight w:val="1245"/>
        </w:trPr>
        <w:tc>
          <w:tcPr>
            <w:tcW w:w="501" w:type="dxa"/>
            <w:tcBorders>
              <w:top w:val="single" w:sz="8" w:space="0" w:color="auto"/>
              <w:left w:val="single" w:sz="8" w:space="0" w:color="auto"/>
              <w:bottom w:val="single" w:sz="8" w:space="0" w:color="auto"/>
              <w:right w:val="single" w:sz="8" w:space="0" w:color="auto"/>
            </w:tcBorders>
            <w:noWrap/>
            <w:vAlign w:val="center"/>
            <w:hideMark/>
          </w:tcPr>
          <w:p w:rsidR="00791C16" w:rsidRPr="00A97486" w:rsidRDefault="00791C16" w:rsidP="00C45EE5">
            <w:pPr>
              <w:jc w:val="center"/>
              <w:rPr>
                <w:rFonts w:ascii="宋体" w:hAnsi="宋体" w:cs="宋体"/>
                <w:color w:val="000000"/>
                <w:sz w:val="22"/>
              </w:rPr>
            </w:pPr>
            <w:r w:rsidRPr="00A97486">
              <w:rPr>
                <w:rFonts w:ascii="宋体" w:hAnsi="宋体" w:cs="宋体"/>
                <w:color w:val="000000"/>
                <w:sz w:val="22"/>
              </w:rPr>
              <w:t>60</w:t>
            </w:r>
          </w:p>
        </w:tc>
        <w:tc>
          <w:tcPr>
            <w:tcW w:w="507" w:type="dxa"/>
            <w:vMerge/>
            <w:tcBorders>
              <w:left w:val="single" w:sz="8" w:space="0" w:color="auto"/>
              <w:right w:val="single" w:sz="8" w:space="0" w:color="auto"/>
            </w:tcBorders>
            <w:textDirection w:val="btLr"/>
            <w:vAlign w:val="center"/>
            <w:hideMark/>
          </w:tcPr>
          <w:p w:rsidR="00791C16" w:rsidRPr="00A97486" w:rsidRDefault="00791C16" w:rsidP="00C45EE5">
            <w:pPr>
              <w:jc w:val="center"/>
              <w:rPr>
                <w:b/>
                <w:bCs/>
                <w:szCs w:val="22"/>
              </w:rPr>
            </w:pPr>
          </w:p>
        </w:tc>
        <w:tc>
          <w:tcPr>
            <w:tcW w:w="2296" w:type="dxa"/>
            <w:tcBorders>
              <w:top w:val="single" w:sz="8" w:space="0" w:color="auto"/>
              <w:left w:val="nil"/>
              <w:bottom w:val="single" w:sz="8" w:space="0" w:color="auto"/>
              <w:right w:val="single" w:sz="8" w:space="0" w:color="auto"/>
            </w:tcBorders>
            <w:vAlign w:val="center"/>
            <w:hideMark/>
          </w:tcPr>
          <w:p w:rsidR="00791C16" w:rsidRPr="00A97486" w:rsidRDefault="00791C16" w:rsidP="00C45EE5">
            <w:pPr>
              <w:pStyle w:val="affff2"/>
              <w:rPr>
                <w:sz w:val="21"/>
              </w:rPr>
            </w:pPr>
            <w:r w:rsidRPr="00A97486">
              <w:t>DDU</w:t>
            </w:r>
            <w:r w:rsidRPr="00A97486">
              <w:rPr>
                <w:rFonts w:hint="eastAsia"/>
              </w:rPr>
              <w:t>客室空调强风模式（司机室无强风模式）</w:t>
            </w:r>
          </w:p>
        </w:tc>
        <w:tc>
          <w:tcPr>
            <w:tcW w:w="2618" w:type="dxa"/>
            <w:tcBorders>
              <w:top w:val="single" w:sz="8" w:space="0" w:color="auto"/>
              <w:left w:val="nil"/>
              <w:bottom w:val="single" w:sz="8" w:space="0" w:color="auto"/>
              <w:right w:val="single" w:sz="8" w:space="0" w:color="auto"/>
            </w:tcBorders>
            <w:vAlign w:val="center"/>
            <w:hideMark/>
          </w:tcPr>
          <w:p w:rsidR="00791C16" w:rsidRPr="00A97486" w:rsidRDefault="00791C16" w:rsidP="00C45EE5">
            <w:pPr>
              <w:pStyle w:val="affff2"/>
              <w:rPr>
                <w:sz w:val="21"/>
              </w:rPr>
            </w:pPr>
            <w:r w:rsidRPr="00A97486">
              <w:rPr>
                <w:rFonts w:hint="eastAsia"/>
              </w:rPr>
              <w:t>各节车厢显示强风状态图标，新风阀全开，回风阀全开，且运行过程中无告警。</w:t>
            </w:r>
          </w:p>
        </w:tc>
        <w:tc>
          <w:tcPr>
            <w:tcW w:w="456" w:type="dxa"/>
            <w:tcBorders>
              <w:top w:val="single" w:sz="8" w:space="0" w:color="auto"/>
              <w:left w:val="nil"/>
              <w:bottom w:val="single" w:sz="8" w:space="0" w:color="auto"/>
              <w:right w:val="single" w:sz="8" w:space="0" w:color="auto"/>
            </w:tcBorders>
            <w:vAlign w:val="center"/>
            <w:hideMark/>
          </w:tcPr>
          <w:p w:rsidR="00791C16" w:rsidRPr="00A97486" w:rsidRDefault="00791C16" w:rsidP="00C45EE5">
            <w:pPr>
              <w:jc w:val="center"/>
              <w:rPr>
                <w:rFonts w:ascii="宋体" w:hAnsi="宋体" w:cs="宋体"/>
                <w:bCs/>
                <w:color w:val="000000"/>
                <w:szCs w:val="21"/>
              </w:rPr>
            </w:pPr>
            <w:r w:rsidRPr="00A97486">
              <w:rPr>
                <w:rFonts w:ascii="宋体" w:hAnsi="宋体" w:cs="宋体" w:hint="eastAsia"/>
                <w:bCs/>
                <w:color w:val="000000"/>
                <w:szCs w:val="21"/>
              </w:rPr>
              <w:t>□</w:t>
            </w:r>
          </w:p>
        </w:tc>
        <w:tc>
          <w:tcPr>
            <w:tcW w:w="531" w:type="dxa"/>
            <w:tcBorders>
              <w:top w:val="single" w:sz="8" w:space="0" w:color="auto"/>
              <w:left w:val="single" w:sz="8" w:space="0" w:color="auto"/>
              <w:bottom w:val="single" w:sz="8" w:space="0" w:color="auto"/>
              <w:right w:val="single" w:sz="8" w:space="0" w:color="auto"/>
            </w:tcBorders>
            <w:vAlign w:val="center"/>
          </w:tcPr>
          <w:p w:rsidR="00791C16" w:rsidRPr="00A97486" w:rsidRDefault="00791C16" w:rsidP="00C45EE5">
            <w:pPr>
              <w:jc w:val="center"/>
              <w:rPr>
                <w:rFonts w:ascii="宋体" w:hAnsi="宋体" w:cs="宋体"/>
                <w:bCs/>
                <w:color w:val="000000"/>
                <w:szCs w:val="21"/>
              </w:rPr>
            </w:pPr>
          </w:p>
        </w:tc>
        <w:tc>
          <w:tcPr>
            <w:tcW w:w="531" w:type="dxa"/>
            <w:tcBorders>
              <w:top w:val="single" w:sz="8" w:space="0" w:color="auto"/>
              <w:left w:val="single" w:sz="8" w:space="0" w:color="auto"/>
              <w:bottom w:val="single" w:sz="8" w:space="0" w:color="auto"/>
              <w:right w:val="single" w:sz="8" w:space="0" w:color="auto"/>
            </w:tcBorders>
            <w:vAlign w:val="center"/>
          </w:tcPr>
          <w:p w:rsidR="00791C16" w:rsidRPr="00A97486" w:rsidRDefault="00791C16" w:rsidP="00C45EE5">
            <w:pPr>
              <w:jc w:val="center"/>
              <w:rPr>
                <w:rFonts w:ascii="宋体" w:hAnsi="宋体" w:cs="宋体"/>
                <w:bCs/>
                <w:color w:val="000000"/>
                <w:szCs w:val="21"/>
              </w:rPr>
            </w:pPr>
          </w:p>
        </w:tc>
        <w:tc>
          <w:tcPr>
            <w:tcW w:w="456" w:type="dxa"/>
            <w:tcBorders>
              <w:top w:val="single" w:sz="8" w:space="0" w:color="auto"/>
              <w:left w:val="single" w:sz="8" w:space="0" w:color="auto"/>
              <w:bottom w:val="single" w:sz="8" w:space="0" w:color="auto"/>
              <w:right w:val="single" w:sz="8" w:space="0" w:color="auto"/>
            </w:tcBorders>
            <w:vAlign w:val="center"/>
          </w:tcPr>
          <w:p w:rsidR="00791C16" w:rsidRPr="00A97486" w:rsidRDefault="00791C16" w:rsidP="00C45EE5">
            <w:pPr>
              <w:jc w:val="center"/>
              <w:rPr>
                <w:rFonts w:ascii="宋体" w:hAnsi="宋体" w:cs="宋体"/>
                <w:bCs/>
                <w:color w:val="000000"/>
                <w:szCs w:val="21"/>
              </w:rPr>
            </w:pPr>
          </w:p>
        </w:tc>
        <w:tc>
          <w:tcPr>
            <w:tcW w:w="456" w:type="dxa"/>
            <w:tcBorders>
              <w:top w:val="single" w:sz="8" w:space="0" w:color="auto"/>
              <w:left w:val="single" w:sz="8" w:space="0" w:color="auto"/>
              <w:bottom w:val="single" w:sz="8" w:space="0" w:color="auto"/>
              <w:right w:val="single" w:sz="8" w:space="0" w:color="auto"/>
            </w:tcBorders>
            <w:vAlign w:val="center"/>
          </w:tcPr>
          <w:p w:rsidR="00791C16" w:rsidRPr="00A97486" w:rsidRDefault="00791C16" w:rsidP="00C45EE5">
            <w:pPr>
              <w:jc w:val="center"/>
              <w:rPr>
                <w:rFonts w:ascii="宋体" w:hAnsi="宋体" w:cs="宋体"/>
                <w:bCs/>
                <w:color w:val="000000"/>
                <w:szCs w:val="21"/>
              </w:rPr>
            </w:pPr>
          </w:p>
        </w:tc>
        <w:tc>
          <w:tcPr>
            <w:tcW w:w="531" w:type="dxa"/>
            <w:tcBorders>
              <w:top w:val="single" w:sz="8" w:space="0" w:color="auto"/>
              <w:left w:val="single" w:sz="8" w:space="0" w:color="auto"/>
              <w:bottom w:val="single" w:sz="8" w:space="0" w:color="auto"/>
              <w:right w:val="single" w:sz="8" w:space="0" w:color="auto"/>
            </w:tcBorders>
            <w:vAlign w:val="center"/>
          </w:tcPr>
          <w:p w:rsidR="00791C16" w:rsidRPr="00A97486" w:rsidRDefault="00791C16" w:rsidP="00C45EE5">
            <w:pPr>
              <w:jc w:val="center"/>
              <w:rPr>
                <w:rFonts w:ascii="宋体" w:hAnsi="宋体" w:cs="宋体"/>
                <w:bCs/>
                <w:color w:val="000000"/>
                <w:szCs w:val="21"/>
              </w:rPr>
            </w:pPr>
          </w:p>
        </w:tc>
        <w:tc>
          <w:tcPr>
            <w:tcW w:w="531" w:type="dxa"/>
            <w:tcBorders>
              <w:top w:val="single" w:sz="8" w:space="0" w:color="auto"/>
              <w:left w:val="single" w:sz="8" w:space="0" w:color="auto"/>
              <w:bottom w:val="single" w:sz="8" w:space="0" w:color="auto"/>
              <w:right w:val="single" w:sz="8" w:space="0" w:color="auto"/>
            </w:tcBorders>
            <w:vAlign w:val="center"/>
          </w:tcPr>
          <w:p w:rsidR="00791C16" w:rsidRPr="00A97486" w:rsidRDefault="00791C16" w:rsidP="00C45EE5">
            <w:pPr>
              <w:jc w:val="center"/>
              <w:rPr>
                <w:rFonts w:ascii="宋体" w:hAnsi="宋体" w:cs="宋体"/>
                <w:bCs/>
                <w:color w:val="000000"/>
                <w:szCs w:val="21"/>
              </w:rPr>
            </w:pPr>
          </w:p>
        </w:tc>
        <w:tc>
          <w:tcPr>
            <w:tcW w:w="456" w:type="dxa"/>
            <w:tcBorders>
              <w:top w:val="single" w:sz="8" w:space="0" w:color="auto"/>
              <w:left w:val="single" w:sz="8" w:space="0" w:color="auto"/>
              <w:bottom w:val="single" w:sz="8" w:space="0" w:color="auto"/>
              <w:right w:val="single" w:sz="8" w:space="0" w:color="auto"/>
            </w:tcBorders>
            <w:vAlign w:val="center"/>
            <w:hideMark/>
          </w:tcPr>
          <w:p w:rsidR="00791C16" w:rsidRPr="00A97486" w:rsidRDefault="00791C16" w:rsidP="00C45EE5">
            <w:pPr>
              <w:jc w:val="center"/>
              <w:rPr>
                <w:rFonts w:ascii="宋体" w:hAnsi="宋体" w:cs="宋体"/>
                <w:bCs/>
                <w:color w:val="000000"/>
                <w:szCs w:val="21"/>
              </w:rPr>
            </w:pPr>
            <w:r w:rsidRPr="00A97486">
              <w:rPr>
                <w:rFonts w:ascii="宋体" w:hAnsi="宋体" w:cs="宋体" w:hint="eastAsia"/>
                <w:bCs/>
                <w:color w:val="000000"/>
                <w:szCs w:val="21"/>
              </w:rPr>
              <w:t>□</w:t>
            </w:r>
          </w:p>
        </w:tc>
      </w:tr>
      <w:tr w:rsidR="00791C16" w:rsidRPr="00A97486" w:rsidTr="00C45EE5">
        <w:trPr>
          <w:trHeight w:val="300"/>
        </w:trPr>
        <w:tc>
          <w:tcPr>
            <w:tcW w:w="501" w:type="dxa"/>
            <w:tcBorders>
              <w:top w:val="single" w:sz="8" w:space="0" w:color="auto"/>
              <w:left w:val="single" w:sz="8" w:space="0" w:color="auto"/>
              <w:bottom w:val="single" w:sz="8" w:space="0" w:color="auto"/>
              <w:right w:val="single" w:sz="8" w:space="0" w:color="auto"/>
            </w:tcBorders>
            <w:noWrap/>
            <w:vAlign w:val="center"/>
            <w:hideMark/>
          </w:tcPr>
          <w:p w:rsidR="00791C16" w:rsidRPr="00A97486" w:rsidRDefault="00791C16" w:rsidP="00C45EE5">
            <w:pPr>
              <w:jc w:val="center"/>
              <w:rPr>
                <w:rFonts w:ascii="宋体" w:hAnsi="宋体" w:cs="宋体"/>
                <w:color w:val="000000"/>
                <w:sz w:val="22"/>
              </w:rPr>
            </w:pPr>
            <w:r w:rsidRPr="00A97486">
              <w:rPr>
                <w:rFonts w:ascii="宋体" w:hAnsi="宋体" w:cs="宋体"/>
                <w:color w:val="000000"/>
                <w:sz w:val="22"/>
              </w:rPr>
              <w:t>61</w:t>
            </w:r>
          </w:p>
        </w:tc>
        <w:tc>
          <w:tcPr>
            <w:tcW w:w="507" w:type="dxa"/>
            <w:vMerge/>
            <w:tcBorders>
              <w:left w:val="single" w:sz="8" w:space="0" w:color="auto"/>
              <w:right w:val="single" w:sz="8" w:space="0" w:color="auto"/>
            </w:tcBorders>
            <w:vAlign w:val="center"/>
            <w:hideMark/>
          </w:tcPr>
          <w:p w:rsidR="00791C16" w:rsidRPr="00A97486" w:rsidRDefault="00791C16" w:rsidP="00C45EE5">
            <w:pPr>
              <w:rPr>
                <w:b/>
                <w:bCs/>
                <w:szCs w:val="22"/>
              </w:rPr>
            </w:pPr>
          </w:p>
        </w:tc>
        <w:tc>
          <w:tcPr>
            <w:tcW w:w="2296" w:type="dxa"/>
            <w:tcBorders>
              <w:top w:val="single" w:sz="8" w:space="0" w:color="auto"/>
              <w:left w:val="nil"/>
              <w:bottom w:val="single" w:sz="8" w:space="0" w:color="auto"/>
              <w:right w:val="single" w:sz="8" w:space="0" w:color="auto"/>
            </w:tcBorders>
            <w:vAlign w:val="center"/>
            <w:hideMark/>
          </w:tcPr>
          <w:p w:rsidR="00791C16" w:rsidRPr="00A97486" w:rsidRDefault="00791C16" w:rsidP="00C45EE5">
            <w:pPr>
              <w:pStyle w:val="affff2"/>
              <w:rPr>
                <w:sz w:val="21"/>
              </w:rPr>
            </w:pPr>
            <w:r w:rsidRPr="00A97486">
              <w:t>DDU</w:t>
            </w:r>
            <w:r w:rsidRPr="00A97486">
              <w:rPr>
                <w:rFonts w:hint="eastAsia"/>
              </w:rPr>
              <w:t>客室空调自动模式</w:t>
            </w:r>
          </w:p>
        </w:tc>
        <w:tc>
          <w:tcPr>
            <w:tcW w:w="2618" w:type="dxa"/>
            <w:tcBorders>
              <w:top w:val="single" w:sz="8" w:space="0" w:color="auto"/>
              <w:left w:val="nil"/>
              <w:bottom w:val="single" w:sz="8" w:space="0" w:color="auto"/>
              <w:right w:val="single" w:sz="8" w:space="0" w:color="auto"/>
            </w:tcBorders>
            <w:vAlign w:val="center"/>
            <w:hideMark/>
          </w:tcPr>
          <w:p w:rsidR="00791C16" w:rsidRPr="00A97486" w:rsidRDefault="00791C16" w:rsidP="00C45EE5">
            <w:pPr>
              <w:pStyle w:val="affff2"/>
              <w:rPr>
                <w:sz w:val="21"/>
              </w:rPr>
            </w:pPr>
            <w:r w:rsidRPr="00A97486">
              <w:rPr>
                <w:rFonts w:hint="eastAsia"/>
              </w:rPr>
              <w:t>各节车厢显示自动状态图标，空调会根据控制方案温度逻辑自动运行</w:t>
            </w:r>
          </w:p>
        </w:tc>
        <w:tc>
          <w:tcPr>
            <w:tcW w:w="456" w:type="dxa"/>
            <w:tcBorders>
              <w:top w:val="single" w:sz="8" w:space="0" w:color="auto"/>
              <w:left w:val="nil"/>
              <w:bottom w:val="single" w:sz="8" w:space="0" w:color="auto"/>
              <w:right w:val="single" w:sz="8" w:space="0" w:color="auto"/>
            </w:tcBorders>
            <w:vAlign w:val="center"/>
          </w:tcPr>
          <w:p w:rsidR="00791C16" w:rsidRPr="00A97486" w:rsidRDefault="00791C16" w:rsidP="00C45EE5">
            <w:pPr>
              <w:jc w:val="center"/>
              <w:rPr>
                <w:rFonts w:ascii="宋体" w:hAnsi="宋体" w:cs="宋体"/>
                <w:bCs/>
                <w:color w:val="000000"/>
                <w:szCs w:val="21"/>
              </w:rPr>
            </w:pPr>
          </w:p>
        </w:tc>
        <w:tc>
          <w:tcPr>
            <w:tcW w:w="531" w:type="dxa"/>
            <w:tcBorders>
              <w:top w:val="single" w:sz="8" w:space="0" w:color="auto"/>
              <w:left w:val="single" w:sz="8" w:space="0" w:color="auto"/>
              <w:bottom w:val="single" w:sz="8" w:space="0" w:color="auto"/>
              <w:right w:val="single" w:sz="8" w:space="0" w:color="auto"/>
            </w:tcBorders>
            <w:vAlign w:val="center"/>
            <w:hideMark/>
          </w:tcPr>
          <w:p w:rsidR="00791C16" w:rsidRPr="00A97486" w:rsidRDefault="00791C16" w:rsidP="00C45EE5">
            <w:pPr>
              <w:jc w:val="center"/>
              <w:rPr>
                <w:rFonts w:ascii="宋体" w:hAnsi="宋体" w:cs="宋体"/>
                <w:bCs/>
                <w:color w:val="000000"/>
                <w:szCs w:val="21"/>
              </w:rPr>
            </w:pPr>
            <w:r w:rsidRPr="00A97486">
              <w:rPr>
                <w:rFonts w:ascii="宋体" w:hAnsi="宋体" w:cs="宋体" w:hint="eastAsia"/>
                <w:bCs/>
                <w:color w:val="000000"/>
                <w:szCs w:val="21"/>
              </w:rPr>
              <w:t>□</w:t>
            </w:r>
          </w:p>
        </w:tc>
        <w:tc>
          <w:tcPr>
            <w:tcW w:w="531" w:type="dxa"/>
            <w:tcBorders>
              <w:top w:val="single" w:sz="8" w:space="0" w:color="auto"/>
              <w:left w:val="single" w:sz="8" w:space="0" w:color="auto"/>
              <w:bottom w:val="single" w:sz="8" w:space="0" w:color="auto"/>
              <w:right w:val="single" w:sz="8" w:space="0" w:color="auto"/>
            </w:tcBorders>
            <w:vAlign w:val="center"/>
            <w:hideMark/>
          </w:tcPr>
          <w:p w:rsidR="00791C16" w:rsidRPr="00A97486" w:rsidRDefault="00791C16" w:rsidP="00C45EE5">
            <w:pPr>
              <w:jc w:val="center"/>
              <w:rPr>
                <w:rFonts w:ascii="宋体" w:hAnsi="宋体" w:cs="宋体"/>
                <w:bCs/>
                <w:color w:val="000000"/>
                <w:szCs w:val="21"/>
              </w:rPr>
            </w:pPr>
            <w:r w:rsidRPr="00A97486">
              <w:rPr>
                <w:rFonts w:ascii="宋体" w:hAnsi="宋体" w:cs="宋体" w:hint="eastAsia"/>
                <w:bCs/>
                <w:color w:val="000000"/>
                <w:szCs w:val="21"/>
              </w:rPr>
              <w:t>□</w:t>
            </w:r>
          </w:p>
        </w:tc>
        <w:tc>
          <w:tcPr>
            <w:tcW w:w="456" w:type="dxa"/>
            <w:tcBorders>
              <w:top w:val="single" w:sz="8" w:space="0" w:color="auto"/>
              <w:left w:val="single" w:sz="8" w:space="0" w:color="auto"/>
              <w:bottom w:val="single" w:sz="8" w:space="0" w:color="auto"/>
              <w:right w:val="single" w:sz="8" w:space="0" w:color="auto"/>
            </w:tcBorders>
            <w:vAlign w:val="center"/>
            <w:hideMark/>
          </w:tcPr>
          <w:p w:rsidR="00791C16" w:rsidRPr="00A97486" w:rsidRDefault="00791C16" w:rsidP="00C45EE5">
            <w:pPr>
              <w:jc w:val="center"/>
              <w:rPr>
                <w:rFonts w:ascii="宋体" w:hAnsi="宋体" w:cs="宋体"/>
                <w:bCs/>
                <w:color w:val="000000"/>
                <w:szCs w:val="21"/>
              </w:rPr>
            </w:pPr>
            <w:r w:rsidRPr="00A97486">
              <w:rPr>
                <w:rFonts w:ascii="宋体" w:hAnsi="宋体" w:cs="宋体" w:hint="eastAsia"/>
                <w:bCs/>
                <w:color w:val="000000"/>
                <w:szCs w:val="21"/>
              </w:rPr>
              <w:t>□</w:t>
            </w:r>
          </w:p>
        </w:tc>
        <w:tc>
          <w:tcPr>
            <w:tcW w:w="456" w:type="dxa"/>
            <w:tcBorders>
              <w:top w:val="single" w:sz="8" w:space="0" w:color="auto"/>
              <w:left w:val="single" w:sz="8" w:space="0" w:color="auto"/>
              <w:bottom w:val="single" w:sz="8" w:space="0" w:color="auto"/>
              <w:right w:val="single" w:sz="8" w:space="0" w:color="auto"/>
            </w:tcBorders>
            <w:vAlign w:val="center"/>
            <w:hideMark/>
          </w:tcPr>
          <w:p w:rsidR="00791C16" w:rsidRPr="00A97486" w:rsidRDefault="00791C16" w:rsidP="00C45EE5">
            <w:pPr>
              <w:jc w:val="center"/>
              <w:rPr>
                <w:rFonts w:ascii="宋体" w:hAnsi="宋体" w:cs="宋体"/>
                <w:bCs/>
                <w:color w:val="000000"/>
                <w:szCs w:val="21"/>
              </w:rPr>
            </w:pPr>
            <w:r w:rsidRPr="00A97486">
              <w:rPr>
                <w:rFonts w:ascii="宋体" w:hAnsi="宋体" w:cs="宋体" w:hint="eastAsia"/>
                <w:bCs/>
                <w:color w:val="000000"/>
                <w:szCs w:val="21"/>
              </w:rPr>
              <w:t>□</w:t>
            </w:r>
          </w:p>
        </w:tc>
        <w:tc>
          <w:tcPr>
            <w:tcW w:w="531" w:type="dxa"/>
            <w:tcBorders>
              <w:top w:val="single" w:sz="8" w:space="0" w:color="auto"/>
              <w:left w:val="single" w:sz="8" w:space="0" w:color="auto"/>
              <w:bottom w:val="single" w:sz="8" w:space="0" w:color="auto"/>
              <w:right w:val="single" w:sz="8" w:space="0" w:color="auto"/>
            </w:tcBorders>
            <w:vAlign w:val="center"/>
            <w:hideMark/>
          </w:tcPr>
          <w:p w:rsidR="00791C16" w:rsidRPr="00A97486" w:rsidRDefault="00791C16" w:rsidP="00C45EE5">
            <w:pPr>
              <w:jc w:val="center"/>
              <w:rPr>
                <w:rFonts w:ascii="宋体" w:hAnsi="宋体" w:cs="宋体"/>
                <w:bCs/>
                <w:color w:val="000000"/>
                <w:szCs w:val="21"/>
              </w:rPr>
            </w:pPr>
            <w:r w:rsidRPr="00A97486">
              <w:rPr>
                <w:rFonts w:ascii="宋体" w:hAnsi="宋体" w:cs="宋体" w:hint="eastAsia"/>
                <w:bCs/>
                <w:color w:val="000000"/>
                <w:szCs w:val="21"/>
              </w:rPr>
              <w:t>□</w:t>
            </w:r>
          </w:p>
        </w:tc>
        <w:tc>
          <w:tcPr>
            <w:tcW w:w="531" w:type="dxa"/>
            <w:tcBorders>
              <w:top w:val="single" w:sz="8" w:space="0" w:color="auto"/>
              <w:left w:val="single" w:sz="8" w:space="0" w:color="auto"/>
              <w:bottom w:val="single" w:sz="8" w:space="0" w:color="auto"/>
              <w:right w:val="single" w:sz="8" w:space="0" w:color="auto"/>
            </w:tcBorders>
            <w:vAlign w:val="center"/>
            <w:hideMark/>
          </w:tcPr>
          <w:p w:rsidR="00791C16" w:rsidRPr="00A97486" w:rsidRDefault="00791C16" w:rsidP="00C45EE5">
            <w:pPr>
              <w:jc w:val="center"/>
              <w:rPr>
                <w:rFonts w:ascii="宋体" w:hAnsi="宋体" w:cs="宋体"/>
                <w:bCs/>
                <w:color w:val="000000"/>
                <w:szCs w:val="21"/>
              </w:rPr>
            </w:pPr>
            <w:r w:rsidRPr="00A97486">
              <w:rPr>
                <w:rFonts w:ascii="宋体" w:hAnsi="宋体" w:cs="宋体" w:hint="eastAsia"/>
                <w:bCs/>
                <w:color w:val="000000"/>
                <w:szCs w:val="21"/>
              </w:rPr>
              <w:t>□</w:t>
            </w:r>
          </w:p>
        </w:tc>
        <w:tc>
          <w:tcPr>
            <w:tcW w:w="456" w:type="dxa"/>
            <w:tcBorders>
              <w:top w:val="single" w:sz="8" w:space="0" w:color="auto"/>
              <w:left w:val="single" w:sz="8" w:space="0" w:color="auto"/>
              <w:bottom w:val="single" w:sz="8" w:space="0" w:color="auto"/>
              <w:right w:val="single" w:sz="8" w:space="0" w:color="auto"/>
            </w:tcBorders>
            <w:vAlign w:val="center"/>
          </w:tcPr>
          <w:p w:rsidR="00791C16" w:rsidRPr="00A97486" w:rsidRDefault="00791C16" w:rsidP="00C45EE5">
            <w:pPr>
              <w:jc w:val="center"/>
              <w:rPr>
                <w:rFonts w:ascii="宋体" w:hAnsi="宋体" w:cs="宋体"/>
                <w:bCs/>
                <w:color w:val="000000"/>
                <w:szCs w:val="21"/>
              </w:rPr>
            </w:pPr>
          </w:p>
        </w:tc>
      </w:tr>
      <w:tr w:rsidR="00791C16" w:rsidRPr="00A97486" w:rsidTr="00C45EE5">
        <w:trPr>
          <w:trHeight w:val="300"/>
        </w:trPr>
        <w:tc>
          <w:tcPr>
            <w:tcW w:w="501" w:type="dxa"/>
            <w:tcBorders>
              <w:top w:val="single" w:sz="8" w:space="0" w:color="auto"/>
              <w:left w:val="single" w:sz="8" w:space="0" w:color="auto"/>
              <w:bottom w:val="single" w:sz="8" w:space="0" w:color="auto"/>
              <w:right w:val="single" w:sz="8" w:space="0" w:color="auto"/>
            </w:tcBorders>
            <w:noWrap/>
            <w:vAlign w:val="center"/>
            <w:hideMark/>
          </w:tcPr>
          <w:p w:rsidR="00791C16" w:rsidRPr="00A97486" w:rsidRDefault="00791C16" w:rsidP="00C45EE5">
            <w:pPr>
              <w:jc w:val="center"/>
              <w:rPr>
                <w:rFonts w:ascii="宋体" w:hAnsi="宋体" w:cs="宋体"/>
                <w:color w:val="000000"/>
                <w:sz w:val="22"/>
              </w:rPr>
            </w:pPr>
            <w:r w:rsidRPr="00A97486">
              <w:rPr>
                <w:rFonts w:ascii="宋体" w:hAnsi="宋体" w:cs="宋体"/>
                <w:color w:val="000000"/>
                <w:sz w:val="22"/>
              </w:rPr>
              <w:t>62</w:t>
            </w:r>
          </w:p>
        </w:tc>
        <w:tc>
          <w:tcPr>
            <w:tcW w:w="507" w:type="dxa"/>
            <w:vMerge/>
            <w:tcBorders>
              <w:left w:val="single" w:sz="8" w:space="0" w:color="auto"/>
              <w:bottom w:val="single" w:sz="8" w:space="0" w:color="auto"/>
              <w:right w:val="single" w:sz="8" w:space="0" w:color="auto"/>
            </w:tcBorders>
            <w:vAlign w:val="center"/>
            <w:hideMark/>
          </w:tcPr>
          <w:p w:rsidR="00791C16" w:rsidRPr="00A97486" w:rsidRDefault="00791C16" w:rsidP="00C45EE5">
            <w:pPr>
              <w:rPr>
                <w:b/>
                <w:bCs/>
                <w:szCs w:val="22"/>
              </w:rPr>
            </w:pPr>
          </w:p>
        </w:tc>
        <w:tc>
          <w:tcPr>
            <w:tcW w:w="2296" w:type="dxa"/>
            <w:tcBorders>
              <w:top w:val="single" w:sz="8" w:space="0" w:color="auto"/>
              <w:left w:val="nil"/>
              <w:bottom w:val="single" w:sz="8" w:space="0" w:color="auto"/>
              <w:right w:val="single" w:sz="8" w:space="0" w:color="auto"/>
            </w:tcBorders>
            <w:vAlign w:val="center"/>
            <w:hideMark/>
          </w:tcPr>
          <w:p w:rsidR="00791C16" w:rsidRPr="00A97486" w:rsidRDefault="00791C16" w:rsidP="00C45EE5">
            <w:pPr>
              <w:pStyle w:val="affff2"/>
              <w:rPr>
                <w:sz w:val="21"/>
              </w:rPr>
            </w:pPr>
            <w:r w:rsidRPr="00A97486">
              <w:t>DDU</w:t>
            </w:r>
            <w:r w:rsidRPr="00A97486">
              <w:rPr>
                <w:rFonts w:hint="eastAsia"/>
              </w:rPr>
              <w:t>客室进入隧道火灾模式</w:t>
            </w:r>
          </w:p>
        </w:tc>
        <w:tc>
          <w:tcPr>
            <w:tcW w:w="2618" w:type="dxa"/>
            <w:tcBorders>
              <w:top w:val="single" w:sz="8" w:space="0" w:color="auto"/>
              <w:left w:val="nil"/>
              <w:bottom w:val="single" w:sz="8" w:space="0" w:color="auto"/>
              <w:right w:val="single" w:sz="8" w:space="0" w:color="auto"/>
            </w:tcBorders>
            <w:vAlign w:val="center"/>
            <w:hideMark/>
          </w:tcPr>
          <w:p w:rsidR="00791C16" w:rsidRPr="00A97486" w:rsidRDefault="00791C16" w:rsidP="00C45EE5">
            <w:pPr>
              <w:pStyle w:val="affff2"/>
              <w:rPr>
                <w:sz w:val="21"/>
              </w:rPr>
            </w:pPr>
            <w:r w:rsidRPr="00A97486">
              <w:rPr>
                <w:rFonts w:hint="eastAsia"/>
              </w:rPr>
              <w:t>查看新风阀，回风阀状态，新风阀全关，回风阀全开</w:t>
            </w:r>
          </w:p>
        </w:tc>
        <w:tc>
          <w:tcPr>
            <w:tcW w:w="456" w:type="dxa"/>
            <w:tcBorders>
              <w:top w:val="single" w:sz="8" w:space="0" w:color="auto"/>
              <w:left w:val="nil"/>
              <w:bottom w:val="single" w:sz="8" w:space="0" w:color="auto"/>
              <w:right w:val="single" w:sz="8" w:space="0" w:color="auto"/>
            </w:tcBorders>
            <w:vAlign w:val="center"/>
          </w:tcPr>
          <w:p w:rsidR="00791C16" w:rsidRPr="00A97486" w:rsidRDefault="00791C16" w:rsidP="00C45EE5">
            <w:pPr>
              <w:jc w:val="center"/>
              <w:rPr>
                <w:rFonts w:ascii="宋体" w:hAnsi="宋体" w:cs="宋体"/>
                <w:bCs/>
                <w:color w:val="000000"/>
                <w:szCs w:val="21"/>
              </w:rPr>
            </w:pPr>
          </w:p>
        </w:tc>
        <w:tc>
          <w:tcPr>
            <w:tcW w:w="531" w:type="dxa"/>
            <w:tcBorders>
              <w:top w:val="single" w:sz="8" w:space="0" w:color="auto"/>
              <w:left w:val="single" w:sz="8" w:space="0" w:color="auto"/>
              <w:bottom w:val="single" w:sz="8" w:space="0" w:color="auto"/>
              <w:right w:val="single" w:sz="8" w:space="0" w:color="auto"/>
            </w:tcBorders>
            <w:vAlign w:val="center"/>
            <w:hideMark/>
          </w:tcPr>
          <w:p w:rsidR="00791C16" w:rsidRPr="00A97486" w:rsidRDefault="00791C16" w:rsidP="00C45EE5">
            <w:pPr>
              <w:jc w:val="center"/>
              <w:rPr>
                <w:rFonts w:ascii="宋体" w:hAnsi="宋体" w:cs="宋体"/>
                <w:bCs/>
                <w:color w:val="000000"/>
                <w:szCs w:val="21"/>
              </w:rPr>
            </w:pPr>
            <w:r w:rsidRPr="00A97486">
              <w:rPr>
                <w:rFonts w:ascii="宋体" w:hAnsi="宋体" w:cs="宋体" w:hint="eastAsia"/>
                <w:bCs/>
                <w:color w:val="000000"/>
                <w:szCs w:val="21"/>
              </w:rPr>
              <w:t>□</w:t>
            </w:r>
          </w:p>
        </w:tc>
        <w:tc>
          <w:tcPr>
            <w:tcW w:w="531" w:type="dxa"/>
            <w:tcBorders>
              <w:top w:val="single" w:sz="8" w:space="0" w:color="auto"/>
              <w:left w:val="single" w:sz="8" w:space="0" w:color="auto"/>
              <w:bottom w:val="single" w:sz="8" w:space="0" w:color="auto"/>
              <w:right w:val="single" w:sz="8" w:space="0" w:color="auto"/>
            </w:tcBorders>
            <w:vAlign w:val="center"/>
            <w:hideMark/>
          </w:tcPr>
          <w:p w:rsidR="00791C16" w:rsidRPr="00A97486" w:rsidRDefault="00791C16" w:rsidP="00C45EE5">
            <w:pPr>
              <w:jc w:val="center"/>
              <w:rPr>
                <w:rFonts w:ascii="宋体" w:hAnsi="宋体" w:cs="宋体"/>
                <w:bCs/>
                <w:color w:val="000000"/>
                <w:szCs w:val="21"/>
              </w:rPr>
            </w:pPr>
            <w:r w:rsidRPr="00A97486">
              <w:rPr>
                <w:rFonts w:ascii="宋体" w:hAnsi="宋体" w:cs="宋体" w:hint="eastAsia"/>
                <w:bCs/>
                <w:color w:val="000000"/>
                <w:szCs w:val="21"/>
              </w:rPr>
              <w:t>□</w:t>
            </w:r>
          </w:p>
        </w:tc>
        <w:tc>
          <w:tcPr>
            <w:tcW w:w="456" w:type="dxa"/>
            <w:tcBorders>
              <w:top w:val="single" w:sz="8" w:space="0" w:color="auto"/>
              <w:left w:val="single" w:sz="8" w:space="0" w:color="auto"/>
              <w:bottom w:val="single" w:sz="8" w:space="0" w:color="auto"/>
              <w:right w:val="single" w:sz="8" w:space="0" w:color="auto"/>
            </w:tcBorders>
            <w:vAlign w:val="center"/>
            <w:hideMark/>
          </w:tcPr>
          <w:p w:rsidR="00791C16" w:rsidRPr="00A97486" w:rsidRDefault="00791C16" w:rsidP="00C45EE5">
            <w:pPr>
              <w:jc w:val="center"/>
              <w:rPr>
                <w:rFonts w:ascii="宋体" w:hAnsi="宋体" w:cs="宋体"/>
                <w:bCs/>
                <w:color w:val="000000"/>
                <w:szCs w:val="21"/>
              </w:rPr>
            </w:pPr>
            <w:r w:rsidRPr="00A97486">
              <w:rPr>
                <w:rFonts w:ascii="宋体" w:hAnsi="宋体" w:cs="宋体" w:hint="eastAsia"/>
                <w:bCs/>
                <w:color w:val="000000"/>
                <w:szCs w:val="21"/>
              </w:rPr>
              <w:t>□</w:t>
            </w:r>
          </w:p>
        </w:tc>
        <w:tc>
          <w:tcPr>
            <w:tcW w:w="456" w:type="dxa"/>
            <w:tcBorders>
              <w:top w:val="single" w:sz="8" w:space="0" w:color="auto"/>
              <w:left w:val="single" w:sz="8" w:space="0" w:color="auto"/>
              <w:bottom w:val="single" w:sz="8" w:space="0" w:color="auto"/>
              <w:right w:val="single" w:sz="8" w:space="0" w:color="auto"/>
            </w:tcBorders>
            <w:vAlign w:val="center"/>
            <w:hideMark/>
          </w:tcPr>
          <w:p w:rsidR="00791C16" w:rsidRPr="00A97486" w:rsidRDefault="00791C16" w:rsidP="00C45EE5">
            <w:pPr>
              <w:jc w:val="center"/>
              <w:rPr>
                <w:rFonts w:ascii="宋体" w:hAnsi="宋体" w:cs="宋体"/>
                <w:bCs/>
                <w:color w:val="000000"/>
                <w:szCs w:val="21"/>
              </w:rPr>
            </w:pPr>
            <w:r w:rsidRPr="00A97486">
              <w:rPr>
                <w:rFonts w:ascii="宋体" w:hAnsi="宋体" w:cs="宋体" w:hint="eastAsia"/>
                <w:bCs/>
                <w:color w:val="000000"/>
                <w:szCs w:val="21"/>
              </w:rPr>
              <w:t>□</w:t>
            </w:r>
          </w:p>
        </w:tc>
        <w:tc>
          <w:tcPr>
            <w:tcW w:w="531" w:type="dxa"/>
            <w:tcBorders>
              <w:top w:val="single" w:sz="8" w:space="0" w:color="auto"/>
              <w:left w:val="single" w:sz="8" w:space="0" w:color="auto"/>
              <w:bottom w:val="single" w:sz="8" w:space="0" w:color="auto"/>
              <w:right w:val="single" w:sz="8" w:space="0" w:color="auto"/>
            </w:tcBorders>
            <w:vAlign w:val="center"/>
            <w:hideMark/>
          </w:tcPr>
          <w:p w:rsidR="00791C16" w:rsidRPr="00A97486" w:rsidRDefault="00791C16" w:rsidP="00C45EE5">
            <w:pPr>
              <w:jc w:val="center"/>
              <w:rPr>
                <w:rFonts w:ascii="宋体" w:hAnsi="宋体" w:cs="宋体"/>
                <w:bCs/>
                <w:color w:val="000000"/>
                <w:szCs w:val="21"/>
              </w:rPr>
            </w:pPr>
            <w:r w:rsidRPr="00A97486">
              <w:rPr>
                <w:rFonts w:ascii="宋体" w:hAnsi="宋体" w:cs="宋体" w:hint="eastAsia"/>
                <w:bCs/>
                <w:color w:val="000000"/>
                <w:szCs w:val="21"/>
              </w:rPr>
              <w:t>□</w:t>
            </w:r>
          </w:p>
        </w:tc>
        <w:tc>
          <w:tcPr>
            <w:tcW w:w="531" w:type="dxa"/>
            <w:tcBorders>
              <w:top w:val="single" w:sz="8" w:space="0" w:color="auto"/>
              <w:left w:val="single" w:sz="8" w:space="0" w:color="auto"/>
              <w:bottom w:val="single" w:sz="8" w:space="0" w:color="auto"/>
              <w:right w:val="single" w:sz="8" w:space="0" w:color="auto"/>
            </w:tcBorders>
            <w:vAlign w:val="center"/>
            <w:hideMark/>
          </w:tcPr>
          <w:p w:rsidR="00791C16" w:rsidRPr="00A97486" w:rsidRDefault="00791C16" w:rsidP="00C45EE5">
            <w:pPr>
              <w:jc w:val="center"/>
              <w:rPr>
                <w:rFonts w:ascii="宋体" w:hAnsi="宋体" w:cs="宋体"/>
                <w:bCs/>
                <w:color w:val="000000"/>
                <w:szCs w:val="21"/>
              </w:rPr>
            </w:pPr>
            <w:r w:rsidRPr="00A97486">
              <w:rPr>
                <w:rFonts w:ascii="宋体" w:hAnsi="宋体" w:cs="宋体" w:hint="eastAsia"/>
                <w:bCs/>
                <w:color w:val="000000"/>
                <w:szCs w:val="21"/>
              </w:rPr>
              <w:t>□</w:t>
            </w:r>
          </w:p>
        </w:tc>
        <w:tc>
          <w:tcPr>
            <w:tcW w:w="456" w:type="dxa"/>
            <w:tcBorders>
              <w:top w:val="single" w:sz="8" w:space="0" w:color="auto"/>
              <w:left w:val="single" w:sz="8" w:space="0" w:color="auto"/>
              <w:bottom w:val="single" w:sz="8" w:space="0" w:color="auto"/>
              <w:right w:val="single" w:sz="8" w:space="0" w:color="auto"/>
            </w:tcBorders>
            <w:vAlign w:val="center"/>
          </w:tcPr>
          <w:p w:rsidR="00791C16" w:rsidRPr="00A97486" w:rsidRDefault="00791C16" w:rsidP="00C45EE5">
            <w:pPr>
              <w:jc w:val="center"/>
              <w:rPr>
                <w:rFonts w:ascii="宋体" w:hAnsi="宋体" w:cs="宋体"/>
                <w:bCs/>
                <w:color w:val="000000"/>
                <w:szCs w:val="21"/>
              </w:rPr>
            </w:pPr>
          </w:p>
        </w:tc>
      </w:tr>
      <w:tr w:rsidR="00791C16" w:rsidRPr="00A97486" w:rsidTr="00C45EE5">
        <w:trPr>
          <w:trHeight w:val="300"/>
        </w:trPr>
        <w:tc>
          <w:tcPr>
            <w:tcW w:w="501" w:type="dxa"/>
            <w:tcBorders>
              <w:top w:val="single" w:sz="8" w:space="0" w:color="auto"/>
              <w:left w:val="single" w:sz="8" w:space="0" w:color="auto"/>
              <w:bottom w:val="single" w:sz="8" w:space="0" w:color="auto"/>
              <w:right w:val="single" w:sz="8" w:space="0" w:color="auto"/>
            </w:tcBorders>
            <w:noWrap/>
            <w:vAlign w:val="center"/>
            <w:hideMark/>
          </w:tcPr>
          <w:p w:rsidR="00791C16" w:rsidRPr="00A97486" w:rsidRDefault="00791C16" w:rsidP="00C45EE5">
            <w:pPr>
              <w:jc w:val="center"/>
              <w:rPr>
                <w:rFonts w:ascii="宋体" w:hAnsi="宋体" w:cs="宋体"/>
                <w:color w:val="000000"/>
                <w:sz w:val="22"/>
              </w:rPr>
            </w:pPr>
            <w:r w:rsidRPr="00A97486">
              <w:rPr>
                <w:rFonts w:ascii="宋体" w:hAnsi="宋体" w:cs="宋体"/>
                <w:color w:val="000000"/>
                <w:sz w:val="22"/>
              </w:rPr>
              <w:t>63</w:t>
            </w:r>
          </w:p>
        </w:tc>
        <w:tc>
          <w:tcPr>
            <w:tcW w:w="507" w:type="dxa"/>
            <w:vMerge w:val="restart"/>
            <w:tcBorders>
              <w:top w:val="single" w:sz="8" w:space="0" w:color="auto"/>
              <w:left w:val="single" w:sz="8" w:space="0" w:color="auto"/>
              <w:right w:val="single" w:sz="8" w:space="0" w:color="auto"/>
            </w:tcBorders>
            <w:textDirection w:val="btLr"/>
            <w:vAlign w:val="center"/>
            <w:hideMark/>
          </w:tcPr>
          <w:p w:rsidR="00791C16" w:rsidRPr="00A97486" w:rsidRDefault="00791C16" w:rsidP="00C45EE5">
            <w:pPr>
              <w:ind w:left="113" w:right="113"/>
              <w:jc w:val="center"/>
              <w:rPr>
                <w:b/>
                <w:bCs/>
                <w:szCs w:val="22"/>
              </w:rPr>
            </w:pPr>
            <w:r w:rsidRPr="00A97486">
              <w:rPr>
                <w:b/>
                <w:bCs/>
                <w:color w:val="00B050"/>
                <w:sz w:val="22"/>
              </w:rPr>
              <w:t>400VAC=ON!!!</w:t>
            </w:r>
            <w:r w:rsidRPr="00A97486">
              <w:rPr>
                <w:b/>
                <w:bCs/>
                <w:color w:val="FF0000"/>
                <w:sz w:val="22"/>
              </w:rPr>
              <w:t xml:space="preserve">  </w:t>
            </w:r>
            <w:r w:rsidRPr="00A97486">
              <w:rPr>
                <w:b/>
                <w:bCs/>
                <w:color w:val="00B050"/>
                <w:sz w:val="22"/>
              </w:rPr>
              <w:t>1</w:t>
            </w:r>
            <w:r w:rsidRPr="00A97486">
              <w:rPr>
                <w:color w:val="00B050"/>
              </w:rPr>
              <w:t>10VDC=ON!!!</w:t>
            </w:r>
          </w:p>
        </w:tc>
        <w:tc>
          <w:tcPr>
            <w:tcW w:w="2296" w:type="dxa"/>
            <w:tcBorders>
              <w:top w:val="single" w:sz="8" w:space="0" w:color="auto"/>
              <w:left w:val="nil"/>
              <w:bottom w:val="single" w:sz="8" w:space="0" w:color="auto"/>
              <w:right w:val="single" w:sz="8" w:space="0" w:color="auto"/>
            </w:tcBorders>
            <w:vAlign w:val="center"/>
            <w:hideMark/>
          </w:tcPr>
          <w:p w:rsidR="00791C16" w:rsidRPr="00A97486" w:rsidRDefault="00791C16" w:rsidP="00C45EE5">
            <w:pPr>
              <w:pStyle w:val="affff2"/>
              <w:rPr>
                <w:sz w:val="21"/>
              </w:rPr>
            </w:pPr>
            <w:r w:rsidRPr="00A97486">
              <w:t>DDU</w:t>
            </w:r>
            <w:r w:rsidRPr="00A97486">
              <w:rPr>
                <w:rFonts w:hint="eastAsia"/>
              </w:rPr>
              <w:t>客室退出预冷</w:t>
            </w:r>
            <w:r w:rsidRPr="00A97486">
              <w:t>/</w:t>
            </w:r>
            <w:r w:rsidRPr="00A97486">
              <w:rPr>
                <w:rFonts w:hint="eastAsia"/>
              </w:rPr>
              <w:t>预热（对司机室也有作用）</w:t>
            </w:r>
          </w:p>
        </w:tc>
        <w:tc>
          <w:tcPr>
            <w:tcW w:w="2618" w:type="dxa"/>
            <w:tcBorders>
              <w:top w:val="single" w:sz="8" w:space="0" w:color="auto"/>
              <w:left w:val="nil"/>
              <w:bottom w:val="single" w:sz="8" w:space="0" w:color="auto"/>
              <w:right w:val="single" w:sz="8" w:space="0" w:color="auto"/>
            </w:tcBorders>
            <w:vAlign w:val="center"/>
            <w:hideMark/>
          </w:tcPr>
          <w:p w:rsidR="00791C16" w:rsidRPr="00A97486" w:rsidRDefault="00791C16" w:rsidP="00C45EE5">
            <w:pPr>
              <w:pStyle w:val="affff2"/>
              <w:rPr>
                <w:sz w:val="21"/>
              </w:rPr>
            </w:pPr>
            <w:r w:rsidRPr="00A97486">
              <w:rPr>
                <w:rFonts w:hint="eastAsia"/>
              </w:rPr>
              <w:t>整车初次上电，且满足需求，空调会进入预冷预热模式，空调状态会显示预冷</w:t>
            </w:r>
            <w:r w:rsidRPr="00A97486">
              <w:t>/</w:t>
            </w:r>
            <w:r w:rsidRPr="00A97486">
              <w:rPr>
                <w:rFonts w:hint="eastAsia"/>
              </w:rPr>
              <w:t>预热，按下此</w:t>
            </w:r>
            <w:r w:rsidRPr="00A97486">
              <w:rPr>
                <w:rFonts w:hint="eastAsia"/>
              </w:rPr>
              <w:lastRenderedPageBreak/>
              <w:t>按键后，空调会进入自动状态</w:t>
            </w:r>
          </w:p>
        </w:tc>
        <w:tc>
          <w:tcPr>
            <w:tcW w:w="456" w:type="dxa"/>
            <w:tcBorders>
              <w:top w:val="single" w:sz="8" w:space="0" w:color="auto"/>
              <w:left w:val="nil"/>
              <w:bottom w:val="single" w:sz="8" w:space="0" w:color="auto"/>
              <w:right w:val="single" w:sz="8" w:space="0" w:color="auto"/>
            </w:tcBorders>
            <w:vAlign w:val="center"/>
            <w:hideMark/>
          </w:tcPr>
          <w:p w:rsidR="00791C16" w:rsidRPr="00A97486" w:rsidRDefault="00791C16" w:rsidP="00C45EE5">
            <w:pPr>
              <w:jc w:val="center"/>
              <w:rPr>
                <w:rFonts w:ascii="宋体" w:hAnsi="宋体" w:cs="宋体"/>
                <w:bCs/>
                <w:color w:val="000000"/>
                <w:szCs w:val="21"/>
              </w:rPr>
            </w:pPr>
            <w:r w:rsidRPr="00A97486">
              <w:rPr>
                <w:rFonts w:ascii="宋体" w:hAnsi="宋体" w:cs="宋体" w:hint="eastAsia"/>
                <w:bCs/>
                <w:color w:val="000000"/>
                <w:szCs w:val="21"/>
              </w:rPr>
              <w:lastRenderedPageBreak/>
              <w:t>□</w:t>
            </w:r>
          </w:p>
        </w:tc>
        <w:tc>
          <w:tcPr>
            <w:tcW w:w="531" w:type="dxa"/>
            <w:tcBorders>
              <w:top w:val="single" w:sz="8" w:space="0" w:color="auto"/>
              <w:left w:val="single" w:sz="8" w:space="0" w:color="auto"/>
              <w:bottom w:val="single" w:sz="8" w:space="0" w:color="auto"/>
              <w:right w:val="single" w:sz="8" w:space="0" w:color="auto"/>
            </w:tcBorders>
            <w:vAlign w:val="center"/>
            <w:hideMark/>
          </w:tcPr>
          <w:p w:rsidR="00791C16" w:rsidRPr="00A97486" w:rsidRDefault="00791C16" w:rsidP="00C45EE5">
            <w:pPr>
              <w:jc w:val="center"/>
              <w:rPr>
                <w:rFonts w:ascii="宋体" w:hAnsi="宋体" w:cs="宋体"/>
                <w:bCs/>
                <w:color w:val="000000"/>
                <w:szCs w:val="21"/>
              </w:rPr>
            </w:pPr>
            <w:r w:rsidRPr="00A97486">
              <w:rPr>
                <w:rFonts w:ascii="宋体" w:hAnsi="宋体" w:cs="宋体" w:hint="eastAsia"/>
                <w:bCs/>
                <w:color w:val="000000"/>
                <w:szCs w:val="21"/>
              </w:rPr>
              <w:t>□</w:t>
            </w:r>
          </w:p>
        </w:tc>
        <w:tc>
          <w:tcPr>
            <w:tcW w:w="531" w:type="dxa"/>
            <w:tcBorders>
              <w:top w:val="single" w:sz="8" w:space="0" w:color="auto"/>
              <w:left w:val="single" w:sz="8" w:space="0" w:color="auto"/>
              <w:bottom w:val="single" w:sz="8" w:space="0" w:color="auto"/>
              <w:right w:val="single" w:sz="8" w:space="0" w:color="auto"/>
            </w:tcBorders>
            <w:vAlign w:val="center"/>
            <w:hideMark/>
          </w:tcPr>
          <w:p w:rsidR="00791C16" w:rsidRPr="00A97486" w:rsidRDefault="00791C16" w:rsidP="00C45EE5">
            <w:pPr>
              <w:jc w:val="center"/>
              <w:rPr>
                <w:rFonts w:ascii="宋体" w:hAnsi="宋体" w:cs="宋体"/>
                <w:bCs/>
                <w:color w:val="000000"/>
                <w:szCs w:val="21"/>
              </w:rPr>
            </w:pPr>
            <w:r w:rsidRPr="00A97486">
              <w:rPr>
                <w:rFonts w:ascii="宋体" w:hAnsi="宋体" w:cs="宋体" w:hint="eastAsia"/>
                <w:bCs/>
                <w:color w:val="000000"/>
                <w:szCs w:val="21"/>
              </w:rPr>
              <w:t>□</w:t>
            </w:r>
          </w:p>
        </w:tc>
        <w:tc>
          <w:tcPr>
            <w:tcW w:w="456" w:type="dxa"/>
            <w:tcBorders>
              <w:top w:val="single" w:sz="8" w:space="0" w:color="auto"/>
              <w:left w:val="single" w:sz="8" w:space="0" w:color="auto"/>
              <w:bottom w:val="single" w:sz="8" w:space="0" w:color="auto"/>
              <w:right w:val="single" w:sz="8" w:space="0" w:color="auto"/>
            </w:tcBorders>
            <w:vAlign w:val="center"/>
            <w:hideMark/>
          </w:tcPr>
          <w:p w:rsidR="00791C16" w:rsidRPr="00A97486" w:rsidRDefault="00791C16" w:rsidP="00C45EE5">
            <w:pPr>
              <w:jc w:val="center"/>
              <w:rPr>
                <w:rFonts w:ascii="宋体" w:hAnsi="宋体" w:cs="宋体"/>
                <w:bCs/>
                <w:color w:val="000000"/>
                <w:szCs w:val="21"/>
              </w:rPr>
            </w:pPr>
            <w:r w:rsidRPr="00A97486">
              <w:rPr>
                <w:rFonts w:ascii="宋体" w:hAnsi="宋体" w:cs="宋体" w:hint="eastAsia"/>
                <w:bCs/>
                <w:color w:val="000000"/>
                <w:szCs w:val="21"/>
              </w:rPr>
              <w:t>□</w:t>
            </w:r>
          </w:p>
        </w:tc>
        <w:tc>
          <w:tcPr>
            <w:tcW w:w="456" w:type="dxa"/>
            <w:tcBorders>
              <w:top w:val="single" w:sz="8" w:space="0" w:color="auto"/>
              <w:left w:val="single" w:sz="8" w:space="0" w:color="auto"/>
              <w:bottom w:val="single" w:sz="8" w:space="0" w:color="auto"/>
              <w:right w:val="single" w:sz="8" w:space="0" w:color="auto"/>
            </w:tcBorders>
            <w:vAlign w:val="center"/>
            <w:hideMark/>
          </w:tcPr>
          <w:p w:rsidR="00791C16" w:rsidRPr="00A97486" w:rsidRDefault="00791C16" w:rsidP="00C45EE5">
            <w:pPr>
              <w:jc w:val="center"/>
              <w:rPr>
                <w:rFonts w:ascii="宋体" w:hAnsi="宋体" w:cs="宋体"/>
                <w:bCs/>
                <w:color w:val="000000"/>
                <w:szCs w:val="21"/>
              </w:rPr>
            </w:pPr>
            <w:r w:rsidRPr="00A97486">
              <w:rPr>
                <w:rFonts w:ascii="宋体" w:hAnsi="宋体" w:cs="宋体" w:hint="eastAsia"/>
                <w:bCs/>
                <w:color w:val="000000"/>
                <w:szCs w:val="21"/>
              </w:rPr>
              <w:t>□</w:t>
            </w:r>
          </w:p>
        </w:tc>
        <w:tc>
          <w:tcPr>
            <w:tcW w:w="531" w:type="dxa"/>
            <w:tcBorders>
              <w:top w:val="single" w:sz="8" w:space="0" w:color="auto"/>
              <w:left w:val="single" w:sz="8" w:space="0" w:color="auto"/>
              <w:bottom w:val="single" w:sz="8" w:space="0" w:color="auto"/>
              <w:right w:val="single" w:sz="8" w:space="0" w:color="auto"/>
            </w:tcBorders>
            <w:vAlign w:val="center"/>
            <w:hideMark/>
          </w:tcPr>
          <w:p w:rsidR="00791C16" w:rsidRPr="00A97486" w:rsidRDefault="00791C16" w:rsidP="00C45EE5">
            <w:pPr>
              <w:jc w:val="center"/>
              <w:rPr>
                <w:rFonts w:ascii="宋体" w:hAnsi="宋体" w:cs="宋体"/>
                <w:bCs/>
                <w:color w:val="000000"/>
                <w:szCs w:val="21"/>
              </w:rPr>
            </w:pPr>
            <w:r w:rsidRPr="00A97486">
              <w:rPr>
                <w:rFonts w:ascii="宋体" w:hAnsi="宋体" w:cs="宋体" w:hint="eastAsia"/>
                <w:bCs/>
                <w:color w:val="000000"/>
                <w:szCs w:val="21"/>
              </w:rPr>
              <w:t>□</w:t>
            </w:r>
          </w:p>
        </w:tc>
        <w:tc>
          <w:tcPr>
            <w:tcW w:w="531" w:type="dxa"/>
            <w:tcBorders>
              <w:top w:val="single" w:sz="8" w:space="0" w:color="auto"/>
              <w:left w:val="single" w:sz="8" w:space="0" w:color="auto"/>
              <w:bottom w:val="single" w:sz="8" w:space="0" w:color="auto"/>
              <w:right w:val="single" w:sz="8" w:space="0" w:color="auto"/>
            </w:tcBorders>
            <w:vAlign w:val="center"/>
            <w:hideMark/>
          </w:tcPr>
          <w:p w:rsidR="00791C16" w:rsidRPr="00A97486" w:rsidRDefault="00791C16" w:rsidP="00C45EE5">
            <w:pPr>
              <w:jc w:val="center"/>
              <w:rPr>
                <w:rFonts w:ascii="宋体" w:hAnsi="宋体" w:cs="宋体"/>
                <w:bCs/>
                <w:color w:val="000000"/>
                <w:szCs w:val="21"/>
              </w:rPr>
            </w:pPr>
            <w:r w:rsidRPr="00A97486">
              <w:rPr>
                <w:rFonts w:ascii="宋体" w:hAnsi="宋体" w:cs="宋体" w:hint="eastAsia"/>
                <w:bCs/>
                <w:color w:val="000000"/>
                <w:szCs w:val="21"/>
              </w:rPr>
              <w:t>□</w:t>
            </w:r>
          </w:p>
        </w:tc>
        <w:tc>
          <w:tcPr>
            <w:tcW w:w="456" w:type="dxa"/>
            <w:tcBorders>
              <w:top w:val="single" w:sz="8" w:space="0" w:color="auto"/>
              <w:left w:val="single" w:sz="8" w:space="0" w:color="auto"/>
              <w:bottom w:val="single" w:sz="8" w:space="0" w:color="auto"/>
              <w:right w:val="single" w:sz="8" w:space="0" w:color="auto"/>
            </w:tcBorders>
            <w:vAlign w:val="center"/>
            <w:hideMark/>
          </w:tcPr>
          <w:p w:rsidR="00791C16" w:rsidRPr="00A97486" w:rsidRDefault="00791C16" w:rsidP="00C45EE5">
            <w:pPr>
              <w:jc w:val="center"/>
              <w:rPr>
                <w:rFonts w:ascii="宋体" w:hAnsi="宋体" w:cs="宋体"/>
                <w:bCs/>
                <w:color w:val="000000"/>
                <w:szCs w:val="21"/>
              </w:rPr>
            </w:pPr>
            <w:r w:rsidRPr="00A97486">
              <w:rPr>
                <w:rFonts w:ascii="宋体" w:hAnsi="宋体" w:cs="宋体" w:hint="eastAsia"/>
                <w:bCs/>
                <w:color w:val="000000"/>
                <w:szCs w:val="21"/>
              </w:rPr>
              <w:t>□</w:t>
            </w:r>
          </w:p>
        </w:tc>
      </w:tr>
      <w:tr w:rsidR="00791C16" w:rsidRPr="00A97486" w:rsidTr="00C45EE5">
        <w:trPr>
          <w:trHeight w:val="300"/>
        </w:trPr>
        <w:tc>
          <w:tcPr>
            <w:tcW w:w="501" w:type="dxa"/>
            <w:tcBorders>
              <w:top w:val="single" w:sz="8" w:space="0" w:color="auto"/>
              <w:left w:val="single" w:sz="8" w:space="0" w:color="auto"/>
              <w:bottom w:val="single" w:sz="8" w:space="0" w:color="auto"/>
              <w:right w:val="single" w:sz="8" w:space="0" w:color="auto"/>
            </w:tcBorders>
            <w:noWrap/>
            <w:vAlign w:val="center"/>
            <w:hideMark/>
          </w:tcPr>
          <w:p w:rsidR="00791C16" w:rsidRPr="00A97486" w:rsidRDefault="00791C16" w:rsidP="00C45EE5">
            <w:pPr>
              <w:jc w:val="center"/>
              <w:rPr>
                <w:rFonts w:ascii="宋体" w:hAnsi="宋体" w:cs="宋体"/>
                <w:color w:val="000000"/>
                <w:sz w:val="22"/>
              </w:rPr>
            </w:pPr>
            <w:r w:rsidRPr="00A97486">
              <w:rPr>
                <w:rFonts w:ascii="宋体" w:hAnsi="宋体" w:cs="宋体"/>
                <w:color w:val="000000"/>
                <w:sz w:val="22"/>
              </w:rPr>
              <w:lastRenderedPageBreak/>
              <w:t>64</w:t>
            </w:r>
          </w:p>
        </w:tc>
        <w:tc>
          <w:tcPr>
            <w:tcW w:w="507" w:type="dxa"/>
            <w:vMerge/>
            <w:tcBorders>
              <w:left w:val="single" w:sz="8" w:space="0" w:color="auto"/>
              <w:right w:val="single" w:sz="8" w:space="0" w:color="auto"/>
            </w:tcBorders>
            <w:vAlign w:val="center"/>
            <w:hideMark/>
          </w:tcPr>
          <w:p w:rsidR="00791C16" w:rsidRPr="00A97486" w:rsidRDefault="00791C16" w:rsidP="00C45EE5">
            <w:pPr>
              <w:rPr>
                <w:b/>
                <w:bCs/>
                <w:szCs w:val="22"/>
              </w:rPr>
            </w:pPr>
          </w:p>
        </w:tc>
        <w:tc>
          <w:tcPr>
            <w:tcW w:w="2296" w:type="dxa"/>
            <w:tcBorders>
              <w:top w:val="single" w:sz="8" w:space="0" w:color="auto"/>
              <w:left w:val="nil"/>
              <w:bottom w:val="single" w:sz="8" w:space="0" w:color="auto"/>
              <w:right w:val="single" w:sz="8" w:space="0" w:color="auto"/>
            </w:tcBorders>
            <w:vAlign w:val="center"/>
            <w:hideMark/>
          </w:tcPr>
          <w:p w:rsidR="00791C16" w:rsidRPr="00A97486" w:rsidRDefault="00791C16" w:rsidP="00C45EE5">
            <w:pPr>
              <w:pStyle w:val="affff2"/>
              <w:rPr>
                <w:sz w:val="21"/>
              </w:rPr>
            </w:pPr>
            <w:r w:rsidRPr="00A97486">
              <w:t>DDU</w:t>
            </w:r>
            <w:r w:rsidRPr="00A97486">
              <w:rPr>
                <w:rFonts w:hint="eastAsia"/>
              </w:rPr>
              <w:t>温度偏置开关（客室</w:t>
            </w:r>
            <w:r w:rsidRPr="00A97486">
              <w:t>/</w:t>
            </w:r>
            <w:r w:rsidRPr="00A97486">
              <w:rPr>
                <w:rFonts w:hint="eastAsia"/>
              </w:rPr>
              <w:t>司机室都受此信号作用）</w:t>
            </w:r>
          </w:p>
        </w:tc>
        <w:tc>
          <w:tcPr>
            <w:tcW w:w="2618" w:type="dxa"/>
            <w:tcBorders>
              <w:top w:val="single" w:sz="8" w:space="0" w:color="auto"/>
              <w:left w:val="nil"/>
              <w:bottom w:val="single" w:sz="8" w:space="0" w:color="auto"/>
              <w:right w:val="single" w:sz="8" w:space="0" w:color="auto"/>
            </w:tcBorders>
            <w:vAlign w:val="center"/>
            <w:hideMark/>
          </w:tcPr>
          <w:p w:rsidR="00791C16" w:rsidRPr="00A97486" w:rsidRDefault="00791C16" w:rsidP="00C45EE5">
            <w:pPr>
              <w:pStyle w:val="affff2"/>
              <w:rPr>
                <w:sz w:val="21"/>
              </w:rPr>
            </w:pPr>
            <w:r w:rsidRPr="00A97486">
              <w:rPr>
                <w:rFonts w:hint="eastAsia"/>
              </w:rPr>
              <w:t>设置温度偏置开关，在</w:t>
            </w:r>
            <w:r w:rsidRPr="00A97486">
              <w:t>-2K,-1K</w:t>
            </w:r>
            <w:r w:rsidRPr="00A97486">
              <w:rPr>
                <w:rFonts w:hint="eastAsia"/>
              </w:rPr>
              <w:t>，</w:t>
            </w:r>
            <w:r w:rsidRPr="00A97486">
              <w:t>0K</w:t>
            </w:r>
            <w:r w:rsidRPr="00A97486">
              <w:rPr>
                <w:rFonts w:hint="eastAsia"/>
              </w:rPr>
              <w:t>，</w:t>
            </w:r>
            <w:r w:rsidRPr="00A97486">
              <w:t>1K</w:t>
            </w:r>
            <w:r w:rsidRPr="00A97486">
              <w:rPr>
                <w:rFonts w:hint="eastAsia"/>
              </w:rPr>
              <w:t>，</w:t>
            </w:r>
            <w:r w:rsidRPr="00A97486">
              <w:t>2K</w:t>
            </w:r>
            <w:r w:rsidRPr="00A97486">
              <w:rPr>
                <w:rFonts w:hint="eastAsia"/>
              </w:rPr>
              <w:t>中选择，相应的目标温度会进行偏置</w:t>
            </w:r>
          </w:p>
        </w:tc>
        <w:tc>
          <w:tcPr>
            <w:tcW w:w="456" w:type="dxa"/>
            <w:tcBorders>
              <w:top w:val="single" w:sz="8" w:space="0" w:color="auto"/>
              <w:left w:val="nil"/>
              <w:bottom w:val="single" w:sz="8" w:space="0" w:color="auto"/>
              <w:right w:val="single" w:sz="8" w:space="0" w:color="auto"/>
            </w:tcBorders>
            <w:vAlign w:val="center"/>
            <w:hideMark/>
          </w:tcPr>
          <w:p w:rsidR="00791C16" w:rsidRPr="00A97486" w:rsidRDefault="00791C16" w:rsidP="00C45EE5">
            <w:pPr>
              <w:jc w:val="center"/>
              <w:rPr>
                <w:rFonts w:ascii="宋体" w:hAnsi="宋体" w:cs="宋体"/>
                <w:bCs/>
                <w:color w:val="000000"/>
                <w:szCs w:val="21"/>
              </w:rPr>
            </w:pPr>
            <w:r w:rsidRPr="00A97486">
              <w:rPr>
                <w:rFonts w:ascii="宋体" w:hAnsi="宋体" w:cs="宋体" w:hint="eastAsia"/>
                <w:bCs/>
                <w:color w:val="000000"/>
                <w:szCs w:val="21"/>
              </w:rPr>
              <w:t>□</w:t>
            </w:r>
          </w:p>
        </w:tc>
        <w:tc>
          <w:tcPr>
            <w:tcW w:w="531" w:type="dxa"/>
            <w:tcBorders>
              <w:top w:val="single" w:sz="8" w:space="0" w:color="auto"/>
              <w:left w:val="single" w:sz="8" w:space="0" w:color="auto"/>
              <w:bottom w:val="single" w:sz="8" w:space="0" w:color="auto"/>
              <w:right w:val="single" w:sz="8" w:space="0" w:color="auto"/>
            </w:tcBorders>
            <w:vAlign w:val="center"/>
            <w:hideMark/>
          </w:tcPr>
          <w:p w:rsidR="00791C16" w:rsidRPr="00A97486" w:rsidRDefault="00791C16" w:rsidP="00C45EE5">
            <w:pPr>
              <w:jc w:val="center"/>
              <w:rPr>
                <w:rFonts w:ascii="宋体" w:hAnsi="宋体" w:cs="宋体"/>
                <w:bCs/>
                <w:color w:val="000000"/>
                <w:szCs w:val="21"/>
              </w:rPr>
            </w:pPr>
            <w:r w:rsidRPr="00A97486">
              <w:rPr>
                <w:rFonts w:ascii="宋体" w:hAnsi="宋体" w:cs="宋体" w:hint="eastAsia"/>
                <w:bCs/>
                <w:color w:val="000000"/>
                <w:szCs w:val="21"/>
              </w:rPr>
              <w:t>□</w:t>
            </w:r>
          </w:p>
        </w:tc>
        <w:tc>
          <w:tcPr>
            <w:tcW w:w="531" w:type="dxa"/>
            <w:tcBorders>
              <w:top w:val="single" w:sz="8" w:space="0" w:color="auto"/>
              <w:left w:val="single" w:sz="8" w:space="0" w:color="auto"/>
              <w:bottom w:val="single" w:sz="8" w:space="0" w:color="auto"/>
              <w:right w:val="single" w:sz="8" w:space="0" w:color="auto"/>
            </w:tcBorders>
            <w:vAlign w:val="center"/>
            <w:hideMark/>
          </w:tcPr>
          <w:p w:rsidR="00791C16" w:rsidRPr="00A97486" w:rsidRDefault="00791C16" w:rsidP="00C45EE5">
            <w:pPr>
              <w:jc w:val="center"/>
              <w:rPr>
                <w:rFonts w:ascii="宋体" w:hAnsi="宋体" w:cs="宋体"/>
                <w:bCs/>
                <w:color w:val="000000"/>
                <w:szCs w:val="21"/>
              </w:rPr>
            </w:pPr>
            <w:r w:rsidRPr="00A97486">
              <w:rPr>
                <w:rFonts w:ascii="宋体" w:hAnsi="宋体" w:cs="宋体" w:hint="eastAsia"/>
                <w:bCs/>
                <w:color w:val="000000"/>
                <w:szCs w:val="21"/>
              </w:rPr>
              <w:t>□</w:t>
            </w:r>
          </w:p>
        </w:tc>
        <w:tc>
          <w:tcPr>
            <w:tcW w:w="456" w:type="dxa"/>
            <w:tcBorders>
              <w:top w:val="single" w:sz="8" w:space="0" w:color="auto"/>
              <w:left w:val="single" w:sz="8" w:space="0" w:color="auto"/>
              <w:bottom w:val="single" w:sz="8" w:space="0" w:color="auto"/>
              <w:right w:val="single" w:sz="8" w:space="0" w:color="auto"/>
            </w:tcBorders>
            <w:vAlign w:val="center"/>
            <w:hideMark/>
          </w:tcPr>
          <w:p w:rsidR="00791C16" w:rsidRPr="00A97486" w:rsidRDefault="00791C16" w:rsidP="00C45EE5">
            <w:pPr>
              <w:jc w:val="center"/>
              <w:rPr>
                <w:rFonts w:ascii="宋体" w:hAnsi="宋体" w:cs="宋体"/>
                <w:bCs/>
                <w:color w:val="000000"/>
                <w:szCs w:val="21"/>
              </w:rPr>
            </w:pPr>
            <w:r w:rsidRPr="00A97486">
              <w:rPr>
                <w:rFonts w:ascii="宋体" w:hAnsi="宋体" w:cs="宋体" w:hint="eastAsia"/>
                <w:bCs/>
                <w:color w:val="000000"/>
                <w:szCs w:val="21"/>
              </w:rPr>
              <w:t>□</w:t>
            </w:r>
          </w:p>
        </w:tc>
        <w:tc>
          <w:tcPr>
            <w:tcW w:w="456" w:type="dxa"/>
            <w:tcBorders>
              <w:top w:val="single" w:sz="8" w:space="0" w:color="auto"/>
              <w:left w:val="single" w:sz="8" w:space="0" w:color="auto"/>
              <w:bottom w:val="single" w:sz="8" w:space="0" w:color="auto"/>
              <w:right w:val="single" w:sz="8" w:space="0" w:color="auto"/>
            </w:tcBorders>
            <w:vAlign w:val="center"/>
            <w:hideMark/>
          </w:tcPr>
          <w:p w:rsidR="00791C16" w:rsidRPr="00A97486" w:rsidRDefault="00791C16" w:rsidP="00C45EE5">
            <w:pPr>
              <w:jc w:val="center"/>
              <w:rPr>
                <w:rFonts w:ascii="宋体" w:hAnsi="宋体" w:cs="宋体"/>
                <w:bCs/>
                <w:color w:val="000000"/>
                <w:szCs w:val="21"/>
              </w:rPr>
            </w:pPr>
            <w:r w:rsidRPr="00A97486">
              <w:rPr>
                <w:rFonts w:ascii="宋体" w:hAnsi="宋体" w:cs="宋体" w:hint="eastAsia"/>
                <w:bCs/>
                <w:color w:val="000000"/>
                <w:szCs w:val="21"/>
              </w:rPr>
              <w:t>□</w:t>
            </w:r>
          </w:p>
        </w:tc>
        <w:tc>
          <w:tcPr>
            <w:tcW w:w="531" w:type="dxa"/>
            <w:tcBorders>
              <w:top w:val="single" w:sz="8" w:space="0" w:color="auto"/>
              <w:left w:val="single" w:sz="8" w:space="0" w:color="auto"/>
              <w:bottom w:val="single" w:sz="8" w:space="0" w:color="auto"/>
              <w:right w:val="single" w:sz="8" w:space="0" w:color="auto"/>
            </w:tcBorders>
            <w:vAlign w:val="center"/>
            <w:hideMark/>
          </w:tcPr>
          <w:p w:rsidR="00791C16" w:rsidRPr="00A97486" w:rsidRDefault="00791C16" w:rsidP="00C45EE5">
            <w:pPr>
              <w:jc w:val="center"/>
              <w:rPr>
                <w:rFonts w:ascii="宋体" w:hAnsi="宋体" w:cs="宋体"/>
                <w:bCs/>
                <w:color w:val="000000"/>
                <w:szCs w:val="21"/>
              </w:rPr>
            </w:pPr>
            <w:r w:rsidRPr="00A97486">
              <w:rPr>
                <w:rFonts w:ascii="宋体" w:hAnsi="宋体" w:cs="宋体" w:hint="eastAsia"/>
                <w:bCs/>
                <w:color w:val="000000"/>
                <w:szCs w:val="21"/>
              </w:rPr>
              <w:t>□</w:t>
            </w:r>
          </w:p>
        </w:tc>
        <w:tc>
          <w:tcPr>
            <w:tcW w:w="531" w:type="dxa"/>
            <w:tcBorders>
              <w:top w:val="single" w:sz="8" w:space="0" w:color="auto"/>
              <w:left w:val="single" w:sz="8" w:space="0" w:color="auto"/>
              <w:bottom w:val="single" w:sz="8" w:space="0" w:color="auto"/>
              <w:right w:val="single" w:sz="8" w:space="0" w:color="auto"/>
            </w:tcBorders>
            <w:vAlign w:val="center"/>
            <w:hideMark/>
          </w:tcPr>
          <w:p w:rsidR="00791C16" w:rsidRPr="00A97486" w:rsidRDefault="00791C16" w:rsidP="00C45EE5">
            <w:pPr>
              <w:jc w:val="center"/>
              <w:rPr>
                <w:rFonts w:ascii="宋体" w:hAnsi="宋体" w:cs="宋体"/>
                <w:bCs/>
                <w:color w:val="000000"/>
                <w:szCs w:val="21"/>
              </w:rPr>
            </w:pPr>
            <w:r w:rsidRPr="00A97486">
              <w:rPr>
                <w:rFonts w:ascii="宋体" w:hAnsi="宋体" w:cs="宋体" w:hint="eastAsia"/>
                <w:bCs/>
                <w:color w:val="000000"/>
                <w:szCs w:val="21"/>
              </w:rPr>
              <w:t>□</w:t>
            </w:r>
          </w:p>
        </w:tc>
        <w:tc>
          <w:tcPr>
            <w:tcW w:w="456" w:type="dxa"/>
            <w:tcBorders>
              <w:top w:val="single" w:sz="8" w:space="0" w:color="auto"/>
              <w:left w:val="single" w:sz="8" w:space="0" w:color="auto"/>
              <w:bottom w:val="single" w:sz="8" w:space="0" w:color="auto"/>
              <w:right w:val="single" w:sz="8" w:space="0" w:color="auto"/>
            </w:tcBorders>
            <w:vAlign w:val="center"/>
            <w:hideMark/>
          </w:tcPr>
          <w:p w:rsidR="00791C16" w:rsidRPr="00A97486" w:rsidRDefault="00791C16" w:rsidP="00C45EE5">
            <w:pPr>
              <w:jc w:val="center"/>
              <w:rPr>
                <w:rFonts w:ascii="宋体" w:hAnsi="宋体" w:cs="宋体"/>
                <w:bCs/>
                <w:color w:val="000000"/>
                <w:szCs w:val="21"/>
              </w:rPr>
            </w:pPr>
            <w:r w:rsidRPr="00A97486">
              <w:rPr>
                <w:rFonts w:ascii="宋体" w:hAnsi="宋体" w:cs="宋体" w:hint="eastAsia"/>
                <w:bCs/>
                <w:color w:val="000000"/>
                <w:szCs w:val="21"/>
              </w:rPr>
              <w:t>□</w:t>
            </w:r>
          </w:p>
        </w:tc>
      </w:tr>
      <w:tr w:rsidR="00791C16" w:rsidRPr="00A97486" w:rsidTr="00C45EE5">
        <w:trPr>
          <w:trHeight w:val="300"/>
        </w:trPr>
        <w:tc>
          <w:tcPr>
            <w:tcW w:w="501" w:type="dxa"/>
            <w:tcBorders>
              <w:top w:val="single" w:sz="8" w:space="0" w:color="auto"/>
              <w:left w:val="single" w:sz="8" w:space="0" w:color="auto"/>
              <w:bottom w:val="single" w:sz="8" w:space="0" w:color="auto"/>
              <w:right w:val="single" w:sz="8" w:space="0" w:color="auto"/>
            </w:tcBorders>
            <w:noWrap/>
            <w:vAlign w:val="center"/>
            <w:hideMark/>
          </w:tcPr>
          <w:p w:rsidR="00791C16" w:rsidRPr="00A97486" w:rsidRDefault="00791C16" w:rsidP="00C45EE5">
            <w:pPr>
              <w:jc w:val="center"/>
              <w:rPr>
                <w:rFonts w:ascii="宋体" w:hAnsi="宋体" w:cs="宋体"/>
                <w:color w:val="000000"/>
                <w:sz w:val="22"/>
              </w:rPr>
            </w:pPr>
            <w:r w:rsidRPr="00A97486">
              <w:rPr>
                <w:rFonts w:ascii="宋体" w:hAnsi="宋体" w:cs="宋体"/>
                <w:color w:val="000000"/>
                <w:sz w:val="22"/>
              </w:rPr>
              <w:t>65</w:t>
            </w:r>
          </w:p>
        </w:tc>
        <w:tc>
          <w:tcPr>
            <w:tcW w:w="507" w:type="dxa"/>
            <w:vMerge/>
            <w:tcBorders>
              <w:left w:val="single" w:sz="8" w:space="0" w:color="auto"/>
              <w:right w:val="single" w:sz="8" w:space="0" w:color="auto"/>
            </w:tcBorders>
            <w:vAlign w:val="center"/>
            <w:hideMark/>
          </w:tcPr>
          <w:p w:rsidR="00791C16" w:rsidRPr="00A97486" w:rsidRDefault="00791C16" w:rsidP="00C45EE5">
            <w:pPr>
              <w:rPr>
                <w:b/>
                <w:bCs/>
                <w:szCs w:val="22"/>
              </w:rPr>
            </w:pPr>
          </w:p>
        </w:tc>
        <w:tc>
          <w:tcPr>
            <w:tcW w:w="2296" w:type="dxa"/>
            <w:tcBorders>
              <w:top w:val="single" w:sz="8" w:space="0" w:color="auto"/>
              <w:left w:val="nil"/>
              <w:bottom w:val="single" w:sz="8" w:space="0" w:color="auto"/>
              <w:right w:val="single" w:sz="8" w:space="0" w:color="auto"/>
            </w:tcBorders>
            <w:vAlign w:val="center"/>
            <w:hideMark/>
          </w:tcPr>
          <w:p w:rsidR="00791C16" w:rsidRPr="00A97486" w:rsidRDefault="00791C16" w:rsidP="00C45EE5">
            <w:pPr>
              <w:pStyle w:val="affff2"/>
              <w:rPr>
                <w:sz w:val="21"/>
              </w:rPr>
            </w:pPr>
            <w:r w:rsidRPr="00A97486">
              <w:t>DDU</w:t>
            </w:r>
            <w:r w:rsidRPr="00A97486">
              <w:rPr>
                <w:rFonts w:hint="eastAsia"/>
              </w:rPr>
              <w:t>客室</w:t>
            </w:r>
            <w:r w:rsidRPr="00A97486">
              <w:t>OFF</w:t>
            </w:r>
            <w:r w:rsidRPr="00A97486">
              <w:rPr>
                <w:rFonts w:hint="eastAsia"/>
              </w:rPr>
              <w:t>开关</w:t>
            </w:r>
          </w:p>
        </w:tc>
        <w:tc>
          <w:tcPr>
            <w:tcW w:w="2618" w:type="dxa"/>
            <w:tcBorders>
              <w:top w:val="single" w:sz="8" w:space="0" w:color="auto"/>
              <w:left w:val="nil"/>
              <w:bottom w:val="single" w:sz="8" w:space="0" w:color="auto"/>
              <w:right w:val="single" w:sz="8" w:space="0" w:color="auto"/>
            </w:tcBorders>
            <w:vAlign w:val="center"/>
            <w:hideMark/>
          </w:tcPr>
          <w:p w:rsidR="00791C16" w:rsidRPr="00A97486" w:rsidRDefault="00791C16" w:rsidP="00C45EE5">
            <w:pPr>
              <w:pStyle w:val="affff2"/>
              <w:rPr>
                <w:sz w:val="21"/>
              </w:rPr>
            </w:pPr>
            <w:r w:rsidRPr="00A97486">
              <w:rPr>
                <w:rFonts w:hint="eastAsia"/>
              </w:rPr>
              <w:t>各节车厢显示关闭状态，空调机组停止工作</w:t>
            </w:r>
          </w:p>
        </w:tc>
        <w:tc>
          <w:tcPr>
            <w:tcW w:w="456" w:type="dxa"/>
            <w:tcBorders>
              <w:top w:val="single" w:sz="8" w:space="0" w:color="auto"/>
              <w:left w:val="nil"/>
              <w:bottom w:val="single" w:sz="8" w:space="0" w:color="auto"/>
              <w:right w:val="single" w:sz="8" w:space="0" w:color="auto"/>
            </w:tcBorders>
            <w:vAlign w:val="center"/>
          </w:tcPr>
          <w:p w:rsidR="00791C16" w:rsidRPr="00A97486" w:rsidRDefault="00791C16" w:rsidP="00C45EE5">
            <w:pPr>
              <w:jc w:val="center"/>
              <w:rPr>
                <w:rFonts w:ascii="宋体" w:hAnsi="宋体" w:cs="宋体"/>
                <w:bCs/>
                <w:color w:val="000000"/>
                <w:szCs w:val="21"/>
              </w:rPr>
            </w:pPr>
          </w:p>
        </w:tc>
        <w:tc>
          <w:tcPr>
            <w:tcW w:w="531" w:type="dxa"/>
            <w:tcBorders>
              <w:top w:val="single" w:sz="8" w:space="0" w:color="auto"/>
              <w:left w:val="single" w:sz="8" w:space="0" w:color="auto"/>
              <w:bottom w:val="single" w:sz="8" w:space="0" w:color="auto"/>
              <w:right w:val="single" w:sz="8" w:space="0" w:color="auto"/>
            </w:tcBorders>
            <w:vAlign w:val="center"/>
            <w:hideMark/>
          </w:tcPr>
          <w:p w:rsidR="00791C16" w:rsidRPr="00A97486" w:rsidRDefault="00791C16" w:rsidP="00C45EE5">
            <w:pPr>
              <w:jc w:val="center"/>
              <w:rPr>
                <w:rFonts w:ascii="宋体" w:hAnsi="宋体" w:cs="宋体"/>
                <w:bCs/>
                <w:color w:val="000000"/>
                <w:szCs w:val="21"/>
              </w:rPr>
            </w:pPr>
            <w:r w:rsidRPr="00A97486">
              <w:rPr>
                <w:rFonts w:ascii="宋体" w:hAnsi="宋体" w:cs="宋体" w:hint="eastAsia"/>
                <w:bCs/>
                <w:color w:val="000000"/>
                <w:szCs w:val="21"/>
              </w:rPr>
              <w:t>□</w:t>
            </w:r>
          </w:p>
        </w:tc>
        <w:tc>
          <w:tcPr>
            <w:tcW w:w="531" w:type="dxa"/>
            <w:tcBorders>
              <w:top w:val="single" w:sz="8" w:space="0" w:color="auto"/>
              <w:left w:val="single" w:sz="8" w:space="0" w:color="auto"/>
              <w:bottom w:val="single" w:sz="8" w:space="0" w:color="auto"/>
              <w:right w:val="single" w:sz="8" w:space="0" w:color="auto"/>
            </w:tcBorders>
            <w:vAlign w:val="center"/>
            <w:hideMark/>
          </w:tcPr>
          <w:p w:rsidR="00791C16" w:rsidRPr="00A97486" w:rsidRDefault="00791C16" w:rsidP="00C45EE5">
            <w:pPr>
              <w:jc w:val="center"/>
              <w:rPr>
                <w:rFonts w:ascii="宋体" w:hAnsi="宋体" w:cs="宋体"/>
                <w:bCs/>
                <w:color w:val="000000"/>
                <w:szCs w:val="21"/>
              </w:rPr>
            </w:pPr>
            <w:r w:rsidRPr="00A97486">
              <w:rPr>
                <w:rFonts w:ascii="宋体" w:hAnsi="宋体" w:cs="宋体" w:hint="eastAsia"/>
                <w:bCs/>
                <w:color w:val="000000"/>
                <w:szCs w:val="21"/>
              </w:rPr>
              <w:t>□</w:t>
            </w:r>
          </w:p>
        </w:tc>
        <w:tc>
          <w:tcPr>
            <w:tcW w:w="456" w:type="dxa"/>
            <w:tcBorders>
              <w:top w:val="single" w:sz="8" w:space="0" w:color="auto"/>
              <w:left w:val="single" w:sz="8" w:space="0" w:color="auto"/>
              <w:bottom w:val="single" w:sz="8" w:space="0" w:color="auto"/>
              <w:right w:val="single" w:sz="8" w:space="0" w:color="auto"/>
            </w:tcBorders>
            <w:vAlign w:val="center"/>
            <w:hideMark/>
          </w:tcPr>
          <w:p w:rsidR="00791C16" w:rsidRPr="00A97486" w:rsidRDefault="00791C16" w:rsidP="00C45EE5">
            <w:pPr>
              <w:jc w:val="center"/>
              <w:rPr>
                <w:rFonts w:ascii="宋体" w:hAnsi="宋体" w:cs="宋体"/>
                <w:bCs/>
                <w:color w:val="000000"/>
                <w:szCs w:val="21"/>
              </w:rPr>
            </w:pPr>
            <w:r w:rsidRPr="00A97486">
              <w:rPr>
                <w:rFonts w:ascii="宋体" w:hAnsi="宋体" w:cs="宋体" w:hint="eastAsia"/>
                <w:bCs/>
                <w:color w:val="000000"/>
                <w:szCs w:val="21"/>
              </w:rPr>
              <w:t>□</w:t>
            </w:r>
          </w:p>
        </w:tc>
        <w:tc>
          <w:tcPr>
            <w:tcW w:w="456" w:type="dxa"/>
            <w:tcBorders>
              <w:top w:val="single" w:sz="8" w:space="0" w:color="auto"/>
              <w:left w:val="single" w:sz="8" w:space="0" w:color="auto"/>
              <w:bottom w:val="single" w:sz="8" w:space="0" w:color="auto"/>
              <w:right w:val="single" w:sz="8" w:space="0" w:color="auto"/>
            </w:tcBorders>
            <w:vAlign w:val="center"/>
            <w:hideMark/>
          </w:tcPr>
          <w:p w:rsidR="00791C16" w:rsidRPr="00A97486" w:rsidRDefault="00791C16" w:rsidP="00C45EE5">
            <w:pPr>
              <w:jc w:val="center"/>
              <w:rPr>
                <w:rFonts w:ascii="宋体" w:hAnsi="宋体" w:cs="宋体"/>
                <w:bCs/>
                <w:color w:val="000000"/>
                <w:szCs w:val="21"/>
              </w:rPr>
            </w:pPr>
            <w:r w:rsidRPr="00A97486">
              <w:rPr>
                <w:rFonts w:ascii="宋体" w:hAnsi="宋体" w:cs="宋体" w:hint="eastAsia"/>
                <w:bCs/>
                <w:color w:val="000000"/>
                <w:szCs w:val="21"/>
              </w:rPr>
              <w:t>□</w:t>
            </w:r>
          </w:p>
        </w:tc>
        <w:tc>
          <w:tcPr>
            <w:tcW w:w="531" w:type="dxa"/>
            <w:tcBorders>
              <w:top w:val="single" w:sz="8" w:space="0" w:color="auto"/>
              <w:left w:val="single" w:sz="8" w:space="0" w:color="auto"/>
              <w:bottom w:val="single" w:sz="8" w:space="0" w:color="auto"/>
              <w:right w:val="single" w:sz="8" w:space="0" w:color="auto"/>
            </w:tcBorders>
            <w:vAlign w:val="center"/>
            <w:hideMark/>
          </w:tcPr>
          <w:p w:rsidR="00791C16" w:rsidRPr="00A97486" w:rsidRDefault="00791C16" w:rsidP="00C45EE5">
            <w:pPr>
              <w:jc w:val="center"/>
              <w:rPr>
                <w:rFonts w:ascii="宋体" w:hAnsi="宋体" w:cs="宋体"/>
                <w:bCs/>
                <w:color w:val="000000"/>
                <w:szCs w:val="21"/>
              </w:rPr>
            </w:pPr>
            <w:r w:rsidRPr="00A97486">
              <w:rPr>
                <w:rFonts w:ascii="宋体" w:hAnsi="宋体" w:cs="宋体" w:hint="eastAsia"/>
                <w:bCs/>
                <w:color w:val="000000"/>
                <w:szCs w:val="21"/>
              </w:rPr>
              <w:t>□</w:t>
            </w:r>
          </w:p>
        </w:tc>
        <w:tc>
          <w:tcPr>
            <w:tcW w:w="531" w:type="dxa"/>
            <w:tcBorders>
              <w:top w:val="single" w:sz="8" w:space="0" w:color="auto"/>
              <w:left w:val="single" w:sz="8" w:space="0" w:color="auto"/>
              <w:bottom w:val="single" w:sz="8" w:space="0" w:color="auto"/>
              <w:right w:val="single" w:sz="8" w:space="0" w:color="auto"/>
            </w:tcBorders>
            <w:vAlign w:val="center"/>
            <w:hideMark/>
          </w:tcPr>
          <w:p w:rsidR="00791C16" w:rsidRPr="00A97486" w:rsidRDefault="00791C16" w:rsidP="00C45EE5">
            <w:pPr>
              <w:jc w:val="center"/>
              <w:rPr>
                <w:rFonts w:ascii="宋体" w:hAnsi="宋体" w:cs="宋体"/>
                <w:bCs/>
                <w:color w:val="000000"/>
                <w:szCs w:val="21"/>
              </w:rPr>
            </w:pPr>
            <w:r w:rsidRPr="00A97486">
              <w:rPr>
                <w:rFonts w:ascii="宋体" w:hAnsi="宋体" w:cs="宋体" w:hint="eastAsia"/>
                <w:bCs/>
                <w:color w:val="000000"/>
                <w:szCs w:val="21"/>
              </w:rPr>
              <w:t>□</w:t>
            </w:r>
          </w:p>
        </w:tc>
        <w:tc>
          <w:tcPr>
            <w:tcW w:w="456" w:type="dxa"/>
            <w:tcBorders>
              <w:top w:val="single" w:sz="8" w:space="0" w:color="auto"/>
              <w:left w:val="single" w:sz="8" w:space="0" w:color="auto"/>
              <w:bottom w:val="single" w:sz="8" w:space="0" w:color="auto"/>
              <w:right w:val="single" w:sz="8" w:space="0" w:color="auto"/>
            </w:tcBorders>
            <w:vAlign w:val="center"/>
          </w:tcPr>
          <w:p w:rsidR="00791C16" w:rsidRPr="00A97486" w:rsidRDefault="00791C16" w:rsidP="00C45EE5">
            <w:pPr>
              <w:jc w:val="center"/>
              <w:rPr>
                <w:rFonts w:ascii="宋体" w:hAnsi="宋体" w:cs="宋体"/>
                <w:bCs/>
                <w:color w:val="000000"/>
                <w:szCs w:val="21"/>
              </w:rPr>
            </w:pPr>
          </w:p>
        </w:tc>
      </w:tr>
      <w:tr w:rsidR="00791C16" w:rsidRPr="00A97486" w:rsidTr="00C45EE5">
        <w:trPr>
          <w:trHeight w:val="300"/>
        </w:trPr>
        <w:tc>
          <w:tcPr>
            <w:tcW w:w="501" w:type="dxa"/>
            <w:tcBorders>
              <w:top w:val="single" w:sz="8" w:space="0" w:color="auto"/>
              <w:left w:val="single" w:sz="8" w:space="0" w:color="auto"/>
              <w:bottom w:val="single" w:sz="8" w:space="0" w:color="auto"/>
              <w:right w:val="single" w:sz="8" w:space="0" w:color="auto"/>
            </w:tcBorders>
            <w:noWrap/>
            <w:vAlign w:val="center"/>
            <w:hideMark/>
          </w:tcPr>
          <w:p w:rsidR="00791C16" w:rsidRPr="00A97486" w:rsidRDefault="00791C16" w:rsidP="00C45EE5">
            <w:pPr>
              <w:jc w:val="center"/>
              <w:rPr>
                <w:rFonts w:ascii="宋体" w:hAnsi="宋体" w:cs="宋体"/>
                <w:color w:val="000000"/>
                <w:sz w:val="22"/>
              </w:rPr>
            </w:pPr>
            <w:r w:rsidRPr="00A97486">
              <w:rPr>
                <w:rFonts w:ascii="宋体" w:hAnsi="宋体" w:cs="宋体"/>
                <w:color w:val="000000"/>
                <w:sz w:val="22"/>
              </w:rPr>
              <w:t>66</w:t>
            </w:r>
          </w:p>
        </w:tc>
        <w:tc>
          <w:tcPr>
            <w:tcW w:w="507" w:type="dxa"/>
            <w:vMerge/>
            <w:tcBorders>
              <w:left w:val="single" w:sz="8" w:space="0" w:color="auto"/>
              <w:right w:val="single" w:sz="8" w:space="0" w:color="auto"/>
            </w:tcBorders>
            <w:vAlign w:val="center"/>
            <w:hideMark/>
          </w:tcPr>
          <w:p w:rsidR="00791C16" w:rsidRPr="00A97486" w:rsidRDefault="00791C16" w:rsidP="00C45EE5">
            <w:pPr>
              <w:rPr>
                <w:b/>
                <w:bCs/>
                <w:szCs w:val="22"/>
              </w:rPr>
            </w:pPr>
          </w:p>
        </w:tc>
        <w:tc>
          <w:tcPr>
            <w:tcW w:w="2296" w:type="dxa"/>
            <w:tcBorders>
              <w:top w:val="single" w:sz="8" w:space="0" w:color="auto"/>
              <w:left w:val="nil"/>
              <w:bottom w:val="single" w:sz="8" w:space="0" w:color="auto"/>
              <w:right w:val="single" w:sz="8" w:space="0" w:color="auto"/>
            </w:tcBorders>
            <w:vAlign w:val="center"/>
            <w:hideMark/>
          </w:tcPr>
          <w:p w:rsidR="00791C16" w:rsidRPr="00A97486" w:rsidRDefault="00791C16" w:rsidP="00C45EE5">
            <w:pPr>
              <w:pStyle w:val="affff2"/>
              <w:rPr>
                <w:sz w:val="21"/>
              </w:rPr>
            </w:pPr>
            <w:r w:rsidRPr="00A97486">
              <w:t>DDU</w:t>
            </w:r>
            <w:r w:rsidRPr="00A97486">
              <w:rPr>
                <w:rFonts w:hint="eastAsia"/>
              </w:rPr>
              <w:t>司机室空调手动通风</w:t>
            </w:r>
            <w:r w:rsidRPr="00A97486">
              <w:t>/</w:t>
            </w:r>
            <w:r w:rsidRPr="00A97486">
              <w:rPr>
                <w:rFonts w:hint="eastAsia"/>
              </w:rPr>
              <w:t>制冷</w:t>
            </w:r>
            <w:r w:rsidRPr="00A97486">
              <w:t>/</w:t>
            </w:r>
            <w:r w:rsidRPr="00A97486">
              <w:rPr>
                <w:rFonts w:hint="eastAsia"/>
              </w:rPr>
              <w:t>制热模式</w:t>
            </w:r>
          </w:p>
        </w:tc>
        <w:tc>
          <w:tcPr>
            <w:tcW w:w="2618" w:type="dxa"/>
            <w:tcBorders>
              <w:top w:val="single" w:sz="8" w:space="0" w:color="auto"/>
              <w:left w:val="nil"/>
              <w:bottom w:val="single" w:sz="8" w:space="0" w:color="auto"/>
              <w:right w:val="single" w:sz="8" w:space="0" w:color="auto"/>
            </w:tcBorders>
            <w:vAlign w:val="center"/>
            <w:hideMark/>
          </w:tcPr>
          <w:p w:rsidR="00791C16" w:rsidRPr="00A97486" w:rsidRDefault="00791C16" w:rsidP="00C45EE5">
            <w:pPr>
              <w:pStyle w:val="affff2"/>
              <w:rPr>
                <w:sz w:val="21"/>
              </w:rPr>
            </w:pPr>
            <w:r w:rsidRPr="00A97486">
              <w:rPr>
                <w:rFonts w:hint="eastAsia"/>
              </w:rPr>
              <w:t>各节车厢显示通风</w:t>
            </w:r>
            <w:r w:rsidRPr="00A97486">
              <w:t>/</w:t>
            </w:r>
            <w:r w:rsidRPr="00A97486">
              <w:rPr>
                <w:rFonts w:hint="eastAsia"/>
              </w:rPr>
              <w:t>制冷</w:t>
            </w:r>
            <w:r w:rsidRPr="00A97486">
              <w:t>/</w:t>
            </w:r>
            <w:r w:rsidRPr="00A97486">
              <w:rPr>
                <w:rFonts w:hint="eastAsia"/>
              </w:rPr>
              <w:t>制热状态图标，且运行过程中无告警。</w:t>
            </w:r>
          </w:p>
        </w:tc>
        <w:tc>
          <w:tcPr>
            <w:tcW w:w="456" w:type="dxa"/>
            <w:tcBorders>
              <w:top w:val="single" w:sz="8" w:space="0" w:color="auto"/>
              <w:left w:val="nil"/>
              <w:bottom w:val="single" w:sz="8" w:space="0" w:color="auto"/>
              <w:right w:val="single" w:sz="8" w:space="0" w:color="auto"/>
            </w:tcBorders>
            <w:vAlign w:val="center"/>
            <w:hideMark/>
          </w:tcPr>
          <w:p w:rsidR="00791C16" w:rsidRPr="00A97486" w:rsidRDefault="00791C16" w:rsidP="00C45EE5">
            <w:pPr>
              <w:jc w:val="center"/>
              <w:rPr>
                <w:rFonts w:ascii="宋体" w:hAnsi="宋体" w:cs="宋体"/>
                <w:bCs/>
                <w:color w:val="000000"/>
                <w:szCs w:val="21"/>
              </w:rPr>
            </w:pPr>
            <w:r w:rsidRPr="00A97486">
              <w:rPr>
                <w:rFonts w:ascii="宋体" w:hAnsi="宋体" w:cs="宋体" w:hint="eastAsia"/>
                <w:bCs/>
                <w:color w:val="000000"/>
                <w:szCs w:val="21"/>
              </w:rPr>
              <w:t>□</w:t>
            </w:r>
          </w:p>
        </w:tc>
        <w:tc>
          <w:tcPr>
            <w:tcW w:w="531" w:type="dxa"/>
            <w:tcBorders>
              <w:top w:val="single" w:sz="8" w:space="0" w:color="auto"/>
              <w:left w:val="single" w:sz="8" w:space="0" w:color="auto"/>
              <w:bottom w:val="single" w:sz="8" w:space="0" w:color="auto"/>
              <w:right w:val="single" w:sz="8" w:space="0" w:color="auto"/>
            </w:tcBorders>
            <w:vAlign w:val="center"/>
          </w:tcPr>
          <w:p w:rsidR="00791C16" w:rsidRPr="00A97486" w:rsidRDefault="00791C16" w:rsidP="00C45EE5">
            <w:pPr>
              <w:jc w:val="center"/>
              <w:rPr>
                <w:rFonts w:ascii="宋体" w:hAnsi="宋体" w:cs="宋体"/>
                <w:bCs/>
                <w:color w:val="000000"/>
                <w:szCs w:val="21"/>
              </w:rPr>
            </w:pPr>
          </w:p>
        </w:tc>
        <w:tc>
          <w:tcPr>
            <w:tcW w:w="531" w:type="dxa"/>
            <w:tcBorders>
              <w:top w:val="single" w:sz="8" w:space="0" w:color="auto"/>
              <w:left w:val="single" w:sz="8" w:space="0" w:color="auto"/>
              <w:bottom w:val="single" w:sz="8" w:space="0" w:color="auto"/>
              <w:right w:val="single" w:sz="8" w:space="0" w:color="auto"/>
            </w:tcBorders>
            <w:vAlign w:val="center"/>
          </w:tcPr>
          <w:p w:rsidR="00791C16" w:rsidRPr="00A97486" w:rsidRDefault="00791C16" w:rsidP="00C45EE5">
            <w:pPr>
              <w:jc w:val="center"/>
              <w:rPr>
                <w:rFonts w:ascii="宋体" w:hAnsi="宋体" w:cs="宋体"/>
                <w:bCs/>
                <w:color w:val="000000"/>
                <w:szCs w:val="21"/>
              </w:rPr>
            </w:pPr>
          </w:p>
        </w:tc>
        <w:tc>
          <w:tcPr>
            <w:tcW w:w="456" w:type="dxa"/>
            <w:tcBorders>
              <w:top w:val="single" w:sz="8" w:space="0" w:color="auto"/>
              <w:left w:val="single" w:sz="8" w:space="0" w:color="auto"/>
              <w:bottom w:val="single" w:sz="8" w:space="0" w:color="auto"/>
              <w:right w:val="single" w:sz="8" w:space="0" w:color="auto"/>
            </w:tcBorders>
            <w:vAlign w:val="center"/>
          </w:tcPr>
          <w:p w:rsidR="00791C16" w:rsidRPr="00A97486" w:rsidRDefault="00791C16" w:rsidP="00C45EE5">
            <w:pPr>
              <w:jc w:val="center"/>
              <w:rPr>
                <w:rFonts w:ascii="宋体" w:hAnsi="宋体" w:cs="宋体"/>
                <w:bCs/>
                <w:color w:val="000000"/>
                <w:szCs w:val="21"/>
              </w:rPr>
            </w:pPr>
          </w:p>
        </w:tc>
        <w:tc>
          <w:tcPr>
            <w:tcW w:w="456" w:type="dxa"/>
            <w:tcBorders>
              <w:top w:val="single" w:sz="8" w:space="0" w:color="auto"/>
              <w:left w:val="single" w:sz="8" w:space="0" w:color="auto"/>
              <w:bottom w:val="single" w:sz="8" w:space="0" w:color="auto"/>
              <w:right w:val="single" w:sz="8" w:space="0" w:color="auto"/>
            </w:tcBorders>
            <w:vAlign w:val="center"/>
          </w:tcPr>
          <w:p w:rsidR="00791C16" w:rsidRPr="00A97486" w:rsidRDefault="00791C16" w:rsidP="00C45EE5">
            <w:pPr>
              <w:jc w:val="center"/>
              <w:rPr>
                <w:rFonts w:ascii="宋体" w:hAnsi="宋体" w:cs="宋体"/>
                <w:bCs/>
                <w:color w:val="000000"/>
                <w:szCs w:val="21"/>
              </w:rPr>
            </w:pPr>
          </w:p>
        </w:tc>
        <w:tc>
          <w:tcPr>
            <w:tcW w:w="531" w:type="dxa"/>
            <w:tcBorders>
              <w:top w:val="single" w:sz="8" w:space="0" w:color="auto"/>
              <w:left w:val="single" w:sz="8" w:space="0" w:color="auto"/>
              <w:bottom w:val="single" w:sz="8" w:space="0" w:color="auto"/>
              <w:right w:val="single" w:sz="8" w:space="0" w:color="auto"/>
            </w:tcBorders>
            <w:vAlign w:val="center"/>
          </w:tcPr>
          <w:p w:rsidR="00791C16" w:rsidRPr="00A97486" w:rsidRDefault="00791C16" w:rsidP="00C45EE5">
            <w:pPr>
              <w:jc w:val="center"/>
              <w:rPr>
                <w:rFonts w:ascii="宋体" w:hAnsi="宋体" w:cs="宋体"/>
                <w:bCs/>
                <w:color w:val="000000"/>
                <w:szCs w:val="21"/>
              </w:rPr>
            </w:pPr>
          </w:p>
        </w:tc>
        <w:tc>
          <w:tcPr>
            <w:tcW w:w="531" w:type="dxa"/>
            <w:tcBorders>
              <w:top w:val="single" w:sz="8" w:space="0" w:color="auto"/>
              <w:left w:val="single" w:sz="8" w:space="0" w:color="auto"/>
              <w:bottom w:val="single" w:sz="8" w:space="0" w:color="auto"/>
              <w:right w:val="single" w:sz="8" w:space="0" w:color="auto"/>
            </w:tcBorders>
            <w:vAlign w:val="center"/>
          </w:tcPr>
          <w:p w:rsidR="00791C16" w:rsidRPr="00A97486" w:rsidRDefault="00791C16" w:rsidP="00C45EE5">
            <w:pPr>
              <w:jc w:val="center"/>
              <w:rPr>
                <w:rFonts w:ascii="宋体" w:hAnsi="宋体" w:cs="宋体"/>
                <w:bCs/>
                <w:color w:val="000000"/>
                <w:szCs w:val="21"/>
              </w:rPr>
            </w:pPr>
          </w:p>
        </w:tc>
        <w:tc>
          <w:tcPr>
            <w:tcW w:w="456" w:type="dxa"/>
            <w:tcBorders>
              <w:top w:val="single" w:sz="8" w:space="0" w:color="auto"/>
              <w:left w:val="single" w:sz="8" w:space="0" w:color="auto"/>
              <w:bottom w:val="single" w:sz="8" w:space="0" w:color="auto"/>
              <w:right w:val="single" w:sz="8" w:space="0" w:color="auto"/>
            </w:tcBorders>
            <w:vAlign w:val="center"/>
            <w:hideMark/>
          </w:tcPr>
          <w:p w:rsidR="00791C16" w:rsidRPr="00A97486" w:rsidRDefault="00791C16" w:rsidP="00C45EE5">
            <w:pPr>
              <w:jc w:val="center"/>
              <w:rPr>
                <w:rFonts w:ascii="宋体" w:hAnsi="宋体" w:cs="宋体"/>
                <w:bCs/>
                <w:color w:val="000000"/>
                <w:szCs w:val="21"/>
              </w:rPr>
            </w:pPr>
            <w:r w:rsidRPr="00A97486">
              <w:rPr>
                <w:rFonts w:ascii="宋体" w:hAnsi="宋体" w:cs="宋体" w:hint="eastAsia"/>
                <w:bCs/>
                <w:color w:val="000000"/>
                <w:szCs w:val="21"/>
              </w:rPr>
              <w:t>□</w:t>
            </w:r>
          </w:p>
        </w:tc>
      </w:tr>
      <w:tr w:rsidR="00791C16" w:rsidRPr="00A97486" w:rsidTr="00C45EE5">
        <w:trPr>
          <w:trHeight w:val="300"/>
        </w:trPr>
        <w:tc>
          <w:tcPr>
            <w:tcW w:w="501" w:type="dxa"/>
            <w:tcBorders>
              <w:top w:val="single" w:sz="8" w:space="0" w:color="auto"/>
              <w:left w:val="single" w:sz="8" w:space="0" w:color="auto"/>
              <w:bottom w:val="single" w:sz="8" w:space="0" w:color="auto"/>
              <w:right w:val="single" w:sz="8" w:space="0" w:color="auto"/>
            </w:tcBorders>
            <w:noWrap/>
            <w:vAlign w:val="center"/>
            <w:hideMark/>
          </w:tcPr>
          <w:p w:rsidR="00791C16" w:rsidRPr="00A97486" w:rsidRDefault="00791C16" w:rsidP="00C45EE5">
            <w:pPr>
              <w:jc w:val="center"/>
              <w:rPr>
                <w:rFonts w:ascii="宋体" w:hAnsi="宋体" w:cs="宋体"/>
                <w:color w:val="000000"/>
                <w:sz w:val="22"/>
              </w:rPr>
            </w:pPr>
            <w:r w:rsidRPr="00A97486">
              <w:rPr>
                <w:rFonts w:ascii="宋体" w:hAnsi="宋体" w:cs="宋体"/>
                <w:color w:val="000000"/>
                <w:sz w:val="22"/>
              </w:rPr>
              <w:t>67</w:t>
            </w:r>
          </w:p>
        </w:tc>
        <w:tc>
          <w:tcPr>
            <w:tcW w:w="507" w:type="dxa"/>
            <w:vMerge/>
            <w:tcBorders>
              <w:left w:val="single" w:sz="8" w:space="0" w:color="auto"/>
              <w:right w:val="single" w:sz="8" w:space="0" w:color="auto"/>
            </w:tcBorders>
            <w:vAlign w:val="center"/>
            <w:hideMark/>
          </w:tcPr>
          <w:p w:rsidR="00791C16" w:rsidRPr="00A97486" w:rsidRDefault="00791C16" w:rsidP="00C45EE5">
            <w:pPr>
              <w:rPr>
                <w:b/>
                <w:bCs/>
                <w:szCs w:val="22"/>
              </w:rPr>
            </w:pPr>
          </w:p>
        </w:tc>
        <w:tc>
          <w:tcPr>
            <w:tcW w:w="2296" w:type="dxa"/>
            <w:tcBorders>
              <w:top w:val="single" w:sz="8" w:space="0" w:color="auto"/>
              <w:left w:val="nil"/>
              <w:bottom w:val="single" w:sz="8" w:space="0" w:color="auto"/>
              <w:right w:val="single" w:sz="8" w:space="0" w:color="auto"/>
            </w:tcBorders>
            <w:vAlign w:val="center"/>
            <w:hideMark/>
          </w:tcPr>
          <w:p w:rsidR="00791C16" w:rsidRPr="00A97486" w:rsidRDefault="00791C16" w:rsidP="00C45EE5">
            <w:pPr>
              <w:pStyle w:val="affff2"/>
              <w:rPr>
                <w:sz w:val="21"/>
              </w:rPr>
            </w:pPr>
            <w:r w:rsidRPr="00A97486">
              <w:t>DDU</w:t>
            </w:r>
            <w:r w:rsidRPr="00A97486">
              <w:rPr>
                <w:rFonts w:hint="eastAsia"/>
              </w:rPr>
              <w:t>司机室空调自动模式</w:t>
            </w:r>
          </w:p>
        </w:tc>
        <w:tc>
          <w:tcPr>
            <w:tcW w:w="2618" w:type="dxa"/>
            <w:tcBorders>
              <w:top w:val="single" w:sz="8" w:space="0" w:color="auto"/>
              <w:left w:val="nil"/>
              <w:bottom w:val="single" w:sz="8" w:space="0" w:color="auto"/>
              <w:right w:val="single" w:sz="8" w:space="0" w:color="auto"/>
            </w:tcBorders>
            <w:vAlign w:val="center"/>
            <w:hideMark/>
          </w:tcPr>
          <w:p w:rsidR="00791C16" w:rsidRPr="00A97486" w:rsidRDefault="00791C16" w:rsidP="00C45EE5">
            <w:pPr>
              <w:pStyle w:val="affff2"/>
              <w:rPr>
                <w:sz w:val="21"/>
              </w:rPr>
            </w:pPr>
            <w:r w:rsidRPr="00A97486">
              <w:rPr>
                <w:rFonts w:hint="eastAsia"/>
              </w:rPr>
              <w:t>各节车厢显示自动状态图标，空调会根据控制方案的温度逻辑自动运行</w:t>
            </w:r>
          </w:p>
        </w:tc>
        <w:tc>
          <w:tcPr>
            <w:tcW w:w="456" w:type="dxa"/>
            <w:tcBorders>
              <w:top w:val="single" w:sz="8" w:space="0" w:color="auto"/>
              <w:left w:val="nil"/>
              <w:bottom w:val="single" w:sz="8" w:space="0" w:color="auto"/>
              <w:right w:val="single" w:sz="8" w:space="0" w:color="auto"/>
            </w:tcBorders>
            <w:vAlign w:val="center"/>
            <w:hideMark/>
          </w:tcPr>
          <w:p w:rsidR="00791C16" w:rsidRPr="00A97486" w:rsidRDefault="00791C16" w:rsidP="00C45EE5">
            <w:pPr>
              <w:jc w:val="center"/>
              <w:rPr>
                <w:rFonts w:ascii="宋体" w:hAnsi="宋体" w:cs="宋体"/>
                <w:bCs/>
                <w:color w:val="000000"/>
                <w:szCs w:val="21"/>
              </w:rPr>
            </w:pPr>
            <w:r w:rsidRPr="00A97486">
              <w:rPr>
                <w:rFonts w:ascii="宋体" w:hAnsi="宋体" w:cs="宋体" w:hint="eastAsia"/>
                <w:bCs/>
                <w:color w:val="000000"/>
                <w:szCs w:val="21"/>
              </w:rPr>
              <w:t>□</w:t>
            </w:r>
          </w:p>
        </w:tc>
        <w:tc>
          <w:tcPr>
            <w:tcW w:w="531" w:type="dxa"/>
            <w:tcBorders>
              <w:top w:val="single" w:sz="8" w:space="0" w:color="auto"/>
              <w:left w:val="single" w:sz="8" w:space="0" w:color="auto"/>
              <w:bottom w:val="single" w:sz="8" w:space="0" w:color="auto"/>
              <w:right w:val="single" w:sz="8" w:space="0" w:color="auto"/>
            </w:tcBorders>
            <w:vAlign w:val="center"/>
            <w:hideMark/>
          </w:tcPr>
          <w:p w:rsidR="00791C16" w:rsidRPr="00A97486" w:rsidRDefault="00791C16" w:rsidP="00C45EE5">
            <w:pPr>
              <w:jc w:val="center"/>
              <w:rPr>
                <w:rFonts w:ascii="宋体" w:hAnsi="宋体" w:cs="宋体"/>
                <w:bCs/>
                <w:color w:val="000000"/>
                <w:szCs w:val="21"/>
              </w:rPr>
            </w:pPr>
            <w:r w:rsidRPr="00A97486">
              <w:rPr>
                <w:rFonts w:ascii="宋体" w:hAnsi="宋体" w:cs="宋体" w:hint="eastAsia"/>
                <w:bCs/>
                <w:color w:val="000000"/>
                <w:szCs w:val="21"/>
              </w:rPr>
              <w:t>□</w:t>
            </w:r>
          </w:p>
        </w:tc>
        <w:tc>
          <w:tcPr>
            <w:tcW w:w="531" w:type="dxa"/>
            <w:tcBorders>
              <w:top w:val="single" w:sz="8" w:space="0" w:color="auto"/>
              <w:left w:val="single" w:sz="8" w:space="0" w:color="auto"/>
              <w:bottom w:val="single" w:sz="8" w:space="0" w:color="auto"/>
              <w:right w:val="single" w:sz="8" w:space="0" w:color="auto"/>
            </w:tcBorders>
            <w:vAlign w:val="center"/>
            <w:hideMark/>
          </w:tcPr>
          <w:p w:rsidR="00791C16" w:rsidRPr="00A97486" w:rsidRDefault="00791C16" w:rsidP="00C45EE5">
            <w:pPr>
              <w:jc w:val="center"/>
              <w:rPr>
                <w:rFonts w:ascii="宋体" w:hAnsi="宋体" w:cs="宋体"/>
                <w:bCs/>
                <w:color w:val="000000"/>
                <w:szCs w:val="21"/>
              </w:rPr>
            </w:pPr>
            <w:r w:rsidRPr="00A97486">
              <w:rPr>
                <w:rFonts w:ascii="宋体" w:hAnsi="宋体" w:cs="宋体" w:hint="eastAsia"/>
                <w:bCs/>
                <w:color w:val="000000"/>
                <w:szCs w:val="21"/>
              </w:rPr>
              <w:t>□</w:t>
            </w:r>
          </w:p>
        </w:tc>
        <w:tc>
          <w:tcPr>
            <w:tcW w:w="456" w:type="dxa"/>
            <w:tcBorders>
              <w:top w:val="single" w:sz="8" w:space="0" w:color="auto"/>
              <w:left w:val="single" w:sz="8" w:space="0" w:color="auto"/>
              <w:bottom w:val="single" w:sz="8" w:space="0" w:color="auto"/>
              <w:right w:val="single" w:sz="8" w:space="0" w:color="auto"/>
            </w:tcBorders>
            <w:vAlign w:val="center"/>
            <w:hideMark/>
          </w:tcPr>
          <w:p w:rsidR="00791C16" w:rsidRPr="00A97486" w:rsidRDefault="00791C16" w:rsidP="00C45EE5">
            <w:pPr>
              <w:jc w:val="center"/>
              <w:rPr>
                <w:rFonts w:ascii="宋体" w:hAnsi="宋体" w:cs="宋体"/>
                <w:bCs/>
                <w:color w:val="000000"/>
                <w:szCs w:val="21"/>
              </w:rPr>
            </w:pPr>
            <w:r w:rsidRPr="00A97486">
              <w:rPr>
                <w:rFonts w:ascii="宋体" w:hAnsi="宋体" w:cs="宋体" w:hint="eastAsia"/>
                <w:bCs/>
                <w:color w:val="000000"/>
                <w:szCs w:val="21"/>
              </w:rPr>
              <w:t>□</w:t>
            </w:r>
          </w:p>
        </w:tc>
        <w:tc>
          <w:tcPr>
            <w:tcW w:w="456" w:type="dxa"/>
            <w:tcBorders>
              <w:top w:val="single" w:sz="8" w:space="0" w:color="auto"/>
              <w:left w:val="single" w:sz="8" w:space="0" w:color="auto"/>
              <w:bottom w:val="single" w:sz="8" w:space="0" w:color="auto"/>
              <w:right w:val="single" w:sz="8" w:space="0" w:color="auto"/>
            </w:tcBorders>
            <w:vAlign w:val="center"/>
            <w:hideMark/>
          </w:tcPr>
          <w:p w:rsidR="00791C16" w:rsidRPr="00A97486" w:rsidRDefault="00791C16" w:rsidP="00C45EE5">
            <w:pPr>
              <w:jc w:val="center"/>
              <w:rPr>
                <w:rFonts w:ascii="宋体" w:hAnsi="宋体" w:cs="宋体"/>
                <w:bCs/>
                <w:color w:val="000000"/>
                <w:szCs w:val="21"/>
              </w:rPr>
            </w:pPr>
            <w:r w:rsidRPr="00A97486">
              <w:rPr>
                <w:rFonts w:ascii="宋体" w:hAnsi="宋体" w:cs="宋体" w:hint="eastAsia"/>
                <w:bCs/>
                <w:color w:val="000000"/>
                <w:szCs w:val="21"/>
              </w:rPr>
              <w:t>□</w:t>
            </w:r>
          </w:p>
        </w:tc>
        <w:tc>
          <w:tcPr>
            <w:tcW w:w="531" w:type="dxa"/>
            <w:tcBorders>
              <w:top w:val="single" w:sz="8" w:space="0" w:color="auto"/>
              <w:left w:val="single" w:sz="8" w:space="0" w:color="auto"/>
              <w:bottom w:val="single" w:sz="8" w:space="0" w:color="auto"/>
              <w:right w:val="single" w:sz="8" w:space="0" w:color="auto"/>
            </w:tcBorders>
            <w:vAlign w:val="center"/>
            <w:hideMark/>
          </w:tcPr>
          <w:p w:rsidR="00791C16" w:rsidRPr="00A97486" w:rsidRDefault="00791C16" w:rsidP="00C45EE5">
            <w:pPr>
              <w:jc w:val="center"/>
              <w:rPr>
                <w:rFonts w:ascii="宋体" w:hAnsi="宋体" w:cs="宋体"/>
                <w:bCs/>
                <w:color w:val="000000"/>
                <w:szCs w:val="21"/>
              </w:rPr>
            </w:pPr>
            <w:r w:rsidRPr="00A97486">
              <w:rPr>
                <w:rFonts w:ascii="宋体" w:hAnsi="宋体" w:cs="宋体" w:hint="eastAsia"/>
                <w:bCs/>
                <w:color w:val="000000"/>
                <w:szCs w:val="21"/>
              </w:rPr>
              <w:t>□</w:t>
            </w:r>
          </w:p>
        </w:tc>
        <w:tc>
          <w:tcPr>
            <w:tcW w:w="531" w:type="dxa"/>
            <w:tcBorders>
              <w:top w:val="single" w:sz="8" w:space="0" w:color="auto"/>
              <w:left w:val="single" w:sz="8" w:space="0" w:color="auto"/>
              <w:bottom w:val="single" w:sz="8" w:space="0" w:color="auto"/>
              <w:right w:val="single" w:sz="8" w:space="0" w:color="auto"/>
            </w:tcBorders>
            <w:vAlign w:val="center"/>
            <w:hideMark/>
          </w:tcPr>
          <w:p w:rsidR="00791C16" w:rsidRPr="00A97486" w:rsidRDefault="00791C16" w:rsidP="00C45EE5">
            <w:pPr>
              <w:jc w:val="center"/>
              <w:rPr>
                <w:rFonts w:ascii="宋体" w:hAnsi="宋体" w:cs="宋体"/>
                <w:bCs/>
                <w:color w:val="000000"/>
                <w:szCs w:val="21"/>
              </w:rPr>
            </w:pPr>
            <w:r w:rsidRPr="00A97486">
              <w:rPr>
                <w:rFonts w:ascii="宋体" w:hAnsi="宋体" w:cs="宋体" w:hint="eastAsia"/>
                <w:bCs/>
                <w:color w:val="000000"/>
                <w:szCs w:val="21"/>
              </w:rPr>
              <w:t>□</w:t>
            </w:r>
          </w:p>
        </w:tc>
        <w:tc>
          <w:tcPr>
            <w:tcW w:w="456" w:type="dxa"/>
            <w:tcBorders>
              <w:top w:val="single" w:sz="8" w:space="0" w:color="auto"/>
              <w:left w:val="single" w:sz="8" w:space="0" w:color="auto"/>
              <w:bottom w:val="single" w:sz="8" w:space="0" w:color="auto"/>
              <w:right w:val="single" w:sz="8" w:space="0" w:color="auto"/>
            </w:tcBorders>
            <w:vAlign w:val="center"/>
            <w:hideMark/>
          </w:tcPr>
          <w:p w:rsidR="00791C16" w:rsidRPr="00A97486" w:rsidRDefault="00791C16" w:rsidP="00C45EE5">
            <w:pPr>
              <w:jc w:val="center"/>
              <w:rPr>
                <w:rFonts w:ascii="宋体" w:hAnsi="宋体" w:cs="宋体"/>
                <w:bCs/>
                <w:color w:val="000000"/>
                <w:szCs w:val="21"/>
              </w:rPr>
            </w:pPr>
            <w:r w:rsidRPr="00A97486">
              <w:rPr>
                <w:rFonts w:ascii="宋体" w:hAnsi="宋体" w:cs="宋体" w:hint="eastAsia"/>
                <w:bCs/>
                <w:color w:val="000000"/>
                <w:szCs w:val="21"/>
              </w:rPr>
              <w:t>□</w:t>
            </w:r>
          </w:p>
        </w:tc>
      </w:tr>
      <w:tr w:rsidR="00791C16" w:rsidRPr="00A97486" w:rsidTr="00C45EE5">
        <w:trPr>
          <w:trHeight w:val="300"/>
        </w:trPr>
        <w:tc>
          <w:tcPr>
            <w:tcW w:w="501" w:type="dxa"/>
            <w:tcBorders>
              <w:top w:val="single" w:sz="8" w:space="0" w:color="auto"/>
              <w:left w:val="single" w:sz="8" w:space="0" w:color="auto"/>
              <w:bottom w:val="single" w:sz="8" w:space="0" w:color="auto"/>
              <w:right w:val="single" w:sz="8" w:space="0" w:color="auto"/>
            </w:tcBorders>
            <w:noWrap/>
            <w:vAlign w:val="center"/>
            <w:hideMark/>
          </w:tcPr>
          <w:p w:rsidR="00791C16" w:rsidRPr="00A97486" w:rsidRDefault="00791C16" w:rsidP="00C45EE5">
            <w:pPr>
              <w:jc w:val="center"/>
              <w:rPr>
                <w:rFonts w:ascii="宋体" w:hAnsi="宋体" w:cs="宋体"/>
                <w:color w:val="000000"/>
                <w:sz w:val="22"/>
              </w:rPr>
            </w:pPr>
            <w:r w:rsidRPr="00A97486">
              <w:rPr>
                <w:rFonts w:ascii="宋体" w:hAnsi="宋体" w:cs="宋体"/>
                <w:color w:val="000000"/>
                <w:sz w:val="22"/>
              </w:rPr>
              <w:t>68</w:t>
            </w:r>
          </w:p>
        </w:tc>
        <w:tc>
          <w:tcPr>
            <w:tcW w:w="507" w:type="dxa"/>
            <w:vMerge/>
            <w:tcBorders>
              <w:left w:val="single" w:sz="8" w:space="0" w:color="auto"/>
              <w:right w:val="single" w:sz="8" w:space="0" w:color="auto"/>
            </w:tcBorders>
            <w:vAlign w:val="center"/>
            <w:hideMark/>
          </w:tcPr>
          <w:p w:rsidR="00791C16" w:rsidRPr="00A97486" w:rsidRDefault="00791C16" w:rsidP="00C45EE5">
            <w:pPr>
              <w:rPr>
                <w:b/>
                <w:bCs/>
                <w:szCs w:val="22"/>
              </w:rPr>
            </w:pPr>
          </w:p>
        </w:tc>
        <w:tc>
          <w:tcPr>
            <w:tcW w:w="2296" w:type="dxa"/>
            <w:tcBorders>
              <w:top w:val="single" w:sz="8" w:space="0" w:color="auto"/>
              <w:left w:val="nil"/>
              <w:bottom w:val="single" w:sz="8" w:space="0" w:color="auto"/>
              <w:right w:val="single" w:sz="8" w:space="0" w:color="auto"/>
            </w:tcBorders>
            <w:vAlign w:val="center"/>
            <w:hideMark/>
          </w:tcPr>
          <w:p w:rsidR="00791C16" w:rsidRPr="00A97486" w:rsidRDefault="00791C16" w:rsidP="00C45EE5">
            <w:pPr>
              <w:pStyle w:val="affff2"/>
              <w:rPr>
                <w:sz w:val="21"/>
              </w:rPr>
            </w:pPr>
            <w:r w:rsidRPr="00A97486">
              <w:t>DDU</w:t>
            </w:r>
            <w:r w:rsidRPr="00A97486">
              <w:rPr>
                <w:rFonts w:hint="eastAsia"/>
              </w:rPr>
              <w:t>司机室室</w:t>
            </w:r>
            <w:r w:rsidRPr="00A97486">
              <w:t>OFF</w:t>
            </w:r>
            <w:r w:rsidRPr="00A97486">
              <w:rPr>
                <w:rFonts w:hint="eastAsia"/>
              </w:rPr>
              <w:t>开关</w:t>
            </w:r>
          </w:p>
        </w:tc>
        <w:tc>
          <w:tcPr>
            <w:tcW w:w="2618" w:type="dxa"/>
            <w:tcBorders>
              <w:top w:val="single" w:sz="8" w:space="0" w:color="auto"/>
              <w:left w:val="nil"/>
              <w:bottom w:val="single" w:sz="8" w:space="0" w:color="auto"/>
              <w:right w:val="single" w:sz="8" w:space="0" w:color="auto"/>
            </w:tcBorders>
            <w:vAlign w:val="center"/>
            <w:hideMark/>
          </w:tcPr>
          <w:p w:rsidR="00791C16" w:rsidRPr="00A97486" w:rsidRDefault="00791C16" w:rsidP="00C45EE5">
            <w:pPr>
              <w:pStyle w:val="affff2"/>
              <w:rPr>
                <w:sz w:val="21"/>
              </w:rPr>
            </w:pPr>
            <w:r w:rsidRPr="00A97486">
              <w:rPr>
                <w:rFonts w:hint="eastAsia"/>
              </w:rPr>
              <w:t>各司机室显示关闭状态，空调机组停止工作</w:t>
            </w:r>
          </w:p>
        </w:tc>
        <w:tc>
          <w:tcPr>
            <w:tcW w:w="456" w:type="dxa"/>
            <w:tcBorders>
              <w:top w:val="single" w:sz="8" w:space="0" w:color="auto"/>
              <w:left w:val="nil"/>
              <w:bottom w:val="single" w:sz="8" w:space="0" w:color="auto"/>
              <w:right w:val="single" w:sz="8" w:space="0" w:color="auto"/>
            </w:tcBorders>
            <w:vAlign w:val="center"/>
            <w:hideMark/>
          </w:tcPr>
          <w:p w:rsidR="00791C16" w:rsidRPr="00A97486" w:rsidRDefault="00791C16" w:rsidP="00C45EE5">
            <w:pPr>
              <w:jc w:val="center"/>
              <w:rPr>
                <w:rFonts w:ascii="宋体" w:hAnsi="宋体" w:cs="宋体"/>
                <w:bCs/>
                <w:color w:val="000000"/>
                <w:szCs w:val="21"/>
              </w:rPr>
            </w:pPr>
            <w:r w:rsidRPr="00A97486">
              <w:rPr>
                <w:rFonts w:ascii="宋体" w:hAnsi="宋体" w:cs="宋体" w:hint="eastAsia"/>
                <w:bCs/>
                <w:color w:val="000000"/>
                <w:szCs w:val="21"/>
              </w:rPr>
              <w:t>□</w:t>
            </w:r>
          </w:p>
        </w:tc>
        <w:tc>
          <w:tcPr>
            <w:tcW w:w="531" w:type="dxa"/>
            <w:tcBorders>
              <w:top w:val="single" w:sz="8" w:space="0" w:color="auto"/>
              <w:left w:val="single" w:sz="8" w:space="0" w:color="auto"/>
              <w:bottom w:val="single" w:sz="8" w:space="0" w:color="auto"/>
              <w:right w:val="single" w:sz="8" w:space="0" w:color="auto"/>
            </w:tcBorders>
            <w:vAlign w:val="center"/>
          </w:tcPr>
          <w:p w:rsidR="00791C16" w:rsidRPr="00A97486" w:rsidRDefault="00791C16" w:rsidP="00C45EE5">
            <w:pPr>
              <w:jc w:val="center"/>
              <w:rPr>
                <w:rFonts w:ascii="宋体" w:hAnsi="宋体" w:cs="宋体"/>
                <w:bCs/>
                <w:color w:val="000000"/>
                <w:szCs w:val="21"/>
              </w:rPr>
            </w:pPr>
          </w:p>
        </w:tc>
        <w:tc>
          <w:tcPr>
            <w:tcW w:w="531" w:type="dxa"/>
            <w:tcBorders>
              <w:top w:val="single" w:sz="8" w:space="0" w:color="auto"/>
              <w:left w:val="single" w:sz="8" w:space="0" w:color="auto"/>
              <w:bottom w:val="single" w:sz="8" w:space="0" w:color="auto"/>
              <w:right w:val="single" w:sz="8" w:space="0" w:color="auto"/>
            </w:tcBorders>
            <w:vAlign w:val="center"/>
          </w:tcPr>
          <w:p w:rsidR="00791C16" w:rsidRPr="00A97486" w:rsidRDefault="00791C16" w:rsidP="00C45EE5">
            <w:pPr>
              <w:jc w:val="center"/>
              <w:rPr>
                <w:rFonts w:ascii="宋体" w:hAnsi="宋体" w:cs="宋体"/>
                <w:bCs/>
                <w:color w:val="000000"/>
                <w:szCs w:val="21"/>
              </w:rPr>
            </w:pPr>
          </w:p>
        </w:tc>
        <w:tc>
          <w:tcPr>
            <w:tcW w:w="456" w:type="dxa"/>
            <w:tcBorders>
              <w:top w:val="single" w:sz="8" w:space="0" w:color="auto"/>
              <w:left w:val="single" w:sz="8" w:space="0" w:color="auto"/>
              <w:bottom w:val="single" w:sz="8" w:space="0" w:color="auto"/>
              <w:right w:val="single" w:sz="8" w:space="0" w:color="auto"/>
            </w:tcBorders>
            <w:vAlign w:val="center"/>
          </w:tcPr>
          <w:p w:rsidR="00791C16" w:rsidRPr="00A97486" w:rsidRDefault="00791C16" w:rsidP="00C45EE5">
            <w:pPr>
              <w:jc w:val="center"/>
              <w:rPr>
                <w:rFonts w:ascii="宋体" w:hAnsi="宋体" w:cs="宋体"/>
                <w:bCs/>
                <w:color w:val="000000"/>
                <w:szCs w:val="21"/>
              </w:rPr>
            </w:pPr>
          </w:p>
        </w:tc>
        <w:tc>
          <w:tcPr>
            <w:tcW w:w="456" w:type="dxa"/>
            <w:tcBorders>
              <w:top w:val="single" w:sz="8" w:space="0" w:color="auto"/>
              <w:left w:val="single" w:sz="8" w:space="0" w:color="auto"/>
              <w:bottom w:val="single" w:sz="8" w:space="0" w:color="auto"/>
              <w:right w:val="single" w:sz="8" w:space="0" w:color="auto"/>
            </w:tcBorders>
            <w:vAlign w:val="center"/>
          </w:tcPr>
          <w:p w:rsidR="00791C16" w:rsidRPr="00A97486" w:rsidRDefault="00791C16" w:rsidP="00C45EE5">
            <w:pPr>
              <w:jc w:val="center"/>
              <w:rPr>
                <w:rFonts w:ascii="宋体" w:hAnsi="宋体" w:cs="宋体"/>
                <w:bCs/>
                <w:color w:val="000000"/>
                <w:szCs w:val="21"/>
              </w:rPr>
            </w:pPr>
          </w:p>
        </w:tc>
        <w:tc>
          <w:tcPr>
            <w:tcW w:w="531" w:type="dxa"/>
            <w:tcBorders>
              <w:top w:val="single" w:sz="8" w:space="0" w:color="auto"/>
              <w:left w:val="single" w:sz="8" w:space="0" w:color="auto"/>
              <w:bottom w:val="single" w:sz="8" w:space="0" w:color="auto"/>
              <w:right w:val="single" w:sz="8" w:space="0" w:color="auto"/>
            </w:tcBorders>
            <w:vAlign w:val="center"/>
          </w:tcPr>
          <w:p w:rsidR="00791C16" w:rsidRPr="00A97486" w:rsidRDefault="00791C16" w:rsidP="00C45EE5">
            <w:pPr>
              <w:jc w:val="center"/>
              <w:rPr>
                <w:rFonts w:ascii="宋体" w:hAnsi="宋体" w:cs="宋体"/>
                <w:bCs/>
                <w:color w:val="000000"/>
                <w:szCs w:val="21"/>
              </w:rPr>
            </w:pPr>
          </w:p>
        </w:tc>
        <w:tc>
          <w:tcPr>
            <w:tcW w:w="531" w:type="dxa"/>
            <w:tcBorders>
              <w:top w:val="single" w:sz="8" w:space="0" w:color="auto"/>
              <w:left w:val="single" w:sz="8" w:space="0" w:color="auto"/>
              <w:bottom w:val="single" w:sz="8" w:space="0" w:color="auto"/>
              <w:right w:val="single" w:sz="8" w:space="0" w:color="auto"/>
            </w:tcBorders>
            <w:vAlign w:val="center"/>
          </w:tcPr>
          <w:p w:rsidR="00791C16" w:rsidRPr="00A97486" w:rsidRDefault="00791C16" w:rsidP="00C45EE5">
            <w:pPr>
              <w:jc w:val="center"/>
              <w:rPr>
                <w:rFonts w:ascii="宋体" w:hAnsi="宋体" w:cs="宋体"/>
                <w:bCs/>
                <w:color w:val="000000"/>
                <w:szCs w:val="21"/>
              </w:rPr>
            </w:pPr>
          </w:p>
        </w:tc>
        <w:tc>
          <w:tcPr>
            <w:tcW w:w="456" w:type="dxa"/>
            <w:tcBorders>
              <w:top w:val="single" w:sz="8" w:space="0" w:color="auto"/>
              <w:left w:val="single" w:sz="8" w:space="0" w:color="auto"/>
              <w:bottom w:val="single" w:sz="8" w:space="0" w:color="auto"/>
              <w:right w:val="single" w:sz="8" w:space="0" w:color="auto"/>
            </w:tcBorders>
            <w:vAlign w:val="center"/>
            <w:hideMark/>
          </w:tcPr>
          <w:p w:rsidR="00791C16" w:rsidRPr="00A97486" w:rsidRDefault="00791C16" w:rsidP="00C45EE5">
            <w:pPr>
              <w:jc w:val="center"/>
              <w:rPr>
                <w:rFonts w:ascii="宋体" w:hAnsi="宋体" w:cs="宋体"/>
                <w:bCs/>
                <w:color w:val="000000"/>
                <w:szCs w:val="21"/>
              </w:rPr>
            </w:pPr>
            <w:r w:rsidRPr="00A97486">
              <w:rPr>
                <w:rFonts w:ascii="宋体" w:hAnsi="宋体" w:cs="宋体" w:hint="eastAsia"/>
                <w:bCs/>
                <w:color w:val="000000"/>
                <w:szCs w:val="21"/>
              </w:rPr>
              <w:t>□</w:t>
            </w:r>
          </w:p>
        </w:tc>
      </w:tr>
      <w:tr w:rsidR="00791C16" w:rsidRPr="00A97486" w:rsidTr="00C45EE5">
        <w:trPr>
          <w:trHeight w:val="300"/>
        </w:trPr>
        <w:tc>
          <w:tcPr>
            <w:tcW w:w="501" w:type="dxa"/>
            <w:tcBorders>
              <w:top w:val="single" w:sz="8" w:space="0" w:color="auto"/>
              <w:left w:val="single" w:sz="8" w:space="0" w:color="auto"/>
              <w:bottom w:val="single" w:sz="8" w:space="0" w:color="auto"/>
              <w:right w:val="single" w:sz="8" w:space="0" w:color="auto"/>
            </w:tcBorders>
            <w:noWrap/>
            <w:vAlign w:val="center"/>
            <w:hideMark/>
          </w:tcPr>
          <w:p w:rsidR="00791C16" w:rsidRPr="00A97486" w:rsidRDefault="00791C16" w:rsidP="00C45EE5">
            <w:pPr>
              <w:jc w:val="center"/>
              <w:rPr>
                <w:rFonts w:ascii="宋体" w:hAnsi="宋体" w:cs="宋体"/>
                <w:color w:val="000000"/>
                <w:sz w:val="22"/>
              </w:rPr>
            </w:pPr>
            <w:r w:rsidRPr="00A97486">
              <w:rPr>
                <w:rFonts w:ascii="宋体" w:hAnsi="宋体" w:cs="宋体"/>
                <w:color w:val="000000"/>
                <w:sz w:val="22"/>
              </w:rPr>
              <w:t>69</w:t>
            </w:r>
          </w:p>
        </w:tc>
        <w:tc>
          <w:tcPr>
            <w:tcW w:w="507" w:type="dxa"/>
            <w:vMerge/>
            <w:tcBorders>
              <w:left w:val="single" w:sz="8" w:space="0" w:color="auto"/>
              <w:bottom w:val="single" w:sz="8" w:space="0" w:color="auto"/>
              <w:right w:val="single" w:sz="8" w:space="0" w:color="auto"/>
            </w:tcBorders>
            <w:vAlign w:val="center"/>
            <w:hideMark/>
          </w:tcPr>
          <w:p w:rsidR="00791C16" w:rsidRPr="00A97486" w:rsidRDefault="00791C16" w:rsidP="00C45EE5">
            <w:pPr>
              <w:rPr>
                <w:b/>
                <w:bCs/>
                <w:szCs w:val="22"/>
              </w:rPr>
            </w:pPr>
          </w:p>
        </w:tc>
        <w:tc>
          <w:tcPr>
            <w:tcW w:w="2296" w:type="dxa"/>
            <w:tcBorders>
              <w:top w:val="single" w:sz="8" w:space="0" w:color="auto"/>
              <w:left w:val="nil"/>
              <w:bottom w:val="single" w:sz="8" w:space="0" w:color="auto"/>
              <w:right w:val="single" w:sz="8" w:space="0" w:color="auto"/>
            </w:tcBorders>
            <w:vAlign w:val="center"/>
            <w:hideMark/>
          </w:tcPr>
          <w:p w:rsidR="00791C16" w:rsidRPr="00A97486" w:rsidRDefault="00791C16" w:rsidP="00C45EE5">
            <w:pPr>
              <w:pStyle w:val="affff2"/>
              <w:rPr>
                <w:sz w:val="21"/>
              </w:rPr>
            </w:pPr>
            <w:r w:rsidRPr="00A97486">
              <w:t>DDU</w:t>
            </w:r>
            <w:r w:rsidRPr="00A97486">
              <w:rPr>
                <w:rFonts w:hint="eastAsia"/>
              </w:rPr>
              <w:t>上选中自动模式，</w:t>
            </w:r>
            <w:r w:rsidRPr="00A97486">
              <w:t>TCMS</w:t>
            </w:r>
            <w:r w:rsidRPr="00A97486">
              <w:rPr>
                <w:rFonts w:hint="eastAsia"/>
              </w:rPr>
              <w:t>集控模式下正常运行一段时间</w:t>
            </w:r>
          </w:p>
        </w:tc>
        <w:tc>
          <w:tcPr>
            <w:tcW w:w="2618" w:type="dxa"/>
            <w:tcBorders>
              <w:top w:val="single" w:sz="8" w:space="0" w:color="auto"/>
              <w:left w:val="nil"/>
              <w:bottom w:val="single" w:sz="8" w:space="0" w:color="auto"/>
              <w:right w:val="single" w:sz="8" w:space="0" w:color="auto"/>
            </w:tcBorders>
            <w:vAlign w:val="center"/>
            <w:hideMark/>
          </w:tcPr>
          <w:p w:rsidR="00791C16" w:rsidRPr="00A97486" w:rsidRDefault="00791C16" w:rsidP="00C45EE5">
            <w:pPr>
              <w:pStyle w:val="affff2"/>
              <w:rPr>
                <w:sz w:val="21"/>
              </w:rPr>
            </w:pPr>
            <w:r w:rsidRPr="00A97486">
              <w:rPr>
                <w:rFonts w:hint="eastAsia"/>
              </w:rPr>
              <w:t>用</w:t>
            </w:r>
            <w:r w:rsidRPr="00A97486">
              <w:t>PTU</w:t>
            </w:r>
            <w:r w:rsidRPr="00A97486">
              <w:rPr>
                <w:rFonts w:hint="eastAsia"/>
              </w:rPr>
              <w:t>监视各节车厢的</w:t>
            </w:r>
            <w:r w:rsidRPr="00A97486">
              <w:t>HVAC</w:t>
            </w:r>
            <w:r w:rsidRPr="00A97486">
              <w:rPr>
                <w:rFonts w:hint="eastAsia"/>
              </w:rPr>
              <w:t>运行工况，空调正常工作，不会出现制冷制热交替，报故障等异常状况</w:t>
            </w:r>
          </w:p>
        </w:tc>
        <w:tc>
          <w:tcPr>
            <w:tcW w:w="456" w:type="dxa"/>
            <w:tcBorders>
              <w:top w:val="single" w:sz="8" w:space="0" w:color="auto"/>
              <w:left w:val="nil"/>
              <w:bottom w:val="single" w:sz="8" w:space="0" w:color="auto"/>
              <w:right w:val="single" w:sz="8" w:space="0" w:color="auto"/>
            </w:tcBorders>
            <w:vAlign w:val="center"/>
            <w:hideMark/>
          </w:tcPr>
          <w:p w:rsidR="00791C16" w:rsidRPr="00A97486" w:rsidRDefault="00791C16" w:rsidP="00C45EE5">
            <w:pPr>
              <w:jc w:val="center"/>
              <w:rPr>
                <w:rFonts w:ascii="宋体" w:hAnsi="宋体" w:cs="宋体"/>
                <w:bCs/>
                <w:color w:val="000000"/>
                <w:szCs w:val="21"/>
              </w:rPr>
            </w:pPr>
            <w:r w:rsidRPr="00A97486">
              <w:rPr>
                <w:rFonts w:ascii="宋体" w:hAnsi="宋体" w:cs="宋体" w:hint="eastAsia"/>
                <w:bCs/>
                <w:color w:val="000000"/>
                <w:szCs w:val="21"/>
              </w:rPr>
              <w:t>□</w:t>
            </w:r>
          </w:p>
        </w:tc>
        <w:tc>
          <w:tcPr>
            <w:tcW w:w="531" w:type="dxa"/>
            <w:tcBorders>
              <w:top w:val="single" w:sz="8" w:space="0" w:color="auto"/>
              <w:left w:val="single" w:sz="8" w:space="0" w:color="auto"/>
              <w:bottom w:val="single" w:sz="8" w:space="0" w:color="auto"/>
              <w:right w:val="single" w:sz="8" w:space="0" w:color="auto"/>
            </w:tcBorders>
            <w:vAlign w:val="center"/>
            <w:hideMark/>
          </w:tcPr>
          <w:p w:rsidR="00791C16" w:rsidRPr="00A97486" w:rsidRDefault="00791C16" w:rsidP="00C45EE5">
            <w:pPr>
              <w:jc w:val="center"/>
              <w:rPr>
                <w:rFonts w:ascii="宋体" w:hAnsi="宋体" w:cs="宋体"/>
                <w:bCs/>
                <w:color w:val="000000"/>
                <w:szCs w:val="21"/>
              </w:rPr>
            </w:pPr>
            <w:r w:rsidRPr="00A97486">
              <w:rPr>
                <w:rFonts w:ascii="宋体" w:hAnsi="宋体" w:cs="宋体" w:hint="eastAsia"/>
                <w:bCs/>
                <w:color w:val="000000"/>
                <w:szCs w:val="21"/>
              </w:rPr>
              <w:t>□</w:t>
            </w:r>
          </w:p>
        </w:tc>
        <w:tc>
          <w:tcPr>
            <w:tcW w:w="531" w:type="dxa"/>
            <w:tcBorders>
              <w:top w:val="single" w:sz="8" w:space="0" w:color="auto"/>
              <w:left w:val="single" w:sz="8" w:space="0" w:color="auto"/>
              <w:bottom w:val="single" w:sz="8" w:space="0" w:color="auto"/>
              <w:right w:val="single" w:sz="8" w:space="0" w:color="auto"/>
            </w:tcBorders>
            <w:vAlign w:val="center"/>
            <w:hideMark/>
          </w:tcPr>
          <w:p w:rsidR="00791C16" w:rsidRPr="00A97486" w:rsidRDefault="00791C16" w:rsidP="00C45EE5">
            <w:pPr>
              <w:jc w:val="center"/>
              <w:rPr>
                <w:rFonts w:ascii="宋体" w:hAnsi="宋体" w:cs="宋体"/>
                <w:bCs/>
                <w:color w:val="000000"/>
                <w:szCs w:val="21"/>
              </w:rPr>
            </w:pPr>
            <w:r w:rsidRPr="00A97486">
              <w:rPr>
                <w:rFonts w:ascii="宋体" w:hAnsi="宋体" w:cs="宋体" w:hint="eastAsia"/>
                <w:bCs/>
                <w:color w:val="000000"/>
                <w:szCs w:val="21"/>
              </w:rPr>
              <w:t>□</w:t>
            </w:r>
          </w:p>
        </w:tc>
        <w:tc>
          <w:tcPr>
            <w:tcW w:w="456" w:type="dxa"/>
            <w:tcBorders>
              <w:top w:val="single" w:sz="8" w:space="0" w:color="auto"/>
              <w:left w:val="single" w:sz="8" w:space="0" w:color="auto"/>
              <w:bottom w:val="single" w:sz="8" w:space="0" w:color="auto"/>
              <w:right w:val="single" w:sz="8" w:space="0" w:color="auto"/>
            </w:tcBorders>
            <w:vAlign w:val="center"/>
            <w:hideMark/>
          </w:tcPr>
          <w:p w:rsidR="00791C16" w:rsidRPr="00A97486" w:rsidRDefault="00791C16" w:rsidP="00C45EE5">
            <w:pPr>
              <w:jc w:val="center"/>
              <w:rPr>
                <w:rFonts w:ascii="宋体" w:hAnsi="宋体" w:cs="宋体"/>
                <w:bCs/>
                <w:color w:val="000000"/>
                <w:szCs w:val="21"/>
              </w:rPr>
            </w:pPr>
            <w:r w:rsidRPr="00A97486">
              <w:rPr>
                <w:rFonts w:ascii="宋体" w:hAnsi="宋体" w:cs="宋体" w:hint="eastAsia"/>
                <w:bCs/>
                <w:color w:val="000000"/>
                <w:szCs w:val="21"/>
              </w:rPr>
              <w:t>□</w:t>
            </w:r>
          </w:p>
        </w:tc>
        <w:tc>
          <w:tcPr>
            <w:tcW w:w="456" w:type="dxa"/>
            <w:tcBorders>
              <w:top w:val="single" w:sz="8" w:space="0" w:color="auto"/>
              <w:left w:val="single" w:sz="8" w:space="0" w:color="auto"/>
              <w:bottom w:val="single" w:sz="8" w:space="0" w:color="auto"/>
              <w:right w:val="single" w:sz="8" w:space="0" w:color="auto"/>
            </w:tcBorders>
            <w:vAlign w:val="center"/>
            <w:hideMark/>
          </w:tcPr>
          <w:p w:rsidR="00791C16" w:rsidRPr="00A97486" w:rsidRDefault="00791C16" w:rsidP="00C45EE5">
            <w:pPr>
              <w:jc w:val="center"/>
              <w:rPr>
                <w:rFonts w:ascii="宋体" w:hAnsi="宋体" w:cs="宋体"/>
                <w:bCs/>
                <w:color w:val="000000"/>
                <w:szCs w:val="21"/>
              </w:rPr>
            </w:pPr>
            <w:r w:rsidRPr="00A97486">
              <w:rPr>
                <w:rFonts w:ascii="宋体" w:hAnsi="宋体" w:cs="宋体" w:hint="eastAsia"/>
                <w:bCs/>
                <w:color w:val="000000"/>
                <w:szCs w:val="21"/>
              </w:rPr>
              <w:t>□</w:t>
            </w:r>
          </w:p>
        </w:tc>
        <w:tc>
          <w:tcPr>
            <w:tcW w:w="531" w:type="dxa"/>
            <w:tcBorders>
              <w:top w:val="single" w:sz="8" w:space="0" w:color="auto"/>
              <w:left w:val="single" w:sz="8" w:space="0" w:color="auto"/>
              <w:bottom w:val="single" w:sz="8" w:space="0" w:color="auto"/>
              <w:right w:val="single" w:sz="8" w:space="0" w:color="auto"/>
            </w:tcBorders>
            <w:vAlign w:val="center"/>
            <w:hideMark/>
          </w:tcPr>
          <w:p w:rsidR="00791C16" w:rsidRPr="00A97486" w:rsidRDefault="00791C16" w:rsidP="00C45EE5">
            <w:pPr>
              <w:jc w:val="center"/>
              <w:rPr>
                <w:rFonts w:ascii="宋体" w:hAnsi="宋体" w:cs="宋体"/>
                <w:bCs/>
                <w:color w:val="000000"/>
                <w:szCs w:val="21"/>
              </w:rPr>
            </w:pPr>
            <w:r w:rsidRPr="00A97486">
              <w:rPr>
                <w:rFonts w:ascii="宋体" w:hAnsi="宋体" w:cs="宋体" w:hint="eastAsia"/>
                <w:bCs/>
                <w:color w:val="000000"/>
                <w:szCs w:val="21"/>
              </w:rPr>
              <w:t>□</w:t>
            </w:r>
          </w:p>
        </w:tc>
        <w:tc>
          <w:tcPr>
            <w:tcW w:w="531" w:type="dxa"/>
            <w:tcBorders>
              <w:top w:val="single" w:sz="8" w:space="0" w:color="auto"/>
              <w:left w:val="single" w:sz="8" w:space="0" w:color="auto"/>
              <w:bottom w:val="single" w:sz="8" w:space="0" w:color="auto"/>
              <w:right w:val="single" w:sz="8" w:space="0" w:color="auto"/>
            </w:tcBorders>
            <w:vAlign w:val="center"/>
            <w:hideMark/>
          </w:tcPr>
          <w:p w:rsidR="00791C16" w:rsidRPr="00A97486" w:rsidRDefault="00791C16" w:rsidP="00C45EE5">
            <w:pPr>
              <w:jc w:val="center"/>
              <w:rPr>
                <w:rFonts w:ascii="宋体" w:hAnsi="宋体" w:cs="宋体"/>
                <w:bCs/>
                <w:color w:val="000000"/>
                <w:szCs w:val="21"/>
              </w:rPr>
            </w:pPr>
            <w:r w:rsidRPr="00A97486">
              <w:rPr>
                <w:rFonts w:ascii="宋体" w:hAnsi="宋体" w:cs="宋体" w:hint="eastAsia"/>
                <w:bCs/>
                <w:color w:val="000000"/>
                <w:szCs w:val="21"/>
              </w:rPr>
              <w:t>□</w:t>
            </w:r>
          </w:p>
        </w:tc>
        <w:tc>
          <w:tcPr>
            <w:tcW w:w="456" w:type="dxa"/>
            <w:tcBorders>
              <w:top w:val="single" w:sz="8" w:space="0" w:color="auto"/>
              <w:left w:val="single" w:sz="8" w:space="0" w:color="auto"/>
              <w:bottom w:val="single" w:sz="8" w:space="0" w:color="auto"/>
              <w:right w:val="single" w:sz="8" w:space="0" w:color="auto"/>
            </w:tcBorders>
            <w:vAlign w:val="center"/>
            <w:hideMark/>
          </w:tcPr>
          <w:p w:rsidR="00791C16" w:rsidRPr="00A97486" w:rsidRDefault="00791C16" w:rsidP="00C45EE5">
            <w:pPr>
              <w:jc w:val="center"/>
              <w:rPr>
                <w:rFonts w:ascii="宋体" w:hAnsi="宋体" w:cs="宋体"/>
                <w:bCs/>
                <w:color w:val="000000"/>
                <w:szCs w:val="21"/>
              </w:rPr>
            </w:pPr>
            <w:r w:rsidRPr="00A97486">
              <w:rPr>
                <w:rFonts w:ascii="宋体" w:hAnsi="宋体" w:cs="宋体" w:hint="eastAsia"/>
                <w:bCs/>
                <w:color w:val="000000"/>
                <w:szCs w:val="21"/>
              </w:rPr>
              <w:t>□</w:t>
            </w:r>
          </w:p>
        </w:tc>
      </w:tr>
    </w:tbl>
    <w:p w:rsidR="00791C16" w:rsidRPr="00A97486" w:rsidRDefault="00791C16" w:rsidP="00791C16">
      <w:pPr>
        <w:rPr>
          <w:rFonts w:ascii="Calibri" w:hAnsi="Calibri"/>
          <w:szCs w:val="22"/>
        </w:rPr>
      </w:pPr>
    </w:p>
    <w:p w:rsidR="00791C16" w:rsidRPr="00A97486" w:rsidRDefault="00791C16" w:rsidP="00791C16">
      <w:pPr>
        <w:spacing w:line="276" w:lineRule="auto"/>
        <w:jc w:val="center"/>
      </w:pPr>
      <w:r w:rsidRPr="00A97486">
        <w:rPr>
          <w:noProof/>
        </w:rPr>
        <w:drawing>
          <wp:inline distT="0" distB="0" distL="0" distR="0">
            <wp:extent cx="3355975" cy="2268855"/>
            <wp:effectExtent l="0" t="0" r="0" b="0"/>
            <wp:docPr id="62" name="图片 62" descr="微信图片_20170517214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微信图片_20170517214057"/>
                    <pic:cNvPicPr>
                      <a:picLocks noChangeAspect="1" noChangeArrowheads="1"/>
                    </pic:cNvPicPr>
                  </pic:nvPicPr>
                  <pic:blipFill>
                    <a:blip r:embed="rId82" cstate="print">
                      <a:extLst>
                        <a:ext uri="{28A0092B-C50C-407E-A947-70E740481C1C}">
                          <a14:useLocalDpi xmlns:a14="http://schemas.microsoft.com/office/drawing/2010/main" val="0"/>
                        </a:ext>
                      </a:extLst>
                    </a:blip>
                    <a:srcRect t="10251"/>
                    <a:stretch>
                      <a:fillRect/>
                    </a:stretch>
                  </pic:blipFill>
                  <pic:spPr bwMode="auto">
                    <a:xfrm>
                      <a:off x="0" y="0"/>
                      <a:ext cx="3355975" cy="2268855"/>
                    </a:xfrm>
                    <a:prstGeom prst="rect">
                      <a:avLst/>
                    </a:prstGeom>
                    <a:noFill/>
                    <a:ln>
                      <a:noFill/>
                    </a:ln>
                  </pic:spPr>
                </pic:pic>
              </a:graphicData>
            </a:graphic>
          </wp:inline>
        </w:drawing>
      </w:r>
    </w:p>
    <w:p w:rsidR="00791C16" w:rsidRPr="00A97486" w:rsidRDefault="00791C16" w:rsidP="00791C16">
      <w:pPr>
        <w:spacing w:line="276" w:lineRule="auto"/>
        <w:jc w:val="center"/>
      </w:pPr>
      <w:r w:rsidRPr="00A97486">
        <w:t>DDU</w:t>
      </w:r>
      <w:r w:rsidRPr="00A97486">
        <w:rPr>
          <w:rFonts w:hint="eastAsia"/>
        </w:rPr>
        <w:t>系统状态界面</w:t>
      </w:r>
    </w:p>
    <w:p w:rsidR="00791C16" w:rsidRPr="00A97486" w:rsidRDefault="00791C16" w:rsidP="00791C16">
      <w:pPr>
        <w:spacing w:line="276" w:lineRule="auto"/>
        <w:jc w:val="center"/>
      </w:pPr>
      <w:r w:rsidRPr="00A97486">
        <w:rPr>
          <w:noProof/>
        </w:rPr>
        <w:lastRenderedPageBreak/>
        <w:drawing>
          <wp:inline distT="0" distB="0" distL="0" distR="0">
            <wp:extent cx="3355975" cy="2527300"/>
            <wp:effectExtent l="0" t="0" r="0" b="0"/>
            <wp:docPr id="61" name="图片 61" descr="微信图片_20170517214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微信图片_20170517214100"/>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3355975" cy="2527300"/>
                    </a:xfrm>
                    <a:prstGeom prst="rect">
                      <a:avLst/>
                    </a:prstGeom>
                    <a:noFill/>
                    <a:ln>
                      <a:noFill/>
                    </a:ln>
                  </pic:spPr>
                </pic:pic>
              </a:graphicData>
            </a:graphic>
          </wp:inline>
        </w:drawing>
      </w:r>
    </w:p>
    <w:p w:rsidR="00791C16" w:rsidRPr="00A97486" w:rsidRDefault="00791C16" w:rsidP="00791C16">
      <w:pPr>
        <w:spacing w:line="276" w:lineRule="auto"/>
        <w:jc w:val="center"/>
      </w:pPr>
      <w:r w:rsidRPr="00A97486">
        <w:t>DDU</w:t>
      </w:r>
      <w:r w:rsidRPr="00A97486">
        <w:rPr>
          <w:rFonts w:hint="eastAsia"/>
        </w:rPr>
        <w:t>空调控制界面</w:t>
      </w:r>
    </w:p>
    <w:p w:rsidR="00791C16" w:rsidRPr="00A97486" w:rsidRDefault="00791C16" w:rsidP="00791C16">
      <w:pPr>
        <w:spacing w:line="276" w:lineRule="auto"/>
        <w:jc w:val="center"/>
      </w:pPr>
      <w:r w:rsidRPr="00A97486">
        <w:rPr>
          <w:noProof/>
        </w:rPr>
        <w:drawing>
          <wp:inline distT="0" distB="0" distL="0" distR="0">
            <wp:extent cx="3355975" cy="2527300"/>
            <wp:effectExtent l="0" t="0" r="0" b="0"/>
            <wp:docPr id="60" name="图片 60" descr="微信图片_20170517214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微信图片_20170517214103"/>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3355975" cy="2527300"/>
                    </a:xfrm>
                    <a:prstGeom prst="rect">
                      <a:avLst/>
                    </a:prstGeom>
                    <a:noFill/>
                    <a:ln>
                      <a:noFill/>
                    </a:ln>
                  </pic:spPr>
                </pic:pic>
              </a:graphicData>
            </a:graphic>
          </wp:inline>
        </w:drawing>
      </w:r>
    </w:p>
    <w:p w:rsidR="00791C16" w:rsidRPr="00A97486" w:rsidRDefault="00791C16" w:rsidP="00791C16">
      <w:pPr>
        <w:spacing w:line="276" w:lineRule="auto"/>
        <w:jc w:val="center"/>
      </w:pPr>
      <w:r w:rsidRPr="00A97486">
        <w:t>DDU</w:t>
      </w:r>
      <w:r w:rsidRPr="00A97486">
        <w:rPr>
          <w:rFonts w:hint="eastAsia"/>
        </w:rPr>
        <w:t>风门状态界面</w:t>
      </w:r>
    </w:p>
    <w:p w:rsidR="002910A6" w:rsidRPr="00A97486" w:rsidRDefault="002910A6" w:rsidP="002320B3">
      <w:pPr>
        <w:pStyle w:val="a6"/>
        <w:tabs>
          <w:tab w:val="clear" w:pos="4153"/>
          <w:tab w:val="left" w:pos="851"/>
          <w:tab w:val="center" w:pos="2340"/>
        </w:tabs>
        <w:spacing w:line="360" w:lineRule="auto"/>
        <w:rPr>
          <w:rFonts w:ascii="宋体" w:hAnsi="宋体"/>
          <w:color w:val="000000"/>
          <w:sz w:val="24"/>
          <w:szCs w:val="24"/>
        </w:rPr>
      </w:pPr>
    </w:p>
    <w:p w:rsidR="00F30368" w:rsidRPr="00A97486" w:rsidRDefault="00F30368" w:rsidP="00F30368">
      <w:pPr>
        <w:pStyle w:val="31"/>
        <w:numPr>
          <w:ilvl w:val="1"/>
          <w:numId w:val="52"/>
        </w:numPr>
        <w:spacing w:line="360" w:lineRule="auto"/>
        <w:rPr>
          <w:rFonts w:ascii="宋体" w:hAnsi="宋体"/>
          <w:sz w:val="24"/>
        </w:rPr>
      </w:pPr>
      <w:bookmarkStart w:id="420" w:name="_Toc482025415"/>
      <w:bookmarkStart w:id="421" w:name="_Toc485216674"/>
      <w:bookmarkStart w:id="422" w:name="_Toc485217047"/>
      <w:bookmarkStart w:id="423" w:name="_Toc485217190"/>
      <w:bookmarkStart w:id="424" w:name="_Toc517755461"/>
      <w:r w:rsidRPr="00A97486">
        <w:rPr>
          <w:rFonts w:ascii="宋体" w:hAnsi="宋体" w:hint="eastAsia"/>
          <w:sz w:val="24"/>
        </w:rPr>
        <w:t>现场软件更新说明</w:t>
      </w:r>
      <w:bookmarkEnd w:id="420"/>
      <w:bookmarkEnd w:id="421"/>
      <w:bookmarkEnd w:id="422"/>
      <w:bookmarkEnd w:id="423"/>
      <w:bookmarkEnd w:id="424"/>
    </w:p>
    <w:p w:rsidR="00F30368" w:rsidRPr="00A97486" w:rsidRDefault="00F30368" w:rsidP="00735E92">
      <w:pPr>
        <w:pStyle w:val="31"/>
        <w:numPr>
          <w:ilvl w:val="2"/>
          <w:numId w:val="52"/>
        </w:numPr>
        <w:spacing w:line="360" w:lineRule="auto"/>
        <w:rPr>
          <w:rFonts w:ascii="宋体" w:hAnsi="宋体"/>
          <w:sz w:val="24"/>
        </w:rPr>
      </w:pPr>
      <w:bookmarkStart w:id="425" w:name="_Toc482025416"/>
      <w:bookmarkStart w:id="426" w:name="_Toc485216675"/>
      <w:bookmarkStart w:id="427" w:name="_Toc485217048"/>
      <w:bookmarkStart w:id="428" w:name="_Toc485217191"/>
      <w:bookmarkStart w:id="429" w:name="_Toc517755462"/>
      <w:r w:rsidRPr="00A97486">
        <w:rPr>
          <w:rFonts w:ascii="宋体" w:hAnsi="宋体" w:hint="eastAsia"/>
          <w:sz w:val="24"/>
        </w:rPr>
        <w:t>软件升级</w:t>
      </w:r>
      <w:bookmarkEnd w:id="425"/>
      <w:bookmarkEnd w:id="426"/>
      <w:bookmarkEnd w:id="427"/>
      <w:bookmarkEnd w:id="428"/>
      <w:bookmarkEnd w:id="429"/>
    </w:p>
    <w:p w:rsidR="00F30368" w:rsidRPr="00A97486" w:rsidRDefault="00F30368" w:rsidP="00735E92">
      <w:pPr>
        <w:spacing w:line="360" w:lineRule="auto"/>
        <w:rPr>
          <w:sz w:val="24"/>
        </w:rPr>
      </w:pPr>
      <w:r w:rsidRPr="00A97486">
        <w:rPr>
          <w:rFonts w:hint="eastAsia"/>
          <w:sz w:val="24"/>
        </w:rPr>
        <w:t>仅针对有升级软件状态时才使用该说明。</w:t>
      </w:r>
    </w:p>
    <w:p w:rsidR="00F30368" w:rsidRPr="00A97486" w:rsidRDefault="00F30368" w:rsidP="00735E92">
      <w:pPr>
        <w:pStyle w:val="31"/>
        <w:numPr>
          <w:ilvl w:val="3"/>
          <w:numId w:val="52"/>
        </w:numPr>
        <w:spacing w:line="360" w:lineRule="auto"/>
        <w:rPr>
          <w:rFonts w:ascii="宋体" w:hAnsi="宋体"/>
          <w:sz w:val="24"/>
        </w:rPr>
      </w:pPr>
      <w:bookmarkStart w:id="430" w:name="_Toc482025417"/>
      <w:bookmarkStart w:id="431" w:name="_Toc517755463"/>
      <w:r w:rsidRPr="00A97486">
        <w:rPr>
          <w:rFonts w:ascii="宋体" w:hAnsi="宋体" w:hint="eastAsia"/>
          <w:sz w:val="24"/>
        </w:rPr>
        <w:t>拔插内存卡升级</w:t>
      </w:r>
      <w:bookmarkEnd w:id="430"/>
      <w:bookmarkEnd w:id="431"/>
    </w:p>
    <w:p w:rsidR="00F30368" w:rsidRPr="00A97486" w:rsidRDefault="00F30368" w:rsidP="00735E92">
      <w:pPr>
        <w:spacing w:line="360" w:lineRule="auto"/>
        <w:rPr>
          <w:sz w:val="24"/>
        </w:rPr>
      </w:pPr>
      <w:r w:rsidRPr="00A97486">
        <w:rPr>
          <w:rFonts w:hint="eastAsia"/>
          <w:sz w:val="24"/>
        </w:rPr>
        <w:t>（</w:t>
      </w:r>
      <w:r w:rsidRPr="00A97486">
        <w:rPr>
          <w:rFonts w:hint="eastAsia"/>
          <w:sz w:val="24"/>
        </w:rPr>
        <w:t>1</w:t>
      </w:r>
      <w:r w:rsidRPr="00A97486">
        <w:rPr>
          <w:rFonts w:hint="eastAsia"/>
          <w:sz w:val="24"/>
        </w:rPr>
        <w:t>）断电后，弹出主控制器的内存卡，用读卡器打开内存卡内容，看到</w:t>
      </w:r>
      <w:r w:rsidRPr="00A97486">
        <w:rPr>
          <w:rFonts w:hint="eastAsia"/>
          <w:sz w:val="24"/>
        </w:rPr>
        <w:t>xxx.env</w:t>
      </w:r>
      <w:r w:rsidRPr="00A97486">
        <w:rPr>
          <w:rFonts w:hint="eastAsia"/>
          <w:sz w:val="24"/>
        </w:rPr>
        <w:t>文件，如图</w:t>
      </w:r>
    </w:p>
    <w:p w:rsidR="00F30368" w:rsidRPr="00A97486" w:rsidRDefault="00F30368" w:rsidP="00F30368">
      <w:pPr>
        <w:pStyle w:val="ab"/>
        <w:tabs>
          <w:tab w:val="left" w:pos="1585"/>
        </w:tabs>
        <w:spacing w:before="120"/>
        <w:ind w:firstLineChars="200" w:firstLine="360"/>
        <w:rPr>
          <w:rFonts w:ascii="Calibri" w:hAnsi="Calibri"/>
          <w:noProof/>
        </w:rPr>
      </w:pPr>
      <w:r w:rsidRPr="00A97486">
        <w:rPr>
          <w:noProof/>
        </w:rPr>
        <w:lastRenderedPageBreak/>
        <w:drawing>
          <wp:inline distT="0" distB="0" distL="0" distR="0">
            <wp:extent cx="5288280" cy="1164590"/>
            <wp:effectExtent l="0" t="0" r="0" b="0"/>
            <wp:docPr id="280940" name="图片 280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5">
                      <a:extLst>
                        <a:ext uri="{28A0092B-C50C-407E-A947-70E740481C1C}">
                          <a14:useLocalDpi xmlns:a14="http://schemas.microsoft.com/office/drawing/2010/main" val="0"/>
                        </a:ext>
                      </a:extLst>
                    </a:blip>
                    <a:srcRect t="3575"/>
                    <a:stretch>
                      <a:fillRect/>
                    </a:stretch>
                  </pic:blipFill>
                  <pic:spPr bwMode="auto">
                    <a:xfrm>
                      <a:off x="0" y="0"/>
                      <a:ext cx="5288280" cy="1164590"/>
                    </a:xfrm>
                    <a:prstGeom prst="rect">
                      <a:avLst/>
                    </a:prstGeom>
                    <a:noFill/>
                    <a:ln>
                      <a:noFill/>
                    </a:ln>
                  </pic:spPr>
                </pic:pic>
              </a:graphicData>
            </a:graphic>
          </wp:inline>
        </w:drawing>
      </w:r>
    </w:p>
    <w:p w:rsidR="00F30368" w:rsidRPr="00A97486" w:rsidRDefault="00F30368" w:rsidP="00735E92">
      <w:pPr>
        <w:spacing w:line="360" w:lineRule="auto"/>
        <w:rPr>
          <w:rFonts w:ascii="宋体" w:hAnsi="宋体"/>
          <w:sz w:val="24"/>
        </w:rPr>
      </w:pPr>
      <w:r w:rsidRPr="00A97486">
        <w:rPr>
          <w:rFonts w:ascii="宋体" w:hAnsi="宋体" w:hint="eastAsia"/>
          <w:sz w:val="24"/>
        </w:rPr>
        <w:t>（2）</w:t>
      </w:r>
      <w:r w:rsidRPr="00A97486">
        <w:rPr>
          <w:rFonts w:hint="eastAsia"/>
          <w:sz w:val="24"/>
        </w:rPr>
        <w:t>删除</w:t>
      </w:r>
      <w:r w:rsidRPr="00A97486">
        <w:rPr>
          <w:rFonts w:hint="eastAsia"/>
          <w:sz w:val="24"/>
        </w:rPr>
        <w:t>xxx.env</w:t>
      </w:r>
      <w:r w:rsidRPr="00A97486">
        <w:rPr>
          <w:rFonts w:hint="eastAsia"/>
          <w:sz w:val="24"/>
        </w:rPr>
        <w:t>文件，然后放入最新版本的</w:t>
      </w:r>
      <w:r w:rsidRPr="00A97486">
        <w:rPr>
          <w:rFonts w:hint="eastAsia"/>
          <w:sz w:val="24"/>
        </w:rPr>
        <w:t>xxx.env</w:t>
      </w:r>
      <w:r w:rsidRPr="00A97486">
        <w:rPr>
          <w:rFonts w:hint="eastAsia"/>
          <w:sz w:val="24"/>
        </w:rPr>
        <w:t>固件包，重新插入主控制器卡槽，给主控制器上电。此时观察控制器指示灯的运行状态正常（先绿灯常亮</w:t>
      </w:r>
      <w:r w:rsidRPr="00A97486">
        <w:rPr>
          <w:rFonts w:hint="eastAsia"/>
          <w:sz w:val="24"/>
        </w:rPr>
        <w:t>5s</w:t>
      </w:r>
      <w:r w:rsidRPr="00A97486">
        <w:rPr>
          <w:rFonts w:hint="eastAsia"/>
          <w:sz w:val="24"/>
        </w:rPr>
        <w:t>，然后快速闪烁</w:t>
      </w:r>
      <w:r w:rsidRPr="00A97486">
        <w:rPr>
          <w:rFonts w:hint="eastAsia"/>
          <w:sz w:val="24"/>
        </w:rPr>
        <w:t>20s</w:t>
      </w:r>
      <w:r w:rsidRPr="00A97486">
        <w:rPr>
          <w:rFonts w:hint="eastAsia"/>
          <w:sz w:val="24"/>
        </w:rPr>
        <w:t>左右，突然熄灭，绿灯红灯常亮</w:t>
      </w:r>
      <w:r w:rsidRPr="00A97486">
        <w:rPr>
          <w:rFonts w:hint="eastAsia"/>
          <w:sz w:val="24"/>
        </w:rPr>
        <w:t>3s</w:t>
      </w:r>
      <w:r w:rsidRPr="00A97486">
        <w:rPr>
          <w:rFonts w:hint="eastAsia"/>
          <w:sz w:val="24"/>
        </w:rPr>
        <w:t>后，绿灯恢复正常闪烁状态）。</w:t>
      </w:r>
    </w:p>
    <w:p w:rsidR="00F30368" w:rsidRPr="00A97486" w:rsidRDefault="00F30368" w:rsidP="00F30368">
      <w:pPr>
        <w:pStyle w:val="ab"/>
        <w:tabs>
          <w:tab w:val="left" w:pos="1585"/>
        </w:tabs>
        <w:spacing w:before="120"/>
        <w:ind w:firstLineChars="200" w:firstLine="361"/>
        <w:jc w:val="center"/>
        <w:rPr>
          <w:rFonts w:ascii="Calibri" w:hAnsi="Calibri"/>
          <w:b/>
        </w:rPr>
      </w:pPr>
      <w:r w:rsidRPr="00A97486">
        <w:rPr>
          <w:b/>
          <w:noProof/>
        </w:rPr>
        <w:drawing>
          <wp:inline distT="0" distB="0" distL="0" distR="0">
            <wp:extent cx="3752215" cy="2096135"/>
            <wp:effectExtent l="0" t="0" r="0" b="0"/>
            <wp:docPr id="280939" name="图片 280939" descr="118314690424248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118314690424248711"/>
                    <pic:cNvPicPr>
                      <a:picLocks noChangeAspect="1" noChangeArrowheads="1"/>
                    </pic:cNvPicPr>
                  </pic:nvPicPr>
                  <pic:blipFill>
                    <a:blip r:embed="rId86" cstate="print">
                      <a:extLst>
                        <a:ext uri="{28A0092B-C50C-407E-A947-70E740481C1C}">
                          <a14:useLocalDpi xmlns:a14="http://schemas.microsoft.com/office/drawing/2010/main" val="0"/>
                        </a:ext>
                      </a:extLst>
                    </a:blip>
                    <a:srcRect b="25920"/>
                    <a:stretch>
                      <a:fillRect/>
                    </a:stretch>
                  </pic:blipFill>
                  <pic:spPr bwMode="auto">
                    <a:xfrm>
                      <a:off x="0" y="0"/>
                      <a:ext cx="3752215" cy="2096135"/>
                    </a:xfrm>
                    <a:prstGeom prst="rect">
                      <a:avLst/>
                    </a:prstGeom>
                    <a:noFill/>
                    <a:ln>
                      <a:noFill/>
                    </a:ln>
                  </pic:spPr>
                </pic:pic>
              </a:graphicData>
            </a:graphic>
          </wp:inline>
        </w:drawing>
      </w:r>
    </w:p>
    <w:p w:rsidR="00F30368" w:rsidRPr="00A97486" w:rsidRDefault="00F30368" w:rsidP="00F30368">
      <w:pPr>
        <w:pStyle w:val="ab"/>
        <w:tabs>
          <w:tab w:val="left" w:pos="1585"/>
        </w:tabs>
        <w:spacing w:before="120"/>
        <w:ind w:firstLineChars="200" w:firstLine="361"/>
        <w:jc w:val="center"/>
        <w:rPr>
          <w:b/>
        </w:rPr>
      </w:pPr>
    </w:p>
    <w:p w:rsidR="00F30368" w:rsidRPr="00A97486" w:rsidRDefault="00F30368" w:rsidP="00F30368">
      <w:pPr>
        <w:pStyle w:val="ab"/>
        <w:tabs>
          <w:tab w:val="left" w:pos="1585"/>
        </w:tabs>
        <w:spacing w:before="120"/>
        <w:rPr>
          <w:b/>
        </w:rPr>
      </w:pPr>
    </w:p>
    <w:p w:rsidR="00F30368" w:rsidRPr="00A97486" w:rsidRDefault="00F30368" w:rsidP="00735E92">
      <w:pPr>
        <w:pStyle w:val="31"/>
        <w:numPr>
          <w:ilvl w:val="3"/>
          <w:numId w:val="52"/>
        </w:numPr>
        <w:spacing w:line="360" w:lineRule="auto"/>
        <w:rPr>
          <w:rFonts w:ascii="宋体" w:hAnsi="宋体"/>
          <w:sz w:val="24"/>
        </w:rPr>
      </w:pPr>
      <w:bookmarkStart w:id="432" w:name="_Toc482025418"/>
      <w:bookmarkStart w:id="433" w:name="_Toc517755464"/>
      <w:r w:rsidRPr="00A97486">
        <w:rPr>
          <w:rFonts w:ascii="宋体" w:hAnsi="宋体"/>
          <w:sz w:val="24"/>
        </w:rPr>
        <w:t>ftp</w:t>
      </w:r>
      <w:r w:rsidRPr="00A97486">
        <w:rPr>
          <w:rFonts w:ascii="宋体" w:hAnsi="宋体" w:hint="eastAsia"/>
          <w:sz w:val="24"/>
        </w:rPr>
        <w:t>固件包升级</w:t>
      </w:r>
      <w:bookmarkEnd w:id="432"/>
      <w:bookmarkEnd w:id="433"/>
    </w:p>
    <w:p w:rsidR="00F30368" w:rsidRPr="00A97486" w:rsidRDefault="00F30368" w:rsidP="00735E92">
      <w:pPr>
        <w:spacing w:line="360" w:lineRule="auto"/>
        <w:rPr>
          <w:rFonts w:cs="宋体"/>
          <w:sz w:val="24"/>
        </w:rPr>
      </w:pPr>
      <w:r w:rsidRPr="00A97486">
        <w:rPr>
          <w:b/>
        </w:rPr>
        <w:t xml:space="preserve">    </w:t>
      </w:r>
      <w:r w:rsidRPr="00A97486">
        <w:rPr>
          <w:b/>
          <w:sz w:val="24"/>
        </w:rPr>
        <w:t xml:space="preserve"> </w:t>
      </w:r>
      <w:r w:rsidRPr="00A97486">
        <w:rPr>
          <w:rFonts w:hint="eastAsia"/>
          <w:sz w:val="24"/>
        </w:rPr>
        <w:t>确认</w:t>
      </w:r>
      <w:r w:rsidRPr="00A97486">
        <w:rPr>
          <w:rFonts w:hint="eastAsia"/>
          <w:sz w:val="24"/>
        </w:rPr>
        <w:t>RJ45</w:t>
      </w:r>
      <w:r w:rsidRPr="00A97486">
        <w:rPr>
          <w:rFonts w:hint="eastAsia"/>
          <w:sz w:val="24"/>
        </w:rPr>
        <w:t>网线连接上主控制器，不拔掉内存卡，从计算机输入域</w:t>
      </w:r>
      <w:hyperlink r:id="rId87" w:history="1">
        <w:r w:rsidRPr="00A97486">
          <w:rPr>
            <w:rStyle w:val="aa"/>
            <w:sz w:val="24"/>
          </w:rPr>
          <w:t>ftp://192.168.0.81/</w:t>
        </w:r>
      </w:hyperlink>
      <w:r w:rsidRPr="00A97486">
        <w:rPr>
          <w:rFonts w:cs="Calibri" w:hint="eastAsia"/>
          <w:sz w:val="24"/>
        </w:rPr>
        <w:t>输入</w:t>
      </w:r>
      <w:r w:rsidRPr="00A97486">
        <w:rPr>
          <w:rFonts w:cs="Calibri"/>
          <w:sz w:val="24"/>
        </w:rPr>
        <w:t>FTP</w:t>
      </w:r>
      <w:r w:rsidRPr="00A97486">
        <w:rPr>
          <w:rFonts w:cs="宋体" w:hint="eastAsia"/>
          <w:sz w:val="24"/>
        </w:rPr>
        <w:t>用户名</w:t>
      </w:r>
      <w:r w:rsidRPr="00A97486">
        <w:rPr>
          <w:rFonts w:cs="宋体" w:hint="eastAsia"/>
          <w:sz w:val="24"/>
        </w:rPr>
        <w:t>:</w:t>
      </w:r>
      <w:r w:rsidRPr="00A97486">
        <w:rPr>
          <w:rFonts w:cs="Calibri"/>
          <w:sz w:val="24"/>
        </w:rPr>
        <w:t>admin</w:t>
      </w:r>
      <w:r w:rsidRPr="00A97486">
        <w:rPr>
          <w:rFonts w:cs="宋体" w:hint="eastAsia"/>
          <w:sz w:val="24"/>
        </w:rPr>
        <w:t>密码</w:t>
      </w:r>
      <w:r w:rsidRPr="00A97486">
        <w:rPr>
          <w:rFonts w:cs="宋体" w:hint="eastAsia"/>
          <w:sz w:val="24"/>
        </w:rPr>
        <w:t>:</w:t>
      </w:r>
      <w:r w:rsidRPr="00A97486">
        <w:rPr>
          <w:rFonts w:cs="Calibri"/>
          <w:sz w:val="24"/>
        </w:rPr>
        <w:t>passwd</w:t>
      </w:r>
      <w:r w:rsidRPr="00A97486">
        <w:rPr>
          <w:rFonts w:cs="宋体" w:hint="eastAsia"/>
          <w:sz w:val="24"/>
        </w:rPr>
        <w:t>---</w:t>
      </w:r>
      <w:r w:rsidRPr="00A97486">
        <w:rPr>
          <w:rFonts w:cs="宋体" w:hint="eastAsia"/>
          <w:sz w:val="24"/>
        </w:rPr>
        <w:t>进入内存卡界面；</w:t>
      </w:r>
      <w:r w:rsidRPr="00A97486">
        <w:rPr>
          <w:rFonts w:hint="eastAsia"/>
          <w:sz w:val="24"/>
        </w:rPr>
        <w:t>删除</w:t>
      </w:r>
      <w:r w:rsidRPr="00A97486">
        <w:rPr>
          <w:rFonts w:hint="eastAsia"/>
          <w:sz w:val="24"/>
        </w:rPr>
        <w:t>xxx.env</w:t>
      </w:r>
      <w:r w:rsidRPr="00A97486">
        <w:rPr>
          <w:rFonts w:hint="eastAsia"/>
          <w:sz w:val="24"/>
        </w:rPr>
        <w:t>文件，然后放入最新版本的</w:t>
      </w:r>
      <w:r w:rsidRPr="00A97486">
        <w:rPr>
          <w:rFonts w:hint="eastAsia"/>
          <w:sz w:val="24"/>
        </w:rPr>
        <w:t>xxx.env</w:t>
      </w:r>
      <w:r w:rsidRPr="00A97486">
        <w:rPr>
          <w:rFonts w:hint="eastAsia"/>
          <w:sz w:val="24"/>
        </w:rPr>
        <w:t>固件包，然后掉电重启控制器，指示灯状态同理</w:t>
      </w:r>
      <w:r w:rsidRPr="00A97486">
        <w:rPr>
          <w:rFonts w:hint="eastAsia"/>
          <w:sz w:val="24"/>
        </w:rPr>
        <w:t>4.1.1</w:t>
      </w:r>
      <w:r w:rsidRPr="00A97486">
        <w:rPr>
          <w:rFonts w:hint="eastAsia"/>
          <w:sz w:val="24"/>
        </w:rPr>
        <w:t>。</w:t>
      </w:r>
    </w:p>
    <w:p w:rsidR="00F30368" w:rsidRPr="00A97486" w:rsidRDefault="00F30368" w:rsidP="00F30368">
      <w:pPr>
        <w:pStyle w:val="ab"/>
        <w:tabs>
          <w:tab w:val="left" w:pos="1585"/>
        </w:tabs>
        <w:spacing w:before="120"/>
        <w:ind w:firstLineChars="200" w:firstLine="360"/>
        <w:jc w:val="center"/>
        <w:rPr>
          <w:noProof/>
        </w:rPr>
      </w:pPr>
      <w:r w:rsidRPr="00A97486">
        <w:rPr>
          <w:noProof/>
        </w:rPr>
        <w:drawing>
          <wp:inline distT="0" distB="0" distL="0" distR="0">
            <wp:extent cx="4666615" cy="1898015"/>
            <wp:effectExtent l="0" t="0" r="0" b="0"/>
            <wp:docPr id="280938" name="图片 280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88">
                      <a:extLst>
                        <a:ext uri="{28A0092B-C50C-407E-A947-70E740481C1C}">
                          <a14:useLocalDpi xmlns:a14="http://schemas.microsoft.com/office/drawing/2010/main" val="0"/>
                        </a:ext>
                      </a:extLst>
                    </a:blip>
                    <a:srcRect t="15866" b="9799"/>
                    <a:stretch>
                      <a:fillRect/>
                    </a:stretch>
                  </pic:blipFill>
                  <pic:spPr bwMode="auto">
                    <a:xfrm>
                      <a:off x="0" y="0"/>
                      <a:ext cx="4666615" cy="1898015"/>
                    </a:xfrm>
                    <a:prstGeom prst="rect">
                      <a:avLst/>
                    </a:prstGeom>
                    <a:noFill/>
                    <a:ln>
                      <a:noFill/>
                    </a:ln>
                  </pic:spPr>
                </pic:pic>
              </a:graphicData>
            </a:graphic>
          </wp:inline>
        </w:drawing>
      </w:r>
    </w:p>
    <w:p w:rsidR="00F30368" w:rsidRPr="00A97486" w:rsidRDefault="00F30368" w:rsidP="00F30368">
      <w:pPr>
        <w:rPr>
          <w:noProof/>
          <w:sz w:val="24"/>
        </w:rPr>
      </w:pPr>
      <w:r w:rsidRPr="00A97486">
        <w:rPr>
          <w:noProof/>
          <w:sz w:val="24"/>
        </w:rPr>
        <w:t>PS:</w:t>
      </w:r>
      <w:r w:rsidRPr="00A97486">
        <w:rPr>
          <w:rFonts w:hint="eastAsia"/>
          <w:noProof/>
          <w:sz w:val="24"/>
        </w:rPr>
        <w:t>两种升级软件的办法可根据个人喜爱选择。</w:t>
      </w:r>
    </w:p>
    <w:p w:rsidR="00F30368" w:rsidRPr="00A97486" w:rsidRDefault="00F30368" w:rsidP="0087455B">
      <w:pPr>
        <w:pStyle w:val="31"/>
        <w:numPr>
          <w:ilvl w:val="2"/>
          <w:numId w:val="52"/>
        </w:numPr>
        <w:spacing w:line="360" w:lineRule="auto"/>
        <w:rPr>
          <w:rFonts w:ascii="宋体" w:hAnsi="宋体"/>
          <w:sz w:val="24"/>
        </w:rPr>
      </w:pPr>
      <w:bookmarkStart w:id="434" w:name="_Toc482025419"/>
      <w:bookmarkStart w:id="435" w:name="_Toc485216676"/>
      <w:bookmarkStart w:id="436" w:name="_Toc485217049"/>
      <w:bookmarkStart w:id="437" w:name="_Toc485217192"/>
      <w:bookmarkStart w:id="438" w:name="_Toc517755465"/>
      <w:r w:rsidRPr="00A97486">
        <w:rPr>
          <w:rFonts w:ascii="宋体" w:hAnsi="宋体" w:hint="eastAsia"/>
          <w:sz w:val="24"/>
        </w:rPr>
        <w:lastRenderedPageBreak/>
        <w:t>参数表导入</w:t>
      </w:r>
      <w:bookmarkEnd w:id="434"/>
      <w:bookmarkEnd w:id="435"/>
      <w:bookmarkEnd w:id="436"/>
      <w:bookmarkEnd w:id="437"/>
      <w:bookmarkEnd w:id="438"/>
    </w:p>
    <w:p w:rsidR="00F30368" w:rsidRPr="00A97486" w:rsidRDefault="00F30368" w:rsidP="0087455B">
      <w:pPr>
        <w:spacing w:line="360" w:lineRule="auto"/>
        <w:ind w:firstLine="420"/>
        <w:rPr>
          <w:sz w:val="24"/>
        </w:rPr>
      </w:pPr>
      <w:r w:rsidRPr="00A97486">
        <w:rPr>
          <w:rFonts w:hint="eastAsia"/>
          <w:sz w:val="24"/>
        </w:rPr>
        <w:t>升级软件的步骤一定是先更新软件然后</w:t>
      </w:r>
      <w:r w:rsidRPr="00A97486">
        <w:rPr>
          <w:sz w:val="24"/>
        </w:rPr>
        <w:t>---</w:t>
      </w:r>
      <w:r w:rsidRPr="00A97486">
        <w:rPr>
          <w:rFonts w:hint="eastAsia"/>
          <w:sz w:val="24"/>
        </w:rPr>
        <w:t>导入参数表</w:t>
      </w:r>
      <w:r w:rsidRPr="00A97486">
        <w:rPr>
          <w:sz w:val="24"/>
        </w:rPr>
        <w:t>---</w:t>
      </w:r>
      <w:r w:rsidRPr="00A97486">
        <w:rPr>
          <w:rFonts w:hint="eastAsia"/>
          <w:sz w:val="24"/>
        </w:rPr>
        <w:t>修改车号（司机室和客室的软件相同，不同在参数表）</w:t>
      </w:r>
    </w:p>
    <w:p w:rsidR="00F30368" w:rsidRPr="00A97486" w:rsidRDefault="00F30368" w:rsidP="0087455B">
      <w:pPr>
        <w:spacing w:line="360" w:lineRule="auto"/>
        <w:ind w:firstLine="420"/>
        <w:rPr>
          <w:rFonts w:ascii="宋体" w:hAnsi="宋体"/>
          <w:sz w:val="24"/>
        </w:rPr>
      </w:pPr>
      <w:r w:rsidRPr="00A97486">
        <w:rPr>
          <w:rFonts w:ascii="宋体" w:hAnsi="宋体" w:hint="eastAsia"/>
          <w:sz w:val="24"/>
        </w:rPr>
        <w:t>给控制器上电，用准备好的232转485通讯线端接在主控制器的485-4+和485-4-(注意通讯的正负)另一端连接电脑，读取电脑---设备管理器---端口的对应COMxx（示例COM4），打开软件“调监控后台”。下拉通讯串口COM4，正常状态下右侧指示灯点亮。</w:t>
      </w:r>
    </w:p>
    <w:p w:rsidR="00F30368" w:rsidRPr="00A97486" w:rsidRDefault="007629B1" w:rsidP="00F30368">
      <w:pPr>
        <w:pStyle w:val="ab"/>
        <w:spacing w:before="120"/>
        <w:jc w:val="center"/>
        <w:rPr>
          <w:rFonts w:ascii="宋体" w:hAnsi="宋体"/>
        </w:rPr>
      </w:pPr>
      <w:r w:rsidRPr="00A97486">
        <w:rPr>
          <w:rFonts w:ascii="Calibri" w:hAnsi="Calibri"/>
        </w:rPr>
        <w:pict>
          <v:rect id="_x0000_s1350" style="position:absolute;left:0;text-align:left;margin-left:347.15pt;margin-top:109.8pt;width:68.1pt;height:61.15pt;z-index:251678208" fillcolor="#f79646" strokecolor="#f2f2f2" strokeweight="3pt">
            <v:shadow on="t" type="perspective" color="#974706" opacity=".5" offset="1pt" offset2="-1pt"/>
            <v:textbox style="mso-next-textbox:#_x0000_s1350">
              <w:txbxContent>
                <w:p w:rsidR="007629B1" w:rsidRDefault="007629B1" w:rsidP="00F30368">
                  <w:pPr>
                    <w:pStyle w:val="affff2"/>
                  </w:pPr>
                  <w:r>
                    <w:rPr>
                      <w:rFonts w:hint="eastAsia"/>
                    </w:rPr>
                    <w:t>主控制</w:t>
                  </w:r>
                  <w:r>
                    <w:t>485-4+/485-4_</w:t>
                  </w:r>
                </w:p>
              </w:txbxContent>
            </v:textbox>
          </v:rect>
        </w:pict>
      </w:r>
      <w:r w:rsidRPr="00A97486">
        <w:rPr>
          <w:rFonts w:ascii="Calibri" w:hAnsi="Calibri"/>
        </w:rPr>
        <w:pict>
          <v:rect id="_x0000_s1352" style="position:absolute;left:0;text-align:left;margin-left:108.9pt;margin-top:115pt;width:110.85pt;height:40.35pt;z-index:251680256" fillcolor="#f79646" strokecolor="#f2f2f2" strokeweight="3pt">
            <v:shadow on="t" type="perspective" color="#974706" opacity=".5" offset="1pt" offset2="-1pt"/>
            <v:textbox style="mso-next-textbox:#_x0000_s1352">
              <w:txbxContent>
                <w:p w:rsidR="007629B1" w:rsidRDefault="007629B1" w:rsidP="00F30368">
                  <w:pPr>
                    <w:pStyle w:val="affff2"/>
                  </w:pPr>
                  <w:r>
                    <w:t>232</w:t>
                  </w:r>
                  <w:r>
                    <w:rPr>
                      <w:rFonts w:hint="eastAsia"/>
                    </w:rPr>
                    <w:t>转</w:t>
                  </w:r>
                  <w:r>
                    <w:t>485</w:t>
                  </w:r>
                  <w:r>
                    <w:rPr>
                      <w:rFonts w:hint="eastAsia"/>
                    </w:rPr>
                    <w:t>的转换器（需安装驱动）</w:t>
                  </w:r>
                </w:p>
              </w:txbxContent>
            </v:textbox>
          </v:rect>
        </w:pict>
      </w:r>
      <w:r w:rsidRPr="00A97486">
        <w:rPr>
          <w:rFonts w:ascii="Calibri" w:hAnsi="Calibri"/>
        </w:rPr>
        <w:pict>
          <v:shapetype id="_x0000_t32" coordsize="21600,21600" o:spt="32" o:oned="t" path="m,l21600,21600e" filled="f">
            <v:path arrowok="t" fillok="f" o:connecttype="none"/>
            <o:lock v:ext="edit" shapetype="t"/>
          </v:shapetype>
          <v:shape id="_x0000_s1351" type="#_x0000_t32" style="position:absolute;left:0;text-align:left;margin-left:161.2pt;margin-top:127.3pt;width:28.5pt;height:40.1pt;flip:x;z-index:251679232" o:connectortype="straight" strokecolor="#f2f2f2" strokeweight="3pt">
            <v:stroke startarrow="block" endarrow="block"/>
            <v:shadow type="perspective" color="#622423" opacity=".5" offset="1pt" offset2="-1pt"/>
          </v:shape>
        </w:pict>
      </w:r>
      <w:r w:rsidRPr="00A97486">
        <w:rPr>
          <w:rFonts w:ascii="Calibri" w:hAnsi="Calibri"/>
        </w:rPr>
        <w:pict>
          <v:shape id="_x0000_s1349" type="#_x0000_t32" style="position:absolute;left:0;text-align:left;margin-left:294.3pt;margin-top:127.3pt;width:128.4pt;height:50.25pt;z-index:251677184" o:connectortype="straight" strokecolor="#f2f2f2" strokeweight="3pt">
            <v:stroke endarrow="block"/>
            <v:shadow type="perspective" color="#974706" opacity=".5" offset="1pt" offset2="-1pt"/>
          </v:shape>
        </w:pict>
      </w:r>
      <w:r w:rsidR="00F30368" w:rsidRPr="00A97486">
        <w:rPr>
          <w:rFonts w:ascii="宋体" w:hAnsi="宋体"/>
          <w:noProof/>
        </w:rPr>
        <w:drawing>
          <wp:inline distT="0" distB="0" distL="0" distR="0">
            <wp:extent cx="4002405" cy="2338070"/>
            <wp:effectExtent l="0" t="0" r="0" b="0"/>
            <wp:docPr id="280937" name="图片 280937" descr="465589042065356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465589042065356286"/>
                    <pic:cNvPicPr>
                      <a:picLocks noChangeAspect="1" noChangeArrowheads="1"/>
                    </pic:cNvPicPr>
                  </pic:nvPicPr>
                  <pic:blipFill>
                    <a:blip r:embed="rId89" cstate="print">
                      <a:extLst>
                        <a:ext uri="{28A0092B-C50C-407E-A947-70E740481C1C}">
                          <a14:useLocalDpi xmlns:a14="http://schemas.microsoft.com/office/drawing/2010/main" val="0"/>
                        </a:ext>
                      </a:extLst>
                    </a:blip>
                    <a:srcRect t="2312" b="30269"/>
                    <a:stretch>
                      <a:fillRect/>
                    </a:stretch>
                  </pic:blipFill>
                  <pic:spPr bwMode="auto">
                    <a:xfrm>
                      <a:off x="0" y="0"/>
                      <a:ext cx="4002405" cy="2338070"/>
                    </a:xfrm>
                    <a:prstGeom prst="rect">
                      <a:avLst/>
                    </a:prstGeom>
                    <a:noFill/>
                    <a:ln>
                      <a:noFill/>
                    </a:ln>
                  </pic:spPr>
                </pic:pic>
              </a:graphicData>
            </a:graphic>
          </wp:inline>
        </w:drawing>
      </w:r>
    </w:p>
    <w:p w:rsidR="00F30368" w:rsidRPr="00A97486" w:rsidRDefault="00F30368" w:rsidP="00F30368">
      <w:pPr>
        <w:pStyle w:val="ab"/>
        <w:spacing w:before="120"/>
        <w:jc w:val="center"/>
        <w:rPr>
          <w:rFonts w:ascii="宋体" w:hAnsi="宋体"/>
        </w:rPr>
      </w:pPr>
      <w:r w:rsidRPr="00A97486">
        <w:rPr>
          <w:noProof/>
        </w:rPr>
        <w:drawing>
          <wp:inline distT="0" distB="0" distL="0" distR="0">
            <wp:extent cx="3968115" cy="2579370"/>
            <wp:effectExtent l="0" t="0" r="0" b="0"/>
            <wp:docPr id="280936" name="图片 280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90">
                      <a:extLst>
                        <a:ext uri="{28A0092B-C50C-407E-A947-70E740481C1C}">
                          <a14:useLocalDpi xmlns:a14="http://schemas.microsoft.com/office/drawing/2010/main" val="0"/>
                        </a:ext>
                      </a:extLst>
                    </a:blip>
                    <a:srcRect b="12059"/>
                    <a:stretch>
                      <a:fillRect/>
                    </a:stretch>
                  </pic:blipFill>
                  <pic:spPr bwMode="auto">
                    <a:xfrm>
                      <a:off x="0" y="0"/>
                      <a:ext cx="3968115" cy="2579370"/>
                    </a:xfrm>
                    <a:prstGeom prst="rect">
                      <a:avLst/>
                    </a:prstGeom>
                    <a:noFill/>
                    <a:ln>
                      <a:noFill/>
                    </a:ln>
                  </pic:spPr>
                </pic:pic>
              </a:graphicData>
            </a:graphic>
          </wp:inline>
        </w:drawing>
      </w:r>
    </w:p>
    <w:p w:rsidR="00F30368" w:rsidRPr="00A97486" w:rsidRDefault="007629B1" w:rsidP="00F30368">
      <w:pPr>
        <w:pStyle w:val="ab"/>
        <w:spacing w:before="120"/>
        <w:jc w:val="center"/>
        <w:rPr>
          <w:rFonts w:ascii="Calibri" w:hAnsi="Calibri"/>
          <w:noProof/>
        </w:rPr>
      </w:pPr>
      <w:r w:rsidRPr="00A97486">
        <w:rPr>
          <w:rFonts w:ascii="Calibri" w:hAnsi="Calibri"/>
        </w:rPr>
        <w:lastRenderedPageBreak/>
        <w:pict>
          <v:rect id="_x0000_s1354" style="position:absolute;left:0;text-align:left;margin-left:297.05pt;margin-top:102.8pt;width:133.95pt;height:39.4pt;z-index:251682304" fillcolor="#f79646" strokecolor="#f2f2f2" strokeweight="3pt">
            <v:shadow on="t" type="perspective" color="#974706" opacity=".5" offset="1pt" offset2="-1pt"/>
            <v:textbox style="mso-next-textbox:#_x0000_s1354">
              <w:txbxContent>
                <w:p w:rsidR="007629B1" w:rsidRDefault="007629B1" w:rsidP="00F30368">
                  <w:pPr>
                    <w:pStyle w:val="affff2"/>
                  </w:pPr>
                  <w:r w:rsidRPr="00093D3F">
                    <w:rPr>
                      <w:rFonts w:hint="eastAsia"/>
                    </w:rPr>
                    <w:t>选择对应的</w:t>
                  </w:r>
                  <w:r w:rsidRPr="00093D3F">
                    <w:t>COM</w:t>
                  </w:r>
                  <w:r w:rsidRPr="00093D3F">
                    <w:rPr>
                      <w:rFonts w:hint="eastAsia"/>
                    </w:rPr>
                    <w:t>口，正常</w:t>
                  </w:r>
                  <w:r>
                    <w:rPr>
                      <w:rFonts w:hint="eastAsia"/>
                    </w:rPr>
                    <w:t>右侧灯常亮。</w:t>
                  </w:r>
                </w:p>
              </w:txbxContent>
            </v:textbox>
          </v:rect>
        </w:pict>
      </w:r>
      <w:r w:rsidRPr="00A97486">
        <w:rPr>
          <w:rFonts w:ascii="Calibri" w:hAnsi="Calibri"/>
        </w:rPr>
        <w:pict>
          <v:shape id="_x0000_s1353" type="#_x0000_t32" style="position:absolute;left:0;text-align:left;margin-left:297.05pt;margin-top:30.15pt;width:58.4pt;height:72.65pt;flip:x;z-index:251681280" o:connectortype="straight">
            <v:stroke endarrow="block"/>
          </v:shape>
        </w:pict>
      </w:r>
      <w:r w:rsidR="00F30368" w:rsidRPr="00A97486">
        <w:rPr>
          <w:noProof/>
        </w:rPr>
        <w:drawing>
          <wp:inline distT="0" distB="0" distL="0" distR="0">
            <wp:extent cx="3942080" cy="2415540"/>
            <wp:effectExtent l="0" t="0" r="0" b="0"/>
            <wp:docPr id="280935" name="图片 280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91" cstate="print">
                      <a:extLst>
                        <a:ext uri="{28A0092B-C50C-407E-A947-70E740481C1C}">
                          <a14:useLocalDpi xmlns:a14="http://schemas.microsoft.com/office/drawing/2010/main" val="0"/>
                        </a:ext>
                      </a:extLst>
                    </a:blip>
                    <a:srcRect t="7031"/>
                    <a:stretch>
                      <a:fillRect/>
                    </a:stretch>
                  </pic:blipFill>
                  <pic:spPr bwMode="auto">
                    <a:xfrm>
                      <a:off x="0" y="0"/>
                      <a:ext cx="3942080" cy="2415540"/>
                    </a:xfrm>
                    <a:prstGeom prst="rect">
                      <a:avLst/>
                    </a:prstGeom>
                    <a:noFill/>
                    <a:ln>
                      <a:noFill/>
                    </a:ln>
                  </pic:spPr>
                </pic:pic>
              </a:graphicData>
            </a:graphic>
          </wp:inline>
        </w:drawing>
      </w:r>
    </w:p>
    <w:p w:rsidR="00F30368" w:rsidRPr="00A97486" w:rsidRDefault="00F30368" w:rsidP="00C2563A">
      <w:pPr>
        <w:spacing w:line="360" w:lineRule="auto"/>
        <w:ind w:firstLine="420"/>
        <w:rPr>
          <w:sz w:val="24"/>
        </w:rPr>
      </w:pPr>
      <w:r w:rsidRPr="00A97486">
        <w:rPr>
          <w:rFonts w:hint="eastAsia"/>
          <w:sz w:val="24"/>
        </w:rPr>
        <w:t>确认以上信息，从空调监控后台右上角文件下拉选择“</w:t>
      </w:r>
      <w:r w:rsidRPr="00A97486">
        <w:rPr>
          <w:rFonts w:hint="eastAsia"/>
          <w:sz w:val="24"/>
        </w:rPr>
        <w:t>Excel</w:t>
      </w:r>
      <w:r w:rsidRPr="00A97486">
        <w:rPr>
          <w:rFonts w:hint="eastAsia"/>
          <w:sz w:val="24"/>
        </w:rPr>
        <w:t>导入”，选中你要导入的参数表（</w:t>
      </w:r>
      <w:r w:rsidRPr="00A97486">
        <w:rPr>
          <w:rFonts w:hint="eastAsia"/>
          <w:b/>
          <w:color w:val="FF0000"/>
          <w:sz w:val="24"/>
        </w:rPr>
        <w:t>切记区分司机室和客室的参数表</w:t>
      </w:r>
      <w:r w:rsidRPr="00A97486">
        <w:rPr>
          <w:rFonts w:hint="eastAsia"/>
          <w:sz w:val="24"/>
        </w:rPr>
        <w:t>）点击“一键导入所有”，大概两分钟后显示“恭喜，数据导入成功”则完成参数表导入。</w:t>
      </w:r>
    </w:p>
    <w:p w:rsidR="00F30368" w:rsidRPr="00A97486" w:rsidRDefault="00F30368" w:rsidP="00F30368">
      <w:pPr>
        <w:pStyle w:val="ab"/>
        <w:spacing w:before="120"/>
        <w:jc w:val="center"/>
        <w:rPr>
          <w:rFonts w:ascii="Calibri" w:hAnsi="Calibri"/>
          <w:noProof/>
        </w:rPr>
      </w:pPr>
      <w:r w:rsidRPr="00A97486">
        <w:rPr>
          <w:noProof/>
        </w:rPr>
        <w:drawing>
          <wp:inline distT="0" distB="0" distL="0" distR="0">
            <wp:extent cx="3916680" cy="2415540"/>
            <wp:effectExtent l="0" t="0" r="0" b="0"/>
            <wp:docPr id="280934" name="图片 280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92" cstate="print">
                      <a:extLst>
                        <a:ext uri="{28A0092B-C50C-407E-A947-70E740481C1C}">
                          <a14:useLocalDpi xmlns:a14="http://schemas.microsoft.com/office/drawing/2010/main" val="0"/>
                        </a:ext>
                      </a:extLst>
                    </a:blip>
                    <a:srcRect t="6352"/>
                    <a:stretch>
                      <a:fillRect/>
                    </a:stretch>
                  </pic:blipFill>
                  <pic:spPr bwMode="auto">
                    <a:xfrm>
                      <a:off x="0" y="0"/>
                      <a:ext cx="3916680" cy="2415540"/>
                    </a:xfrm>
                    <a:prstGeom prst="rect">
                      <a:avLst/>
                    </a:prstGeom>
                    <a:noFill/>
                    <a:ln>
                      <a:noFill/>
                    </a:ln>
                  </pic:spPr>
                </pic:pic>
              </a:graphicData>
            </a:graphic>
          </wp:inline>
        </w:drawing>
      </w:r>
    </w:p>
    <w:p w:rsidR="00F30368" w:rsidRPr="00A97486" w:rsidRDefault="00F30368" w:rsidP="00F30368">
      <w:pPr>
        <w:pStyle w:val="ab"/>
        <w:tabs>
          <w:tab w:val="left" w:pos="1585"/>
        </w:tabs>
        <w:spacing w:before="120"/>
        <w:jc w:val="center"/>
        <w:rPr>
          <w:noProof/>
        </w:rPr>
      </w:pPr>
      <w:r w:rsidRPr="00A97486">
        <w:rPr>
          <w:noProof/>
        </w:rPr>
        <w:drawing>
          <wp:inline distT="0" distB="0" distL="0" distR="0">
            <wp:extent cx="3942080" cy="2501900"/>
            <wp:effectExtent l="0" t="0" r="0" b="0"/>
            <wp:docPr id="280933" name="图片 280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93" cstate="print">
                      <a:extLst>
                        <a:ext uri="{28A0092B-C50C-407E-A947-70E740481C1C}">
                          <a14:useLocalDpi xmlns:a14="http://schemas.microsoft.com/office/drawing/2010/main" val="0"/>
                        </a:ext>
                      </a:extLst>
                    </a:blip>
                    <a:srcRect t="3668"/>
                    <a:stretch>
                      <a:fillRect/>
                    </a:stretch>
                  </pic:blipFill>
                  <pic:spPr bwMode="auto">
                    <a:xfrm>
                      <a:off x="0" y="0"/>
                      <a:ext cx="3942080" cy="2501900"/>
                    </a:xfrm>
                    <a:prstGeom prst="rect">
                      <a:avLst/>
                    </a:prstGeom>
                    <a:noFill/>
                    <a:ln>
                      <a:noFill/>
                    </a:ln>
                  </pic:spPr>
                </pic:pic>
              </a:graphicData>
            </a:graphic>
          </wp:inline>
        </w:drawing>
      </w:r>
    </w:p>
    <w:p w:rsidR="00F30368" w:rsidRPr="00A97486" w:rsidRDefault="00F30368" w:rsidP="00C2563A">
      <w:pPr>
        <w:pStyle w:val="31"/>
        <w:numPr>
          <w:ilvl w:val="2"/>
          <w:numId w:val="52"/>
        </w:numPr>
        <w:spacing w:line="360" w:lineRule="auto"/>
        <w:rPr>
          <w:rFonts w:ascii="宋体" w:hAnsi="宋体"/>
          <w:sz w:val="24"/>
        </w:rPr>
      </w:pPr>
      <w:bookmarkStart w:id="439" w:name="_Toc482025420"/>
      <w:bookmarkStart w:id="440" w:name="_Toc485216677"/>
      <w:bookmarkStart w:id="441" w:name="_Toc485217050"/>
      <w:bookmarkStart w:id="442" w:name="_Toc485217193"/>
      <w:bookmarkStart w:id="443" w:name="_Toc517755466"/>
      <w:r w:rsidRPr="00A97486">
        <w:rPr>
          <w:rFonts w:ascii="宋体" w:hAnsi="宋体" w:hint="eastAsia"/>
          <w:sz w:val="24"/>
        </w:rPr>
        <w:lastRenderedPageBreak/>
        <w:t>软件版本确认</w:t>
      </w:r>
      <w:bookmarkEnd w:id="439"/>
      <w:bookmarkEnd w:id="440"/>
      <w:bookmarkEnd w:id="441"/>
      <w:bookmarkEnd w:id="442"/>
      <w:bookmarkEnd w:id="443"/>
    </w:p>
    <w:p w:rsidR="00F30368" w:rsidRPr="00A97486" w:rsidRDefault="00F30368" w:rsidP="00C2563A">
      <w:pPr>
        <w:spacing w:line="360" w:lineRule="auto"/>
        <w:ind w:firstLine="420"/>
        <w:rPr>
          <w:sz w:val="24"/>
        </w:rPr>
      </w:pPr>
      <w:r w:rsidRPr="00A97486">
        <w:rPr>
          <w:rFonts w:hint="eastAsia"/>
          <w:sz w:val="24"/>
        </w:rPr>
        <w:t>进入</w:t>
      </w:r>
      <w:r w:rsidRPr="00A97486">
        <w:rPr>
          <w:rFonts w:hint="eastAsia"/>
          <w:sz w:val="24"/>
        </w:rPr>
        <w:t>PTU</w:t>
      </w:r>
      <w:r w:rsidRPr="00A97486">
        <w:rPr>
          <w:rFonts w:hint="eastAsia"/>
          <w:sz w:val="24"/>
        </w:rPr>
        <w:t>，确认以下内容</w:t>
      </w:r>
      <w:r w:rsidRPr="00A97486">
        <w:rPr>
          <w:rFonts w:hint="eastAsia"/>
          <w:sz w:val="24"/>
        </w:rPr>
        <w:t>;</w:t>
      </w:r>
    </w:p>
    <w:p w:rsidR="00F30368" w:rsidRPr="00A97486" w:rsidRDefault="00F30368" w:rsidP="00C2563A">
      <w:pPr>
        <w:spacing w:line="360" w:lineRule="auto"/>
        <w:rPr>
          <w:sz w:val="24"/>
        </w:rPr>
      </w:pPr>
      <w:r w:rsidRPr="00A97486">
        <w:rPr>
          <w:rFonts w:hint="eastAsia"/>
          <w:sz w:val="24"/>
        </w:rPr>
        <w:t>（</w:t>
      </w:r>
      <w:r w:rsidRPr="00A97486">
        <w:rPr>
          <w:rFonts w:hint="eastAsia"/>
          <w:sz w:val="24"/>
        </w:rPr>
        <w:t>1</w:t>
      </w:r>
      <w:r w:rsidRPr="00A97486">
        <w:rPr>
          <w:rFonts w:hint="eastAsia"/>
          <w:sz w:val="24"/>
        </w:rPr>
        <w:t>）查看系统信息界面的软件识别是否跟导入的</w:t>
      </w:r>
      <w:r w:rsidRPr="00A97486">
        <w:rPr>
          <w:rFonts w:hint="eastAsia"/>
          <w:sz w:val="24"/>
        </w:rPr>
        <w:t>xxx.env</w:t>
      </w:r>
      <w:r w:rsidRPr="00A97486">
        <w:rPr>
          <w:rFonts w:hint="eastAsia"/>
          <w:sz w:val="24"/>
        </w:rPr>
        <w:t>版本一致；</w:t>
      </w:r>
    </w:p>
    <w:p w:rsidR="00F30368" w:rsidRPr="00A97486" w:rsidRDefault="00F30368" w:rsidP="00C2563A">
      <w:pPr>
        <w:spacing w:line="360" w:lineRule="auto"/>
        <w:rPr>
          <w:sz w:val="24"/>
        </w:rPr>
      </w:pPr>
      <w:r w:rsidRPr="00A97486">
        <w:rPr>
          <w:rFonts w:hint="eastAsia"/>
          <w:sz w:val="24"/>
        </w:rPr>
        <w:t>（</w:t>
      </w:r>
      <w:r w:rsidRPr="00A97486">
        <w:rPr>
          <w:rFonts w:hint="eastAsia"/>
          <w:sz w:val="24"/>
        </w:rPr>
        <w:t>2</w:t>
      </w:r>
      <w:r w:rsidRPr="00A97486">
        <w:rPr>
          <w:rFonts w:hint="eastAsia"/>
          <w:sz w:val="24"/>
        </w:rPr>
        <w:t>）参数表版本是否跟导入的版本号一致；</w:t>
      </w:r>
    </w:p>
    <w:p w:rsidR="00F30368" w:rsidRPr="00A97486" w:rsidRDefault="00F30368" w:rsidP="00C2563A">
      <w:pPr>
        <w:spacing w:line="360" w:lineRule="auto"/>
        <w:rPr>
          <w:sz w:val="24"/>
        </w:rPr>
      </w:pPr>
      <w:r w:rsidRPr="00A97486">
        <w:rPr>
          <w:rFonts w:hint="eastAsia"/>
          <w:sz w:val="24"/>
        </w:rPr>
        <w:t>（</w:t>
      </w:r>
      <w:r w:rsidRPr="00A97486">
        <w:rPr>
          <w:rFonts w:hint="eastAsia"/>
          <w:sz w:val="24"/>
        </w:rPr>
        <w:t>3</w:t>
      </w:r>
      <w:r w:rsidRPr="00A97486">
        <w:rPr>
          <w:rFonts w:hint="eastAsia"/>
          <w:sz w:val="24"/>
        </w:rPr>
        <w:t>）软件版本显示的是我们上传到</w:t>
      </w:r>
      <w:r w:rsidRPr="00A97486">
        <w:rPr>
          <w:rFonts w:hint="eastAsia"/>
          <w:sz w:val="24"/>
        </w:rPr>
        <w:t>TCMS</w:t>
      </w:r>
      <w:r w:rsidRPr="00A97486">
        <w:rPr>
          <w:rFonts w:hint="eastAsia"/>
          <w:sz w:val="24"/>
        </w:rPr>
        <w:t>的版本，确认我们升级的软件版本跟申请版本一致。</w:t>
      </w:r>
    </w:p>
    <w:p w:rsidR="00F30368" w:rsidRPr="00A97486" w:rsidRDefault="00F30368" w:rsidP="00F30368">
      <w:pPr>
        <w:pStyle w:val="ab"/>
        <w:spacing w:before="120"/>
        <w:ind w:left="420"/>
        <w:jc w:val="center"/>
        <w:rPr>
          <w:rFonts w:ascii="Calibri" w:hAnsi="Calibri"/>
        </w:rPr>
      </w:pPr>
      <w:r w:rsidRPr="00A97486">
        <w:rPr>
          <w:noProof/>
        </w:rPr>
        <w:drawing>
          <wp:inline distT="0" distB="0" distL="0" distR="0">
            <wp:extent cx="5029200" cy="2880995"/>
            <wp:effectExtent l="0" t="0" r="0" b="0"/>
            <wp:docPr id="280932" name="图片 280932" descr="软件版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软件版本"/>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029200" cy="2880995"/>
                    </a:xfrm>
                    <a:prstGeom prst="rect">
                      <a:avLst/>
                    </a:prstGeom>
                    <a:noFill/>
                    <a:ln>
                      <a:noFill/>
                    </a:ln>
                  </pic:spPr>
                </pic:pic>
              </a:graphicData>
            </a:graphic>
          </wp:inline>
        </w:drawing>
      </w:r>
    </w:p>
    <w:p w:rsidR="002910A6" w:rsidRDefault="002910A6" w:rsidP="002320B3">
      <w:pPr>
        <w:pStyle w:val="a6"/>
        <w:tabs>
          <w:tab w:val="clear" w:pos="4153"/>
          <w:tab w:val="left" w:pos="851"/>
          <w:tab w:val="center" w:pos="2340"/>
        </w:tabs>
        <w:spacing w:line="360" w:lineRule="auto"/>
        <w:rPr>
          <w:sz w:val="21"/>
          <w:szCs w:val="24"/>
        </w:rPr>
      </w:pPr>
    </w:p>
    <w:p w:rsidR="00A97486" w:rsidRDefault="00A97486" w:rsidP="002320B3">
      <w:pPr>
        <w:pStyle w:val="a6"/>
        <w:tabs>
          <w:tab w:val="clear" w:pos="4153"/>
          <w:tab w:val="left" w:pos="851"/>
          <w:tab w:val="center" w:pos="2340"/>
        </w:tabs>
        <w:spacing w:line="360" w:lineRule="auto"/>
        <w:rPr>
          <w:rFonts w:ascii="宋体" w:hAnsi="宋体" w:hint="eastAsia"/>
          <w:color w:val="000000"/>
          <w:sz w:val="24"/>
          <w:szCs w:val="24"/>
        </w:rPr>
      </w:pPr>
    </w:p>
    <w:p w:rsidR="00A97486" w:rsidRPr="00D64DF4" w:rsidRDefault="00A97486" w:rsidP="00A97486">
      <w:pPr>
        <w:pStyle w:val="31"/>
        <w:numPr>
          <w:ilvl w:val="1"/>
          <w:numId w:val="52"/>
        </w:numPr>
        <w:spacing w:line="360" w:lineRule="auto"/>
        <w:rPr>
          <w:rFonts w:ascii="宋体" w:hAnsi="宋体"/>
          <w:sz w:val="24"/>
          <w:highlight w:val="yellow"/>
        </w:rPr>
      </w:pPr>
      <w:bookmarkStart w:id="444" w:name="_Toc517755467"/>
      <w:r w:rsidRPr="00D64DF4">
        <w:rPr>
          <w:rFonts w:ascii="宋体" w:hAnsi="宋体"/>
          <w:sz w:val="24"/>
          <w:highlight w:val="yellow"/>
        </w:rPr>
        <w:t>日志下载说明</w:t>
      </w:r>
      <w:bookmarkEnd w:id="444"/>
    </w:p>
    <w:p w:rsidR="00A97486" w:rsidRPr="00D64DF4" w:rsidRDefault="00A97486" w:rsidP="00A97486">
      <w:pPr>
        <w:pStyle w:val="31"/>
        <w:numPr>
          <w:ilvl w:val="2"/>
          <w:numId w:val="52"/>
        </w:numPr>
        <w:spacing w:line="360" w:lineRule="auto"/>
        <w:rPr>
          <w:rFonts w:ascii="宋体" w:hAnsi="宋体" w:hint="eastAsia"/>
          <w:sz w:val="24"/>
          <w:highlight w:val="yellow"/>
        </w:rPr>
      </w:pPr>
      <w:bookmarkStart w:id="445" w:name="_Toc10606"/>
      <w:bookmarkStart w:id="446" w:name="_Toc517755468"/>
      <w:r w:rsidRPr="00D64DF4">
        <w:rPr>
          <w:rFonts w:ascii="宋体" w:hAnsi="宋体" w:hint="eastAsia"/>
          <w:sz w:val="24"/>
          <w:highlight w:val="yellow"/>
        </w:rPr>
        <w:t>工具准备</w:t>
      </w:r>
      <w:bookmarkEnd w:id="445"/>
      <w:bookmarkEnd w:id="446"/>
    </w:p>
    <w:p w:rsidR="00A97486" w:rsidRPr="00D64DF4" w:rsidRDefault="00A97486" w:rsidP="00A97486">
      <w:pPr>
        <w:pStyle w:val="ab"/>
        <w:spacing w:line="360" w:lineRule="auto"/>
        <w:rPr>
          <w:rFonts w:cs="Arial" w:hint="eastAsia"/>
          <w:sz w:val="24"/>
          <w:highlight w:val="yellow"/>
        </w:rPr>
      </w:pPr>
      <w:r w:rsidRPr="00D64DF4">
        <w:rPr>
          <w:rFonts w:cs="Arial" w:hint="eastAsia"/>
          <w:sz w:val="24"/>
          <w:highlight w:val="yellow"/>
        </w:rPr>
        <w:t>准备好以下器件：</w:t>
      </w:r>
    </w:p>
    <w:p w:rsidR="00A97486" w:rsidRPr="00D64DF4" w:rsidRDefault="00A97486" w:rsidP="00A97486">
      <w:pPr>
        <w:pStyle w:val="ab"/>
        <w:spacing w:line="360" w:lineRule="auto"/>
        <w:ind w:firstLineChars="200" w:firstLine="480"/>
        <w:rPr>
          <w:rFonts w:cs="Arial" w:hint="eastAsia"/>
          <w:sz w:val="24"/>
          <w:highlight w:val="yellow"/>
        </w:rPr>
      </w:pPr>
      <w:bookmarkStart w:id="447" w:name="_Toc28837"/>
      <w:r w:rsidRPr="00D64DF4">
        <w:rPr>
          <w:rFonts w:cs="Arial" w:hint="eastAsia"/>
          <w:sz w:val="24"/>
          <w:highlight w:val="yellow"/>
        </w:rPr>
        <w:t>手提电脑</w:t>
      </w:r>
      <w:bookmarkEnd w:id="447"/>
      <w:r w:rsidRPr="00D64DF4">
        <w:rPr>
          <w:rFonts w:cs="Arial" w:hint="eastAsia"/>
          <w:sz w:val="24"/>
          <w:highlight w:val="yellow"/>
        </w:rPr>
        <w:t>：预装</w:t>
      </w:r>
      <w:r w:rsidRPr="00D64DF4">
        <w:rPr>
          <w:rFonts w:cs="Arial" w:hint="eastAsia"/>
          <w:sz w:val="24"/>
          <w:highlight w:val="yellow"/>
        </w:rPr>
        <w:t>Windowsxp</w:t>
      </w:r>
      <w:r w:rsidRPr="00D64DF4">
        <w:rPr>
          <w:rFonts w:cs="Arial" w:hint="eastAsia"/>
          <w:sz w:val="24"/>
          <w:highlight w:val="yellow"/>
        </w:rPr>
        <w:t>或者</w:t>
      </w:r>
      <w:r w:rsidRPr="00D64DF4">
        <w:rPr>
          <w:rFonts w:cs="Arial" w:hint="eastAsia"/>
          <w:sz w:val="24"/>
          <w:highlight w:val="yellow"/>
        </w:rPr>
        <w:t>WIN7/8</w:t>
      </w:r>
      <w:r w:rsidRPr="00D64DF4">
        <w:rPr>
          <w:rFonts w:cs="Arial" w:hint="eastAsia"/>
          <w:sz w:val="24"/>
          <w:highlight w:val="yellow"/>
        </w:rPr>
        <w:t>系统的</w:t>
      </w:r>
      <w:r w:rsidRPr="00D64DF4">
        <w:rPr>
          <w:rFonts w:cs="Arial" w:hint="eastAsia"/>
          <w:sz w:val="24"/>
          <w:highlight w:val="yellow"/>
        </w:rPr>
        <w:t>64</w:t>
      </w:r>
      <w:r w:rsidRPr="00D64DF4">
        <w:rPr>
          <w:rFonts w:cs="Arial" w:hint="eastAsia"/>
          <w:sz w:val="24"/>
          <w:highlight w:val="yellow"/>
        </w:rPr>
        <w:t>位系统，带有</w:t>
      </w:r>
      <w:r w:rsidRPr="00D64DF4">
        <w:rPr>
          <w:rFonts w:cs="Arial" w:hint="eastAsia"/>
          <w:sz w:val="24"/>
          <w:highlight w:val="yellow"/>
        </w:rPr>
        <w:t>RJ45</w:t>
      </w:r>
      <w:r w:rsidRPr="00D64DF4">
        <w:rPr>
          <w:rFonts w:cs="Arial" w:hint="eastAsia"/>
          <w:sz w:val="24"/>
          <w:highlight w:val="yellow"/>
        </w:rPr>
        <w:t>以太网及</w:t>
      </w:r>
      <w:r w:rsidRPr="00D64DF4">
        <w:rPr>
          <w:rFonts w:cs="Arial" w:hint="eastAsia"/>
          <w:sz w:val="24"/>
          <w:highlight w:val="yellow"/>
        </w:rPr>
        <w:t>USB</w:t>
      </w:r>
      <w:r w:rsidRPr="00D64DF4">
        <w:rPr>
          <w:rFonts w:cs="Arial" w:hint="eastAsia"/>
          <w:sz w:val="24"/>
          <w:highlight w:val="yellow"/>
        </w:rPr>
        <w:t>接口，电脑自带</w:t>
      </w:r>
      <w:r w:rsidRPr="00D64DF4">
        <w:rPr>
          <w:rFonts w:cs="Arial" w:hint="eastAsia"/>
          <w:sz w:val="24"/>
          <w:highlight w:val="yellow"/>
        </w:rPr>
        <w:t>IE</w:t>
      </w:r>
      <w:r w:rsidRPr="00D64DF4">
        <w:rPr>
          <w:rFonts w:cs="Arial" w:hint="eastAsia"/>
          <w:sz w:val="24"/>
          <w:highlight w:val="yellow"/>
        </w:rPr>
        <w:t>浏览器。</w:t>
      </w:r>
    </w:p>
    <w:p w:rsidR="00A97486" w:rsidRDefault="00A97486" w:rsidP="00A97486">
      <w:pPr>
        <w:pStyle w:val="ab"/>
        <w:spacing w:line="360" w:lineRule="auto"/>
        <w:ind w:firstLineChars="200" w:firstLine="480"/>
        <w:rPr>
          <w:rFonts w:cs="Arial" w:hint="eastAsia"/>
          <w:sz w:val="24"/>
        </w:rPr>
      </w:pPr>
      <w:bookmarkStart w:id="448" w:name="_Toc3164"/>
      <w:r w:rsidRPr="00D64DF4">
        <w:rPr>
          <w:rFonts w:cs="Arial" w:hint="eastAsia"/>
          <w:sz w:val="24"/>
          <w:highlight w:val="yellow"/>
        </w:rPr>
        <w:t>RJ45</w:t>
      </w:r>
      <w:r w:rsidRPr="00D64DF4">
        <w:rPr>
          <w:rFonts w:cs="Arial" w:hint="eastAsia"/>
          <w:sz w:val="24"/>
          <w:highlight w:val="yellow"/>
        </w:rPr>
        <w:t>以太网电缆（网线）</w:t>
      </w:r>
      <w:bookmarkEnd w:id="448"/>
      <w:r w:rsidRPr="00D64DF4">
        <w:rPr>
          <w:rFonts w:cs="Arial" w:hint="eastAsia"/>
          <w:sz w:val="24"/>
          <w:highlight w:val="yellow"/>
        </w:rPr>
        <w:t>：电缆一头是</w:t>
      </w:r>
      <w:r w:rsidRPr="00D64DF4">
        <w:rPr>
          <w:rFonts w:cs="Arial" w:hint="eastAsia"/>
          <w:sz w:val="24"/>
          <w:highlight w:val="yellow"/>
        </w:rPr>
        <w:t>RJ45</w:t>
      </w:r>
      <w:r w:rsidRPr="00D64DF4">
        <w:rPr>
          <w:rFonts w:cs="Arial" w:hint="eastAsia"/>
          <w:sz w:val="24"/>
          <w:highlight w:val="yellow"/>
        </w:rPr>
        <w:t>的</w:t>
      </w:r>
      <w:r w:rsidRPr="00D64DF4">
        <w:rPr>
          <w:rFonts w:cs="Arial" w:hint="eastAsia"/>
          <w:sz w:val="24"/>
          <w:highlight w:val="yellow"/>
        </w:rPr>
        <w:t>9</w:t>
      </w:r>
      <w:r w:rsidRPr="00D64DF4">
        <w:rPr>
          <w:rFonts w:cs="Arial" w:hint="eastAsia"/>
          <w:sz w:val="24"/>
          <w:highlight w:val="yellow"/>
        </w:rPr>
        <w:t>芯连接器，连接手提电脑；另一头也是</w:t>
      </w:r>
      <w:r w:rsidRPr="00D64DF4">
        <w:rPr>
          <w:rFonts w:cs="Arial" w:hint="eastAsia"/>
          <w:sz w:val="24"/>
          <w:highlight w:val="yellow"/>
        </w:rPr>
        <w:t>RJ45</w:t>
      </w:r>
      <w:r w:rsidRPr="00D64DF4">
        <w:rPr>
          <w:rFonts w:cs="Arial" w:hint="eastAsia"/>
          <w:sz w:val="24"/>
          <w:highlight w:val="yellow"/>
        </w:rPr>
        <w:t>的</w:t>
      </w:r>
      <w:r w:rsidRPr="00D64DF4">
        <w:rPr>
          <w:rFonts w:cs="Arial" w:hint="eastAsia"/>
          <w:sz w:val="24"/>
          <w:highlight w:val="yellow"/>
        </w:rPr>
        <w:t>9</w:t>
      </w:r>
      <w:r w:rsidRPr="00D64DF4">
        <w:rPr>
          <w:rFonts w:cs="Arial" w:hint="eastAsia"/>
          <w:sz w:val="24"/>
          <w:highlight w:val="yellow"/>
        </w:rPr>
        <w:t>芯连接器，用于连接控制器的以太网接口。</w:t>
      </w:r>
      <w:r w:rsidRPr="00D64DF4">
        <w:rPr>
          <w:rFonts w:cs="Arial" w:hint="eastAsia"/>
          <w:sz w:val="24"/>
          <w:highlight w:val="yellow"/>
        </w:rPr>
        <w:t>PS.</w:t>
      </w:r>
      <w:r w:rsidRPr="00D64DF4">
        <w:rPr>
          <w:rFonts w:cs="Arial" w:hint="eastAsia"/>
          <w:sz w:val="24"/>
          <w:highlight w:val="yellow"/>
        </w:rPr>
        <w:t>电缆长度</w:t>
      </w:r>
      <w:r w:rsidRPr="00D64DF4">
        <w:rPr>
          <w:rFonts w:cs="Arial" w:hint="eastAsia"/>
          <w:sz w:val="24"/>
          <w:highlight w:val="yellow"/>
        </w:rPr>
        <w:t>3m</w:t>
      </w:r>
      <w:r w:rsidRPr="00D64DF4">
        <w:rPr>
          <w:rFonts w:cs="Arial" w:hint="eastAsia"/>
          <w:sz w:val="24"/>
          <w:highlight w:val="yellow"/>
        </w:rPr>
        <w:t>左右。</w:t>
      </w:r>
    </w:p>
    <w:p w:rsidR="00A97486" w:rsidRPr="00773E90" w:rsidRDefault="00A97486" w:rsidP="007629B1">
      <w:pPr>
        <w:pStyle w:val="31"/>
        <w:numPr>
          <w:ilvl w:val="2"/>
          <w:numId w:val="52"/>
        </w:numPr>
        <w:spacing w:line="360" w:lineRule="auto"/>
        <w:rPr>
          <w:rFonts w:ascii="宋体" w:hAnsi="宋体" w:hint="eastAsia"/>
          <w:sz w:val="24"/>
          <w:highlight w:val="yellow"/>
        </w:rPr>
      </w:pPr>
      <w:bookmarkStart w:id="449" w:name="_Toc30483"/>
      <w:bookmarkStart w:id="450" w:name="_Toc517755469"/>
      <w:r w:rsidRPr="00773E90">
        <w:rPr>
          <w:rFonts w:ascii="宋体" w:hAnsi="宋体" w:hint="eastAsia"/>
          <w:sz w:val="24"/>
          <w:highlight w:val="yellow"/>
        </w:rPr>
        <w:t>软件</w:t>
      </w:r>
      <w:bookmarkEnd w:id="449"/>
      <w:bookmarkEnd w:id="450"/>
    </w:p>
    <w:p w:rsidR="00A97486" w:rsidRPr="00773E90" w:rsidRDefault="00A97486" w:rsidP="007629B1">
      <w:pPr>
        <w:pStyle w:val="31"/>
        <w:numPr>
          <w:ilvl w:val="3"/>
          <w:numId w:val="52"/>
        </w:numPr>
        <w:spacing w:line="360" w:lineRule="auto"/>
        <w:rPr>
          <w:rFonts w:ascii="宋体" w:hAnsi="宋体" w:hint="eastAsia"/>
          <w:sz w:val="24"/>
          <w:highlight w:val="yellow"/>
        </w:rPr>
      </w:pPr>
      <w:bookmarkStart w:id="451" w:name="_Toc1928"/>
      <w:bookmarkStart w:id="452" w:name="_Toc517755470"/>
      <w:r w:rsidRPr="00773E90">
        <w:rPr>
          <w:rFonts w:ascii="宋体" w:hAnsi="宋体" w:hint="eastAsia"/>
          <w:sz w:val="24"/>
          <w:highlight w:val="yellow"/>
        </w:rPr>
        <w:t>电脑需要安装的软件</w:t>
      </w:r>
      <w:bookmarkEnd w:id="451"/>
      <w:bookmarkEnd w:id="452"/>
    </w:p>
    <w:p w:rsidR="00A97486" w:rsidRPr="00773E90" w:rsidRDefault="00A97486" w:rsidP="00A97486">
      <w:pPr>
        <w:pStyle w:val="ab"/>
        <w:widowControl/>
        <w:numPr>
          <w:ilvl w:val="0"/>
          <w:numId w:val="197"/>
        </w:numPr>
        <w:tabs>
          <w:tab w:val="clear" w:pos="3255"/>
          <w:tab w:val="clear" w:pos="10920"/>
        </w:tabs>
        <w:spacing w:after="120" w:line="240" w:lineRule="auto"/>
        <w:rPr>
          <w:rFonts w:ascii="宋体" w:hAnsi="宋体" w:hint="eastAsia"/>
          <w:sz w:val="24"/>
          <w:highlight w:val="yellow"/>
        </w:rPr>
      </w:pPr>
      <w:r w:rsidRPr="00773E90">
        <w:rPr>
          <w:rFonts w:ascii="宋体" w:hAnsi="宋体" w:hint="eastAsia"/>
          <w:sz w:val="24"/>
          <w:highlight w:val="yellow"/>
        </w:rPr>
        <w:t>232转USB驱动（见光盘附件）</w:t>
      </w:r>
    </w:p>
    <w:p w:rsidR="00A97486" w:rsidRPr="00773E90" w:rsidRDefault="00A97486" w:rsidP="00A97486">
      <w:pPr>
        <w:pStyle w:val="ab"/>
        <w:widowControl/>
        <w:numPr>
          <w:ilvl w:val="0"/>
          <w:numId w:val="197"/>
        </w:numPr>
        <w:tabs>
          <w:tab w:val="clear" w:pos="3255"/>
          <w:tab w:val="clear" w:pos="10920"/>
        </w:tabs>
        <w:spacing w:after="120" w:line="240" w:lineRule="auto"/>
        <w:rPr>
          <w:rFonts w:ascii="宋体" w:hAnsi="宋体" w:hint="eastAsia"/>
          <w:sz w:val="24"/>
          <w:highlight w:val="yellow"/>
        </w:rPr>
      </w:pPr>
      <w:r w:rsidRPr="00773E90">
        <w:rPr>
          <w:rFonts w:ascii="宋体" w:hAnsi="宋体" w:hint="eastAsia"/>
          <w:sz w:val="24"/>
          <w:highlight w:val="yellow"/>
        </w:rPr>
        <w:t>labvIEW2011驱动（见光盘附件）</w:t>
      </w:r>
    </w:p>
    <w:p w:rsidR="00A97486" w:rsidRPr="00773E90" w:rsidRDefault="00A97486" w:rsidP="00A97486">
      <w:pPr>
        <w:pStyle w:val="ab"/>
        <w:widowControl/>
        <w:numPr>
          <w:ilvl w:val="0"/>
          <w:numId w:val="197"/>
        </w:numPr>
        <w:tabs>
          <w:tab w:val="clear" w:pos="3255"/>
          <w:tab w:val="clear" w:pos="10920"/>
        </w:tabs>
        <w:spacing w:after="120" w:line="240" w:lineRule="auto"/>
        <w:rPr>
          <w:rFonts w:ascii="宋体" w:hAnsi="宋体" w:hint="eastAsia"/>
          <w:b/>
          <w:sz w:val="24"/>
          <w:highlight w:val="yellow"/>
        </w:rPr>
      </w:pPr>
      <w:r w:rsidRPr="00773E90">
        <w:rPr>
          <w:rFonts w:ascii="宋体" w:hAnsi="宋体" w:hint="eastAsia"/>
          <w:sz w:val="24"/>
          <w:highlight w:val="yellow"/>
        </w:rPr>
        <w:lastRenderedPageBreak/>
        <w:t>空调监控后台2-4.exe（见光盘附件）</w:t>
      </w:r>
    </w:p>
    <w:p w:rsidR="00A97486" w:rsidRPr="00773E90" w:rsidRDefault="00A97486" w:rsidP="00A97486">
      <w:pPr>
        <w:pStyle w:val="ab"/>
        <w:widowControl/>
        <w:numPr>
          <w:ilvl w:val="0"/>
          <w:numId w:val="197"/>
        </w:numPr>
        <w:tabs>
          <w:tab w:val="clear" w:pos="3255"/>
          <w:tab w:val="clear" w:pos="10920"/>
        </w:tabs>
        <w:spacing w:after="120" w:line="240" w:lineRule="auto"/>
        <w:rPr>
          <w:rFonts w:ascii="宋体" w:hAnsi="宋体" w:hint="eastAsia"/>
          <w:b/>
          <w:sz w:val="24"/>
          <w:highlight w:val="yellow"/>
        </w:rPr>
      </w:pPr>
      <w:r w:rsidRPr="00773E90">
        <w:rPr>
          <w:rFonts w:ascii="宋体" w:hAnsi="宋体"/>
          <w:sz w:val="24"/>
          <w:highlight w:val="yellow"/>
        </w:rPr>
        <w:t>Microsoft.NET</w:t>
      </w:r>
      <w:r w:rsidRPr="00773E90">
        <w:rPr>
          <w:rFonts w:ascii="宋体" w:hAnsi="宋体" w:hint="eastAsia"/>
          <w:sz w:val="24"/>
          <w:highlight w:val="yellow"/>
        </w:rPr>
        <w:t>4.0.exe（见光盘附件）</w:t>
      </w:r>
    </w:p>
    <w:p w:rsidR="00A97486" w:rsidRPr="00773E90" w:rsidRDefault="00A97486" w:rsidP="00A97486">
      <w:pPr>
        <w:pStyle w:val="ab"/>
        <w:widowControl/>
        <w:numPr>
          <w:ilvl w:val="0"/>
          <w:numId w:val="197"/>
        </w:numPr>
        <w:tabs>
          <w:tab w:val="clear" w:pos="3255"/>
          <w:tab w:val="clear" w:pos="10920"/>
        </w:tabs>
        <w:spacing w:after="120" w:line="240" w:lineRule="auto"/>
        <w:rPr>
          <w:rFonts w:ascii="宋体" w:hAnsi="宋体" w:hint="eastAsia"/>
          <w:b/>
          <w:sz w:val="24"/>
          <w:highlight w:val="yellow"/>
        </w:rPr>
      </w:pPr>
      <w:r w:rsidRPr="00773E90">
        <w:rPr>
          <w:rFonts w:ascii="宋体" w:hAnsi="宋体" w:hint="eastAsia"/>
          <w:sz w:val="24"/>
          <w:highlight w:val="yellow"/>
        </w:rPr>
        <w:t>空调参数配置文件</w:t>
      </w:r>
    </w:p>
    <w:p w:rsidR="00A97486" w:rsidRPr="00773E90" w:rsidRDefault="00A97486" w:rsidP="007629B1">
      <w:pPr>
        <w:pStyle w:val="31"/>
        <w:numPr>
          <w:ilvl w:val="3"/>
          <w:numId w:val="52"/>
        </w:numPr>
        <w:spacing w:line="360" w:lineRule="auto"/>
        <w:rPr>
          <w:rFonts w:ascii="宋体" w:hAnsi="宋体" w:hint="eastAsia"/>
          <w:sz w:val="24"/>
          <w:highlight w:val="yellow"/>
        </w:rPr>
      </w:pPr>
      <w:bookmarkStart w:id="453" w:name="_Toc1483"/>
      <w:bookmarkStart w:id="454" w:name="_Toc517755471"/>
      <w:r w:rsidRPr="00773E90">
        <w:rPr>
          <w:rFonts w:ascii="宋体" w:hAnsi="宋体" w:hint="eastAsia"/>
          <w:sz w:val="24"/>
          <w:highlight w:val="yellow"/>
        </w:rPr>
        <w:t>电脑IP地址设置</w:t>
      </w:r>
      <w:bookmarkEnd w:id="453"/>
      <w:bookmarkEnd w:id="454"/>
    </w:p>
    <w:p w:rsidR="00A97486" w:rsidRPr="00773E90" w:rsidRDefault="00A97486" w:rsidP="007629B1">
      <w:pPr>
        <w:spacing w:line="360" w:lineRule="auto"/>
        <w:rPr>
          <w:rFonts w:hint="eastAsia"/>
          <w:sz w:val="24"/>
          <w:highlight w:val="yellow"/>
        </w:rPr>
      </w:pPr>
      <w:r w:rsidRPr="00773E90">
        <w:rPr>
          <w:rFonts w:hint="eastAsia"/>
          <w:sz w:val="24"/>
          <w:highlight w:val="yellow"/>
        </w:rPr>
        <w:t>（</w:t>
      </w:r>
      <w:r w:rsidRPr="00773E90">
        <w:rPr>
          <w:rFonts w:hint="eastAsia"/>
          <w:sz w:val="24"/>
          <w:highlight w:val="yellow"/>
        </w:rPr>
        <w:t>1</w:t>
      </w:r>
      <w:r w:rsidRPr="00773E90">
        <w:rPr>
          <w:rFonts w:hint="eastAsia"/>
          <w:sz w:val="24"/>
          <w:highlight w:val="yellow"/>
        </w:rPr>
        <w:t>）打开网络和共享中心</w:t>
      </w:r>
      <w:r w:rsidRPr="00773E90">
        <w:rPr>
          <w:rFonts w:hint="eastAsia"/>
          <w:sz w:val="24"/>
          <w:highlight w:val="yellow"/>
        </w:rPr>
        <w:t>-</w:t>
      </w:r>
      <w:r w:rsidRPr="00773E90">
        <w:rPr>
          <w:rFonts w:hint="eastAsia"/>
          <w:sz w:val="24"/>
          <w:highlight w:val="yellow"/>
        </w:rPr>
        <w:t>》点击“本地连接”进入本地连接属性窗口</w:t>
      </w:r>
    </w:p>
    <w:p w:rsidR="00A97486" w:rsidRPr="00773E90" w:rsidRDefault="00A97486" w:rsidP="007629B1">
      <w:pPr>
        <w:numPr>
          <w:ilvl w:val="0"/>
          <w:numId w:val="198"/>
        </w:numPr>
        <w:spacing w:line="360" w:lineRule="auto"/>
        <w:rPr>
          <w:rFonts w:hint="eastAsia"/>
          <w:sz w:val="24"/>
          <w:highlight w:val="yellow"/>
        </w:rPr>
      </w:pPr>
      <w:r w:rsidRPr="00773E90">
        <w:rPr>
          <w:rFonts w:hint="eastAsia"/>
          <w:sz w:val="24"/>
          <w:highlight w:val="yellow"/>
        </w:rPr>
        <w:t>进入本地连接状态</w:t>
      </w:r>
      <w:r w:rsidRPr="00773E90">
        <w:rPr>
          <w:rFonts w:hint="eastAsia"/>
          <w:sz w:val="24"/>
          <w:highlight w:val="yellow"/>
        </w:rPr>
        <w:t>-</w:t>
      </w:r>
      <w:r w:rsidRPr="00773E90">
        <w:rPr>
          <w:rFonts w:hint="eastAsia"/>
          <w:sz w:val="24"/>
          <w:highlight w:val="yellow"/>
        </w:rPr>
        <w:t>》点击“属性”进入本地连接属性窗口</w:t>
      </w:r>
    </w:p>
    <w:p w:rsidR="00A97486" w:rsidRPr="00773E90" w:rsidRDefault="00A97486" w:rsidP="007629B1">
      <w:pPr>
        <w:spacing w:line="360" w:lineRule="auto"/>
        <w:jc w:val="center"/>
        <w:rPr>
          <w:highlight w:val="yellow"/>
        </w:rPr>
      </w:pPr>
      <w:r w:rsidRPr="00773E90">
        <w:rPr>
          <w:highlight w:val="yellow"/>
        </w:rPr>
        <w:pict>
          <v:rect id="矩形 2" o:spid="_x0000_s1386" style="position:absolute;left:0;text-align:left;margin-left:100.15pt;margin-top:168.3pt;width:107.25pt;height:26.25pt;z-index:251694592;mso-wrap-style:square" filled="f" fillcolor="#9cbee0" strokecolor="red" strokeweight="1.25pt">
            <v:fill color2="#bbd5f0"/>
          </v:rect>
        </w:pict>
      </w:r>
      <w:r w:rsidRPr="00773E90">
        <w:rPr>
          <w:noProof/>
          <w:highlight w:val="yellow"/>
        </w:rPr>
        <w:drawing>
          <wp:inline distT="0" distB="0" distL="0" distR="0">
            <wp:extent cx="3036570" cy="2772410"/>
            <wp:effectExtent l="0" t="0" r="0" b="0"/>
            <wp:docPr id="280949" name="图片 280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036570" cy="2772410"/>
                    </a:xfrm>
                    <a:prstGeom prst="rect">
                      <a:avLst/>
                    </a:prstGeom>
                    <a:noFill/>
                    <a:ln>
                      <a:noFill/>
                    </a:ln>
                  </pic:spPr>
                </pic:pic>
              </a:graphicData>
            </a:graphic>
          </wp:inline>
        </w:drawing>
      </w:r>
    </w:p>
    <w:p w:rsidR="00A97486" w:rsidRPr="00773E90" w:rsidRDefault="00A97486" w:rsidP="007629B1">
      <w:pPr>
        <w:pStyle w:val="ab"/>
        <w:spacing w:line="360" w:lineRule="auto"/>
        <w:jc w:val="center"/>
        <w:rPr>
          <w:rFonts w:hint="eastAsia"/>
          <w:highlight w:val="yellow"/>
        </w:rPr>
      </w:pPr>
      <w:r w:rsidRPr="00773E90">
        <w:rPr>
          <w:rFonts w:cs="Arial" w:hint="eastAsia"/>
          <w:szCs w:val="18"/>
          <w:highlight w:val="yellow"/>
        </w:rPr>
        <w:t>IP</w:t>
      </w:r>
      <w:r w:rsidRPr="00773E90">
        <w:rPr>
          <w:rFonts w:cs="Arial" w:hint="eastAsia"/>
          <w:szCs w:val="18"/>
          <w:highlight w:val="yellow"/>
        </w:rPr>
        <w:t>设置</w:t>
      </w:r>
      <w:r w:rsidRPr="00773E90">
        <w:rPr>
          <w:rFonts w:cs="Arial" w:hint="eastAsia"/>
          <w:szCs w:val="18"/>
          <w:highlight w:val="yellow"/>
        </w:rPr>
        <w:t>-1</w:t>
      </w:r>
    </w:p>
    <w:p w:rsidR="00A97486" w:rsidRPr="00773E90" w:rsidRDefault="00A97486" w:rsidP="007629B1">
      <w:pPr>
        <w:spacing w:line="360" w:lineRule="auto"/>
        <w:rPr>
          <w:rFonts w:hint="eastAsia"/>
          <w:sz w:val="24"/>
          <w:highlight w:val="yellow"/>
        </w:rPr>
      </w:pPr>
      <w:r w:rsidRPr="00773E90">
        <w:rPr>
          <w:rFonts w:hint="eastAsia"/>
          <w:sz w:val="24"/>
          <w:highlight w:val="yellow"/>
        </w:rPr>
        <w:t>（</w:t>
      </w:r>
      <w:r w:rsidRPr="00773E90">
        <w:rPr>
          <w:rFonts w:hint="eastAsia"/>
          <w:sz w:val="24"/>
          <w:highlight w:val="yellow"/>
        </w:rPr>
        <w:t>3</w:t>
      </w:r>
      <w:r w:rsidRPr="00773E90">
        <w:rPr>
          <w:rFonts w:hint="eastAsia"/>
          <w:sz w:val="24"/>
          <w:highlight w:val="yellow"/>
        </w:rPr>
        <w:t>）在本地连接属性中选择“</w:t>
      </w:r>
      <w:r w:rsidRPr="00773E90">
        <w:rPr>
          <w:rFonts w:hint="eastAsia"/>
          <w:sz w:val="24"/>
          <w:highlight w:val="yellow"/>
        </w:rPr>
        <w:t xml:space="preserve">Internet </w:t>
      </w:r>
      <w:r w:rsidRPr="00773E90">
        <w:rPr>
          <w:rFonts w:hint="eastAsia"/>
          <w:sz w:val="24"/>
          <w:highlight w:val="yellow"/>
        </w:rPr>
        <w:t>协议版本</w:t>
      </w:r>
      <w:r w:rsidRPr="00773E90">
        <w:rPr>
          <w:rFonts w:hint="eastAsia"/>
          <w:sz w:val="24"/>
          <w:highlight w:val="yellow"/>
        </w:rPr>
        <w:t xml:space="preserve"> 4</w:t>
      </w:r>
      <w:r w:rsidRPr="00773E90">
        <w:rPr>
          <w:rFonts w:hint="eastAsia"/>
          <w:sz w:val="24"/>
          <w:highlight w:val="yellow"/>
        </w:rPr>
        <w:t>（</w:t>
      </w:r>
      <w:r w:rsidRPr="00773E90">
        <w:rPr>
          <w:rFonts w:hint="eastAsia"/>
          <w:sz w:val="24"/>
          <w:highlight w:val="yellow"/>
        </w:rPr>
        <w:t>TCP/IPv4</w:t>
      </w:r>
      <w:r w:rsidRPr="00773E90">
        <w:rPr>
          <w:rFonts w:hint="eastAsia"/>
          <w:sz w:val="24"/>
          <w:highlight w:val="yellow"/>
        </w:rPr>
        <w:t>）”</w:t>
      </w:r>
      <w:r w:rsidRPr="00773E90">
        <w:rPr>
          <w:rFonts w:hint="eastAsia"/>
          <w:sz w:val="24"/>
          <w:highlight w:val="yellow"/>
        </w:rPr>
        <w:t>-</w:t>
      </w:r>
      <w:r w:rsidRPr="00773E90">
        <w:rPr>
          <w:rFonts w:hint="eastAsia"/>
          <w:sz w:val="24"/>
          <w:highlight w:val="yellow"/>
        </w:rPr>
        <w:t>》点击属性进入</w:t>
      </w:r>
      <w:r w:rsidRPr="00773E90">
        <w:rPr>
          <w:rFonts w:hint="eastAsia"/>
          <w:sz w:val="24"/>
          <w:highlight w:val="yellow"/>
        </w:rPr>
        <w:t xml:space="preserve">Internet </w:t>
      </w:r>
      <w:r w:rsidRPr="00773E90">
        <w:rPr>
          <w:rFonts w:hint="eastAsia"/>
          <w:sz w:val="24"/>
          <w:highlight w:val="yellow"/>
        </w:rPr>
        <w:t>协议版本</w:t>
      </w:r>
      <w:r w:rsidRPr="00773E90">
        <w:rPr>
          <w:rFonts w:hint="eastAsia"/>
          <w:sz w:val="24"/>
          <w:highlight w:val="yellow"/>
        </w:rPr>
        <w:t xml:space="preserve"> 4</w:t>
      </w:r>
      <w:r w:rsidRPr="00773E90">
        <w:rPr>
          <w:rFonts w:hint="eastAsia"/>
          <w:sz w:val="24"/>
          <w:highlight w:val="yellow"/>
        </w:rPr>
        <w:t>（</w:t>
      </w:r>
      <w:r w:rsidRPr="00773E90">
        <w:rPr>
          <w:rFonts w:hint="eastAsia"/>
          <w:sz w:val="24"/>
          <w:highlight w:val="yellow"/>
        </w:rPr>
        <w:t>TCP/IPv4</w:t>
      </w:r>
      <w:r w:rsidRPr="00773E90">
        <w:rPr>
          <w:rFonts w:hint="eastAsia"/>
          <w:sz w:val="24"/>
          <w:highlight w:val="yellow"/>
        </w:rPr>
        <w:t>）窗口</w:t>
      </w:r>
    </w:p>
    <w:p w:rsidR="00A97486" w:rsidRPr="00773E90" w:rsidRDefault="00A97486" w:rsidP="007629B1">
      <w:pPr>
        <w:spacing w:line="360" w:lineRule="auto"/>
        <w:jc w:val="center"/>
        <w:rPr>
          <w:highlight w:val="yellow"/>
        </w:rPr>
      </w:pPr>
      <w:r w:rsidRPr="00773E90">
        <w:rPr>
          <w:noProof/>
          <w:highlight w:val="yellow"/>
        </w:rPr>
        <w:drawing>
          <wp:inline distT="0" distB="0" distL="0" distR="0">
            <wp:extent cx="3009600" cy="2836800"/>
            <wp:effectExtent l="0" t="0" r="0" b="0"/>
            <wp:docPr id="280951" name="图片 280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009600" cy="2836800"/>
                    </a:xfrm>
                    <a:prstGeom prst="rect">
                      <a:avLst/>
                    </a:prstGeom>
                    <a:noFill/>
                    <a:ln>
                      <a:noFill/>
                    </a:ln>
                  </pic:spPr>
                </pic:pic>
              </a:graphicData>
            </a:graphic>
          </wp:inline>
        </w:drawing>
      </w:r>
    </w:p>
    <w:p w:rsidR="00A97486" w:rsidRPr="00773E90" w:rsidRDefault="00A97486" w:rsidP="007629B1">
      <w:pPr>
        <w:pStyle w:val="ab"/>
        <w:spacing w:line="360" w:lineRule="auto"/>
        <w:jc w:val="center"/>
        <w:rPr>
          <w:rFonts w:cs="Arial" w:hint="eastAsia"/>
          <w:szCs w:val="18"/>
          <w:highlight w:val="yellow"/>
        </w:rPr>
      </w:pPr>
      <w:r w:rsidRPr="00773E90">
        <w:rPr>
          <w:rFonts w:cs="Arial" w:hint="eastAsia"/>
          <w:szCs w:val="18"/>
          <w:highlight w:val="yellow"/>
        </w:rPr>
        <w:t>IP</w:t>
      </w:r>
      <w:r w:rsidRPr="00773E90">
        <w:rPr>
          <w:rFonts w:cs="Arial" w:hint="eastAsia"/>
          <w:szCs w:val="18"/>
          <w:highlight w:val="yellow"/>
        </w:rPr>
        <w:t>设置</w:t>
      </w:r>
      <w:r w:rsidRPr="00773E90">
        <w:rPr>
          <w:rFonts w:cs="Arial" w:hint="eastAsia"/>
          <w:szCs w:val="18"/>
          <w:highlight w:val="yellow"/>
        </w:rPr>
        <w:t>-2</w:t>
      </w:r>
    </w:p>
    <w:p w:rsidR="00A97486" w:rsidRPr="00773E90" w:rsidRDefault="00A97486" w:rsidP="007629B1">
      <w:pPr>
        <w:pStyle w:val="ab"/>
        <w:spacing w:line="360" w:lineRule="auto"/>
        <w:jc w:val="center"/>
        <w:rPr>
          <w:rFonts w:cs="Arial" w:hint="eastAsia"/>
          <w:szCs w:val="18"/>
          <w:highlight w:val="yellow"/>
        </w:rPr>
      </w:pPr>
    </w:p>
    <w:p w:rsidR="00A97486" w:rsidRPr="00773E90" w:rsidRDefault="00A97486" w:rsidP="007629B1">
      <w:pPr>
        <w:spacing w:line="360" w:lineRule="auto"/>
        <w:rPr>
          <w:rFonts w:ascii="宋体" w:hAnsi="宋体" w:hint="eastAsia"/>
          <w:sz w:val="24"/>
          <w:highlight w:val="yellow"/>
        </w:rPr>
      </w:pPr>
      <w:r w:rsidRPr="00773E90">
        <w:rPr>
          <w:rFonts w:ascii="宋体" w:hAnsi="宋体" w:hint="eastAsia"/>
          <w:sz w:val="24"/>
          <w:highlight w:val="yellow"/>
        </w:rPr>
        <w:lastRenderedPageBreak/>
        <w:t>（4）按照下图标注的IP地址固定电脑的IP地址,该地址适用于所有车厢，无需二次修改</w:t>
      </w:r>
    </w:p>
    <w:p w:rsidR="00A97486" w:rsidRPr="00773E90" w:rsidRDefault="00A97486" w:rsidP="007629B1">
      <w:pPr>
        <w:spacing w:line="360" w:lineRule="auto"/>
        <w:jc w:val="center"/>
        <w:rPr>
          <w:rFonts w:hint="eastAsia"/>
          <w:highlight w:val="yellow"/>
        </w:rPr>
      </w:pPr>
      <w:r w:rsidRPr="00773E90">
        <w:rPr>
          <w:noProof/>
          <w:highlight w:val="yellow"/>
        </w:rPr>
        <w:drawing>
          <wp:inline distT="0" distB="0" distL="0" distR="0">
            <wp:extent cx="3413125" cy="3545205"/>
            <wp:effectExtent l="0" t="0" r="0" b="0"/>
            <wp:docPr id="280948" name="图片 280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413125" cy="3545205"/>
                    </a:xfrm>
                    <a:prstGeom prst="rect">
                      <a:avLst/>
                    </a:prstGeom>
                    <a:noFill/>
                    <a:ln>
                      <a:noFill/>
                    </a:ln>
                  </pic:spPr>
                </pic:pic>
              </a:graphicData>
            </a:graphic>
          </wp:inline>
        </w:drawing>
      </w:r>
    </w:p>
    <w:p w:rsidR="00A97486" w:rsidRPr="00773E90" w:rsidRDefault="00A97486" w:rsidP="007629B1">
      <w:pPr>
        <w:pStyle w:val="ab"/>
        <w:spacing w:line="360" w:lineRule="auto"/>
        <w:jc w:val="center"/>
        <w:rPr>
          <w:rFonts w:hint="eastAsia"/>
          <w:highlight w:val="yellow"/>
        </w:rPr>
      </w:pPr>
      <w:r w:rsidRPr="00773E90">
        <w:rPr>
          <w:rFonts w:cs="Arial" w:hint="eastAsia"/>
          <w:szCs w:val="18"/>
          <w:highlight w:val="yellow"/>
        </w:rPr>
        <w:t>IP</w:t>
      </w:r>
      <w:r w:rsidRPr="00773E90">
        <w:rPr>
          <w:rFonts w:cs="Arial" w:hint="eastAsia"/>
          <w:szCs w:val="18"/>
          <w:highlight w:val="yellow"/>
        </w:rPr>
        <w:t>设置</w:t>
      </w:r>
      <w:r w:rsidRPr="00773E90">
        <w:rPr>
          <w:rFonts w:cs="Arial" w:hint="eastAsia"/>
          <w:szCs w:val="18"/>
          <w:highlight w:val="yellow"/>
        </w:rPr>
        <w:t>-3</w:t>
      </w:r>
    </w:p>
    <w:p w:rsidR="00A97486" w:rsidRPr="00773E90" w:rsidRDefault="00A97486" w:rsidP="007629B1">
      <w:pPr>
        <w:pStyle w:val="ab"/>
        <w:tabs>
          <w:tab w:val="left" w:pos="1585"/>
        </w:tabs>
        <w:spacing w:line="360" w:lineRule="auto"/>
        <w:ind w:firstLineChars="200" w:firstLine="482"/>
        <w:rPr>
          <w:rFonts w:hint="eastAsia"/>
          <w:b/>
          <w:sz w:val="24"/>
          <w:szCs w:val="22"/>
          <w:highlight w:val="yellow"/>
          <w:lang w:val="de-DE"/>
        </w:rPr>
      </w:pPr>
      <w:r w:rsidRPr="00773E90">
        <w:rPr>
          <w:rFonts w:hint="eastAsia"/>
          <w:b/>
          <w:sz w:val="24"/>
          <w:szCs w:val="22"/>
          <w:highlight w:val="yellow"/>
        </w:rPr>
        <w:t>2.2.3</w:t>
      </w:r>
      <w:r w:rsidRPr="00773E90">
        <w:rPr>
          <w:rFonts w:hint="eastAsia"/>
          <w:b/>
          <w:sz w:val="24"/>
          <w:szCs w:val="22"/>
          <w:highlight w:val="yellow"/>
          <w:lang w:val="de-DE"/>
        </w:rPr>
        <w:t>空调日志下载</w:t>
      </w:r>
    </w:p>
    <w:p w:rsidR="00A97486" w:rsidRPr="00773E90" w:rsidRDefault="00A97486" w:rsidP="007629B1">
      <w:pPr>
        <w:spacing w:line="360" w:lineRule="auto"/>
        <w:ind w:left="504"/>
        <w:rPr>
          <w:rFonts w:hint="eastAsia"/>
          <w:sz w:val="24"/>
          <w:highlight w:val="yellow"/>
          <w:lang w:val="en-US"/>
        </w:rPr>
      </w:pPr>
      <w:r w:rsidRPr="00773E90">
        <w:rPr>
          <w:rFonts w:ascii="宋体" w:hAnsi="宋体" w:hint="eastAsia"/>
          <w:sz w:val="24"/>
          <w:highlight w:val="yellow"/>
        </w:rPr>
        <w:t>用</w:t>
      </w:r>
      <w:r w:rsidRPr="00773E90">
        <w:rPr>
          <w:rFonts w:ascii="宋体" w:hAnsi="宋体" w:hint="eastAsia"/>
          <w:sz w:val="24"/>
          <w:highlight w:val="yellow"/>
          <w:lang w:val="de-DE"/>
        </w:rPr>
        <w:t>RJ45</w:t>
      </w:r>
      <w:r w:rsidRPr="00773E90">
        <w:rPr>
          <w:rFonts w:ascii="宋体" w:hAnsi="宋体" w:hint="eastAsia"/>
          <w:sz w:val="24"/>
          <w:highlight w:val="yellow"/>
        </w:rPr>
        <w:t>转</w:t>
      </w:r>
      <w:r w:rsidRPr="00773E90">
        <w:rPr>
          <w:rFonts w:ascii="宋体" w:hAnsi="宋体" w:hint="eastAsia"/>
          <w:sz w:val="24"/>
          <w:highlight w:val="yellow"/>
          <w:lang w:val="de-DE"/>
        </w:rPr>
        <w:t>4</w:t>
      </w:r>
      <w:r w:rsidRPr="00773E90">
        <w:rPr>
          <w:rFonts w:ascii="宋体" w:hAnsi="宋体" w:hint="eastAsia"/>
          <w:sz w:val="24"/>
          <w:highlight w:val="yellow"/>
        </w:rPr>
        <w:t>芯以太网连接器的线连接电脑和控制器以太网口（丝印为Enternet），从计算机输入域</w:t>
      </w:r>
      <w:hyperlink r:id="rId97" w:history="1">
        <w:r w:rsidRPr="00773E90">
          <w:rPr>
            <w:rStyle w:val="aa"/>
            <w:rFonts w:ascii="宋体" w:hAnsi="宋体"/>
            <w:sz w:val="24"/>
            <w:highlight w:val="yellow"/>
          </w:rPr>
          <w:t>ftp://</w:t>
        </w:r>
        <w:r w:rsidRPr="00773E90">
          <w:rPr>
            <w:rStyle w:val="aa"/>
            <w:rFonts w:ascii="宋体" w:hAnsi="宋体" w:hint="eastAsia"/>
            <w:sz w:val="24"/>
            <w:highlight w:val="yellow"/>
          </w:rPr>
          <w:t>192</w:t>
        </w:r>
        <w:r w:rsidRPr="00773E90">
          <w:rPr>
            <w:rStyle w:val="aa"/>
            <w:rFonts w:ascii="宋体" w:hAnsi="宋体"/>
            <w:sz w:val="24"/>
            <w:highlight w:val="yellow"/>
          </w:rPr>
          <w:t>.</w:t>
        </w:r>
        <w:r w:rsidRPr="00773E90">
          <w:rPr>
            <w:rStyle w:val="aa"/>
            <w:rFonts w:ascii="宋体" w:hAnsi="宋体" w:hint="eastAsia"/>
            <w:sz w:val="24"/>
            <w:highlight w:val="yellow"/>
          </w:rPr>
          <w:t>168</w:t>
        </w:r>
        <w:r w:rsidRPr="00773E90">
          <w:rPr>
            <w:rStyle w:val="aa"/>
            <w:rFonts w:ascii="宋体" w:hAnsi="宋体"/>
            <w:sz w:val="24"/>
            <w:highlight w:val="yellow"/>
          </w:rPr>
          <w:t>.</w:t>
        </w:r>
        <w:r w:rsidRPr="00773E90">
          <w:rPr>
            <w:rStyle w:val="aa"/>
            <w:rFonts w:ascii="宋体" w:hAnsi="宋体" w:hint="eastAsia"/>
            <w:sz w:val="24"/>
            <w:highlight w:val="yellow"/>
          </w:rPr>
          <w:t>0</w:t>
        </w:r>
        <w:r w:rsidRPr="00773E90">
          <w:rPr>
            <w:rStyle w:val="aa"/>
            <w:rFonts w:ascii="宋体" w:hAnsi="宋体"/>
            <w:sz w:val="24"/>
            <w:highlight w:val="yellow"/>
          </w:rPr>
          <w:t>.</w:t>
        </w:r>
        <w:r w:rsidRPr="00773E90">
          <w:rPr>
            <w:rStyle w:val="aa"/>
            <w:rFonts w:ascii="宋体" w:hAnsi="宋体" w:hint="eastAsia"/>
            <w:sz w:val="24"/>
            <w:highlight w:val="yellow"/>
          </w:rPr>
          <w:t>81</w:t>
        </w:r>
        <w:r w:rsidRPr="00773E90">
          <w:rPr>
            <w:rStyle w:val="aa"/>
            <w:rFonts w:ascii="宋体" w:hAnsi="宋体"/>
            <w:sz w:val="24"/>
            <w:highlight w:val="yellow"/>
          </w:rPr>
          <w:t>/</w:t>
        </w:r>
      </w:hyperlink>
      <w:r w:rsidRPr="00773E90">
        <w:rPr>
          <w:rFonts w:ascii="宋体" w:hAnsi="宋体" w:hint="eastAsia"/>
          <w:sz w:val="24"/>
          <w:highlight w:val="yellow"/>
        </w:rPr>
        <w:t>，</w:t>
      </w:r>
      <w:r w:rsidRPr="00773E90">
        <w:rPr>
          <w:rFonts w:hint="eastAsia"/>
          <w:sz w:val="24"/>
          <w:highlight w:val="yellow"/>
        </w:rPr>
        <w:t>通过</w:t>
      </w:r>
      <w:r w:rsidRPr="00773E90">
        <w:rPr>
          <w:rFonts w:hint="eastAsia"/>
          <w:sz w:val="24"/>
          <w:highlight w:val="yellow"/>
          <w:lang w:val="en-US"/>
        </w:rPr>
        <w:t>FTP</w:t>
      </w:r>
      <w:r w:rsidRPr="00773E90">
        <w:rPr>
          <w:rFonts w:hint="eastAsia"/>
          <w:sz w:val="24"/>
          <w:highlight w:val="yellow"/>
          <w:lang w:val="en-US"/>
        </w:rPr>
        <w:t>进入内存卡页面后，直接拷贝</w:t>
      </w:r>
      <w:r w:rsidRPr="00773E90">
        <w:rPr>
          <w:rFonts w:hint="eastAsia"/>
          <w:sz w:val="24"/>
          <w:highlight w:val="yellow"/>
          <w:lang w:val="en-US"/>
        </w:rPr>
        <w:t>csv</w:t>
      </w:r>
      <w:r w:rsidRPr="00773E90">
        <w:rPr>
          <w:rFonts w:hint="eastAsia"/>
          <w:sz w:val="24"/>
          <w:highlight w:val="yellow"/>
          <w:lang w:val="en-US"/>
        </w:rPr>
        <w:t>后缀的文件即可。</w:t>
      </w:r>
    </w:p>
    <w:p w:rsidR="00A97486" w:rsidRPr="00773E90" w:rsidRDefault="00A97486" w:rsidP="007629B1">
      <w:pPr>
        <w:pStyle w:val="ab"/>
        <w:tabs>
          <w:tab w:val="left" w:pos="1585"/>
        </w:tabs>
        <w:spacing w:line="360" w:lineRule="auto"/>
        <w:ind w:firstLineChars="200" w:firstLine="480"/>
        <w:jc w:val="center"/>
        <w:rPr>
          <w:rFonts w:hint="eastAsia"/>
          <w:sz w:val="24"/>
          <w:highlight w:val="yellow"/>
          <w:lang w:val="en-US"/>
        </w:rPr>
      </w:pPr>
      <w:r w:rsidRPr="00773E90">
        <w:rPr>
          <w:rFonts w:hint="eastAsia"/>
          <w:noProof/>
          <w:sz w:val="24"/>
          <w:highlight w:val="yellow"/>
        </w:rPr>
        <w:drawing>
          <wp:inline distT="0" distB="0" distL="0" distR="0">
            <wp:extent cx="5613400" cy="2620645"/>
            <wp:effectExtent l="0" t="0" r="0" b="0"/>
            <wp:docPr id="280945" name="图片 280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613400" cy="2620645"/>
                    </a:xfrm>
                    <a:prstGeom prst="rect">
                      <a:avLst/>
                    </a:prstGeom>
                    <a:noFill/>
                    <a:ln>
                      <a:noFill/>
                    </a:ln>
                    <a:effectLst/>
                  </pic:spPr>
                </pic:pic>
              </a:graphicData>
            </a:graphic>
          </wp:inline>
        </w:drawing>
      </w:r>
    </w:p>
    <w:p w:rsidR="00A97486" w:rsidRPr="00773E90" w:rsidRDefault="00A97486" w:rsidP="007629B1">
      <w:pPr>
        <w:pStyle w:val="ab"/>
        <w:tabs>
          <w:tab w:val="left" w:pos="1585"/>
        </w:tabs>
        <w:spacing w:line="360" w:lineRule="auto"/>
        <w:ind w:firstLineChars="200" w:firstLine="360"/>
        <w:jc w:val="center"/>
        <w:rPr>
          <w:rFonts w:hint="eastAsia"/>
          <w:szCs w:val="18"/>
          <w:highlight w:val="yellow"/>
          <w:lang w:val="en-US"/>
        </w:rPr>
      </w:pPr>
      <w:r w:rsidRPr="00773E90">
        <w:rPr>
          <w:rFonts w:hint="eastAsia"/>
          <w:szCs w:val="18"/>
          <w:highlight w:val="yellow"/>
          <w:lang w:val="en-US"/>
        </w:rPr>
        <w:t>空调运行日志</w:t>
      </w:r>
    </w:p>
    <w:p w:rsidR="00A97486" w:rsidRPr="00773E90" w:rsidRDefault="00A97486" w:rsidP="007629B1">
      <w:pPr>
        <w:pStyle w:val="ab"/>
        <w:tabs>
          <w:tab w:val="left" w:pos="1585"/>
        </w:tabs>
        <w:spacing w:line="360" w:lineRule="auto"/>
        <w:ind w:firstLineChars="200" w:firstLine="360"/>
        <w:jc w:val="center"/>
        <w:rPr>
          <w:rFonts w:hint="eastAsia"/>
          <w:szCs w:val="18"/>
          <w:highlight w:val="yellow"/>
          <w:lang w:val="en-US"/>
        </w:rPr>
      </w:pPr>
    </w:p>
    <w:p w:rsidR="00A97486" w:rsidRPr="00773E90" w:rsidRDefault="00A97486" w:rsidP="007629B1">
      <w:pPr>
        <w:pStyle w:val="ab"/>
        <w:tabs>
          <w:tab w:val="left" w:pos="1585"/>
        </w:tabs>
        <w:spacing w:line="360" w:lineRule="auto"/>
        <w:ind w:firstLineChars="200" w:firstLine="480"/>
        <w:rPr>
          <w:rFonts w:hint="eastAsia"/>
          <w:sz w:val="24"/>
          <w:highlight w:val="yellow"/>
        </w:rPr>
      </w:pPr>
      <w:r w:rsidRPr="00773E90">
        <w:rPr>
          <w:sz w:val="24"/>
          <w:highlight w:val="yellow"/>
        </w:rPr>
        <w:t>1#-AlarmLog-2017-1</w:t>
      </w:r>
      <w:r w:rsidRPr="00773E90">
        <w:rPr>
          <w:rFonts w:hint="eastAsia"/>
          <w:sz w:val="24"/>
          <w:highlight w:val="yellow"/>
        </w:rPr>
        <w:t xml:space="preserve">1  </w:t>
      </w:r>
      <w:r w:rsidRPr="00773E90">
        <w:rPr>
          <w:rFonts w:hint="eastAsia"/>
          <w:sz w:val="24"/>
          <w:highlight w:val="yellow"/>
        </w:rPr>
        <w:t>告警日志</w:t>
      </w:r>
      <w:r w:rsidRPr="00773E90">
        <w:rPr>
          <w:rFonts w:hint="eastAsia"/>
          <w:sz w:val="24"/>
          <w:highlight w:val="yellow"/>
        </w:rPr>
        <w:t xml:space="preserve"> </w:t>
      </w:r>
    </w:p>
    <w:p w:rsidR="00A97486" w:rsidRPr="00773E90" w:rsidRDefault="00A97486" w:rsidP="007629B1">
      <w:pPr>
        <w:pStyle w:val="ab"/>
        <w:tabs>
          <w:tab w:val="left" w:pos="1585"/>
        </w:tabs>
        <w:spacing w:line="360" w:lineRule="auto"/>
        <w:ind w:firstLineChars="200" w:firstLine="480"/>
        <w:rPr>
          <w:rFonts w:hint="eastAsia"/>
          <w:sz w:val="24"/>
          <w:highlight w:val="yellow"/>
        </w:rPr>
      </w:pPr>
      <w:r w:rsidRPr="00773E90">
        <w:rPr>
          <w:sz w:val="24"/>
          <w:highlight w:val="yellow"/>
        </w:rPr>
        <w:t>1#-EnviLog-2017-11</w:t>
      </w:r>
      <w:r w:rsidRPr="00773E90">
        <w:rPr>
          <w:rFonts w:hint="eastAsia"/>
          <w:sz w:val="24"/>
          <w:highlight w:val="yellow"/>
        </w:rPr>
        <w:t xml:space="preserve">   </w:t>
      </w:r>
      <w:r w:rsidRPr="00773E90">
        <w:rPr>
          <w:rFonts w:hint="eastAsia"/>
          <w:sz w:val="24"/>
          <w:highlight w:val="yellow"/>
        </w:rPr>
        <w:t>系统状态日志</w:t>
      </w:r>
    </w:p>
    <w:p w:rsidR="00A97486" w:rsidRPr="00773E90" w:rsidRDefault="00A97486" w:rsidP="007629B1">
      <w:pPr>
        <w:pStyle w:val="ab"/>
        <w:tabs>
          <w:tab w:val="left" w:pos="1585"/>
        </w:tabs>
        <w:spacing w:line="360" w:lineRule="auto"/>
        <w:ind w:firstLineChars="200" w:firstLine="480"/>
        <w:rPr>
          <w:rFonts w:hint="eastAsia"/>
          <w:sz w:val="24"/>
          <w:highlight w:val="yellow"/>
        </w:rPr>
      </w:pPr>
      <w:r w:rsidRPr="00773E90">
        <w:rPr>
          <w:sz w:val="24"/>
          <w:highlight w:val="yellow"/>
        </w:rPr>
        <w:t>1#-RunLog-2017-11</w:t>
      </w:r>
      <w:r w:rsidRPr="00773E90">
        <w:rPr>
          <w:rFonts w:hint="eastAsia"/>
          <w:sz w:val="24"/>
          <w:highlight w:val="yellow"/>
        </w:rPr>
        <w:t xml:space="preserve">   </w:t>
      </w:r>
      <w:r w:rsidRPr="00773E90">
        <w:rPr>
          <w:rFonts w:hint="eastAsia"/>
          <w:sz w:val="24"/>
          <w:highlight w:val="yellow"/>
        </w:rPr>
        <w:t>器件运行日志</w:t>
      </w:r>
    </w:p>
    <w:p w:rsidR="00A97486" w:rsidRPr="00773E90" w:rsidRDefault="00A97486" w:rsidP="007629B1">
      <w:pPr>
        <w:pStyle w:val="ab"/>
        <w:tabs>
          <w:tab w:val="left" w:pos="1585"/>
        </w:tabs>
        <w:spacing w:line="360" w:lineRule="auto"/>
        <w:ind w:firstLineChars="200" w:firstLine="480"/>
        <w:rPr>
          <w:rFonts w:hint="eastAsia"/>
          <w:sz w:val="24"/>
          <w:highlight w:val="yellow"/>
        </w:rPr>
      </w:pPr>
      <w:r w:rsidRPr="00773E90">
        <w:rPr>
          <w:sz w:val="24"/>
          <w:highlight w:val="yellow"/>
        </w:rPr>
        <w:t>1#-TCMSCmdPort-2017-11</w:t>
      </w:r>
      <w:r w:rsidRPr="00773E90">
        <w:rPr>
          <w:rFonts w:hint="eastAsia"/>
          <w:sz w:val="24"/>
          <w:highlight w:val="yellow"/>
        </w:rPr>
        <w:t xml:space="preserve">  TCMS</w:t>
      </w:r>
      <w:r w:rsidRPr="00773E90">
        <w:rPr>
          <w:rFonts w:hint="eastAsia"/>
          <w:sz w:val="24"/>
          <w:highlight w:val="yellow"/>
        </w:rPr>
        <w:t>指令记录</w:t>
      </w:r>
    </w:p>
    <w:p w:rsidR="00A97486" w:rsidRPr="00773E90" w:rsidRDefault="00A97486" w:rsidP="007629B1">
      <w:pPr>
        <w:pStyle w:val="ab"/>
        <w:tabs>
          <w:tab w:val="left" w:pos="1585"/>
        </w:tabs>
        <w:spacing w:line="360" w:lineRule="auto"/>
        <w:ind w:firstLineChars="200" w:firstLine="480"/>
        <w:rPr>
          <w:rFonts w:hint="eastAsia"/>
          <w:sz w:val="24"/>
          <w:highlight w:val="yellow"/>
        </w:rPr>
      </w:pPr>
      <w:r w:rsidRPr="00773E90">
        <w:rPr>
          <w:sz w:val="24"/>
          <w:highlight w:val="yellow"/>
        </w:rPr>
        <w:t>1#-</w:t>
      </w:r>
      <w:r w:rsidRPr="00773E90">
        <w:rPr>
          <w:rFonts w:hint="eastAsia"/>
          <w:sz w:val="24"/>
          <w:highlight w:val="yellow"/>
        </w:rPr>
        <w:t>RunSta</w:t>
      </w:r>
      <w:r w:rsidRPr="00773E90">
        <w:rPr>
          <w:sz w:val="24"/>
          <w:highlight w:val="yellow"/>
        </w:rPr>
        <w:t>-2017-1</w:t>
      </w:r>
      <w:r w:rsidRPr="00773E90">
        <w:rPr>
          <w:rFonts w:hint="eastAsia"/>
          <w:sz w:val="24"/>
          <w:highlight w:val="yellow"/>
        </w:rPr>
        <w:t xml:space="preserve">1   </w:t>
      </w:r>
      <w:r w:rsidRPr="00773E90">
        <w:rPr>
          <w:rFonts w:hint="eastAsia"/>
          <w:sz w:val="24"/>
          <w:highlight w:val="yellow"/>
        </w:rPr>
        <w:t>机组状态运行日志</w:t>
      </w:r>
    </w:p>
    <w:p w:rsidR="00A97486" w:rsidRPr="00773E90" w:rsidRDefault="00A97486" w:rsidP="007629B1">
      <w:pPr>
        <w:pStyle w:val="ab"/>
        <w:tabs>
          <w:tab w:val="left" w:pos="1585"/>
        </w:tabs>
        <w:spacing w:line="360" w:lineRule="auto"/>
        <w:ind w:firstLineChars="200" w:firstLine="480"/>
        <w:rPr>
          <w:rFonts w:hint="eastAsia"/>
          <w:sz w:val="24"/>
          <w:highlight w:val="yellow"/>
        </w:rPr>
      </w:pPr>
    </w:p>
    <w:p w:rsidR="00A97486" w:rsidRDefault="00A97486" w:rsidP="007629B1">
      <w:pPr>
        <w:pStyle w:val="ab"/>
        <w:tabs>
          <w:tab w:val="left" w:pos="1585"/>
        </w:tabs>
        <w:spacing w:line="360" w:lineRule="auto"/>
        <w:ind w:firstLineChars="200" w:firstLine="480"/>
        <w:rPr>
          <w:rFonts w:hint="eastAsia"/>
          <w:sz w:val="24"/>
        </w:rPr>
      </w:pPr>
      <w:r w:rsidRPr="00773E90">
        <w:rPr>
          <w:rFonts w:hint="eastAsia"/>
          <w:sz w:val="24"/>
          <w:highlight w:val="yellow"/>
        </w:rPr>
        <w:t>其中</w:t>
      </w:r>
      <w:r w:rsidRPr="00773E90">
        <w:rPr>
          <w:rFonts w:hint="eastAsia"/>
          <w:sz w:val="24"/>
          <w:highlight w:val="yellow"/>
        </w:rPr>
        <w:t>1#</w:t>
      </w:r>
      <w:r w:rsidRPr="00773E90">
        <w:rPr>
          <w:rFonts w:hint="eastAsia"/>
          <w:sz w:val="24"/>
          <w:highlight w:val="yellow"/>
        </w:rPr>
        <w:t>代表机组</w:t>
      </w:r>
      <w:r w:rsidRPr="00773E90">
        <w:rPr>
          <w:rFonts w:hint="eastAsia"/>
          <w:sz w:val="24"/>
          <w:highlight w:val="yellow"/>
        </w:rPr>
        <w:t>1</w:t>
      </w:r>
      <w:r w:rsidRPr="00773E90">
        <w:rPr>
          <w:rFonts w:hint="eastAsia"/>
          <w:sz w:val="24"/>
          <w:highlight w:val="yellow"/>
        </w:rPr>
        <w:t>，后面日期代表日志记录的月份，最多保存</w:t>
      </w:r>
      <w:r w:rsidRPr="00773E90">
        <w:rPr>
          <w:rFonts w:hint="eastAsia"/>
          <w:sz w:val="24"/>
          <w:highlight w:val="yellow"/>
        </w:rPr>
        <w:t>2</w:t>
      </w:r>
      <w:r w:rsidRPr="00773E90">
        <w:rPr>
          <w:rFonts w:hint="eastAsia"/>
          <w:sz w:val="24"/>
          <w:highlight w:val="yellow"/>
        </w:rPr>
        <w:t>个月份的日志。日志需要安装了</w:t>
      </w:r>
      <w:r w:rsidRPr="00773E90">
        <w:rPr>
          <w:rFonts w:hint="eastAsia"/>
          <w:sz w:val="24"/>
          <w:highlight w:val="yellow"/>
        </w:rPr>
        <w:t>WPS/EXCEL</w:t>
      </w:r>
      <w:r w:rsidRPr="00773E90">
        <w:rPr>
          <w:rFonts w:hint="eastAsia"/>
          <w:sz w:val="24"/>
          <w:highlight w:val="yellow"/>
        </w:rPr>
        <w:t>办公软件</w:t>
      </w:r>
      <w:r w:rsidR="00773E90" w:rsidRPr="00773E90">
        <w:rPr>
          <w:rFonts w:hint="eastAsia"/>
          <w:sz w:val="24"/>
          <w:highlight w:val="yellow"/>
        </w:rPr>
        <w:t>。</w:t>
      </w:r>
    </w:p>
    <w:p w:rsidR="00A97486" w:rsidRDefault="00A97486" w:rsidP="007629B1">
      <w:pPr>
        <w:pStyle w:val="a6"/>
        <w:tabs>
          <w:tab w:val="clear" w:pos="4153"/>
          <w:tab w:val="left" w:pos="851"/>
          <w:tab w:val="center" w:pos="2340"/>
        </w:tabs>
        <w:spacing w:line="360" w:lineRule="auto"/>
        <w:rPr>
          <w:rFonts w:ascii="宋体" w:hAnsi="宋体"/>
          <w:color w:val="000000"/>
          <w:sz w:val="24"/>
          <w:szCs w:val="24"/>
        </w:rPr>
      </w:pPr>
    </w:p>
    <w:p w:rsidR="00A97486" w:rsidRDefault="00A97486" w:rsidP="002320B3">
      <w:pPr>
        <w:pStyle w:val="a6"/>
        <w:tabs>
          <w:tab w:val="clear" w:pos="4153"/>
          <w:tab w:val="left" w:pos="851"/>
          <w:tab w:val="center" w:pos="2340"/>
        </w:tabs>
        <w:spacing w:line="360" w:lineRule="auto"/>
        <w:rPr>
          <w:rFonts w:ascii="宋体" w:hAnsi="宋体"/>
          <w:color w:val="000000"/>
          <w:sz w:val="24"/>
          <w:szCs w:val="24"/>
        </w:rPr>
      </w:pPr>
    </w:p>
    <w:p w:rsidR="00A97486" w:rsidRDefault="00A97486" w:rsidP="002320B3">
      <w:pPr>
        <w:pStyle w:val="a6"/>
        <w:tabs>
          <w:tab w:val="clear" w:pos="4153"/>
          <w:tab w:val="left" w:pos="851"/>
          <w:tab w:val="center" w:pos="2340"/>
        </w:tabs>
        <w:spacing w:line="360" w:lineRule="auto"/>
        <w:rPr>
          <w:rFonts w:ascii="宋体" w:hAnsi="宋体"/>
          <w:color w:val="000000"/>
          <w:sz w:val="24"/>
          <w:szCs w:val="24"/>
        </w:rPr>
      </w:pPr>
    </w:p>
    <w:p w:rsidR="002749FE" w:rsidRPr="00A97486" w:rsidRDefault="005432DB" w:rsidP="006C2B1F">
      <w:pPr>
        <w:pStyle w:val="1"/>
        <w:pageBreakBefore/>
        <w:numPr>
          <w:ilvl w:val="0"/>
          <w:numId w:val="52"/>
        </w:numPr>
        <w:spacing w:line="360" w:lineRule="auto"/>
        <w:ind w:left="568" w:right="-867" w:hangingChars="202" w:hanging="568"/>
        <w:rPr>
          <w:rFonts w:ascii="宋体" w:hAnsi="宋体"/>
          <w:sz w:val="28"/>
          <w:szCs w:val="28"/>
        </w:rPr>
      </w:pPr>
      <w:bookmarkStart w:id="455" w:name="Weight_control"/>
      <w:bookmarkStart w:id="456" w:name="Performance_test"/>
      <w:bookmarkStart w:id="457" w:name="_Hlt28659133"/>
      <w:bookmarkStart w:id="458" w:name="_Toc448432151"/>
      <w:bookmarkStart w:id="459" w:name="_Toc448432159"/>
      <w:bookmarkStart w:id="460" w:name="_Toc344212679"/>
      <w:bookmarkStart w:id="461" w:name="_Toc517755472"/>
      <w:bookmarkEnd w:id="51"/>
      <w:bookmarkEnd w:id="52"/>
      <w:bookmarkEnd w:id="455"/>
      <w:bookmarkEnd w:id="456"/>
      <w:bookmarkEnd w:id="457"/>
      <w:r w:rsidRPr="00A97486">
        <w:rPr>
          <w:rFonts w:ascii="宋体" w:hAnsi="宋体" w:hint="eastAsia"/>
          <w:sz w:val="28"/>
          <w:szCs w:val="28"/>
        </w:rPr>
        <w:lastRenderedPageBreak/>
        <w:t>维修</w:t>
      </w:r>
      <w:bookmarkStart w:id="462" w:name="_Toc104085526"/>
      <w:bookmarkStart w:id="463" w:name="_Toc104177502"/>
      <w:bookmarkStart w:id="464" w:name="_Toc104284935"/>
      <w:bookmarkStart w:id="465" w:name="_Toc171745258"/>
      <w:bookmarkStart w:id="466" w:name="_Toc175047219"/>
      <w:bookmarkStart w:id="467" w:name="_Toc187641915"/>
      <w:bookmarkStart w:id="468" w:name="_Toc188092643"/>
      <w:bookmarkStart w:id="469" w:name="_Toc188092869"/>
      <w:bookmarkStart w:id="470" w:name="_Toc188158254"/>
      <w:bookmarkStart w:id="471" w:name="_Toc278527771"/>
      <w:bookmarkStart w:id="472" w:name="_Toc312425102"/>
      <w:bookmarkStart w:id="473" w:name="_Toc440476847"/>
      <w:bookmarkStart w:id="474" w:name="_Toc448432152"/>
      <w:bookmarkEnd w:id="458"/>
      <w:r w:rsidR="00AA2F46" w:rsidRPr="00A97486">
        <w:rPr>
          <w:rFonts w:ascii="宋体" w:hAnsi="宋体" w:hint="eastAsia"/>
          <w:sz w:val="28"/>
          <w:szCs w:val="28"/>
        </w:rPr>
        <w:t>计划</w:t>
      </w:r>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p>
    <w:p w:rsidR="002749FE" w:rsidRPr="00A97486" w:rsidRDefault="002749FE" w:rsidP="006C2B1F">
      <w:pPr>
        <w:pStyle w:val="31"/>
        <w:numPr>
          <w:ilvl w:val="1"/>
          <w:numId w:val="52"/>
        </w:numPr>
        <w:spacing w:line="360" w:lineRule="auto"/>
        <w:rPr>
          <w:rFonts w:ascii="宋体" w:hAnsi="宋体"/>
          <w:sz w:val="24"/>
        </w:rPr>
      </w:pPr>
      <w:bookmarkStart w:id="475" w:name="_Toc517755473"/>
      <w:r w:rsidRPr="00A97486">
        <w:rPr>
          <w:rFonts w:ascii="宋体" w:hAnsi="宋体" w:hint="eastAsia"/>
          <w:sz w:val="24"/>
        </w:rPr>
        <w:t>客室空调机组维护</w:t>
      </w:r>
      <w:bookmarkEnd w:id="475"/>
    </w:p>
    <w:p w:rsidR="00EA3F71" w:rsidRPr="00A97486" w:rsidRDefault="00EA3F71" w:rsidP="00EA3F71">
      <w:pPr>
        <w:spacing w:line="360" w:lineRule="auto"/>
        <w:ind w:firstLineChars="200" w:firstLine="480"/>
        <w:rPr>
          <w:sz w:val="24"/>
        </w:rPr>
      </w:pPr>
      <w:r w:rsidRPr="00A97486">
        <w:rPr>
          <w:rFonts w:hint="eastAsia"/>
          <w:sz w:val="24"/>
        </w:rPr>
        <w:t>此项预防性维修计划旨在确保设备在工作中不出故障。维修间隔时间取决于设备的使用强度和设备运行的环境。大气湿度、尘土、气温的季节性变化都将影响设备检修要求。因此，在制定车辆维护工作日程时，所有这些有关因素都必须考虑到。自车辆交付使用之时就开始系统监控设备将获得最佳维护效果。维护要求可根据监控结果确定。随着经验的积累，必要时应调整检修周期。</w:t>
      </w:r>
    </w:p>
    <w:p w:rsidR="00EA3F71" w:rsidRPr="00A97486" w:rsidRDefault="00EA3F71" w:rsidP="00EA3F71">
      <w:pPr>
        <w:spacing w:line="360" w:lineRule="auto"/>
        <w:jc w:val="center"/>
        <w:rPr>
          <w:b/>
          <w:sz w:val="24"/>
        </w:rPr>
      </w:pPr>
      <w:r w:rsidRPr="00A97486">
        <w:rPr>
          <w:rFonts w:hint="eastAsia"/>
          <w:b/>
          <w:sz w:val="24"/>
        </w:rPr>
        <w:t>维修等级</w:t>
      </w:r>
    </w:p>
    <w:tbl>
      <w:tblPr>
        <w:tblW w:w="691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0"/>
        <w:gridCol w:w="1840"/>
        <w:gridCol w:w="2093"/>
        <w:gridCol w:w="2077"/>
      </w:tblGrid>
      <w:tr w:rsidR="00EA3F71" w:rsidRPr="00A97486" w:rsidTr="00EA3F71">
        <w:trPr>
          <w:trHeight w:val="300"/>
          <w:jc w:val="center"/>
        </w:trPr>
        <w:tc>
          <w:tcPr>
            <w:tcW w:w="900" w:type="dxa"/>
            <w:shd w:val="clear" w:color="auto" w:fill="auto"/>
            <w:noWrap/>
            <w:vAlign w:val="center"/>
            <w:hideMark/>
          </w:tcPr>
          <w:p w:rsidR="00EA3F71" w:rsidRPr="00A97486" w:rsidRDefault="00EA3F71" w:rsidP="00EA3F71">
            <w:pPr>
              <w:rPr>
                <w:rFonts w:ascii="宋体" w:hAnsi="宋体" w:cs="宋体"/>
                <w:sz w:val="24"/>
              </w:rPr>
            </w:pPr>
            <w:r w:rsidRPr="00A97486">
              <w:rPr>
                <w:rFonts w:ascii="宋体" w:hAnsi="宋体" w:cs="宋体" w:hint="eastAsia"/>
                <w:sz w:val="24"/>
              </w:rPr>
              <w:t>级别</w:t>
            </w:r>
          </w:p>
        </w:tc>
        <w:tc>
          <w:tcPr>
            <w:tcW w:w="1840" w:type="dxa"/>
            <w:shd w:val="clear" w:color="auto" w:fill="auto"/>
            <w:noWrap/>
            <w:vAlign w:val="center"/>
            <w:hideMark/>
          </w:tcPr>
          <w:p w:rsidR="00EA3F71" w:rsidRPr="00A97486" w:rsidRDefault="00EA3F71" w:rsidP="00EA3F71">
            <w:pPr>
              <w:jc w:val="center"/>
              <w:rPr>
                <w:rFonts w:ascii="宋体" w:hAnsi="宋体" w:cs="宋体"/>
                <w:sz w:val="24"/>
              </w:rPr>
            </w:pPr>
            <w:r w:rsidRPr="00A97486">
              <w:rPr>
                <w:rFonts w:ascii="宋体" w:hAnsi="宋体" w:cs="宋体" w:hint="eastAsia"/>
                <w:sz w:val="24"/>
              </w:rPr>
              <w:t>级别</w:t>
            </w:r>
          </w:p>
        </w:tc>
        <w:tc>
          <w:tcPr>
            <w:tcW w:w="2093" w:type="dxa"/>
            <w:shd w:val="clear" w:color="auto" w:fill="auto"/>
            <w:noWrap/>
            <w:vAlign w:val="center"/>
            <w:hideMark/>
          </w:tcPr>
          <w:p w:rsidR="00EA3F71" w:rsidRPr="00A97486" w:rsidRDefault="00EA3F71" w:rsidP="00EA3F71">
            <w:pPr>
              <w:jc w:val="center"/>
              <w:rPr>
                <w:rFonts w:ascii="宋体" w:hAnsi="宋体" w:cs="宋体"/>
                <w:sz w:val="24"/>
              </w:rPr>
            </w:pPr>
            <w:r w:rsidRPr="00A97486">
              <w:rPr>
                <w:rFonts w:ascii="宋体" w:hAnsi="宋体" w:cs="宋体" w:hint="eastAsia"/>
                <w:sz w:val="24"/>
              </w:rPr>
              <w:t>间隔（时间）</w:t>
            </w:r>
          </w:p>
        </w:tc>
        <w:tc>
          <w:tcPr>
            <w:tcW w:w="2077" w:type="dxa"/>
            <w:shd w:val="clear" w:color="auto" w:fill="auto"/>
            <w:noWrap/>
            <w:vAlign w:val="center"/>
            <w:hideMark/>
          </w:tcPr>
          <w:p w:rsidR="00EA3F71" w:rsidRPr="00A97486" w:rsidRDefault="00EA3F71" w:rsidP="00EA3F71">
            <w:pPr>
              <w:rPr>
                <w:rFonts w:ascii="宋体" w:hAnsi="宋体" w:cs="宋体"/>
                <w:sz w:val="24"/>
              </w:rPr>
            </w:pPr>
            <w:r w:rsidRPr="00A97486">
              <w:rPr>
                <w:rFonts w:ascii="宋体" w:hAnsi="宋体" w:cs="宋体" w:hint="eastAsia"/>
                <w:sz w:val="24"/>
              </w:rPr>
              <w:t>间隔（距离）</w:t>
            </w:r>
          </w:p>
        </w:tc>
      </w:tr>
      <w:tr w:rsidR="00EA3F71" w:rsidRPr="00A97486" w:rsidTr="00EA3F71">
        <w:trPr>
          <w:trHeight w:val="300"/>
          <w:jc w:val="center"/>
        </w:trPr>
        <w:tc>
          <w:tcPr>
            <w:tcW w:w="900" w:type="dxa"/>
            <w:shd w:val="clear" w:color="auto" w:fill="auto"/>
            <w:noWrap/>
            <w:vAlign w:val="center"/>
            <w:hideMark/>
          </w:tcPr>
          <w:p w:rsidR="00EA3F71" w:rsidRPr="00A97486" w:rsidRDefault="00EA3F71" w:rsidP="00EA3F71">
            <w:pPr>
              <w:rPr>
                <w:rFonts w:ascii="宋体" w:hAnsi="宋体" w:cs="宋体"/>
                <w:sz w:val="24"/>
              </w:rPr>
            </w:pPr>
            <w:r w:rsidRPr="00A97486">
              <w:rPr>
                <w:rFonts w:ascii="宋体" w:hAnsi="宋体" w:cs="宋体" w:hint="eastAsia"/>
                <w:sz w:val="24"/>
              </w:rPr>
              <w:t>日检</w:t>
            </w:r>
          </w:p>
        </w:tc>
        <w:tc>
          <w:tcPr>
            <w:tcW w:w="1840" w:type="dxa"/>
            <w:shd w:val="clear" w:color="auto" w:fill="auto"/>
            <w:noWrap/>
            <w:vAlign w:val="center"/>
            <w:hideMark/>
          </w:tcPr>
          <w:p w:rsidR="00EA3F71" w:rsidRPr="00A97486" w:rsidRDefault="00EA3F71" w:rsidP="00EA3F71">
            <w:pPr>
              <w:jc w:val="center"/>
              <w:rPr>
                <w:rFonts w:ascii="宋体" w:hAnsi="宋体" w:cs="宋体"/>
                <w:sz w:val="24"/>
              </w:rPr>
            </w:pPr>
            <w:r w:rsidRPr="00A97486">
              <w:rPr>
                <w:rFonts w:ascii="宋体" w:hAnsi="宋体" w:cs="宋体" w:hint="eastAsia"/>
                <w:sz w:val="24"/>
              </w:rPr>
              <w:t>G</w:t>
            </w:r>
          </w:p>
        </w:tc>
        <w:tc>
          <w:tcPr>
            <w:tcW w:w="2093" w:type="dxa"/>
            <w:shd w:val="clear" w:color="auto" w:fill="auto"/>
            <w:noWrap/>
            <w:vAlign w:val="center"/>
            <w:hideMark/>
          </w:tcPr>
          <w:p w:rsidR="00EA3F71" w:rsidRPr="00A97486" w:rsidRDefault="00EA3F71" w:rsidP="00EA3F71">
            <w:pPr>
              <w:jc w:val="center"/>
              <w:rPr>
                <w:rFonts w:ascii="宋体" w:hAnsi="宋体" w:cs="宋体"/>
                <w:sz w:val="24"/>
              </w:rPr>
            </w:pPr>
            <w:r w:rsidRPr="00A97486">
              <w:rPr>
                <w:rFonts w:ascii="宋体" w:hAnsi="宋体" w:cs="宋体" w:hint="eastAsia"/>
                <w:sz w:val="24"/>
              </w:rPr>
              <w:t>每天</w:t>
            </w:r>
          </w:p>
        </w:tc>
        <w:tc>
          <w:tcPr>
            <w:tcW w:w="2077" w:type="dxa"/>
            <w:shd w:val="clear" w:color="auto" w:fill="auto"/>
            <w:noWrap/>
            <w:vAlign w:val="center"/>
            <w:hideMark/>
          </w:tcPr>
          <w:p w:rsidR="00EA3F71" w:rsidRPr="00A97486" w:rsidRDefault="00EA3F71" w:rsidP="00EA3F71">
            <w:pPr>
              <w:rPr>
                <w:rFonts w:ascii="宋体" w:hAnsi="宋体" w:cs="宋体"/>
                <w:sz w:val="24"/>
              </w:rPr>
            </w:pPr>
            <w:r w:rsidRPr="00A97486">
              <w:rPr>
                <w:rFonts w:ascii="宋体" w:hAnsi="宋体" w:cs="宋体"/>
                <w:sz w:val="24"/>
              </w:rPr>
              <w:t>420</w:t>
            </w:r>
            <w:r w:rsidRPr="00A97486">
              <w:rPr>
                <w:rFonts w:ascii="宋体" w:hAnsi="宋体" w:cs="宋体" w:hint="eastAsia"/>
                <w:sz w:val="24"/>
              </w:rPr>
              <w:t>km</w:t>
            </w:r>
          </w:p>
        </w:tc>
      </w:tr>
      <w:tr w:rsidR="00EA3F71" w:rsidRPr="00A97486" w:rsidTr="00EA3F71">
        <w:trPr>
          <w:trHeight w:val="300"/>
          <w:jc w:val="center"/>
        </w:trPr>
        <w:tc>
          <w:tcPr>
            <w:tcW w:w="900" w:type="dxa"/>
            <w:shd w:val="clear" w:color="auto" w:fill="auto"/>
            <w:noWrap/>
            <w:vAlign w:val="center"/>
            <w:hideMark/>
          </w:tcPr>
          <w:p w:rsidR="00EA3F71" w:rsidRPr="00A97486" w:rsidRDefault="00EA3F71" w:rsidP="00EA3F71">
            <w:pPr>
              <w:rPr>
                <w:rFonts w:ascii="宋体" w:hAnsi="宋体" w:cs="宋体"/>
                <w:sz w:val="24"/>
              </w:rPr>
            </w:pPr>
            <w:r w:rsidRPr="00A97486">
              <w:rPr>
                <w:rFonts w:ascii="宋体" w:hAnsi="宋体" w:cs="宋体" w:hint="eastAsia"/>
                <w:sz w:val="24"/>
              </w:rPr>
              <w:t>15日检</w:t>
            </w:r>
          </w:p>
        </w:tc>
        <w:tc>
          <w:tcPr>
            <w:tcW w:w="1840" w:type="dxa"/>
            <w:shd w:val="clear" w:color="auto" w:fill="auto"/>
            <w:noWrap/>
            <w:vAlign w:val="center"/>
            <w:hideMark/>
          </w:tcPr>
          <w:p w:rsidR="00EA3F71" w:rsidRPr="00A97486" w:rsidRDefault="00EA3F71" w:rsidP="00EA3F71">
            <w:pPr>
              <w:jc w:val="center"/>
              <w:rPr>
                <w:rFonts w:ascii="宋体" w:hAnsi="宋体" w:cs="宋体"/>
                <w:sz w:val="24"/>
              </w:rPr>
            </w:pPr>
            <w:r w:rsidRPr="00A97486">
              <w:rPr>
                <w:rFonts w:ascii="宋体" w:hAnsi="宋体" w:cs="宋体" w:hint="eastAsia"/>
                <w:sz w:val="24"/>
              </w:rPr>
              <w:t>F</w:t>
            </w:r>
          </w:p>
        </w:tc>
        <w:tc>
          <w:tcPr>
            <w:tcW w:w="2093" w:type="dxa"/>
            <w:shd w:val="clear" w:color="auto" w:fill="auto"/>
            <w:noWrap/>
            <w:vAlign w:val="center"/>
            <w:hideMark/>
          </w:tcPr>
          <w:p w:rsidR="00EA3F71" w:rsidRPr="00A97486" w:rsidRDefault="00EA3F71" w:rsidP="00EA3F71">
            <w:pPr>
              <w:jc w:val="center"/>
              <w:rPr>
                <w:rFonts w:ascii="宋体" w:hAnsi="宋体" w:cs="宋体"/>
                <w:sz w:val="24"/>
              </w:rPr>
            </w:pPr>
            <w:r w:rsidRPr="00A97486">
              <w:rPr>
                <w:rFonts w:ascii="宋体" w:hAnsi="宋体" w:cs="宋体" w:hint="eastAsia"/>
                <w:sz w:val="24"/>
              </w:rPr>
              <w:t>每15天</w:t>
            </w:r>
          </w:p>
        </w:tc>
        <w:tc>
          <w:tcPr>
            <w:tcW w:w="2077" w:type="dxa"/>
            <w:shd w:val="clear" w:color="auto" w:fill="auto"/>
            <w:noWrap/>
            <w:vAlign w:val="center"/>
            <w:hideMark/>
          </w:tcPr>
          <w:p w:rsidR="00EA3F71" w:rsidRPr="00A97486" w:rsidRDefault="00EA3F71" w:rsidP="00EA3F71">
            <w:pPr>
              <w:rPr>
                <w:rFonts w:ascii="宋体" w:hAnsi="宋体" w:cs="宋体"/>
                <w:sz w:val="24"/>
              </w:rPr>
            </w:pPr>
            <w:r w:rsidRPr="00A97486">
              <w:rPr>
                <w:rFonts w:ascii="宋体" w:hAnsi="宋体" w:cs="宋体"/>
                <w:sz w:val="24"/>
              </w:rPr>
              <w:t>6,250</w:t>
            </w:r>
            <w:r w:rsidRPr="00A97486">
              <w:rPr>
                <w:rFonts w:ascii="宋体" w:hAnsi="宋体" w:cs="宋体" w:hint="eastAsia"/>
                <w:sz w:val="24"/>
              </w:rPr>
              <w:t>km</w:t>
            </w:r>
          </w:p>
        </w:tc>
      </w:tr>
      <w:tr w:rsidR="00EA3F71" w:rsidRPr="00A97486" w:rsidTr="00EA3F71">
        <w:trPr>
          <w:trHeight w:val="300"/>
          <w:jc w:val="center"/>
        </w:trPr>
        <w:tc>
          <w:tcPr>
            <w:tcW w:w="900" w:type="dxa"/>
            <w:shd w:val="clear" w:color="auto" w:fill="auto"/>
            <w:noWrap/>
            <w:vAlign w:val="center"/>
            <w:hideMark/>
          </w:tcPr>
          <w:p w:rsidR="00EA3F71" w:rsidRPr="00A97486" w:rsidRDefault="00EA3F71" w:rsidP="00EA3F71">
            <w:pPr>
              <w:rPr>
                <w:rFonts w:ascii="宋体" w:hAnsi="宋体" w:cs="宋体"/>
                <w:sz w:val="24"/>
              </w:rPr>
            </w:pPr>
            <w:r w:rsidRPr="00A97486">
              <w:rPr>
                <w:rFonts w:ascii="宋体" w:hAnsi="宋体" w:cs="宋体" w:hint="eastAsia"/>
                <w:sz w:val="24"/>
              </w:rPr>
              <w:t>月检</w:t>
            </w:r>
          </w:p>
        </w:tc>
        <w:tc>
          <w:tcPr>
            <w:tcW w:w="1840" w:type="dxa"/>
            <w:shd w:val="clear" w:color="auto" w:fill="auto"/>
            <w:noWrap/>
            <w:vAlign w:val="center"/>
            <w:hideMark/>
          </w:tcPr>
          <w:p w:rsidR="00EA3F71" w:rsidRPr="00A97486" w:rsidRDefault="00EA3F71" w:rsidP="00EA3F71">
            <w:pPr>
              <w:jc w:val="center"/>
              <w:rPr>
                <w:rFonts w:ascii="宋体" w:hAnsi="宋体" w:cs="宋体"/>
                <w:sz w:val="24"/>
              </w:rPr>
            </w:pPr>
            <w:r w:rsidRPr="00A97486">
              <w:rPr>
                <w:rFonts w:ascii="宋体" w:hAnsi="宋体" w:cs="宋体" w:hint="eastAsia"/>
                <w:sz w:val="24"/>
              </w:rPr>
              <w:t>E</w:t>
            </w:r>
          </w:p>
        </w:tc>
        <w:tc>
          <w:tcPr>
            <w:tcW w:w="2093" w:type="dxa"/>
            <w:shd w:val="clear" w:color="auto" w:fill="auto"/>
            <w:noWrap/>
            <w:vAlign w:val="center"/>
            <w:hideMark/>
          </w:tcPr>
          <w:p w:rsidR="00EA3F71" w:rsidRPr="00A97486" w:rsidRDefault="00EA3F71" w:rsidP="00EA3F71">
            <w:pPr>
              <w:jc w:val="center"/>
              <w:rPr>
                <w:rFonts w:ascii="宋体" w:hAnsi="宋体" w:cs="宋体"/>
                <w:sz w:val="24"/>
              </w:rPr>
            </w:pPr>
            <w:r w:rsidRPr="00A97486">
              <w:rPr>
                <w:rFonts w:ascii="宋体" w:hAnsi="宋体" w:cs="宋体" w:hint="eastAsia"/>
                <w:sz w:val="24"/>
              </w:rPr>
              <w:t>每月</w:t>
            </w:r>
          </w:p>
        </w:tc>
        <w:tc>
          <w:tcPr>
            <w:tcW w:w="2077" w:type="dxa"/>
            <w:shd w:val="clear" w:color="auto" w:fill="auto"/>
            <w:noWrap/>
            <w:vAlign w:val="center"/>
            <w:hideMark/>
          </w:tcPr>
          <w:p w:rsidR="00EA3F71" w:rsidRPr="00A97486" w:rsidRDefault="00EA3F71" w:rsidP="00EA3F71">
            <w:pPr>
              <w:rPr>
                <w:rFonts w:ascii="宋体" w:hAnsi="宋体" w:cs="宋体"/>
                <w:sz w:val="24"/>
              </w:rPr>
            </w:pPr>
            <w:r w:rsidRPr="00A97486">
              <w:rPr>
                <w:rFonts w:ascii="宋体" w:hAnsi="宋体" w:cs="宋体" w:hint="eastAsia"/>
                <w:sz w:val="24"/>
              </w:rPr>
              <w:t>1</w:t>
            </w:r>
            <w:r w:rsidRPr="00A97486">
              <w:rPr>
                <w:rFonts w:ascii="宋体" w:hAnsi="宋体" w:cs="宋体"/>
                <w:sz w:val="24"/>
              </w:rPr>
              <w:t>2</w:t>
            </w:r>
            <w:r w:rsidRPr="00A97486">
              <w:rPr>
                <w:rFonts w:ascii="宋体" w:hAnsi="宋体" w:cs="宋体" w:hint="eastAsia"/>
                <w:sz w:val="24"/>
              </w:rPr>
              <w:t>,</w:t>
            </w:r>
            <w:r w:rsidRPr="00A97486">
              <w:rPr>
                <w:rFonts w:ascii="宋体" w:hAnsi="宋体" w:cs="宋体"/>
                <w:sz w:val="24"/>
              </w:rPr>
              <w:t>500</w:t>
            </w:r>
            <w:r w:rsidRPr="00A97486">
              <w:rPr>
                <w:rFonts w:ascii="宋体" w:hAnsi="宋体" w:cs="宋体" w:hint="eastAsia"/>
                <w:sz w:val="24"/>
              </w:rPr>
              <w:t>km</w:t>
            </w:r>
          </w:p>
        </w:tc>
      </w:tr>
      <w:tr w:rsidR="00EA3F71" w:rsidRPr="00A97486" w:rsidTr="00EA3F71">
        <w:trPr>
          <w:trHeight w:val="300"/>
          <w:jc w:val="center"/>
        </w:trPr>
        <w:tc>
          <w:tcPr>
            <w:tcW w:w="900" w:type="dxa"/>
            <w:shd w:val="clear" w:color="auto" w:fill="auto"/>
            <w:noWrap/>
            <w:vAlign w:val="center"/>
            <w:hideMark/>
          </w:tcPr>
          <w:p w:rsidR="00EA3F71" w:rsidRPr="00A97486" w:rsidRDefault="00EA3F71" w:rsidP="00EA3F71">
            <w:pPr>
              <w:rPr>
                <w:rFonts w:ascii="宋体" w:hAnsi="宋体" w:cs="宋体"/>
                <w:sz w:val="24"/>
              </w:rPr>
            </w:pPr>
            <w:r w:rsidRPr="00A97486">
              <w:rPr>
                <w:rFonts w:ascii="宋体" w:hAnsi="宋体" w:cs="宋体" w:hint="eastAsia"/>
                <w:sz w:val="24"/>
              </w:rPr>
              <w:t>年检</w:t>
            </w:r>
          </w:p>
        </w:tc>
        <w:tc>
          <w:tcPr>
            <w:tcW w:w="1840" w:type="dxa"/>
            <w:shd w:val="clear" w:color="auto" w:fill="auto"/>
            <w:noWrap/>
            <w:vAlign w:val="center"/>
            <w:hideMark/>
          </w:tcPr>
          <w:p w:rsidR="00EA3F71" w:rsidRPr="00A97486" w:rsidRDefault="00EA3F71" w:rsidP="00EA3F71">
            <w:pPr>
              <w:jc w:val="center"/>
              <w:rPr>
                <w:rFonts w:ascii="宋体" w:hAnsi="宋体" w:cs="宋体"/>
                <w:sz w:val="24"/>
              </w:rPr>
            </w:pPr>
            <w:r w:rsidRPr="00A97486">
              <w:rPr>
                <w:rFonts w:ascii="宋体" w:hAnsi="宋体" w:cs="宋体" w:hint="eastAsia"/>
                <w:sz w:val="24"/>
              </w:rPr>
              <w:t>D</w:t>
            </w:r>
          </w:p>
        </w:tc>
        <w:tc>
          <w:tcPr>
            <w:tcW w:w="2093" w:type="dxa"/>
            <w:shd w:val="clear" w:color="auto" w:fill="auto"/>
            <w:noWrap/>
            <w:vAlign w:val="center"/>
            <w:hideMark/>
          </w:tcPr>
          <w:p w:rsidR="00EA3F71" w:rsidRPr="00A97486" w:rsidRDefault="00EA3F71" w:rsidP="00EA3F71">
            <w:pPr>
              <w:jc w:val="center"/>
              <w:rPr>
                <w:rFonts w:ascii="宋体" w:hAnsi="宋体" w:cs="宋体"/>
                <w:sz w:val="24"/>
              </w:rPr>
            </w:pPr>
            <w:r w:rsidRPr="00A97486">
              <w:rPr>
                <w:rFonts w:ascii="宋体" w:hAnsi="宋体" w:cs="宋体" w:hint="eastAsia"/>
                <w:sz w:val="24"/>
              </w:rPr>
              <w:t>每年</w:t>
            </w:r>
          </w:p>
        </w:tc>
        <w:tc>
          <w:tcPr>
            <w:tcW w:w="2077" w:type="dxa"/>
            <w:shd w:val="clear" w:color="000000" w:fill="FFFFFF"/>
            <w:noWrap/>
            <w:vAlign w:val="center"/>
            <w:hideMark/>
          </w:tcPr>
          <w:p w:rsidR="00EA3F71" w:rsidRPr="00A97486" w:rsidRDefault="00EA3F71" w:rsidP="00EA3F71">
            <w:pPr>
              <w:rPr>
                <w:rFonts w:ascii="宋体" w:hAnsi="宋体" w:cs="宋体"/>
                <w:sz w:val="24"/>
              </w:rPr>
            </w:pPr>
            <w:r w:rsidRPr="00A97486">
              <w:rPr>
                <w:rFonts w:ascii="宋体" w:hAnsi="宋体" w:cs="宋体" w:hint="eastAsia"/>
                <w:sz w:val="24"/>
              </w:rPr>
              <w:t>1</w:t>
            </w:r>
            <w:r w:rsidRPr="00A97486">
              <w:rPr>
                <w:rFonts w:ascii="宋体" w:hAnsi="宋体" w:cs="宋体"/>
                <w:sz w:val="24"/>
              </w:rPr>
              <w:t>50</w:t>
            </w:r>
            <w:r w:rsidRPr="00A97486">
              <w:rPr>
                <w:rFonts w:ascii="宋体" w:hAnsi="宋体" w:cs="宋体" w:hint="eastAsia"/>
                <w:sz w:val="24"/>
              </w:rPr>
              <w:t>,000km</w:t>
            </w:r>
          </w:p>
        </w:tc>
      </w:tr>
      <w:tr w:rsidR="00EA3F71" w:rsidRPr="00A97486" w:rsidTr="00EA3F71">
        <w:trPr>
          <w:trHeight w:val="300"/>
          <w:jc w:val="center"/>
        </w:trPr>
        <w:tc>
          <w:tcPr>
            <w:tcW w:w="900" w:type="dxa"/>
            <w:shd w:val="clear" w:color="auto" w:fill="auto"/>
            <w:noWrap/>
            <w:vAlign w:val="center"/>
            <w:hideMark/>
          </w:tcPr>
          <w:p w:rsidR="00EA3F71" w:rsidRPr="00A97486" w:rsidRDefault="00EA3F71" w:rsidP="00EA3F71">
            <w:pPr>
              <w:rPr>
                <w:rFonts w:ascii="宋体" w:hAnsi="宋体" w:cs="宋体"/>
                <w:sz w:val="24"/>
              </w:rPr>
            </w:pPr>
            <w:r w:rsidRPr="00A97486">
              <w:rPr>
                <w:rFonts w:ascii="宋体" w:hAnsi="宋体" w:cs="宋体" w:hint="eastAsia"/>
                <w:sz w:val="24"/>
              </w:rPr>
              <w:t>架修</w:t>
            </w:r>
          </w:p>
        </w:tc>
        <w:tc>
          <w:tcPr>
            <w:tcW w:w="1840" w:type="dxa"/>
            <w:shd w:val="clear" w:color="auto" w:fill="auto"/>
            <w:noWrap/>
            <w:vAlign w:val="center"/>
            <w:hideMark/>
          </w:tcPr>
          <w:p w:rsidR="00EA3F71" w:rsidRPr="00A97486" w:rsidRDefault="00EA3F71" w:rsidP="00EA3F71">
            <w:pPr>
              <w:jc w:val="center"/>
              <w:rPr>
                <w:rFonts w:ascii="宋体" w:hAnsi="宋体" w:cs="宋体"/>
                <w:sz w:val="24"/>
              </w:rPr>
            </w:pPr>
            <w:r w:rsidRPr="00A97486">
              <w:rPr>
                <w:rFonts w:ascii="宋体" w:hAnsi="宋体" w:cs="宋体" w:hint="eastAsia"/>
                <w:sz w:val="24"/>
              </w:rPr>
              <w:t>C</w:t>
            </w:r>
          </w:p>
        </w:tc>
        <w:tc>
          <w:tcPr>
            <w:tcW w:w="2093" w:type="dxa"/>
            <w:shd w:val="clear" w:color="auto" w:fill="auto"/>
            <w:noWrap/>
            <w:vAlign w:val="center"/>
            <w:hideMark/>
          </w:tcPr>
          <w:p w:rsidR="00EA3F71" w:rsidRPr="00A97486" w:rsidRDefault="00EA3F71" w:rsidP="00EA3F71">
            <w:pPr>
              <w:jc w:val="center"/>
              <w:rPr>
                <w:rFonts w:ascii="宋体" w:hAnsi="宋体" w:cs="宋体"/>
                <w:sz w:val="24"/>
              </w:rPr>
            </w:pPr>
            <w:r w:rsidRPr="00A97486">
              <w:rPr>
                <w:rFonts w:ascii="宋体" w:hAnsi="宋体" w:cs="宋体" w:hint="eastAsia"/>
                <w:sz w:val="24"/>
              </w:rPr>
              <w:t>每5年</w:t>
            </w:r>
          </w:p>
        </w:tc>
        <w:tc>
          <w:tcPr>
            <w:tcW w:w="2077" w:type="dxa"/>
            <w:shd w:val="clear" w:color="auto" w:fill="auto"/>
            <w:noWrap/>
            <w:vAlign w:val="center"/>
            <w:hideMark/>
          </w:tcPr>
          <w:p w:rsidR="00EA3F71" w:rsidRPr="00A97486" w:rsidRDefault="00EA3F71" w:rsidP="00EA3F71">
            <w:pPr>
              <w:rPr>
                <w:rFonts w:ascii="宋体" w:hAnsi="宋体" w:cs="宋体"/>
                <w:sz w:val="24"/>
              </w:rPr>
            </w:pPr>
            <w:r w:rsidRPr="00A97486">
              <w:rPr>
                <w:rFonts w:ascii="宋体" w:hAnsi="宋体" w:cs="宋体"/>
                <w:sz w:val="24"/>
              </w:rPr>
              <w:t>750</w:t>
            </w:r>
            <w:r w:rsidRPr="00A97486">
              <w:rPr>
                <w:rFonts w:ascii="宋体" w:hAnsi="宋体" w:cs="宋体" w:hint="eastAsia"/>
                <w:sz w:val="24"/>
              </w:rPr>
              <w:t>,000km</w:t>
            </w:r>
          </w:p>
        </w:tc>
      </w:tr>
      <w:tr w:rsidR="00EA3F71" w:rsidRPr="00A97486" w:rsidTr="00EA3F71">
        <w:trPr>
          <w:trHeight w:val="300"/>
          <w:jc w:val="center"/>
        </w:trPr>
        <w:tc>
          <w:tcPr>
            <w:tcW w:w="900" w:type="dxa"/>
            <w:shd w:val="clear" w:color="auto" w:fill="auto"/>
            <w:noWrap/>
            <w:vAlign w:val="center"/>
            <w:hideMark/>
          </w:tcPr>
          <w:p w:rsidR="00EA3F71" w:rsidRPr="00A97486" w:rsidRDefault="00EA3F71" w:rsidP="00EA3F71">
            <w:pPr>
              <w:rPr>
                <w:rFonts w:ascii="宋体" w:hAnsi="宋体" w:cs="宋体"/>
                <w:sz w:val="24"/>
              </w:rPr>
            </w:pPr>
            <w:r w:rsidRPr="00A97486">
              <w:rPr>
                <w:rFonts w:ascii="宋体" w:hAnsi="宋体" w:cs="宋体" w:hint="eastAsia"/>
                <w:sz w:val="24"/>
              </w:rPr>
              <w:t>大修</w:t>
            </w:r>
          </w:p>
        </w:tc>
        <w:tc>
          <w:tcPr>
            <w:tcW w:w="1840" w:type="dxa"/>
            <w:shd w:val="clear" w:color="auto" w:fill="auto"/>
            <w:noWrap/>
            <w:vAlign w:val="center"/>
            <w:hideMark/>
          </w:tcPr>
          <w:p w:rsidR="00EA3F71" w:rsidRPr="00A97486" w:rsidRDefault="00EA3F71" w:rsidP="00EA3F71">
            <w:pPr>
              <w:jc w:val="center"/>
              <w:rPr>
                <w:rFonts w:ascii="宋体" w:hAnsi="宋体" w:cs="宋体"/>
                <w:sz w:val="24"/>
              </w:rPr>
            </w:pPr>
            <w:r w:rsidRPr="00A97486">
              <w:rPr>
                <w:rFonts w:ascii="宋体" w:hAnsi="宋体" w:cs="宋体" w:hint="eastAsia"/>
                <w:sz w:val="24"/>
              </w:rPr>
              <w:t>B</w:t>
            </w:r>
          </w:p>
        </w:tc>
        <w:tc>
          <w:tcPr>
            <w:tcW w:w="2093" w:type="dxa"/>
            <w:shd w:val="clear" w:color="auto" w:fill="auto"/>
            <w:noWrap/>
            <w:vAlign w:val="center"/>
            <w:hideMark/>
          </w:tcPr>
          <w:p w:rsidR="00EA3F71" w:rsidRPr="00A97486" w:rsidRDefault="00EA3F71" w:rsidP="00EA3F71">
            <w:pPr>
              <w:jc w:val="center"/>
              <w:rPr>
                <w:rFonts w:ascii="宋体" w:hAnsi="宋体" w:cs="宋体"/>
                <w:sz w:val="24"/>
              </w:rPr>
            </w:pPr>
            <w:r w:rsidRPr="00A97486">
              <w:rPr>
                <w:rFonts w:ascii="宋体" w:hAnsi="宋体" w:cs="宋体" w:hint="eastAsia"/>
                <w:sz w:val="24"/>
              </w:rPr>
              <w:t>每10年</w:t>
            </w:r>
          </w:p>
        </w:tc>
        <w:tc>
          <w:tcPr>
            <w:tcW w:w="2077" w:type="dxa"/>
            <w:shd w:val="clear" w:color="auto" w:fill="auto"/>
            <w:noWrap/>
            <w:vAlign w:val="center"/>
            <w:hideMark/>
          </w:tcPr>
          <w:p w:rsidR="00EA3F71" w:rsidRPr="00A97486" w:rsidRDefault="00EA3F71" w:rsidP="00EA3F71">
            <w:pPr>
              <w:rPr>
                <w:rFonts w:ascii="宋体" w:hAnsi="宋体" w:cs="宋体"/>
                <w:sz w:val="24"/>
              </w:rPr>
            </w:pPr>
            <w:r w:rsidRPr="00A97486">
              <w:rPr>
                <w:rFonts w:ascii="宋体" w:hAnsi="宋体" w:cs="宋体"/>
                <w:sz w:val="24"/>
              </w:rPr>
              <w:t>1</w:t>
            </w:r>
            <w:r w:rsidRPr="00A97486">
              <w:rPr>
                <w:rFonts w:ascii="宋体" w:hAnsi="宋体" w:cs="宋体" w:hint="eastAsia"/>
                <w:sz w:val="24"/>
              </w:rPr>
              <w:t>,</w:t>
            </w:r>
            <w:r w:rsidRPr="00A97486">
              <w:rPr>
                <w:rFonts w:ascii="宋体" w:hAnsi="宋体" w:cs="宋体"/>
                <w:sz w:val="24"/>
              </w:rPr>
              <w:t>50</w:t>
            </w:r>
            <w:r w:rsidRPr="00A97486">
              <w:rPr>
                <w:rFonts w:ascii="宋体" w:hAnsi="宋体" w:cs="宋体" w:hint="eastAsia"/>
                <w:sz w:val="24"/>
              </w:rPr>
              <w:t>0,000km</w:t>
            </w:r>
          </w:p>
        </w:tc>
      </w:tr>
      <w:tr w:rsidR="00EA3F71" w:rsidRPr="00A97486" w:rsidTr="00EA3F71">
        <w:trPr>
          <w:trHeight w:val="300"/>
          <w:jc w:val="center"/>
        </w:trPr>
        <w:tc>
          <w:tcPr>
            <w:tcW w:w="900" w:type="dxa"/>
            <w:shd w:val="clear" w:color="auto" w:fill="auto"/>
            <w:noWrap/>
            <w:vAlign w:val="center"/>
            <w:hideMark/>
          </w:tcPr>
          <w:p w:rsidR="00EA3F71" w:rsidRPr="00A97486" w:rsidRDefault="00EA3F71" w:rsidP="00EA3F71">
            <w:pPr>
              <w:rPr>
                <w:rFonts w:ascii="宋体" w:hAnsi="宋体" w:cs="宋体"/>
                <w:sz w:val="24"/>
              </w:rPr>
            </w:pPr>
            <w:r w:rsidRPr="00A97486">
              <w:rPr>
                <w:rFonts w:ascii="宋体" w:hAnsi="宋体" w:cs="宋体" w:hint="eastAsia"/>
                <w:sz w:val="24"/>
              </w:rPr>
              <w:t>厂修</w:t>
            </w:r>
          </w:p>
        </w:tc>
        <w:tc>
          <w:tcPr>
            <w:tcW w:w="1840" w:type="dxa"/>
            <w:shd w:val="clear" w:color="auto" w:fill="auto"/>
            <w:noWrap/>
            <w:vAlign w:val="center"/>
            <w:hideMark/>
          </w:tcPr>
          <w:p w:rsidR="00EA3F71" w:rsidRPr="00A97486" w:rsidRDefault="00EA3F71" w:rsidP="00EA3F71">
            <w:pPr>
              <w:jc w:val="center"/>
              <w:rPr>
                <w:rFonts w:ascii="宋体" w:hAnsi="宋体" w:cs="宋体"/>
                <w:sz w:val="24"/>
              </w:rPr>
            </w:pPr>
            <w:r w:rsidRPr="00A97486">
              <w:rPr>
                <w:rFonts w:ascii="宋体" w:hAnsi="宋体" w:cs="宋体" w:hint="eastAsia"/>
                <w:sz w:val="24"/>
              </w:rPr>
              <w:t>A</w:t>
            </w:r>
          </w:p>
        </w:tc>
        <w:tc>
          <w:tcPr>
            <w:tcW w:w="2093" w:type="dxa"/>
            <w:shd w:val="clear" w:color="auto" w:fill="auto"/>
            <w:noWrap/>
            <w:vAlign w:val="center"/>
            <w:hideMark/>
          </w:tcPr>
          <w:p w:rsidR="00EA3F71" w:rsidRPr="00A97486" w:rsidRDefault="00EA3F71" w:rsidP="00EA3F71">
            <w:pPr>
              <w:jc w:val="center"/>
              <w:rPr>
                <w:rFonts w:ascii="宋体" w:hAnsi="宋体" w:cs="宋体"/>
                <w:sz w:val="24"/>
              </w:rPr>
            </w:pPr>
            <w:r w:rsidRPr="00A97486">
              <w:rPr>
                <w:rFonts w:ascii="宋体" w:hAnsi="宋体" w:cs="宋体" w:hint="eastAsia"/>
                <w:sz w:val="24"/>
              </w:rPr>
              <w:t>每15年</w:t>
            </w:r>
          </w:p>
        </w:tc>
        <w:tc>
          <w:tcPr>
            <w:tcW w:w="2077" w:type="dxa"/>
            <w:shd w:val="clear" w:color="auto" w:fill="auto"/>
            <w:noWrap/>
            <w:vAlign w:val="center"/>
            <w:hideMark/>
          </w:tcPr>
          <w:p w:rsidR="00EA3F71" w:rsidRPr="00A97486" w:rsidRDefault="00EA3F71" w:rsidP="00EA3F71">
            <w:pPr>
              <w:rPr>
                <w:rFonts w:ascii="宋体" w:hAnsi="宋体" w:cs="宋体"/>
                <w:sz w:val="24"/>
              </w:rPr>
            </w:pPr>
            <w:r w:rsidRPr="00A97486">
              <w:rPr>
                <w:rFonts w:ascii="宋体" w:hAnsi="宋体" w:cs="宋体"/>
                <w:sz w:val="24"/>
              </w:rPr>
              <w:t>2</w:t>
            </w:r>
            <w:r w:rsidRPr="00A97486">
              <w:rPr>
                <w:rFonts w:ascii="宋体" w:hAnsi="宋体" w:cs="宋体" w:hint="eastAsia"/>
                <w:sz w:val="24"/>
              </w:rPr>
              <w:t>,</w:t>
            </w:r>
            <w:r w:rsidRPr="00A97486">
              <w:rPr>
                <w:rFonts w:ascii="宋体" w:hAnsi="宋体" w:cs="宋体"/>
                <w:sz w:val="24"/>
              </w:rPr>
              <w:t>250</w:t>
            </w:r>
            <w:r w:rsidRPr="00A97486">
              <w:rPr>
                <w:rFonts w:ascii="宋体" w:hAnsi="宋体" w:cs="宋体" w:hint="eastAsia"/>
                <w:sz w:val="24"/>
              </w:rPr>
              <w:t>,000km</w:t>
            </w:r>
          </w:p>
        </w:tc>
      </w:tr>
    </w:tbl>
    <w:p w:rsidR="00EA3F71" w:rsidRPr="00A97486" w:rsidRDefault="00EA3F71" w:rsidP="00EA3F71">
      <w:pPr>
        <w:spacing w:line="360" w:lineRule="auto"/>
        <w:rPr>
          <w:sz w:val="24"/>
        </w:rPr>
      </w:pPr>
    </w:p>
    <w:p w:rsidR="00EA3F71" w:rsidRPr="00A97486" w:rsidRDefault="00EA3F71" w:rsidP="00EA3F71">
      <w:pPr>
        <w:spacing w:line="360" w:lineRule="auto"/>
        <w:jc w:val="center"/>
        <w:rPr>
          <w:b/>
          <w:sz w:val="24"/>
        </w:rPr>
      </w:pPr>
      <w:r w:rsidRPr="00A97486">
        <w:rPr>
          <w:rFonts w:hint="eastAsia"/>
          <w:b/>
          <w:sz w:val="24"/>
        </w:rPr>
        <w:t>维修计划</w:t>
      </w:r>
    </w:p>
    <w:tbl>
      <w:tblPr>
        <w:tblW w:w="417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02"/>
        <w:gridCol w:w="1302"/>
        <w:gridCol w:w="621"/>
        <w:gridCol w:w="625"/>
        <w:gridCol w:w="625"/>
        <w:gridCol w:w="715"/>
        <w:gridCol w:w="981"/>
        <w:gridCol w:w="911"/>
        <w:gridCol w:w="925"/>
      </w:tblGrid>
      <w:tr w:rsidR="00EA3F71" w:rsidRPr="00A97486" w:rsidTr="00EA3F71">
        <w:trPr>
          <w:trHeight w:val="873"/>
          <w:tblHeader/>
          <w:jc w:val="center"/>
        </w:trPr>
        <w:tc>
          <w:tcPr>
            <w:tcW w:w="282" w:type="pct"/>
            <w:vAlign w:val="center"/>
          </w:tcPr>
          <w:p w:rsidR="00EA3F71" w:rsidRPr="00A97486" w:rsidRDefault="00EA3F71" w:rsidP="00EA3F71">
            <w:pPr>
              <w:jc w:val="center"/>
              <w:rPr>
                <w:b/>
                <w:szCs w:val="21"/>
              </w:rPr>
            </w:pPr>
            <w:r w:rsidRPr="00A97486">
              <w:rPr>
                <w:rFonts w:hint="eastAsia"/>
                <w:b/>
                <w:szCs w:val="21"/>
              </w:rPr>
              <w:t>序号</w:t>
            </w:r>
          </w:p>
        </w:tc>
        <w:tc>
          <w:tcPr>
            <w:tcW w:w="916" w:type="pct"/>
            <w:vAlign w:val="center"/>
          </w:tcPr>
          <w:p w:rsidR="00EA3F71" w:rsidRPr="00A97486" w:rsidRDefault="00EA3F71" w:rsidP="00EA3F71">
            <w:pPr>
              <w:jc w:val="center"/>
              <w:rPr>
                <w:rFonts w:eastAsia="黑体"/>
                <w:b/>
                <w:szCs w:val="21"/>
              </w:rPr>
            </w:pPr>
            <w:r w:rsidRPr="00A97486">
              <w:rPr>
                <w:rFonts w:hint="eastAsia"/>
                <w:b/>
                <w:szCs w:val="21"/>
              </w:rPr>
              <w:t>设备名称</w:t>
            </w:r>
          </w:p>
        </w:tc>
        <w:tc>
          <w:tcPr>
            <w:tcW w:w="437" w:type="pct"/>
            <w:vAlign w:val="center"/>
          </w:tcPr>
          <w:p w:rsidR="00EA3F71" w:rsidRPr="00A97486" w:rsidRDefault="00EA3F71" w:rsidP="00EA3F71">
            <w:pPr>
              <w:jc w:val="center"/>
              <w:rPr>
                <w:b/>
                <w:szCs w:val="21"/>
              </w:rPr>
            </w:pPr>
            <w:r w:rsidRPr="00A97486">
              <w:rPr>
                <w:rFonts w:hint="eastAsia"/>
                <w:b/>
                <w:szCs w:val="21"/>
              </w:rPr>
              <w:t>日检</w:t>
            </w:r>
          </w:p>
        </w:tc>
        <w:tc>
          <w:tcPr>
            <w:tcW w:w="440" w:type="pct"/>
          </w:tcPr>
          <w:p w:rsidR="00EA3F71" w:rsidRPr="00A97486" w:rsidRDefault="00EA3F71" w:rsidP="00EA3F71">
            <w:pPr>
              <w:jc w:val="center"/>
              <w:rPr>
                <w:b/>
                <w:szCs w:val="21"/>
              </w:rPr>
            </w:pPr>
            <w:r w:rsidRPr="00A97486">
              <w:rPr>
                <w:rFonts w:hint="eastAsia"/>
                <w:b/>
                <w:szCs w:val="21"/>
              </w:rPr>
              <w:t>15</w:t>
            </w:r>
            <w:r w:rsidRPr="00A97486">
              <w:rPr>
                <w:rFonts w:hint="eastAsia"/>
                <w:b/>
                <w:szCs w:val="21"/>
              </w:rPr>
              <w:t>日检</w:t>
            </w:r>
          </w:p>
        </w:tc>
        <w:tc>
          <w:tcPr>
            <w:tcW w:w="440" w:type="pct"/>
            <w:vAlign w:val="center"/>
          </w:tcPr>
          <w:p w:rsidR="00EA3F71" w:rsidRPr="00A97486" w:rsidRDefault="00EA3F71" w:rsidP="00EA3F71">
            <w:pPr>
              <w:jc w:val="center"/>
              <w:rPr>
                <w:b/>
                <w:szCs w:val="21"/>
              </w:rPr>
            </w:pPr>
            <w:r w:rsidRPr="00A97486">
              <w:rPr>
                <w:rFonts w:hint="eastAsia"/>
                <w:b/>
                <w:szCs w:val="21"/>
              </w:rPr>
              <w:t>月检</w:t>
            </w:r>
          </w:p>
        </w:tc>
        <w:tc>
          <w:tcPr>
            <w:tcW w:w="503" w:type="pct"/>
            <w:vAlign w:val="center"/>
          </w:tcPr>
          <w:p w:rsidR="00EA3F71" w:rsidRPr="00A97486" w:rsidRDefault="00EA3F71" w:rsidP="00EA3F71">
            <w:pPr>
              <w:jc w:val="center"/>
              <w:rPr>
                <w:b/>
                <w:szCs w:val="21"/>
              </w:rPr>
            </w:pPr>
            <w:r w:rsidRPr="00A97486">
              <w:rPr>
                <w:rFonts w:hint="eastAsia"/>
                <w:b/>
                <w:szCs w:val="21"/>
              </w:rPr>
              <w:t>年检</w:t>
            </w:r>
          </w:p>
        </w:tc>
        <w:tc>
          <w:tcPr>
            <w:tcW w:w="690" w:type="pct"/>
            <w:vAlign w:val="center"/>
          </w:tcPr>
          <w:p w:rsidR="00EA3F71" w:rsidRPr="00A97486" w:rsidRDefault="00EA3F71" w:rsidP="00EA3F71">
            <w:pPr>
              <w:jc w:val="center"/>
              <w:rPr>
                <w:b/>
                <w:szCs w:val="21"/>
              </w:rPr>
            </w:pPr>
            <w:r w:rsidRPr="00A97486">
              <w:rPr>
                <w:rFonts w:hint="eastAsia"/>
                <w:b/>
                <w:szCs w:val="21"/>
              </w:rPr>
              <w:t>架修</w:t>
            </w:r>
          </w:p>
        </w:tc>
        <w:tc>
          <w:tcPr>
            <w:tcW w:w="641" w:type="pct"/>
            <w:vAlign w:val="center"/>
          </w:tcPr>
          <w:p w:rsidR="00EA3F71" w:rsidRPr="00A97486" w:rsidRDefault="00EA3F71" w:rsidP="00EA3F71">
            <w:pPr>
              <w:jc w:val="center"/>
              <w:rPr>
                <w:b/>
                <w:szCs w:val="21"/>
              </w:rPr>
            </w:pPr>
            <w:r w:rsidRPr="00A97486">
              <w:rPr>
                <w:rFonts w:hint="eastAsia"/>
                <w:b/>
                <w:szCs w:val="21"/>
              </w:rPr>
              <w:t>大修</w:t>
            </w:r>
          </w:p>
        </w:tc>
        <w:tc>
          <w:tcPr>
            <w:tcW w:w="651" w:type="pct"/>
            <w:vAlign w:val="center"/>
          </w:tcPr>
          <w:p w:rsidR="00EA3F71" w:rsidRPr="00A97486" w:rsidRDefault="00EA3F71" w:rsidP="00EA3F71">
            <w:pPr>
              <w:jc w:val="center"/>
              <w:rPr>
                <w:b/>
                <w:szCs w:val="21"/>
              </w:rPr>
            </w:pPr>
            <w:r w:rsidRPr="00A97486">
              <w:rPr>
                <w:rFonts w:hint="eastAsia"/>
                <w:b/>
                <w:szCs w:val="21"/>
              </w:rPr>
              <w:t>厂修</w:t>
            </w:r>
          </w:p>
        </w:tc>
      </w:tr>
      <w:tr w:rsidR="00EA3F71" w:rsidRPr="00A97486" w:rsidTr="00EA3F71">
        <w:trPr>
          <w:cantSplit/>
          <w:trHeight w:val="510"/>
          <w:jc w:val="center"/>
        </w:trPr>
        <w:tc>
          <w:tcPr>
            <w:tcW w:w="282" w:type="pct"/>
            <w:vAlign w:val="center"/>
          </w:tcPr>
          <w:p w:rsidR="00EA3F71" w:rsidRPr="00A97486" w:rsidRDefault="00EA3F71" w:rsidP="006C2B1F">
            <w:pPr>
              <w:numPr>
                <w:ilvl w:val="0"/>
                <w:numId w:val="63"/>
              </w:numPr>
              <w:rPr>
                <w:szCs w:val="21"/>
              </w:rPr>
            </w:pPr>
          </w:p>
        </w:tc>
        <w:tc>
          <w:tcPr>
            <w:tcW w:w="916" w:type="pct"/>
            <w:vAlign w:val="center"/>
          </w:tcPr>
          <w:p w:rsidR="00EA3F71" w:rsidRPr="00A97486" w:rsidRDefault="00EA3F71" w:rsidP="00EA3F71">
            <w:pPr>
              <w:rPr>
                <w:szCs w:val="21"/>
              </w:rPr>
            </w:pPr>
            <w:r w:rsidRPr="00A97486">
              <w:rPr>
                <w:szCs w:val="21"/>
              </w:rPr>
              <w:t>密封条</w:t>
            </w:r>
          </w:p>
        </w:tc>
        <w:tc>
          <w:tcPr>
            <w:tcW w:w="437" w:type="pct"/>
            <w:vAlign w:val="center"/>
          </w:tcPr>
          <w:p w:rsidR="00EA3F71" w:rsidRPr="00A97486" w:rsidRDefault="00EA3F71" w:rsidP="00EA3F71">
            <w:pPr>
              <w:jc w:val="center"/>
              <w:rPr>
                <w:szCs w:val="21"/>
              </w:rPr>
            </w:pPr>
          </w:p>
        </w:tc>
        <w:tc>
          <w:tcPr>
            <w:tcW w:w="440" w:type="pct"/>
            <w:vAlign w:val="center"/>
          </w:tcPr>
          <w:p w:rsidR="00EA3F71" w:rsidRPr="00A97486" w:rsidRDefault="00EA3F71" w:rsidP="00EA3F71">
            <w:pPr>
              <w:jc w:val="center"/>
              <w:rPr>
                <w:szCs w:val="21"/>
              </w:rPr>
            </w:pPr>
          </w:p>
        </w:tc>
        <w:tc>
          <w:tcPr>
            <w:tcW w:w="440" w:type="pct"/>
            <w:vAlign w:val="center"/>
          </w:tcPr>
          <w:p w:rsidR="00EA3F71" w:rsidRPr="00A97486" w:rsidRDefault="00EA3F71" w:rsidP="00EA3F71">
            <w:pPr>
              <w:jc w:val="center"/>
              <w:rPr>
                <w:szCs w:val="21"/>
              </w:rPr>
            </w:pPr>
          </w:p>
        </w:tc>
        <w:tc>
          <w:tcPr>
            <w:tcW w:w="503" w:type="pct"/>
            <w:vAlign w:val="center"/>
          </w:tcPr>
          <w:p w:rsidR="00EA3F71" w:rsidRPr="00A97486" w:rsidRDefault="00EA3F71" w:rsidP="00EA3F71">
            <w:pPr>
              <w:jc w:val="center"/>
              <w:rPr>
                <w:szCs w:val="21"/>
              </w:rPr>
            </w:pPr>
          </w:p>
        </w:tc>
        <w:tc>
          <w:tcPr>
            <w:tcW w:w="690" w:type="pct"/>
            <w:vAlign w:val="center"/>
          </w:tcPr>
          <w:p w:rsidR="00EA3F71" w:rsidRPr="00A97486" w:rsidRDefault="00EA3F71" w:rsidP="00EA3F71">
            <w:pPr>
              <w:jc w:val="center"/>
              <w:rPr>
                <w:szCs w:val="21"/>
              </w:rPr>
            </w:pPr>
            <w:r w:rsidRPr="00A97486">
              <w:rPr>
                <w:rFonts w:hint="eastAsia"/>
                <w:szCs w:val="21"/>
              </w:rPr>
              <w:t>更换</w:t>
            </w:r>
          </w:p>
        </w:tc>
        <w:tc>
          <w:tcPr>
            <w:tcW w:w="641" w:type="pct"/>
            <w:vAlign w:val="center"/>
          </w:tcPr>
          <w:p w:rsidR="00EA3F71" w:rsidRPr="00A97486" w:rsidRDefault="00EA3F71" w:rsidP="00EA3F71">
            <w:pPr>
              <w:jc w:val="center"/>
              <w:rPr>
                <w:szCs w:val="21"/>
              </w:rPr>
            </w:pPr>
            <w:r w:rsidRPr="00A97486">
              <w:rPr>
                <w:rFonts w:hint="eastAsia"/>
                <w:szCs w:val="21"/>
              </w:rPr>
              <w:t>更换</w:t>
            </w:r>
          </w:p>
        </w:tc>
        <w:tc>
          <w:tcPr>
            <w:tcW w:w="651" w:type="pct"/>
            <w:vAlign w:val="center"/>
          </w:tcPr>
          <w:p w:rsidR="00EA3F71" w:rsidRPr="00A97486" w:rsidRDefault="00EA3F71" w:rsidP="00EA3F71">
            <w:pPr>
              <w:jc w:val="center"/>
              <w:rPr>
                <w:szCs w:val="21"/>
              </w:rPr>
            </w:pPr>
            <w:r w:rsidRPr="00A97486">
              <w:rPr>
                <w:rFonts w:hint="eastAsia"/>
                <w:szCs w:val="21"/>
              </w:rPr>
              <w:t>更换</w:t>
            </w:r>
          </w:p>
        </w:tc>
      </w:tr>
      <w:tr w:rsidR="00EA3F71" w:rsidRPr="00A97486" w:rsidTr="00EA3F71">
        <w:trPr>
          <w:cantSplit/>
          <w:trHeight w:val="510"/>
          <w:jc w:val="center"/>
        </w:trPr>
        <w:tc>
          <w:tcPr>
            <w:tcW w:w="282" w:type="pct"/>
            <w:vAlign w:val="center"/>
          </w:tcPr>
          <w:p w:rsidR="00EA3F71" w:rsidRPr="00A97486" w:rsidRDefault="00EA3F71" w:rsidP="006C2B1F">
            <w:pPr>
              <w:numPr>
                <w:ilvl w:val="0"/>
                <w:numId w:val="63"/>
              </w:numPr>
              <w:rPr>
                <w:szCs w:val="21"/>
              </w:rPr>
            </w:pPr>
          </w:p>
        </w:tc>
        <w:tc>
          <w:tcPr>
            <w:tcW w:w="916" w:type="pct"/>
            <w:vAlign w:val="center"/>
          </w:tcPr>
          <w:p w:rsidR="00EA3F71" w:rsidRPr="00A97486" w:rsidRDefault="00EA3F71" w:rsidP="00EA3F71">
            <w:pPr>
              <w:rPr>
                <w:szCs w:val="21"/>
              </w:rPr>
            </w:pPr>
            <w:r w:rsidRPr="00A97486">
              <w:rPr>
                <w:szCs w:val="21"/>
              </w:rPr>
              <w:t>压缩机</w:t>
            </w:r>
          </w:p>
        </w:tc>
        <w:tc>
          <w:tcPr>
            <w:tcW w:w="437" w:type="pct"/>
            <w:vAlign w:val="center"/>
          </w:tcPr>
          <w:p w:rsidR="00EA3F71" w:rsidRPr="00A97486" w:rsidRDefault="00EA3F71" w:rsidP="00EA3F71">
            <w:pPr>
              <w:jc w:val="center"/>
              <w:rPr>
                <w:szCs w:val="21"/>
              </w:rPr>
            </w:pPr>
          </w:p>
        </w:tc>
        <w:tc>
          <w:tcPr>
            <w:tcW w:w="440" w:type="pct"/>
            <w:vAlign w:val="center"/>
          </w:tcPr>
          <w:p w:rsidR="00EA3F71" w:rsidRPr="00A97486" w:rsidRDefault="00EA3F71" w:rsidP="00EA3F71">
            <w:pPr>
              <w:jc w:val="center"/>
              <w:rPr>
                <w:szCs w:val="21"/>
              </w:rPr>
            </w:pPr>
          </w:p>
        </w:tc>
        <w:tc>
          <w:tcPr>
            <w:tcW w:w="440" w:type="pct"/>
            <w:vAlign w:val="center"/>
          </w:tcPr>
          <w:p w:rsidR="00EA3F71" w:rsidRPr="00A97486" w:rsidRDefault="00EA3F71" w:rsidP="00EA3F71">
            <w:pPr>
              <w:jc w:val="center"/>
              <w:rPr>
                <w:szCs w:val="21"/>
              </w:rPr>
            </w:pPr>
          </w:p>
        </w:tc>
        <w:tc>
          <w:tcPr>
            <w:tcW w:w="503" w:type="pct"/>
            <w:vAlign w:val="center"/>
          </w:tcPr>
          <w:p w:rsidR="00EA3F71" w:rsidRPr="00A97486" w:rsidRDefault="00EA3F71" w:rsidP="00EA3F71">
            <w:pPr>
              <w:jc w:val="center"/>
              <w:rPr>
                <w:szCs w:val="21"/>
              </w:rPr>
            </w:pPr>
          </w:p>
        </w:tc>
        <w:tc>
          <w:tcPr>
            <w:tcW w:w="690" w:type="pct"/>
            <w:vAlign w:val="center"/>
          </w:tcPr>
          <w:p w:rsidR="00EA3F71" w:rsidRPr="00A97486" w:rsidRDefault="00EA3F71" w:rsidP="00EA3F71">
            <w:pPr>
              <w:jc w:val="center"/>
              <w:rPr>
                <w:szCs w:val="21"/>
              </w:rPr>
            </w:pPr>
            <w:r w:rsidRPr="00A97486">
              <w:rPr>
                <w:rFonts w:hint="eastAsia"/>
                <w:szCs w:val="21"/>
              </w:rPr>
              <w:t>检修</w:t>
            </w:r>
          </w:p>
        </w:tc>
        <w:tc>
          <w:tcPr>
            <w:tcW w:w="641" w:type="pct"/>
            <w:vAlign w:val="center"/>
          </w:tcPr>
          <w:p w:rsidR="00EA3F71" w:rsidRPr="00A97486" w:rsidRDefault="00EA3F71" w:rsidP="00EA3F71">
            <w:pPr>
              <w:jc w:val="center"/>
              <w:rPr>
                <w:szCs w:val="21"/>
              </w:rPr>
            </w:pPr>
            <w:r w:rsidRPr="00A97486">
              <w:rPr>
                <w:rFonts w:hint="eastAsia"/>
                <w:szCs w:val="21"/>
              </w:rPr>
              <w:t>检修</w:t>
            </w:r>
          </w:p>
        </w:tc>
        <w:tc>
          <w:tcPr>
            <w:tcW w:w="651" w:type="pct"/>
            <w:vAlign w:val="center"/>
          </w:tcPr>
          <w:p w:rsidR="00EA3F71" w:rsidRPr="00A97486" w:rsidRDefault="00EA3F71" w:rsidP="00EA3F71">
            <w:pPr>
              <w:jc w:val="center"/>
              <w:rPr>
                <w:szCs w:val="21"/>
              </w:rPr>
            </w:pPr>
            <w:r w:rsidRPr="00A97486">
              <w:rPr>
                <w:rFonts w:hint="eastAsia"/>
                <w:szCs w:val="21"/>
              </w:rPr>
              <w:t>更换</w:t>
            </w:r>
          </w:p>
        </w:tc>
      </w:tr>
      <w:tr w:rsidR="00EA3F71" w:rsidRPr="00A97486" w:rsidTr="00EA3F71">
        <w:trPr>
          <w:cantSplit/>
          <w:trHeight w:val="510"/>
          <w:jc w:val="center"/>
        </w:trPr>
        <w:tc>
          <w:tcPr>
            <w:tcW w:w="282" w:type="pct"/>
            <w:vAlign w:val="center"/>
          </w:tcPr>
          <w:p w:rsidR="00EA3F71" w:rsidRPr="00A97486" w:rsidRDefault="00EA3F71" w:rsidP="006C2B1F">
            <w:pPr>
              <w:numPr>
                <w:ilvl w:val="0"/>
                <w:numId w:val="63"/>
              </w:numPr>
              <w:rPr>
                <w:szCs w:val="21"/>
              </w:rPr>
            </w:pPr>
          </w:p>
        </w:tc>
        <w:tc>
          <w:tcPr>
            <w:tcW w:w="916" w:type="pct"/>
            <w:vAlign w:val="center"/>
          </w:tcPr>
          <w:p w:rsidR="00EA3F71" w:rsidRPr="00A97486" w:rsidRDefault="00EA3F71" w:rsidP="00EA3F71">
            <w:pPr>
              <w:rPr>
                <w:szCs w:val="21"/>
              </w:rPr>
            </w:pPr>
            <w:r w:rsidRPr="00A97486">
              <w:rPr>
                <w:rFonts w:hint="eastAsia"/>
                <w:szCs w:val="21"/>
              </w:rPr>
              <w:t>室外换热器</w:t>
            </w:r>
          </w:p>
        </w:tc>
        <w:tc>
          <w:tcPr>
            <w:tcW w:w="437" w:type="pct"/>
            <w:vAlign w:val="center"/>
          </w:tcPr>
          <w:p w:rsidR="00EA3F71" w:rsidRPr="00A97486" w:rsidRDefault="00EA3F71" w:rsidP="00EA3F71">
            <w:pPr>
              <w:jc w:val="center"/>
              <w:rPr>
                <w:szCs w:val="21"/>
              </w:rPr>
            </w:pPr>
          </w:p>
        </w:tc>
        <w:tc>
          <w:tcPr>
            <w:tcW w:w="440" w:type="pct"/>
            <w:vAlign w:val="center"/>
          </w:tcPr>
          <w:p w:rsidR="00EA3F71" w:rsidRPr="00A97486" w:rsidRDefault="00EA3F71" w:rsidP="00EA3F71">
            <w:pPr>
              <w:jc w:val="center"/>
              <w:rPr>
                <w:szCs w:val="21"/>
              </w:rPr>
            </w:pPr>
          </w:p>
        </w:tc>
        <w:tc>
          <w:tcPr>
            <w:tcW w:w="440" w:type="pct"/>
            <w:vAlign w:val="center"/>
          </w:tcPr>
          <w:p w:rsidR="00EA3F71" w:rsidRPr="00A97486" w:rsidRDefault="00EA3F71" w:rsidP="00EA3F71">
            <w:pPr>
              <w:jc w:val="center"/>
              <w:rPr>
                <w:szCs w:val="21"/>
              </w:rPr>
            </w:pPr>
          </w:p>
        </w:tc>
        <w:tc>
          <w:tcPr>
            <w:tcW w:w="503" w:type="pct"/>
            <w:vAlign w:val="center"/>
          </w:tcPr>
          <w:p w:rsidR="00EA3F71" w:rsidRPr="00A97486" w:rsidRDefault="00EA3F71" w:rsidP="00EA3F71">
            <w:pPr>
              <w:jc w:val="center"/>
              <w:rPr>
                <w:szCs w:val="21"/>
              </w:rPr>
            </w:pPr>
            <w:r w:rsidRPr="00A97486">
              <w:rPr>
                <w:rFonts w:hint="eastAsia"/>
                <w:szCs w:val="21"/>
              </w:rPr>
              <w:t>清洗</w:t>
            </w:r>
          </w:p>
        </w:tc>
        <w:tc>
          <w:tcPr>
            <w:tcW w:w="690" w:type="pct"/>
            <w:vAlign w:val="center"/>
          </w:tcPr>
          <w:p w:rsidR="00EA3F71" w:rsidRPr="00A97486" w:rsidRDefault="00EA3F71" w:rsidP="00EA3F71">
            <w:pPr>
              <w:jc w:val="center"/>
              <w:rPr>
                <w:szCs w:val="21"/>
              </w:rPr>
            </w:pPr>
            <w:r w:rsidRPr="00A97486">
              <w:rPr>
                <w:rFonts w:hint="eastAsia"/>
                <w:szCs w:val="21"/>
              </w:rPr>
              <w:t>检修</w:t>
            </w:r>
          </w:p>
        </w:tc>
        <w:tc>
          <w:tcPr>
            <w:tcW w:w="641" w:type="pct"/>
            <w:vAlign w:val="center"/>
          </w:tcPr>
          <w:p w:rsidR="00EA3F71" w:rsidRPr="00A97486" w:rsidRDefault="00EA3F71" w:rsidP="00EA3F71">
            <w:pPr>
              <w:jc w:val="center"/>
              <w:rPr>
                <w:szCs w:val="21"/>
              </w:rPr>
            </w:pPr>
            <w:r w:rsidRPr="00A97486">
              <w:rPr>
                <w:rFonts w:hint="eastAsia"/>
                <w:szCs w:val="21"/>
              </w:rPr>
              <w:t>检修</w:t>
            </w:r>
          </w:p>
        </w:tc>
        <w:tc>
          <w:tcPr>
            <w:tcW w:w="651" w:type="pct"/>
            <w:vAlign w:val="center"/>
          </w:tcPr>
          <w:p w:rsidR="00EA3F71" w:rsidRPr="00A97486" w:rsidRDefault="00EA3F71" w:rsidP="00EA3F71">
            <w:pPr>
              <w:jc w:val="center"/>
              <w:rPr>
                <w:szCs w:val="21"/>
              </w:rPr>
            </w:pPr>
            <w:r w:rsidRPr="00A97486">
              <w:rPr>
                <w:rFonts w:hint="eastAsia"/>
                <w:szCs w:val="21"/>
              </w:rPr>
              <w:t>更换</w:t>
            </w:r>
          </w:p>
        </w:tc>
      </w:tr>
      <w:tr w:rsidR="00EA3F71" w:rsidRPr="00A97486" w:rsidTr="00EA3F71">
        <w:trPr>
          <w:cantSplit/>
          <w:trHeight w:val="510"/>
          <w:jc w:val="center"/>
        </w:trPr>
        <w:tc>
          <w:tcPr>
            <w:tcW w:w="282" w:type="pct"/>
            <w:vAlign w:val="center"/>
          </w:tcPr>
          <w:p w:rsidR="00EA3F71" w:rsidRPr="00A97486" w:rsidRDefault="00EA3F71" w:rsidP="006C2B1F">
            <w:pPr>
              <w:numPr>
                <w:ilvl w:val="0"/>
                <w:numId w:val="63"/>
              </w:numPr>
              <w:rPr>
                <w:szCs w:val="21"/>
              </w:rPr>
            </w:pPr>
          </w:p>
        </w:tc>
        <w:tc>
          <w:tcPr>
            <w:tcW w:w="916" w:type="pct"/>
            <w:vAlign w:val="center"/>
          </w:tcPr>
          <w:p w:rsidR="00EA3F71" w:rsidRPr="00A97486" w:rsidRDefault="00EA3F71" w:rsidP="00EA3F71">
            <w:pPr>
              <w:rPr>
                <w:szCs w:val="21"/>
              </w:rPr>
            </w:pPr>
            <w:r w:rsidRPr="00A97486">
              <w:rPr>
                <w:rFonts w:hint="eastAsia"/>
                <w:szCs w:val="21"/>
              </w:rPr>
              <w:t>室内换热器</w:t>
            </w:r>
          </w:p>
        </w:tc>
        <w:tc>
          <w:tcPr>
            <w:tcW w:w="437" w:type="pct"/>
            <w:vAlign w:val="center"/>
          </w:tcPr>
          <w:p w:rsidR="00EA3F71" w:rsidRPr="00A97486" w:rsidRDefault="00EA3F71" w:rsidP="00EA3F71">
            <w:pPr>
              <w:jc w:val="center"/>
              <w:rPr>
                <w:szCs w:val="21"/>
              </w:rPr>
            </w:pPr>
          </w:p>
        </w:tc>
        <w:tc>
          <w:tcPr>
            <w:tcW w:w="440" w:type="pct"/>
            <w:vAlign w:val="center"/>
          </w:tcPr>
          <w:p w:rsidR="00EA3F71" w:rsidRPr="00A97486" w:rsidRDefault="00EA3F71" w:rsidP="00EA3F71">
            <w:pPr>
              <w:jc w:val="center"/>
              <w:rPr>
                <w:szCs w:val="21"/>
              </w:rPr>
            </w:pPr>
          </w:p>
        </w:tc>
        <w:tc>
          <w:tcPr>
            <w:tcW w:w="440" w:type="pct"/>
            <w:vAlign w:val="center"/>
          </w:tcPr>
          <w:p w:rsidR="00EA3F71" w:rsidRPr="00A97486" w:rsidRDefault="00EA3F71" w:rsidP="00EA3F71">
            <w:pPr>
              <w:jc w:val="center"/>
              <w:rPr>
                <w:szCs w:val="21"/>
              </w:rPr>
            </w:pPr>
          </w:p>
        </w:tc>
        <w:tc>
          <w:tcPr>
            <w:tcW w:w="503" w:type="pct"/>
            <w:vAlign w:val="center"/>
          </w:tcPr>
          <w:p w:rsidR="00EA3F71" w:rsidRPr="00A97486" w:rsidRDefault="00EA3F71" w:rsidP="00EA3F71">
            <w:pPr>
              <w:jc w:val="center"/>
              <w:rPr>
                <w:szCs w:val="21"/>
              </w:rPr>
            </w:pPr>
            <w:r w:rsidRPr="00A97486">
              <w:rPr>
                <w:rFonts w:hint="eastAsia"/>
                <w:szCs w:val="21"/>
              </w:rPr>
              <w:t>清洗</w:t>
            </w:r>
          </w:p>
        </w:tc>
        <w:tc>
          <w:tcPr>
            <w:tcW w:w="690" w:type="pct"/>
            <w:vAlign w:val="center"/>
          </w:tcPr>
          <w:p w:rsidR="00EA3F71" w:rsidRPr="00A97486" w:rsidRDefault="00EA3F71" w:rsidP="00EA3F71">
            <w:pPr>
              <w:jc w:val="center"/>
              <w:rPr>
                <w:szCs w:val="21"/>
              </w:rPr>
            </w:pPr>
            <w:r w:rsidRPr="00A97486">
              <w:rPr>
                <w:rFonts w:hint="eastAsia"/>
                <w:szCs w:val="21"/>
              </w:rPr>
              <w:t>检修</w:t>
            </w:r>
          </w:p>
        </w:tc>
        <w:tc>
          <w:tcPr>
            <w:tcW w:w="641" w:type="pct"/>
            <w:vAlign w:val="center"/>
          </w:tcPr>
          <w:p w:rsidR="00EA3F71" w:rsidRPr="00A97486" w:rsidRDefault="00EA3F71" w:rsidP="00EA3F71">
            <w:pPr>
              <w:jc w:val="center"/>
              <w:rPr>
                <w:szCs w:val="21"/>
              </w:rPr>
            </w:pPr>
            <w:r w:rsidRPr="00A97486">
              <w:rPr>
                <w:rFonts w:hint="eastAsia"/>
                <w:szCs w:val="21"/>
              </w:rPr>
              <w:t>检修</w:t>
            </w:r>
          </w:p>
        </w:tc>
        <w:tc>
          <w:tcPr>
            <w:tcW w:w="651" w:type="pct"/>
            <w:vAlign w:val="center"/>
          </w:tcPr>
          <w:p w:rsidR="00EA3F71" w:rsidRPr="00A97486" w:rsidRDefault="00EA3F71" w:rsidP="00EA3F71">
            <w:pPr>
              <w:jc w:val="center"/>
              <w:rPr>
                <w:szCs w:val="21"/>
              </w:rPr>
            </w:pPr>
            <w:r w:rsidRPr="00A97486">
              <w:rPr>
                <w:rFonts w:hint="eastAsia"/>
                <w:szCs w:val="21"/>
              </w:rPr>
              <w:t>更换</w:t>
            </w:r>
          </w:p>
        </w:tc>
      </w:tr>
      <w:tr w:rsidR="00EA3F71" w:rsidRPr="00A97486" w:rsidTr="00EA3F71">
        <w:trPr>
          <w:cantSplit/>
          <w:trHeight w:val="510"/>
          <w:jc w:val="center"/>
        </w:trPr>
        <w:tc>
          <w:tcPr>
            <w:tcW w:w="282" w:type="pct"/>
            <w:vAlign w:val="center"/>
          </w:tcPr>
          <w:p w:rsidR="00EA3F71" w:rsidRPr="00A97486" w:rsidRDefault="00EA3F71" w:rsidP="006C2B1F">
            <w:pPr>
              <w:numPr>
                <w:ilvl w:val="0"/>
                <w:numId w:val="63"/>
              </w:numPr>
              <w:rPr>
                <w:szCs w:val="21"/>
              </w:rPr>
            </w:pPr>
          </w:p>
        </w:tc>
        <w:tc>
          <w:tcPr>
            <w:tcW w:w="916" w:type="pct"/>
            <w:vAlign w:val="center"/>
          </w:tcPr>
          <w:p w:rsidR="00EA3F71" w:rsidRPr="00A97486" w:rsidRDefault="00EA3F71" w:rsidP="00EA3F71">
            <w:pPr>
              <w:rPr>
                <w:szCs w:val="21"/>
              </w:rPr>
            </w:pPr>
            <w:r w:rsidRPr="00A97486">
              <w:rPr>
                <w:rFonts w:hint="eastAsia"/>
                <w:szCs w:val="21"/>
              </w:rPr>
              <w:t>电子膨胀阀</w:t>
            </w:r>
          </w:p>
        </w:tc>
        <w:tc>
          <w:tcPr>
            <w:tcW w:w="437" w:type="pct"/>
            <w:vAlign w:val="center"/>
          </w:tcPr>
          <w:p w:rsidR="00EA3F71" w:rsidRPr="00A97486" w:rsidRDefault="00EA3F71" w:rsidP="00EA3F71">
            <w:pPr>
              <w:jc w:val="center"/>
              <w:rPr>
                <w:szCs w:val="21"/>
              </w:rPr>
            </w:pPr>
          </w:p>
        </w:tc>
        <w:tc>
          <w:tcPr>
            <w:tcW w:w="440" w:type="pct"/>
            <w:vAlign w:val="center"/>
          </w:tcPr>
          <w:p w:rsidR="00EA3F71" w:rsidRPr="00A97486" w:rsidRDefault="00EA3F71" w:rsidP="00EA3F71">
            <w:pPr>
              <w:jc w:val="center"/>
              <w:rPr>
                <w:szCs w:val="21"/>
              </w:rPr>
            </w:pPr>
          </w:p>
        </w:tc>
        <w:tc>
          <w:tcPr>
            <w:tcW w:w="440" w:type="pct"/>
            <w:vAlign w:val="center"/>
          </w:tcPr>
          <w:p w:rsidR="00EA3F71" w:rsidRPr="00A97486" w:rsidRDefault="00EA3F71" w:rsidP="00EA3F71">
            <w:pPr>
              <w:jc w:val="center"/>
              <w:rPr>
                <w:szCs w:val="21"/>
              </w:rPr>
            </w:pPr>
          </w:p>
        </w:tc>
        <w:tc>
          <w:tcPr>
            <w:tcW w:w="503" w:type="pct"/>
            <w:vAlign w:val="center"/>
          </w:tcPr>
          <w:p w:rsidR="00EA3F71" w:rsidRPr="00A97486" w:rsidRDefault="00EA3F71" w:rsidP="00EA3F71">
            <w:pPr>
              <w:jc w:val="center"/>
              <w:rPr>
                <w:szCs w:val="21"/>
              </w:rPr>
            </w:pPr>
          </w:p>
        </w:tc>
        <w:tc>
          <w:tcPr>
            <w:tcW w:w="690" w:type="pct"/>
            <w:vAlign w:val="center"/>
          </w:tcPr>
          <w:p w:rsidR="00EA3F71" w:rsidRPr="00A97486" w:rsidRDefault="00EA3F71" w:rsidP="00EA3F71">
            <w:pPr>
              <w:jc w:val="center"/>
              <w:rPr>
                <w:szCs w:val="21"/>
              </w:rPr>
            </w:pPr>
            <w:r w:rsidRPr="00A97486">
              <w:rPr>
                <w:rFonts w:hint="eastAsia"/>
                <w:szCs w:val="21"/>
              </w:rPr>
              <w:t>检修</w:t>
            </w:r>
          </w:p>
        </w:tc>
        <w:tc>
          <w:tcPr>
            <w:tcW w:w="641" w:type="pct"/>
            <w:vAlign w:val="center"/>
          </w:tcPr>
          <w:p w:rsidR="00EA3F71" w:rsidRPr="00A97486" w:rsidRDefault="00EA3F71" w:rsidP="00EA3F71">
            <w:pPr>
              <w:jc w:val="center"/>
              <w:rPr>
                <w:szCs w:val="21"/>
              </w:rPr>
            </w:pPr>
            <w:r w:rsidRPr="00A97486">
              <w:rPr>
                <w:rFonts w:hint="eastAsia"/>
                <w:szCs w:val="21"/>
              </w:rPr>
              <w:t>更换</w:t>
            </w:r>
          </w:p>
        </w:tc>
        <w:tc>
          <w:tcPr>
            <w:tcW w:w="651" w:type="pct"/>
            <w:vAlign w:val="center"/>
          </w:tcPr>
          <w:p w:rsidR="00EA3F71" w:rsidRPr="00A97486" w:rsidRDefault="00EA3F71" w:rsidP="00EA3F71">
            <w:pPr>
              <w:jc w:val="center"/>
              <w:rPr>
                <w:szCs w:val="21"/>
              </w:rPr>
            </w:pPr>
            <w:r w:rsidRPr="00A97486">
              <w:rPr>
                <w:rFonts w:hint="eastAsia"/>
                <w:szCs w:val="21"/>
              </w:rPr>
              <w:t>检修</w:t>
            </w:r>
          </w:p>
        </w:tc>
      </w:tr>
      <w:tr w:rsidR="00EA3F71" w:rsidRPr="00A97486" w:rsidTr="00EA3F71">
        <w:trPr>
          <w:cantSplit/>
          <w:trHeight w:val="510"/>
          <w:jc w:val="center"/>
        </w:trPr>
        <w:tc>
          <w:tcPr>
            <w:tcW w:w="282" w:type="pct"/>
            <w:vAlign w:val="center"/>
          </w:tcPr>
          <w:p w:rsidR="00EA3F71" w:rsidRPr="00A97486" w:rsidRDefault="00EA3F71" w:rsidP="006C2B1F">
            <w:pPr>
              <w:numPr>
                <w:ilvl w:val="0"/>
                <w:numId w:val="63"/>
              </w:numPr>
              <w:rPr>
                <w:szCs w:val="21"/>
              </w:rPr>
            </w:pPr>
          </w:p>
        </w:tc>
        <w:tc>
          <w:tcPr>
            <w:tcW w:w="916" w:type="pct"/>
            <w:vAlign w:val="center"/>
          </w:tcPr>
          <w:p w:rsidR="00EA3F71" w:rsidRPr="00A97486" w:rsidRDefault="00EA3F71" w:rsidP="00EA3F71">
            <w:pPr>
              <w:rPr>
                <w:szCs w:val="21"/>
              </w:rPr>
            </w:pPr>
            <w:r w:rsidRPr="00A97486">
              <w:rPr>
                <w:rFonts w:hint="eastAsia"/>
                <w:szCs w:val="21"/>
              </w:rPr>
              <w:t>电子膨胀阀线圈</w:t>
            </w:r>
          </w:p>
        </w:tc>
        <w:tc>
          <w:tcPr>
            <w:tcW w:w="437" w:type="pct"/>
            <w:vAlign w:val="center"/>
          </w:tcPr>
          <w:p w:rsidR="00EA3F71" w:rsidRPr="00A97486" w:rsidRDefault="00EA3F71" w:rsidP="00EA3F71">
            <w:pPr>
              <w:jc w:val="center"/>
              <w:rPr>
                <w:szCs w:val="21"/>
              </w:rPr>
            </w:pPr>
          </w:p>
        </w:tc>
        <w:tc>
          <w:tcPr>
            <w:tcW w:w="440" w:type="pct"/>
            <w:vAlign w:val="center"/>
          </w:tcPr>
          <w:p w:rsidR="00EA3F71" w:rsidRPr="00A97486" w:rsidRDefault="00EA3F71" w:rsidP="00EA3F71">
            <w:pPr>
              <w:jc w:val="center"/>
              <w:rPr>
                <w:szCs w:val="21"/>
              </w:rPr>
            </w:pPr>
          </w:p>
        </w:tc>
        <w:tc>
          <w:tcPr>
            <w:tcW w:w="440" w:type="pct"/>
            <w:vAlign w:val="center"/>
          </w:tcPr>
          <w:p w:rsidR="00EA3F71" w:rsidRPr="00A97486" w:rsidRDefault="00EA3F71" w:rsidP="00EA3F71">
            <w:pPr>
              <w:jc w:val="center"/>
              <w:rPr>
                <w:szCs w:val="21"/>
              </w:rPr>
            </w:pPr>
          </w:p>
        </w:tc>
        <w:tc>
          <w:tcPr>
            <w:tcW w:w="503" w:type="pct"/>
            <w:vAlign w:val="center"/>
          </w:tcPr>
          <w:p w:rsidR="00EA3F71" w:rsidRPr="00A97486" w:rsidRDefault="00EA3F71" w:rsidP="00EA3F71">
            <w:pPr>
              <w:jc w:val="center"/>
              <w:rPr>
                <w:szCs w:val="21"/>
              </w:rPr>
            </w:pPr>
            <w:r w:rsidRPr="00A97486">
              <w:rPr>
                <w:rFonts w:hint="eastAsia"/>
                <w:szCs w:val="21"/>
              </w:rPr>
              <w:t>检修</w:t>
            </w:r>
          </w:p>
        </w:tc>
        <w:tc>
          <w:tcPr>
            <w:tcW w:w="690" w:type="pct"/>
            <w:vAlign w:val="center"/>
          </w:tcPr>
          <w:p w:rsidR="00EA3F71" w:rsidRPr="00A97486" w:rsidRDefault="00EA3F71" w:rsidP="00EA3F71">
            <w:pPr>
              <w:jc w:val="center"/>
              <w:rPr>
                <w:szCs w:val="21"/>
              </w:rPr>
            </w:pPr>
            <w:r w:rsidRPr="00A97486">
              <w:rPr>
                <w:rFonts w:hint="eastAsia"/>
                <w:szCs w:val="21"/>
              </w:rPr>
              <w:t>检修</w:t>
            </w:r>
          </w:p>
        </w:tc>
        <w:tc>
          <w:tcPr>
            <w:tcW w:w="641" w:type="pct"/>
            <w:vAlign w:val="center"/>
          </w:tcPr>
          <w:p w:rsidR="00EA3F71" w:rsidRPr="00A97486" w:rsidRDefault="00EA3F71" w:rsidP="00EA3F71">
            <w:pPr>
              <w:jc w:val="center"/>
              <w:rPr>
                <w:szCs w:val="21"/>
              </w:rPr>
            </w:pPr>
            <w:r w:rsidRPr="00A97486">
              <w:rPr>
                <w:rFonts w:hint="eastAsia"/>
                <w:szCs w:val="21"/>
              </w:rPr>
              <w:t>更换</w:t>
            </w:r>
          </w:p>
        </w:tc>
        <w:tc>
          <w:tcPr>
            <w:tcW w:w="651" w:type="pct"/>
            <w:vAlign w:val="center"/>
          </w:tcPr>
          <w:p w:rsidR="00EA3F71" w:rsidRPr="00A97486" w:rsidRDefault="00EA3F71" w:rsidP="00EA3F71">
            <w:pPr>
              <w:jc w:val="center"/>
              <w:rPr>
                <w:szCs w:val="21"/>
              </w:rPr>
            </w:pPr>
            <w:r w:rsidRPr="00A97486">
              <w:rPr>
                <w:rFonts w:hint="eastAsia"/>
                <w:szCs w:val="21"/>
              </w:rPr>
              <w:t>检修</w:t>
            </w:r>
          </w:p>
        </w:tc>
      </w:tr>
      <w:tr w:rsidR="00EA3F71" w:rsidRPr="00A97486" w:rsidTr="00EA3F71">
        <w:trPr>
          <w:cantSplit/>
          <w:trHeight w:val="510"/>
          <w:jc w:val="center"/>
        </w:trPr>
        <w:tc>
          <w:tcPr>
            <w:tcW w:w="282" w:type="pct"/>
            <w:vAlign w:val="center"/>
          </w:tcPr>
          <w:p w:rsidR="00EA3F71" w:rsidRPr="00A97486" w:rsidRDefault="00EA3F71" w:rsidP="006C2B1F">
            <w:pPr>
              <w:numPr>
                <w:ilvl w:val="0"/>
                <w:numId w:val="63"/>
              </w:numPr>
              <w:rPr>
                <w:szCs w:val="21"/>
              </w:rPr>
            </w:pPr>
          </w:p>
        </w:tc>
        <w:tc>
          <w:tcPr>
            <w:tcW w:w="916" w:type="pct"/>
            <w:vAlign w:val="center"/>
          </w:tcPr>
          <w:p w:rsidR="00EA3F71" w:rsidRPr="00A97486" w:rsidRDefault="00EA3F71" w:rsidP="00EA3F71">
            <w:pPr>
              <w:rPr>
                <w:szCs w:val="21"/>
              </w:rPr>
            </w:pPr>
            <w:r w:rsidRPr="00A97486">
              <w:rPr>
                <w:rFonts w:hint="eastAsia"/>
                <w:szCs w:val="21"/>
              </w:rPr>
              <w:t>四通换向阀</w:t>
            </w:r>
          </w:p>
        </w:tc>
        <w:tc>
          <w:tcPr>
            <w:tcW w:w="437" w:type="pct"/>
            <w:vAlign w:val="center"/>
          </w:tcPr>
          <w:p w:rsidR="00EA3F71" w:rsidRPr="00A97486" w:rsidRDefault="00EA3F71" w:rsidP="00EA3F71">
            <w:pPr>
              <w:jc w:val="center"/>
              <w:rPr>
                <w:szCs w:val="21"/>
              </w:rPr>
            </w:pPr>
          </w:p>
        </w:tc>
        <w:tc>
          <w:tcPr>
            <w:tcW w:w="440" w:type="pct"/>
            <w:vAlign w:val="center"/>
          </w:tcPr>
          <w:p w:rsidR="00EA3F71" w:rsidRPr="00A97486" w:rsidRDefault="00EA3F71" w:rsidP="00EA3F71">
            <w:pPr>
              <w:jc w:val="center"/>
              <w:rPr>
                <w:szCs w:val="21"/>
              </w:rPr>
            </w:pPr>
          </w:p>
        </w:tc>
        <w:tc>
          <w:tcPr>
            <w:tcW w:w="440" w:type="pct"/>
            <w:vAlign w:val="center"/>
          </w:tcPr>
          <w:p w:rsidR="00EA3F71" w:rsidRPr="00A97486" w:rsidRDefault="00EA3F71" w:rsidP="00EA3F71">
            <w:pPr>
              <w:jc w:val="center"/>
              <w:rPr>
                <w:szCs w:val="21"/>
              </w:rPr>
            </w:pPr>
          </w:p>
        </w:tc>
        <w:tc>
          <w:tcPr>
            <w:tcW w:w="503" w:type="pct"/>
            <w:vAlign w:val="center"/>
          </w:tcPr>
          <w:p w:rsidR="00EA3F71" w:rsidRPr="00A97486" w:rsidRDefault="00EA3F71" w:rsidP="00EA3F71">
            <w:pPr>
              <w:jc w:val="center"/>
              <w:rPr>
                <w:szCs w:val="21"/>
              </w:rPr>
            </w:pPr>
          </w:p>
        </w:tc>
        <w:tc>
          <w:tcPr>
            <w:tcW w:w="690" w:type="pct"/>
            <w:vAlign w:val="center"/>
          </w:tcPr>
          <w:p w:rsidR="00EA3F71" w:rsidRPr="00A97486" w:rsidRDefault="00EA3F71" w:rsidP="00EA3F71">
            <w:pPr>
              <w:jc w:val="center"/>
              <w:rPr>
                <w:szCs w:val="21"/>
              </w:rPr>
            </w:pPr>
            <w:r w:rsidRPr="00A97486">
              <w:rPr>
                <w:rFonts w:hint="eastAsia"/>
                <w:szCs w:val="21"/>
              </w:rPr>
              <w:t>检修</w:t>
            </w:r>
          </w:p>
        </w:tc>
        <w:tc>
          <w:tcPr>
            <w:tcW w:w="641" w:type="pct"/>
            <w:vAlign w:val="center"/>
          </w:tcPr>
          <w:p w:rsidR="00EA3F71" w:rsidRPr="00A97486" w:rsidRDefault="00EA3F71" w:rsidP="00EA3F71">
            <w:pPr>
              <w:jc w:val="center"/>
              <w:rPr>
                <w:szCs w:val="21"/>
              </w:rPr>
            </w:pPr>
            <w:r w:rsidRPr="00A97486">
              <w:rPr>
                <w:rFonts w:hint="eastAsia"/>
                <w:szCs w:val="21"/>
              </w:rPr>
              <w:t>更换</w:t>
            </w:r>
          </w:p>
        </w:tc>
        <w:tc>
          <w:tcPr>
            <w:tcW w:w="651" w:type="pct"/>
            <w:vAlign w:val="center"/>
          </w:tcPr>
          <w:p w:rsidR="00EA3F71" w:rsidRPr="00A97486" w:rsidRDefault="00EA3F71" w:rsidP="00EA3F71">
            <w:pPr>
              <w:jc w:val="center"/>
              <w:rPr>
                <w:szCs w:val="21"/>
              </w:rPr>
            </w:pPr>
            <w:r w:rsidRPr="00A97486">
              <w:rPr>
                <w:rFonts w:hint="eastAsia"/>
                <w:szCs w:val="21"/>
              </w:rPr>
              <w:t>检修</w:t>
            </w:r>
          </w:p>
        </w:tc>
      </w:tr>
      <w:tr w:rsidR="00EA3F71" w:rsidRPr="00A97486" w:rsidTr="00EA3F71">
        <w:trPr>
          <w:cantSplit/>
          <w:trHeight w:val="510"/>
          <w:jc w:val="center"/>
        </w:trPr>
        <w:tc>
          <w:tcPr>
            <w:tcW w:w="282" w:type="pct"/>
            <w:vAlign w:val="center"/>
          </w:tcPr>
          <w:p w:rsidR="00EA3F71" w:rsidRPr="00A97486" w:rsidRDefault="00EA3F71" w:rsidP="006C2B1F">
            <w:pPr>
              <w:numPr>
                <w:ilvl w:val="0"/>
                <w:numId w:val="63"/>
              </w:numPr>
              <w:rPr>
                <w:szCs w:val="21"/>
              </w:rPr>
            </w:pPr>
          </w:p>
        </w:tc>
        <w:tc>
          <w:tcPr>
            <w:tcW w:w="916" w:type="pct"/>
            <w:vAlign w:val="center"/>
          </w:tcPr>
          <w:p w:rsidR="00EA3F71" w:rsidRPr="00A97486" w:rsidRDefault="00EA3F71" w:rsidP="00EA3F71">
            <w:pPr>
              <w:rPr>
                <w:szCs w:val="21"/>
              </w:rPr>
            </w:pPr>
            <w:r w:rsidRPr="00A97486">
              <w:rPr>
                <w:rFonts w:hint="eastAsia"/>
                <w:szCs w:val="21"/>
              </w:rPr>
              <w:t>四通换向阀线圈</w:t>
            </w:r>
          </w:p>
        </w:tc>
        <w:tc>
          <w:tcPr>
            <w:tcW w:w="437" w:type="pct"/>
            <w:vAlign w:val="center"/>
          </w:tcPr>
          <w:p w:rsidR="00EA3F71" w:rsidRPr="00A97486" w:rsidRDefault="00EA3F71" w:rsidP="00EA3F71">
            <w:pPr>
              <w:jc w:val="center"/>
              <w:rPr>
                <w:szCs w:val="21"/>
              </w:rPr>
            </w:pPr>
          </w:p>
        </w:tc>
        <w:tc>
          <w:tcPr>
            <w:tcW w:w="440" w:type="pct"/>
            <w:vAlign w:val="center"/>
          </w:tcPr>
          <w:p w:rsidR="00EA3F71" w:rsidRPr="00A97486" w:rsidRDefault="00EA3F71" w:rsidP="00EA3F71">
            <w:pPr>
              <w:jc w:val="center"/>
              <w:rPr>
                <w:szCs w:val="21"/>
              </w:rPr>
            </w:pPr>
          </w:p>
        </w:tc>
        <w:tc>
          <w:tcPr>
            <w:tcW w:w="440" w:type="pct"/>
            <w:vAlign w:val="center"/>
          </w:tcPr>
          <w:p w:rsidR="00EA3F71" w:rsidRPr="00A97486" w:rsidRDefault="00EA3F71" w:rsidP="00EA3F71">
            <w:pPr>
              <w:jc w:val="center"/>
              <w:rPr>
                <w:szCs w:val="21"/>
              </w:rPr>
            </w:pPr>
          </w:p>
        </w:tc>
        <w:tc>
          <w:tcPr>
            <w:tcW w:w="503" w:type="pct"/>
            <w:vAlign w:val="center"/>
          </w:tcPr>
          <w:p w:rsidR="00EA3F71" w:rsidRPr="00A97486" w:rsidRDefault="00EA3F71" w:rsidP="00EA3F71">
            <w:pPr>
              <w:jc w:val="center"/>
              <w:rPr>
                <w:szCs w:val="21"/>
              </w:rPr>
            </w:pPr>
            <w:r w:rsidRPr="00A97486">
              <w:rPr>
                <w:rFonts w:hint="eastAsia"/>
                <w:szCs w:val="21"/>
              </w:rPr>
              <w:t>检修</w:t>
            </w:r>
          </w:p>
        </w:tc>
        <w:tc>
          <w:tcPr>
            <w:tcW w:w="690" w:type="pct"/>
            <w:vAlign w:val="center"/>
          </w:tcPr>
          <w:p w:rsidR="00EA3F71" w:rsidRPr="00A97486" w:rsidRDefault="00EA3F71" w:rsidP="00EA3F71">
            <w:pPr>
              <w:jc w:val="center"/>
              <w:rPr>
                <w:szCs w:val="21"/>
              </w:rPr>
            </w:pPr>
            <w:r w:rsidRPr="00A97486">
              <w:rPr>
                <w:rFonts w:hint="eastAsia"/>
                <w:szCs w:val="21"/>
              </w:rPr>
              <w:t>检修</w:t>
            </w:r>
          </w:p>
        </w:tc>
        <w:tc>
          <w:tcPr>
            <w:tcW w:w="641" w:type="pct"/>
            <w:vAlign w:val="center"/>
          </w:tcPr>
          <w:p w:rsidR="00EA3F71" w:rsidRPr="00A97486" w:rsidRDefault="00EA3F71" w:rsidP="00EA3F71">
            <w:pPr>
              <w:jc w:val="center"/>
              <w:rPr>
                <w:szCs w:val="21"/>
              </w:rPr>
            </w:pPr>
            <w:r w:rsidRPr="00A97486">
              <w:rPr>
                <w:rFonts w:hint="eastAsia"/>
                <w:szCs w:val="21"/>
              </w:rPr>
              <w:t>更换</w:t>
            </w:r>
          </w:p>
        </w:tc>
        <w:tc>
          <w:tcPr>
            <w:tcW w:w="651" w:type="pct"/>
            <w:vAlign w:val="center"/>
          </w:tcPr>
          <w:p w:rsidR="00EA3F71" w:rsidRPr="00A97486" w:rsidRDefault="00EA3F71" w:rsidP="00EA3F71">
            <w:pPr>
              <w:jc w:val="center"/>
              <w:rPr>
                <w:szCs w:val="21"/>
              </w:rPr>
            </w:pPr>
            <w:r w:rsidRPr="00A97486">
              <w:rPr>
                <w:rFonts w:hint="eastAsia"/>
                <w:szCs w:val="21"/>
              </w:rPr>
              <w:t>检修</w:t>
            </w:r>
          </w:p>
        </w:tc>
      </w:tr>
      <w:tr w:rsidR="00EA3F71" w:rsidRPr="00A97486" w:rsidTr="00EA3F71">
        <w:trPr>
          <w:cantSplit/>
          <w:trHeight w:val="510"/>
          <w:jc w:val="center"/>
        </w:trPr>
        <w:tc>
          <w:tcPr>
            <w:tcW w:w="282" w:type="pct"/>
            <w:vAlign w:val="center"/>
          </w:tcPr>
          <w:p w:rsidR="00EA3F71" w:rsidRPr="00A97486" w:rsidRDefault="00EA3F71" w:rsidP="006C2B1F">
            <w:pPr>
              <w:numPr>
                <w:ilvl w:val="0"/>
                <w:numId w:val="63"/>
              </w:numPr>
              <w:rPr>
                <w:szCs w:val="21"/>
              </w:rPr>
            </w:pPr>
          </w:p>
        </w:tc>
        <w:tc>
          <w:tcPr>
            <w:tcW w:w="916" w:type="pct"/>
            <w:vAlign w:val="center"/>
          </w:tcPr>
          <w:p w:rsidR="00EA3F71" w:rsidRPr="00A97486" w:rsidRDefault="00EA3F71" w:rsidP="00EA3F71">
            <w:pPr>
              <w:rPr>
                <w:szCs w:val="21"/>
              </w:rPr>
            </w:pPr>
            <w:r w:rsidRPr="00A97486">
              <w:rPr>
                <w:rFonts w:hint="eastAsia"/>
                <w:szCs w:val="21"/>
              </w:rPr>
              <w:t>通</w:t>
            </w:r>
            <w:r w:rsidRPr="00A97486">
              <w:rPr>
                <w:szCs w:val="21"/>
              </w:rPr>
              <w:t>风机</w:t>
            </w:r>
          </w:p>
        </w:tc>
        <w:tc>
          <w:tcPr>
            <w:tcW w:w="437" w:type="pct"/>
            <w:vAlign w:val="center"/>
          </w:tcPr>
          <w:p w:rsidR="00EA3F71" w:rsidRPr="00A97486" w:rsidRDefault="00EA3F71" w:rsidP="00EA3F71">
            <w:pPr>
              <w:jc w:val="center"/>
              <w:rPr>
                <w:szCs w:val="21"/>
              </w:rPr>
            </w:pPr>
          </w:p>
        </w:tc>
        <w:tc>
          <w:tcPr>
            <w:tcW w:w="440" w:type="pct"/>
            <w:vAlign w:val="center"/>
          </w:tcPr>
          <w:p w:rsidR="00EA3F71" w:rsidRPr="00A97486" w:rsidRDefault="00EA3F71" w:rsidP="00EA3F71">
            <w:pPr>
              <w:jc w:val="center"/>
              <w:rPr>
                <w:szCs w:val="21"/>
              </w:rPr>
            </w:pPr>
          </w:p>
        </w:tc>
        <w:tc>
          <w:tcPr>
            <w:tcW w:w="440" w:type="pct"/>
            <w:vAlign w:val="center"/>
          </w:tcPr>
          <w:p w:rsidR="00EA3F71" w:rsidRPr="00A97486" w:rsidRDefault="00EA3F71" w:rsidP="00EA3F71">
            <w:pPr>
              <w:jc w:val="center"/>
              <w:rPr>
                <w:szCs w:val="21"/>
              </w:rPr>
            </w:pPr>
          </w:p>
        </w:tc>
        <w:tc>
          <w:tcPr>
            <w:tcW w:w="503" w:type="pct"/>
            <w:vAlign w:val="center"/>
          </w:tcPr>
          <w:p w:rsidR="00EA3F71" w:rsidRPr="00A97486" w:rsidRDefault="00EA3F71" w:rsidP="00EA3F71">
            <w:pPr>
              <w:jc w:val="center"/>
              <w:rPr>
                <w:szCs w:val="21"/>
              </w:rPr>
            </w:pPr>
          </w:p>
        </w:tc>
        <w:tc>
          <w:tcPr>
            <w:tcW w:w="690" w:type="pct"/>
            <w:vAlign w:val="center"/>
          </w:tcPr>
          <w:p w:rsidR="00EA3F71" w:rsidRPr="00A97486" w:rsidRDefault="00EA3F71" w:rsidP="00EA3F71">
            <w:pPr>
              <w:jc w:val="center"/>
              <w:rPr>
                <w:szCs w:val="21"/>
              </w:rPr>
            </w:pPr>
            <w:r w:rsidRPr="00A97486">
              <w:rPr>
                <w:rFonts w:hint="eastAsia"/>
                <w:szCs w:val="21"/>
              </w:rPr>
              <w:t>更换轴承</w:t>
            </w:r>
          </w:p>
        </w:tc>
        <w:tc>
          <w:tcPr>
            <w:tcW w:w="641" w:type="pct"/>
            <w:vAlign w:val="center"/>
          </w:tcPr>
          <w:p w:rsidR="00EA3F71" w:rsidRPr="00A97486" w:rsidRDefault="00EA3F71" w:rsidP="00EA3F71">
            <w:pPr>
              <w:jc w:val="center"/>
              <w:rPr>
                <w:szCs w:val="21"/>
              </w:rPr>
            </w:pPr>
            <w:r w:rsidRPr="00A97486">
              <w:rPr>
                <w:rFonts w:hint="eastAsia"/>
                <w:szCs w:val="21"/>
              </w:rPr>
              <w:t>更换轴承</w:t>
            </w:r>
          </w:p>
        </w:tc>
        <w:tc>
          <w:tcPr>
            <w:tcW w:w="651" w:type="pct"/>
            <w:vAlign w:val="center"/>
          </w:tcPr>
          <w:p w:rsidR="00EA3F71" w:rsidRPr="00A97486" w:rsidRDefault="00EA3F71" w:rsidP="00EA3F71">
            <w:pPr>
              <w:jc w:val="center"/>
              <w:rPr>
                <w:szCs w:val="21"/>
              </w:rPr>
            </w:pPr>
            <w:r w:rsidRPr="00A97486">
              <w:rPr>
                <w:rFonts w:hint="eastAsia"/>
                <w:szCs w:val="21"/>
              </w:rPr>
              <w:t>更换轴承</w:t>
            </w:r>
          </w:p>
        </w:tc>
      </w:tr>
      <w:tr w:rsidR="00EA3F71" w:rsidRPr="00A97486" w:rsidTr="00EA3F71">
        <w:trPr>
          <w:cantSplit/>
          <w:trHeight w:val="510"/>
          <w:jc w:val="center"/>
        </w:trPr>
        <w:tc>
          <w:tcPr>
            <w:tcW w:w="282" w:type="pct"/>
            <w:vAlign w:val="center"/>
          </w:tcPr>
          <w:p w:rsidR="00EA3F71" w:rsidRPr="00A97486" w:rsidRDefault="00EA3F71" w:rsidP="006C2B1F">
            <w:pPr>
              <w:numPr>
                <w:ilvl w:val="0"/>
                <w:numId w:val="63"/>
              </w:numPr>
              <w:rPr>
                <w:szCs w:val="21"/>
              </w:rPr>
            </w:pPr>
          </w:p>
        </w:tc>
        <w:tc>
          <w:tcPr>
            <w:tcW w:w="916" w:type="pct"/>
            <w:vAlign w:val="center"/>
          </w:tcPr>
          <w:p w:rsidR="00EA3F71" w:rsidRPr="00A97486" w:rsidRDefault="00EA3F71" w:rsidP="00EA3F71">
            <w:pPr>
              <w:rPr>
                <w:szCs w:val="21"/>
              </w:rPr>
            </w:pPr>
            <w:r w:rsidRPr="00A97486">
              <w:rPr>
                <w:rFonts w:hint="eastAsia"/>
                <w:szCs w:val="21"/>
              </w:rPr>
              <w:t>轴流</w:t>
            </w:r>
            <w:r w:rsidRPr="00A97486">
              <w:rPr>
                <w:szCs w:val="21"/>
              </w:rPr>
              <w:t>风机</w:t>
            </w:r>
          </w:p>
        </w:tc>
        <w:tc>
          <w:tcPr>
            <w:tcW w:w="437" w:type="pct"/>
            <w:vAlign w:val="center"/>
          </w:tcPr>
          <w:p w:rsidR="00EA3F71" w:rsidRPr="00A97486" w:rsidRDefault="00EA3F71" w:rsidP="00EA3F71">
            <w:pPr>
              <w:jc w:val="center"/>
              <w:rPr>
                <w:szCs w:val="21"/>
              </w:rPr>
            </w:pPr>
          </w:p>
        </w:tc>
        <w:tc>
          <w:tcPr>
            <w:tcW w:w="440" w:type="pct"/>
            <w:vAlign w:val="center"/>
          </w:tcPr>
          <w:p w:rsidR="00EA3F71" w:rsidRPr="00A97486" w:rsidRDefault="00EA3F71" w:rsidP="00EA3F71">
            <w:pPr>
              <w:jc w:val="center"/>
              <w:rPr>
                <w:szCs w:val="21"/>
              </w:rPr>
            </w:pPr>
          </w:p>
        </w:tc>
        <w:tc>
          <w:tcPr>
            <w:tcW w:w="440" w:type="pct"/>
            <w:vAlign w:val="center"/>
          </w:tcPr>
          <w:p w:rsidR="00EA3F71" w:rsidRPr="00A97486" w:rsidRDefault="00EA3F71" w:rsidP="00EA3F71">
            <w:pPr>
              <w:jc w:val="center"/>
              <w:rPr>
                <w:szCs w:val="21"/>
              </w:rPr>
            </w:pPr>
          </w:p>
        </w:tc>
        <w:tc>
          <w:tcPr>
            <w:tcW w:w="503" w:type="pct"/>
            <w:vAlign w:val="center"/>
          </w:tcPr>
          <w:p w:rsidR="00EA3F71" w:rsidRPr="00A97486" w:rsidRDefault="00EA3F71" w:rsidP="00EA3F71">
            <w:pPr>
              <w:jc w:val="center"/>
              <w:rPr>
                <w:szCs w:val="21"/>
              </w:rPr>
            </w:pPr>
          </w:p>
        </w:tc>
        <w:tc>
          <w:tcPr>
            <w:tcW w:w="690" w:type="pct"/>
            <w:vAlign w:val="center"/>
          </w:tcPr>
          <w:p w:rsidR="00EA3F71" w:rsidRPr="00A97486" w:rsidRDefault="00EA3F71" w:rsidP="00EA3F71">
            <w:pPr>
              <w:jc w:val="center"/>
              <w:rPr>
                <w:szCs w:val="21"/>
              </w:rPr>
            </w:pPr>
            <w:r w:rsidRPr="00A97486">
              <w:rPr>
                <w:rFonts w:hint="eastAsia"/>
                <w:szCs w:val="21"/>
              </w:rPr>
              <w:t>更换轴承</w:t>
            </w:r>
          </w:p>
        </w:tc>
        <w:tc>
          <w:tcPr>
            <w:tcW w:w="641" w:type="pct"/>
            <w:vAlign w:val="center"/>
          </w:tcPr>
          <w:p w:rsidR="00EA3F71" w:rsidRPr="00A97486" w:rsidRDefault="00EA3F71" w:rsidP="00EA3F71">
            <w:pPr>
              <w:jc w:val="center"/>
              <w:rPr>
                <w:szCs w:val="21"/>
              </w:rPr>
            </w:pPr>
            <w:r w:rsidRPr="00A97486">
              <w:rPr>
                <w:rFonts w:hint="eastAsia"/>
                <w:szCs w:val="21"/>
              </w:rPr>
              <w:t>更换轴承</w:t>
            </w:r>
          </w:p>
        </w:tc>
        <w:tc>
          <w:tcPr>
            <w:tcW w:w="651" w:type="pct"/>
            <w:vAlign w:val="center"/>
          </w:tcPr>
          <w:p w:rsidR="00EA3F71" w:rsidRPr="00A97486" w:rsidRDefault="00EA3F71" w:rsidP="00EA3F71">
            <w:pPr>
              <w:jc w:val="center"/>
              <w:rPr>
                <w:szCs w:val="21"/>
              </w:rPr>
            </w:pPr>
            <w:r w:rsidRPr="00A97486">
              <w:rPr>
                <w:rFonts w:hint="eastAsia"/>
                <w:szCs w:val="21"/>
              </w:rPr>
              <w:t>更换轴承</w:t>
            </w:r>
          </w:p>
        </w:tc>
      </w:tr>
      <w:tr w:rsidR="00EA3F71" w:rsidRPr="00A97486" w:rsidTr="00EA3F71">
        <w:trPr>
          <w:cantSplit/>
          <w:trHeight w:val="510"/>
          <w:jc w:val="center"/>
        </w:trPr>
        <w:tc>
          <w:tcPr>
            <w:tcW w:w="282" w:type="pct"/>
            <w:vAlign w:val="center"/>
          </w:tcPr>
          <w:p w:rsidR="00EA3F71" w:rsidRPr="00A97486" w:rsidRDefault="00EA3F71" w:rsidP="006C2B1F">
            <w:pPr>
              <w:numPr>
                <w:ilvl w:val="0"/>
                <w:numId w:val="63"/>
              </w:numPr>
              <w:rPr>
                <w:szCs w:val="21"/>
              </w:rPr>
            </w:pPr>
          </w:p>
        </w:tc>
        <w:tc>
          <w:tcPr>
            <w:tcW w:w="916" w:type="pct"/>
            <w:vAlign w:val="center"/>
          </w:tcPr>
          <w:p w:rsidR="00EA3F71" w:rsidRPr="00A97486" w:rsidRDefault="00EA3F71" w:rsidP="00EA3F71">
            <w:pPr>
              <w:rPr>
                <w:szCs w:val="21"/>
              </w:rPr>
            </w:pPr>
            <w:r w:rsidRPr="00A97486">
              <w:rPr>
                <w:szCs w:val="21"/>
              </w:rPr>
              <w:t>温度传感器</w:t>
            </w:r>
          </w:p>
        </w:tc>
        <w:tc>
          <w:tcPr>
            <w:tcW w:w="437" w:type="pct"/>
            <w:vAlign w:val="center"/>
          </w:tcPr>
          <w:p w:rsidR="00EA3F71" w:rsidRPr="00A97486" w:rsidRDefault="00EA3F71" w:rsidP="00EA3F71">
            <w:pPr>
              <w:jc w:val="center"/>
              <w:rPr>
                <w:szCs w:val="21"/>
              </w:rPr>
            </w:pPr>
          </w:p>
        </w:tc>
        <w:tc>
          <w:tcPr>
            <w:tcW w:w="440" w:type="pct"/>
            <w:vAlign w:val="center"/>
          </w:tcPr>
          <w:p w:rsidR="00EA3F71" w:rsidRPr="00A97486" w:rsidRDefault="00EA3F71" w:rsidP="00EA3F71">
            <w:pPr>
              <w:jc w:val="center"/>
              <w:rPr>
                <w:szCs w:val="21"/>
              </w:rPr>
            </w:pPr>
          </w:p>
        </w:tc>
        <w:tc>
          <w:tcPr>
            <w:tcW w:w="440" w:type="pct"/>
            <w:vAlign w:val="center"/>
          </w:tcPr>
          <w:p w:rsidR="00EA3F71" w:rsidRPr="00A97486" w:rsidRDefault="00EA3F71" w:rsidP="00EA3F71">
            <w:pPr>
              <w:jc w:val="center"/>
              <w:rPr>
                <w:szCs w:val="21"/>
              </w:rPr>
            </w:pPr>
          </w:p>
        </w:tc>
        <w:tc>
          <w:tcPr>
            <w:tcW w:w="503" w:type="pct"/>
            <w:vAlign w:val="center"/>
          </w:tcPr>
          <w:p w:rsidR="00EA3F71" w:rsidRPr="00A97486" w:rsidRDefault="00EA3F71" w:rsidP="00EA3F71">
            <w:pPr>
              <w:jc w:val="center"/>
              <w:rPr>
                <w:szCs w:val="21"/>
              </w:rPr>
            </w:pPr>
          </w:p>
        </w:tc>
        <w:tc>
          <w:tcPr>
            <w:tcW w:w="690" w:type="pct"/>
            <w:vAlign w:val="center"/>
          </w:tcPr>
          <w:p w:rsidR="00EA3F71" w:rsidRPr="00A97486" w:rsidRDefault="00EA3F71" w:rsidP="00EA3F71">
            <w:pPr>
              <w:jc w:val="center"/>
              <w:rPr>
                <w:szCs w:val="21"/>
              </w:rPr>
            </w:pPr>
            <w:r w:rsidRPr="00A97486">
              <w:rPr>
                <w:rFonts w:hint="eastAsia"/>
                <w:szCs w:val="21"/>
              </w:rPr>
              <w:t>检修</w:t>
            </w:r>
          </w:p>
        </w:tc>
        <w:tc>
          <w:tcPr>
            <w:tcW w:w="641" w:type="pct"/>
            <w:vAlign w:val="center"/>
          </w:tcPr>
          <w:p w:rsidR="00EA3F71" w:rsidRPr="00A97486" w:rsidRDefault="00EA3F71" w:rsidP="00EA3F71">
            <w:pPr>
              <w:jc w:val="center"/>
              <w:rPr>
                <w:szCs w:val="21"/>
              </w:rPr>
            </w:pPr>
            <w:r w:rsidRPr="00A97486">
              <w:rPr>
                <w:rFonts w:hint="eastAsia"/>
                <w:szCs w:val="21"/>
              </w:rPr>
              <w:t>检修</w:t>
            </w:r>
          </w:p>
        </w:tc>
        <w:tc>
          <w:tcPr>
            <w:tcW w:w="651" w:type="pct"/>
            <w:vAlign w:val="center"/>
          </w:tcPr>
          <w:p w:rsidR="00EA3F71" w:rsidRPr="00A97486" w:rsidRDefault="00EA3F71" w:rsidP="00EA3F71">
            <w:pPr>
              <w:jc w:val="center"/>
              <w:rPr>
                <w:szCs w:val="21"/>
              </w:rPr>
            </w:pPr>
            <w:r w:rsidRPr="00A97486">
              <w:rPr>
                <w:rFonts w:hint="eastAsia"/>
                <w:szCs w:val="21"/>
              </w:rPr>
              <w:t>更换</w:t>
            </w:r>
          </w:p>
        </w:tc>
      </w:tr>
      <w:tr w:rsidR="00EA3F71" w:rsidRPr="00A97486" w:rsidTr="00EA3F71">
        <w:trPr>
          <w:cantSplit/>
          <w:trHeight w:val="510"/>
          <w:jc w:val="center"/>
        </w:trPr>
        <w:tc>
          <w:tcPr>
            <w:tcW w:w="282" w:type="pct"/>
            <w:vAlign w:val="center"/>
          </w:tcPr>
          <w:p w:rsidR="00EA3F71" w:rsidRPr="00A97486" w:rsidRDefault="00EA3F71" w:rsidP="006C2B1F">
            <w:pPr>
              <w:numPr>
                <w:ilvl w:val="0"/>
                <w:numId w:val="63"/>
              </w:numPr>
              <w:rPr>
                <w:szCs w:val="21"/>
              </w:rPr>
            </w:pPr>
          </w:p>
        </w:tc>
        <w:tc>
          <w:tcPr>
            <w:tcW w:w="916" w:type="pct"/>
            <w:vAlign w:val="center"/>
          </w:tcPr>
          <w:p w:rsidR="00EA3F71" w:rsidRPr="00A97486" w:rsidRDefault="00EA3F71" w:rsidP="00EA3F71">
            <w:pPr>
              <w:rPr>
                <w:szCs w:val="21"/>
              </w:rPr>
            </w:pPr>
            <w:r w:rsidRPr="00A97486">
              <w:rPr>
                <w:szCs w:val="21"/>
              </w:rPr>
              <w:t>高压压力开关</w:t>
            </w:r>
          </w:p>
        </w:tc>
        <w:tc>
          <w:tcPr>
            <w:tcW w:w="437" w:type="pct"/>
            <w:vAlign w:val="center"/>
          </w:tcPr>
          <w:p w:rsidR="00EA3F71" w:rsidRPr="00A97486" w:rsidRDefault="00EA3F71" w:rsidP="00EA3F71">
            <w:pPr>
              <w:jc w:val="center"/>
              <w:rPr>
                <w:szCs w:val="21"/>
              </w:rPr>
            </w:pPr>
          </w:p>
        </w:tc>
        <w:tc>
          <w:tcPr>
            <w:tcW w:w="440" w:type="pct"/>
            <w:vAlign w:val="center"/>
          </w:tcPr>
          <w:p w:rsidR="00EA3F71" w:rsidRPr="00A97486" w:rsidRDefault="00EA3F71" w:rsidP="00EA3F71">
            <w:pPr>
              <w:jc w:val="center"/>
              <w:rPr>
                <w:szCs w:val="21"/>
              </w:rPr>
            </w:pPr>
          </w:p>
        </w:tc>
        <w:tc>
          <w:tcPr>
            <w:tcW w:w="440" w:type="pct"/>
            <w:vAlign w:val="center"/>
          </w:tcPr>
          <w:p w:rsidR="00EA3F71" w:rsidRPr="00A97486" w:rsidRDefault="00EA3F71" w:rsidP="00EA3F71">
            <w:pPr>
              <w:jc w:val="center"/>
              <w:rPr>
                <w:szCs w:val="21"/>
              </w:rPr>
            </w:pPr>
          </w:p>
        </w:tc>
        <w:tc>
          <w:tcPr>
            <w:tcW w:w="503" w:type="pct"/>
            <w:vAlign w:val="center"/>
          </w:tcPr>
          <w:p w:rsidR="00EA3F71" w:rsidRPr="00A97486" w:rsidRDefault="00EA3F71" w:rsidP="00EA3F71">
            <w:pPr>
              <w:jc w:val="center"/>
              <w:rPr>
                <w:szCs w:val="21"/>
              </w:rPr>
            </w:pPr>
          </w:p>
        </w:tc>
        <w:tc>
          <w:tcPr>
            <w:tcW w:w="690" w:type="pct"/>
            <w:vAlign w:val="center"/>
          </w:tcPr>
          <w:p w:rsidR="00EA3F71" w:rsidRPr="00A97486" w:rsidRDefault="00EA3F71" w:rsidP="00EA3F71">
            <w:pPr>
              <w:jc w:val="center"/>
              <w:rPr>
                <w:szCs w:val="21"/>
              </w:rPr>
            </w:pPr>
            <w:r w:rsidRPr="00A97486">
              <w:rPr>
                <w:rFonts w:hint="eastAsia"/>
                <w:szCs w:val="21"/>
              </w:rPr>
              <w:t>检修</w:t>
            </w:r>
          </w:p>
        </w:tc>
        <w:tc>
          <w:tcPr>
            <w:tcW w:w="641" w:type="pct"/>
            <w:vAlign w:val="center"/>
          </w:tcPr>
          <w:p w:rsidR="00EA3F71" w:rsidRPr="00A97486" w:rsidRDefault="00EA3F71" w:rsidP="00EA3F71">
            <w:pPr>
              <w:jc w:val="center"/>
              <w:rPr>
                <w:szCs w:val="21"/>
              </w:rPr>
            </w:pPr>
            <w:r w:rsidRPr="00A97486">
              <w:rPr>
                <w:rFonts w:hint="eastAsia"/>
                <w:szCs w:val="21"/>
              </w:rPr>
              <w:t>检修</w:t>
            </w:r>
          </w:p>
        </w:tc>
        <w:tc>
          <w:tcPr>
            <w:tcW w:w="651" w:type="pct"/>
            <w:vAlign w:val="center"/>
          </w:tcPr>
          <w:p w:rsidR="00EA3F71" w:rsidRPr="00A97486" w:rsidRDefault="00EA3F71" w:rsidP="00EA3F71">
            <w:pPr>
              <w:jc w:val="center"/>
              <w:rPr>
                <w:szCs w:val="21"/>
              </w:rPr>
            </w:pPr>
            <w:r w:rsidRPr="00A97486">
              <w:rPr>
                <w:rFonts w:hint="eastAsia"/>
                <w:szCs w:val="21"/>
              </w:rPr>
              <w:t>检修</w:t>
            </w:r>
          </w:p>
        </w:tc>
      </w:tr>
      <w:tr w:rsidR="00EA3F71" w:rsidRPr="00A97486" w:rsidTr="00EA3F71">
        <w:trPr>
          <w:cantSplit/>
          <w:trHeight w:val="510"/>
          <w:jc w:val="center"/>
        </w:trPr>
        <w:tc>
          <w:tcPr>
            <w:tcW w:w="282" w:type="pct"/>
            <w:vAlign w:val="center"/>
          </w:tcPr>
          <w:p w:rsidR="00EA3F71" w:rsidRPr="00A97486" w:rsidRDefault="00EA3F71" w:rsidP="006C2B1F">
            <w:pPr>
              <w:numPr>
                <w:ilvl w:val="0"/>
                <w:numId w:val="63"/>
              </w:numPr>
              <w:rPr>
                <w:szCs w:val="21"/>
              </w:rPr>
            </w:pPr>
          </w:p>
        </w:tc>
        <w:tc>
          <w:tcPr>
            <w:tcW w:w="916" w:type="pct"/>
            <w:vAlign w:val="center"/>
          </w:tcPr>
          <w:p w:rsidR="00EA3F71" w:rsidRPr="00A97486" w:rsidRDefault="00EA3F71" w:rsidP="00EA3F71">
            <w:pPr>
              <w:rPr>
                <w:szCs w:val="21"/>
              </w:rPr>
            </w:pPr>
            <w:r w:rsidRPr="00A97486">
              <w:rPr>
                <w:rFonts w:hint="eastAsia"/>
                <w:szCs w:val="21"/>
              </w:rPr>
              <w:t>压力传感器</w:t>
            </w:r>
          </w:p>
        </w:tc>
        <w:tc>
          <w:tcPr>
            <w:tcW w:w="437" w:type="pct"/>
            <w:vAlign w:val="center"/>
          </w:tcPr>
          <w:p w:rsidR="00EA3F71" w:rsidRPr="00A97486" w:rsidRDefault="00EA3F71" w:rsidP="00EA3F71">
            <w:pPr>
              <w:jc w:val="center"/>
              <w:rPr>
                <w:szCs w:val="21"/>
              </w:rPr>
            </w:pPr>
          </w:p>
        </w:tc>
        <w:tc>
          <w:tcPr>
            <w:tcW w:w="440" w:type="pct"/>
            <w:vAlign w:val="center"/>
          </w:tcPr>
          <w:p w:rsidR="00EA3F71" w:rsidRPr="00A97486" w:rsidRDefault="00EA3F71" w:rsidP="00EA3F71">
            <w:pPr>
              <w:jc w:val="center"/>
              <w:rPr>
                <w:szCs w:val="21"/>
              </w:rPr>
            </w:pPr>
          </w:p>
        </w:tc>
        <w:tc>
          <w:tcPr>
            <w:tcW w:w="440" w:type="pct"/>
            <w:vAlign w:val="center"/>
          </w:tcPr>
          <w:p w:rsidR="00EA3F71" w:rsidRPr="00A97486" w:rsidRDefault="00EA3F71" w:rsidP="00EA3F71">
            <w:pPr>
              <w:jc w:val="center"/>
              <w:rPr>
                <w:szCs w:val="21"/>
              </w:rPr>
            </w:pPr>
          </w:p>
        </w:tc>
        <w:tc>
          <w:tcPr>
            <w:tcW w:w="503" w:type="pct"/>
            <w:vAlign w:val="center"/>
          </w:tcPr>
          <w:p w:rsidR="00EA3F71" w:rsidRPr="00A97486" w:rsidRDefault="00EA3F71" w:rsidP="00EA3F71">
            <w:pPr>
              <w:jc w:val="center"/>
              <w:rPr>
                <w:szCs w:val="21"/>
              </w:rPr>
            </w:pPr>
          </w:p>
        </w:tc>
        <w:tc>
          <w:tcPr>
            <w:tcW w:w="690" w:type="pct"/>
            <w:vAlign w:val="center"/>
          </w:tcPr>
          <w:p w:rsidR="00EA3F71" w:rsidRPr="00A97486" w:rsidRDefault="00EA3F71" w:rsidP="00EA3F71">
            <w:pPr>
              <w:jc w:val="center"/>
              <w:rPr>
                <w:szCs w:val="21"/>
              </w:rPr>
            </w:pPr>
            <w:r w:rsidRPr="00A97486">
              <w:rPr>
                <w:rFonts w:hint="eastAsia"/>
                <w:szCs w:val="21"/>
              </w:rPr>
              <w:t>检修</w:t>
            </w:r>
          </w:p>
        </w:tc>
        <w:tc>
          <w:tcPr>
            <w:tcW w:w="641" w:type="pct"/>
            <w:vAlign w:val="center"/>
          </w:tcPr>
          <w:p w:rsidR="00EA3F71" w:rsidRPr="00A97486" w:rsidRDefault="00EA3F71" w:rsidP="00EA3F71">
            <w:pPr>
              <w:jc w:val="center"/>
              <w:rPr>
                <w:szCs w:val="21"/>
              </w:rPr>
            </w:pPr>
            <w:r w:rsidRPr="00A97486">
              <w:rPr>
                <w:rFonts w:hint="eastAsia"/>
                <w:szCs w:val="21"/>
              </w:rPr>
              <w:t>检修</w:t>
            </w:r>
          </w:p>
        </w:tc>
        <w:tc>
          <w:tcPr>
            <w:tcW w:w="651" w:type="pct"/>
            <w:vAlign w:val="center"/>
          </w:tcPr>
          <w:p w:rsidR="00EA3F71" w:rsidRPr="00A97486" w:rsidRDefault="00EA3F71" w:rsidP="00EA3F71">
            <w:pPr>
              <w:jc w:val="center"/>
              <w:rPr>
                <w:szCs w:val="21"/>
              </w:rPr>
            </w:pPr>
            <w:r w:rsidRPr="00A97486">
              <w:rPr>
                <w:rFonts w:hint="eastAsia"/>
                <w:szCs w:val="21"/>
              </w:rPr>
              <w:t>检修</w:t>
            </w:r>
          </w:p>
        </w:tc>
      </w:tr>
      <w:tr w:rsidR="00EA3F71" w:rsidRPr="00A97486" w:rsidTr="00EA3F71">
        <w:trPr>
          <w:cantSplit/>
          <w:trHeight w:val="510"/>
          <w:jc w:val="center"/>
        </w:trPr>
        <w:tc>
          <w:tcPr>
            <w:tcW w:w="282" w:type="pct"/>
            <w:vAlign w:val="center"/>
          </w:tcPr>
          <w:p w:rsidR="00EA3F71" w:rsidRPr="00A97486" w:rsidRDefault="00EA3F71" w:rsidP="006C2B1F">
            <w:pPr>
              <w:numPr>
                <w:ilvl w:val="0"/>
                <w:numId w:val="63"/>
              </w:numPr>
              <w:rPr>
                <w:szCs w:val="21"/>
              </w:rPr>
            </w:pPr>
          </w:p>
        </w:tc>
        <w:tc>
          <w:tcPr>
            <w:tcW w:w="916" w:type="pct"/>
            <w:vAlign w:val="center"/>
          </w:tcPr>
          <w:p w:rsidR="00EA3F71" w:rsidRPr="00A97486" w:rsidRDefault="00EA3F71" w:rsidP="00EA3F71">
            <w:pPr>
              <w:rPr>
                <w:szCs w:val="21"/>
              </w:rPr>
            </w:pPr>
            <w:r w:rsidRPr="00A97486">
              <w:rPr>
                <w:szCs w:val="21"/>
              </w:rPr>
              <w:t>汽液分离器</w:t>
            </w:r>
          </w:p>
        </w:tc>
        <w:tc>
          <w:tcPr>
            <w:tcW w:w="437" w:type="pct"/>
            <w:vAlign w:val="center"/>
          </w:tcPr>
          <w:p w:rsidR="00EA3F71" w:rsidRPr="00A97486" w:rsidRDefault="00EA3F71" w:rsidP="00EA3F71">
            <w:pPr>
              <w:jc w:val="center"/>
              <w:rPr>
                <w:szCs w:val="21"/>
              </w:rPr>
            </w:pPr>
          </w:p>
        </w:tc>
        <w:tc>
          <w:tcPr>
            <w:tcW w:w="440" w:type="pct"/>
            <w:vAlign w:val="center"/>
          </w:tcPr>
          <w:p w:rsidR="00EA3F71" w:rsidRPr="00A97486" w:rsidRDefault="00EA3F71" w:rsidP="00EA3F71">
            <w:pPr>
              <w:jc w:val="center"/>
              <w:rPr>
                <w:szCs w:val="21"/>
              </w:rPr>
            </w:pPr>
          </w:p>
        </w:tc>
        <w:tc>
          <w:tcPr>
            <w:tcW w:w="440" w:type="pct"/>
            <w:vAlign w:val="center"/>
          </w:tcPr>
          <w:p w:rsidR="00EA3F71" w:rsidRPr="00A97486" w:rsidRDefault="00EA3F71" w:rsidP="00EA3F71">
            <w:pPr>
              <w:jc w:val="center"/>
              <w:rPr>
                <w:szCs w:val="21"/>
              </w:rPr>
            </w:pPr>
          </w:p>
        </w:tc>
        <w:tc>
          <w:tcPr>
            <w:tcW w:w="503" w:type="pct"/>
            <w:vAlign w:val="center"/>
          </w:tcPr>
          <w:p w:rsidR="00EA3F71" w:rsidRPr="00A97486" w:rsidRDefault="00EA3F71" w:rsidP="00EA3F71">
            <w:pPr>
              <w:jc w:val="center"/>
              <w:rPr>
                <w:szCs w:val="21"/>
              </w:rPr>
            </w:pPr>
          </w:p>
        </w:tc>
        <w:tc>
          <w:tcPr>
            <w:tcW w:w="690" w:type="pct"/>
            <w:vAlign w:val="center"/>
          </w:tcPr>
          <w:p w:rsidR="00EA3F71" w:rsidRPr="00A97486" w:rsidRDefault="00EA3F71" w:rsidP="00EA3F71">
            <w:pPr>
              <w:jc w:val="center"/>
              <w:rPr>
                <w:szCs w:val="21"/>
              </w:rPr>
            </w:pPr>
            <w:r w:rsidRPr="00A97486">
              <w:rPr>
                <w:rFonts w:hint="eastAsia"/>
                <w:szCs w:val="21"/>
              </w:rPr>
              <w:t>检修</w:t>
            </w:r>
          </w:p>
        </w:tc>
        <w:tc>
          <w:tcPr>
            <w:tcW w:w="641" w:type="pct"/>
            <w:vAlign w:val="center"/>
          </w:tcPr>
          <w:p w:rsidR="00EA3F71" w:rsidRPr="00A97486" w:rsidRDefault="00EA3F71" w:rsidP="00EA3F71">
            <w:pPr>
              <w:jc w:val="center"/>
              <w:rPr>
                <w:szCs w:val="21"/>
              </w:rPr>
            </w:pPr>
            <w:r w:rsidRPr="00A97486">
              <w:rPr>
                <w:rFonts w:hint="eastAsia"/>
                <w:szCs w:val="21"/>
              </w:rPr>
              <w:t>检修</w:t>
            </w:r>
          </w:p>
        </w:tc>
        <w:tc>
          <w:tcPr>
            <w:tcW w:w="651" w:type="pct"/>
            <w:vAlign w:val="center"/>
          </w:tcPr>
          <w:p w:rsidR="00EA3F71" w:rsidRPr="00A97486" w:rsidRDefault="00EA3F71" w:rsidP="00EA3F71">
            <w:pPr>
              <w:jc w:val="center"/>
              <w:rPr>
                <w:szCs w:val="21"/>
              </w:rPr>
            </w:pPr>
            <w:r w:rsidRPr="00A97486">
              <w:rPr>
                <w:rFonts w:hint="eastAsia"/>
                <w:szCs w:val="21"/>
              </w:rPr>
              <w:t>检修</w:t>
            </w:r>
          </w:p>
        </w:tc>
      </w:tr>
      <w:tr w:rsidR="00EA3F71" w:rsidRPr="00A97486" w:rsidTr="00EA3F71">
        <w:trPr>
          <w:cantSplit/>
          <w:trHeight w:val="510"/>
          <w:jc w:val="center"/>
        </w:trPr>
        <w:tc>
          <w:tcPr>
            <w:tcW w:w="282" w:type="pct"/>
            <w:vAlign w:val="center"/>
          </w:tcPr>
          <w:p w:rsidR="00EA3F71" w:rsidRPr="00A97486" w:rsidRDefault="00EA3F71" w:rsidP="006C2B1F">
            <w:pPr>
              <w:numPr>
                <w:ilvl w:val="0"/>
                <w:numId w:val="63"/>
              </w:numPr>
              <w:rPr>
                <w:szCs w:val="21"/>
              </w:rPr>
            </w:pPr>
          </w:p>
        </w:tc>
        <w:tc>
          <w:tcPr>
            <w:tcW w:w="916" w:type="pct"/>
            <w:vAlign w:val="center"/>
          </w:tcPr>
          <w:p w:rsidR="00EA3F71" w:rsidRPr="00A97486" w:rsidRDefault="00EA3F71" w:rsidP="00EA3F71">
            <w:pPr>
              <w:rPr>
                <w:szCs w:val="21"/>
              </w:rPr>
            </w:pPr>
            <w:r w:rsidRPr="00A97486">
              <w:rPr>
                <w:szCs w:val="21"/>
              </w:rPr>
              <w:t>干燥过滤器</w:t>
            </w:r>
          </w:p>
        </w:tc>
        <w:tc>
          <w:tcPr>
            <w:tcW w:w="437" w:type="pct"/>
            <w:vAlign w:val="center"/>
          </w:tcPr>
          <w:p w:rsidR="00EA3F71" w:rsidRPr="00A97486" w:rsidRDefault="00EA3F71" w:rsidP="00EA3F71">
            <w:pPr>
              <w:jc w:val="center"/>
              <w:rPr>
                <w:szCs w:val="21"/>
              </w:rPr>
            </w:pPr>
          </w:p>
        </w:tc>
        <w:tc>
          <w:tcPr>
            <w:tcW w:w="440" w:type="pct"/>
            <w:vAlign w:val="center"/>
          </w:tcPr>
          <w:p w:rsidR="00EA3F71" w:rsidRPr="00A97486" w:rsidRDefault="00EA3F71" w:rsidP="00EA3F71">
            <w:pPr>
              <w:jc w:val="center"/>
              <w:rPr>
                <w:szCs w:val="21"/>
              </w:rPr>
            </w:pPr>
          </w:p>
        </w:tc>
        <w:tc>
          <w:tcPr>
            <w:tcW w:w="440" w:type="pct"/>
            <w:vAlign w:val="center"/>
          </w:tcPr>
          <w:p w:rsidR="00EA3F71" w:rsidRPr="00A97486" w:rsidRDefault="00EA3F71" w:rsidP="00EA3F71">
            <w:pPr>
              <w:jc w:val="center"/>
              <w:rPr>
                <w:szCs w:val="21"/>
              </w:rPr>
            </w:pPr>
          </w:p>
        </w:tc>
        <w:tc>
          <w:tcPr>
            <w:tcW w:w="503" w:type="pct"/>
            <w:vAlign w:val="center"/>
          </w:tcPr>
          <w:p w:rsidR="00EA3F71" w:rsidRPr="00A97486" w:rsidRDefault="00EA3F71" w:rsidP="00EA3F71">
            <w:pPr>
              <w:jc w:val="center"/>
              <w:rPr>
                <w:szCs w:val="21"/>
              </w:rPr>
            </w:pPr>
          </w:p>
        </w:tc>
        <w:tc>
          <w:tcPr>
            <w:tcW w:w="690" w:type="pct"/>
            <w:vAlign w:val="center"/>
          </w:tcPr>
          <w:p w:rsidR="00EA3F71" w:rsidRPr="00A97486" w:rsidRDefault="00EA3F71" w:rsidP="00EA3F71">
            <w:pPr>
              <w:jc w:val="center"/>
              <w:rPr>
                <w:szCs w:val="21"/>
              </w:rPr>
            </w:pPr>
            <w:r w:rsidRPr="00A97486">
              <w:rPr>
                <w:rFonts w:hint="eastAsia"/>
                <w:szCs w:val="21"/>
              </w:rPr>
              <w:t>更换</w:t>
            </w:r>
          </w:p>
        </w:tc>
        <w:tc>
          <w:tcPr>
            <w:tcW w:w="641" w:type="pct"/>
            <w:vAlign w:val="center"/>
          </w:tcPr>
          <w:p w:rsidR="00EA3F71" w:rsidRPr="00A97486" w:rsidRDefault="00EA3F71" w:rsidP="00EA3F71">
            <w:pPr>
              <w:jc w:val="center"/>
              <w:rPr>
                <w:szCs w:val="21"/>
              </w:rPr>
            </w:pPr>
            <w:r w:rsidRPr="00A97486">
              <w:rPr>
                <w:rFonts w:hint="eastAsia"/>
                <w:szCs w:val="21"/>
              </w:rPr>
              <w:t>更换</w:t>
            </w:r>
          </w:p>
        </w:tc>
        <w:tc>
          <w:tcPr>
            <w:tcW w:w="651" w:type="pct"/>
            <w:vAlign w:val="center"/>
          </w:tcPr>
          <w:p w:rsidR="00EA3F71" w:rsidRPr="00A97486" w:rsidRDefault="00EA3F71" w:rsidP="00EA3F71">
            <w:pPr>
              <w:jc w:val="center"/>
              <w:rPr>
                <w:szCs w:val="21"/>
              </w:rPr>
            </w:pPr>
            <w:r w:rsidRPr="00A97486">
              <w:rPr>
                <w:rFonts w:hint="eastAsia"/>
                <w:szCs w:val="21"/>
              </w:rPr>
              <w:t>更换</w:t>
            </w:r>
          </w:p>
        </w:tc>
      </w:tr>
      <w:tr w:rsidR="00EA3F71" w:rsidRPr="00A97486" w:rsidTr="00EA3F71">
        <w:trPr>
          <w:cantSplit/>
          <w:trHeight w:val="510"/>
          <w:jc w:val="center"/>
        </w:trPr>
        <w:tc>
          <w:tcPr>
            <w:tcW w:w="282" w:type="pct"/>
            <w:vAlign w:val="center"/>
          </w:tcPr>
          <w:p w:rsidR="00EA3F71" w:rsidRPr="00A97486" w:rsidRDefault="00EA3F71" w:rsidP="006C2B1F">
            <w:pPr>
              <w:numPr>
                <w:ilvl w:val="0"/>
                <w:numId w:val="63"/>
              </w:numPr>
              <w:rPr>
                <w:szCs w:val="21"/>
              </w:rPr>
            </w:pPr>
          </w:p>
        </w:tc>
        <w:tc>
          <w:tcPr>
            <w:tcW w:w="916" w:type="pct"/>
            <w:vAlign w:val="center"/>
          </w:tcPr>
          <w:p w:rsidR="00EA3F71" w:rsidRPr="00A97486" w:rsidRDefault="00EA3F71" w:rsidP="00EA3F71">
            <w:pPr>
              <w:rPr>
                <w:rFonts w:ascii="宋体" w:hAnsi="宋体"/>
                <w:szCs w:val="21"/>
              </w:rPr>
            </w:pPr>
            <w:r w:rsidRPr="00A97486">
              <w:rPr>
                <w:rFonts w:ascii="宋体" w:hAnsi="宋体" w:hint="eastAsia"/>
                <w:szCs w:val="21"/>
              </w:rPr>
              <w:t>视液镜</w:t>
            </w:r>
          </w:p>
        </w:tc>
        <w:tc>
          <w:tcPr>
            <w:tcW w:w="437" w:type="pct"/>
            <w:vAlign w:val="center"/>
          </w:tcPr>
          <w:p w:rsidR="00EA3F71" w:rsidRPr="00A97486" w:rsidRDefault="00EA3F71" w:rsidP="00EA3F71">
            <w:pPr>
              <w:jc w:val="center"/>
              <w:rPr>
                <w:szCs w:val="21"/>
              </w:rPr>
            </w:pPr>
          </w:p>
        </w:tc>
        <w:tc>
          <w:tcPr>
            <w:tcW w:w="440" w:type="pct"/>
            <w:vAlign w:val="center"/>
          </w:tcPr>
          <w:p w:rsidR="00EA3F71" w:rsidRPr="00A97486" w:rsidRDefault="00EA3F71" w:rsidP="00EA3F71">
            <w:pPr>
              <w:jc w:val="center"/>
              <w:rPr>
                <w:szCs w:val="21"/>
              </w:rPr>
            </w:pPr>
          </w:p>
        </w:tc>
        <w:tc>
          <w:tcPr>
            <w:tcW w:w="440" w:type="pct"/>
            <w:vAlign w:val="center"/>
          </w:tcPr>
          <w:p w:rsidR="00EA3F71" w:rsidRPr="00A97486" w:rsidRDefault="00EA3F71" w:rsidP="00EA3F71">
            <w:pPr>
              <w:jc w:val="center"/>
              <w:rPr>
                <w:szCs w:val="21"/>
              </w:rPr>
            </w:pPr>
          </w:p>
        </w:tc>
        <w:tc>
          <w:tcPr>
            <w:tcW w:w="503" w:type="pct"/>
            <w:vAlign w:val="center"/>
          </w:tcPr>
          <w:p w:rsidR="00EA3F71" w:rsidRPr="00A97486" w:rsidRDefault="00042CAE" w:rsidP="00EA3F71">
            <w:pPr>
              <w:jc w:val="center"/>
              <w:rPr>
                <w:szCs w:val="21"/>
              </w:rPr>
            </w:pPr>
            <w:r w:rsidRPr="00A97486">
              <w:rPr>
                <w:szCs w:val="21"/>
              </w:rPr>
              <w:t>检查</w:t>
            </w:r>
          </w:p>
        </w:tc>
        <w:tc>
          <w:tcPr>
            <w:tcW w:w="690" w:type="pct"/>
            <w:vAlign w:val="center"/>
          </w:tcPr>
          <w:p w:rsidR="00EA3F71" w:rsidRPr="00A97486" w:rsidRDefault="00EA3F71" w:rsidP="00EA3F71">
            <w:pPr>
              <w:jc w:val="center"/>
              <w:rPr>
                <w:szCs w:val="21"/>
              </w:rPr>
            </w:pPr>
            <w:r w:rsidRPr="00A97486">
              <w:rPr>
                <w:rFonts w:hint="eastAsia"/>
                <w:szCs w:val="21"/>
              </w:rPr>
              <w:t>检修</w:t>
            </w:r>
          </w:p>
        </w:tc>
        <w:tc>
          <w:tcPr>
            <w:tcW w:w="641" w:type="pct"/>
            <w:vAlign w:val="center"/>
          </w:tcPr>
          <w:p w:rsidR="00EA3F71" w:rsidRPr="00A97486" w:rsidRDefault="00EA3F71" w:rsidP="00EA3F71">
            <w:pPr>
              <w:jc w:val="center"/>
              <w:rPr>
                <w:szCs w:val="21"/>
              </w:rPr>
            </w:pPr>
            <w:r w:rsidRPr="00A97486">
              <w:rPr>
                <w:rFonts w:hint="eastAsia"/>
                <w:szCs w:val="21"/>
              </w:rPr>
              <w:t>检修</w:t>
            </w:r>
          </w:p>
        </w:tc>
        <w:tc>
          <w:tcPr>
            <w:tcW w:w="651" w:type="pct"/>
            <w:vAlign w:val="center"/>
          </w:tcPr>
          <w:p w:rsidR="00EA3F71" w:rsidRPr="00A97486" w:rsidRDefault="00EA3F71" w:rsidP="00EA3F71">
            <w:pPr>
              <w:jc w:val="center"/>
              <w:rPr>
                <w:szCs w:val="21"/>
              </w:rPr>
            </w:pPr>
            <w:r w:rsidRPr="00A97486">
              <w:rPr>
                <w:rFonts w:hint="eastAsia"/>
                <w:szCs w:val="21"/>
              </w:rPr>
              <w:t>检修</w:t>
            </w:r>
          </w:p>
        </w:tc>
      </w:tr>
      <w:tr w:rsidR="00EA3F71" w:rsidRPr="00A97486" w:rsidTr="00EA3F71">
        <w:trPr>
          <w:cantSplit/>
          <w:trHeight w:val="510"/>
          <w:jc w:val="center"/>
        </w:trPr>
        <w:tc>
          <w:tcPr>
            <w:tcW w:w="282" w:type="pct"/>
            <w:vAlign w:val="center"/>
          </w:tcPr>
          <w:p w:rsidR="00EA3F71" w:rsidRPr="00A97486" w:rsidRDefault="00EA3F71" w:rsidP="006C2B1F">
            <w:pPr>
              <w:numPr>
                <w:ilvl w:val="0"/>
                <w:numId w:val="63"/>
              </w:numPr>
              <w:rPr>
                <w:szCs w:val="21"/>
              </w:rPr>
            </w:pPr>
          </w:p>
        </w:tc>
        <w:tc>
          <w:tcPr>
            <w:tcW w:w="916" w:type="pct"/>
            <w:vAlign w:val="center"/>
          </w:tcPr>
          <w:p w:rsidR="00EA3F71" w:rsidRPr="00A97486" w:rsidRDefault="00EA3F71" w:rsidP="00EA3F71">
            <w:pPr>
              <w:rPr>
                <w:szCs w:val="21"/>
              </w:rPr>
            </w:pPr>
            <w:r w:rsidRPr="00A97486">
              <w:rPr>
                <w:rFonts w:ascii="宋体" w:hAnsi="宋体" w:hint="eastAsia"/>
                <w:szCs w:val="21"/>
              </w:rPr>
              <w:t>新风阀执行器</w:t>
            </w:r>
          </w:p>
        </w:tc>
        <w:tc>
          <w:tcPr>
            <w:tcW w:w="437" w:type="pct"/>
            <w:vAlign w:val="center"/>
          </w:tcPr>
          <w:p w:rsidR="00EA3F71" w:rsidRPr="00A97486" w:rsidRDefault="00EA3F71" w:rsidP="00EA3F71">
            <w:pPr>
              <w:jc w:val="center"/>
              <w:rPr>
                <w:szCs w:val="21"/>
              </w:rPr>
            </w:pPr>
          </w:p>
        </w:tc>
        <w:tc>
          <w:tcPr>
            <w:tcW w:w="440" w:type="pct"/>
            <w:vAlign w:val="center"/>
          </w:tcPr>
          <w:p w:rsidR="00EA3F71" w:rsidRPr="00A97486" w:rsidRDefault="00EA3F71" w:rsidP="00EA3F71">
            <w:pPr>
              <w:jc w:val="center"/>
              <w:rPr>
                <w:szCs w:val="21"/>
              </w:rPr>
            </w:pPr>
          </w:p>
        </w:tc>
        <w:tc>
          <w:tcPr>
            <w:tcW w:w="440" w:type="pct"/>
            <w:vAlign w:val="center"/>
          </w:tcPr>
          <w:p w:rsidR="00EA3F71" w:rsidRPr="00A97486" w:rsidRDefault="00EA3F71" w:rsidP="00EA3F71">
            <w:pPr>
              <w:jc w:val="center"/>
              <w:rPr>
                <w:szCs w:val="21"/>
              </w:rPr>
            </w:pPr>
          </w:p>
        </w:tc>
        <w:tc>
          <w:tcPr>
            <w:tcW w:w="503" w:type="pct"/>
            <w:vAlign w:val="center"/>
          </w:tcPr>
          <w:p w:rsidR="00EA3F71" w:rsidRPr="00A97486" w:rsidRDefault="00EA3F71" w:rsidP="00EA3F71">
            <w:pPr>
              <w:jc w:val="center"/>
              <w:rPr>
                <w:szCs w:val="21"/>
              </w:rPr>
            </w:pPr>
          </w:p>
        </w:tc>
        <w:tc>
          <w:tcPr>
            <w:tcW w:w="690" w:type="pct"/>
            <w:vAlign w:val="center"/>
          </w:tcPr>
          <w:p w:rsidR="00EA3F71" w:rsidRPr="00A97486" w:rsidRDefault="00EA3F71" w:rsidP="00EA3F71">
            <w:pPr>
              <w:jc w:val="center"/>
              <w:rPr>
                <w:szCs w:val="21"/>
              </w:rPr>
            </w:pPr>
            <w:r w:rsidRPr="00A97486">
              <w:rPr>
                <w:rFonts w:hint="eastAsia"/>
                <w:szCs w:val="21"/>
              </w:rPr>
              <w:t>检修</w:t>
            </w:r>
          </w:p>
        </w:tc>
        <w:tc>
          <w:tcPr>
            <w:tcW w:w="641" w:type="pct"/>
            <w:vAlign w:val="center"/>
          </w:tcPr>
          <w:p w:rsidR="00EA3F71" w:rsidRPr="00A97486" w:rsidRDefault="00EA3F71" w:rsidP="00EA3F71">
            <w:pPr>
              <w:jc w:val="center"/>
              <w:rPr>
                <w:szCs w:val="21"/>
              </w:rPr>
            </w:pPr>
            <w:r w:rsidRPr="00A97486">
              <w:rPr>
                <w:rFonts w:hint="eastAsia"/>
                <w:szCs w:val="21"/>
              </w:rPr>
              <w:t>更换</w:t>
            </w:r>
          </w:p>
        </w:tc>
        <w:tc>
          <w:tcPr>
            <w:tcW w:w="651" w:type="pct"/>
            <w:vAlign w:val="center"/>
          </w:tcPr>
          <w:p w:rsidR="00EA3F71" w:rsidRPr="00A97486" w:rsidRDefault="00EA3F71" w:rsidP="00EA3F71">
            <w:pPr>
              <w:jc w:val="center"/>
              <w:rPr>
                <w:szCs w:val="21"/>
              </w:rPr>
            </w:pPr>
            <w:r w:rsidRPr="00A97486">
              <w:rPr>
                <w:rFonts w:hint="eastAsia"/>
                <w:szCs w:val="21"/>
              </w:rPr>
              <w:t>检修</w:t>
            </w:r>
          </w:p>
        </w:tc>
      </w:tr>
      <w:tr w:rsidR="00EA3F71" w:rsidRPr="00A97486" w:rsidTr="00EA3F71">
        <w:trPr>
          <w:cantSplit/>
          <w:trHeight w:val="510"/>
          <w:jc w:val="center"/>
        </w:trPr>
        <w:tc>
          <w:tcPr>
            <w:tcW w:w="282" w:type="pct"/>
            <w:vAlign w:val="center"/>
          </w:tcPr>
          <w:p w:rsidR="00EA3F71" w:rsidRPr="00A97486" w:rsidRDefault="00EA3F71" w:rsidP="006C2B1F">
            <w:pPr>
              <w:numPr>
                <w:ilvl w:val="0"/>
                <w:numId w:val="63"/>
              </w:numPr>
              <w:rPr>
                <w:szCs w:val="21"/>
              </w:rPr>
            </w:pPr>
          </w:p>
        </w:tc>
        <w:tc>
          <w:tcPr>
            <w:tcW w:w="916" w:type="pct"/>
            <w:vAlign w:val="center"/>
          </w:tcPr>
          <w:p w:rsidR="00EA3F71" w:rsidRPr="00A97486" w:rsidRDefault="00EA3F71" w:rsidP="00EA3F71">
            <w:pPr>
              <w:rPr>
                <w:szCs w:val="21"/>
              </w:rPr>
            </w:pPr>
            <w:r w:rsidRPr="00A97486">
              <w:rPr>
                <w:rFonts w:ascii="宋体" w:hAnsi="宋体" w:hint="eastAsia"/>
                <w:szCs w:val="21"/>
              </w:rPr>
              <w:t>回风阀执行器</w:t>
            </w:r>
          </w:p>
        </w:tc>
        <w:tc>
          <w:tcPr>
            <w:tcW w:w="437" w:type="pct"/>
            <w:vAlign w:val="center"/>
          </w:tcPr>
          <w:p w:rsidR="00EA3F71" w:rsidRPr="00A97486" w:rsidRDefault="00EA3F71" w:rsidP="00EA3F71">
            <w:pPr>
              <w:jc w:val="center"/>
              <w:rPr>
                <w:szCs w:val="21"/>
              </w:rPr>
            </w:pPr>
          </w:p>
        </w:tc>
        <w:tc>
          <w:tcPr>
            <w:tcW w:w="440" w:type="pct"/>
            <w:vAlign w:val="center"/>
          </w:tcPr>
          <w:p w:rsidR="00EA3F71" w:rsidRPr="00A97486" w:rsidRDefault="00EA3F71" w:rsidP="00EA3F71">
            <w:pPr>
              <w:jc w:val="center"/>
              <w:rPr>
                <w:szCs w:val="21"/>
              </w:rPr>
            </w:pPr>
          </w:p>
        </w:tc>
        <w:tc>
          <w:tcPr>
            <w:tcW w:w="440" w:type="pct"/>
            <w:vAlign w:val="center"/>
          </w:tcPr>
          <w:p w:rsidR="00EA3F71" w:rsidRPr="00A97486" w:rsidRDefault="00EA3F71" w:rsidP="00EA3F71">
            <w:pPr>
              <w:jc w:val="center"/>
              <w:rPr>
                <w:szCs w:val="21"/>
              </w:rPr>
            </w:pPr>
          </w:p>
        </w:tc>
        <w:tc>
          <w:tcPr>
            <w:tcW w:w="503" w:type="pct"/>
            <w:vAlign w:val="center"/>
          </w:tcPr>
          <w:p w:rsidR="00EA3F71" w:rsidRPr="00A97486" w:rsidRDefault="00EA3F71" w:rsidP="00EA3F71">
            <w:pPr>
              <w:jc w:val="center"/>
              <w:rPr>
                <w:szCs w:val="21"/>
              </w:rPr>
            </w:pPr>
          </w:p>
        </w:tc>
        <w:tc>
          <w:tcPr>
            <w:tcW w:w="690" w:type="pct"/>
            <w:vAlign w:val="center"/>
          </w:tcPr>
          <w:p w:rsidR="00EA3F71" w:rsidRPr="00A97486" w:rsidRDefault="00EA3F71" w:rsidP="00EA3F71">
            <w:pPr>
              <w:jc w:val="center"/>
              <w:rPr>
                <w:szCs w:val="21"/>
              </w:rPr>
            </w:pPr>
            <w:r w:rsidRPr="00A97486">
              <w:rPr>
                <w:rFonts w:hint="eastAsia"/>
                <w:szCs w:val="21"/>
              </w:rPr>
              <w:t>检修</w:t>
            </w:r>
          </w:p>
        </w:tc>
        <w:tc>
          <w:tcPr>
            <w:tcW w:w="641" w:type="pct"/>
            <w:vAlign w:val="center"/>
          </w:tcPr>
          <w:p w:rsidR="00EA3F71" w:rsidRPr="00A97486" w:rsidRDefault="00EA3F71" w:rsidP="00EA3F71">
            <w:pPr>
              <w:jc w:val="center"/>
              <w:rPr>
                <w:szCs w:val="21"/>
              </w:rPr>
            </w:pPr>
            <w:r w:rsidRPr="00A97486">
              <w:rPr>
                <w:rFonts w:hint="eastAsia"/>
                <w:szCs w:val="21"/>
              </w:rPr>
              <w:t>更换</w:t>
            </w:r>
          </w:p>
        </w:tc>
        <w:tc>
          <w:tcPr>
            <w:tcW w:w="651" w:type="pct"/>
            <w:vAlign w:val="center"/>
          </w:tcPr>
          <w:p w:rsidR="00EA3F71" w:rsidRPr="00A97486" w:rsidRDefault="00EA3F71" w:rsidP="00EA3F71">
            <w:pPr>
              <w:jc w:val="center"/>
              <w:rPr>
                <w:szCs w:val="21"/>
              </w:rPr>
            </w:pPr>
            <w:r w:rsidRPr="00A97486">
              <w:rPr>
                <w:rFonts w:hint="eastAsia"/>
                <w:szCs w:val="21"/>
              </w:rPr>
              <w:t>检修</w:t>
            </w:r>
          </w:p>
        </w:tc>
      </w:tr>
      <w:tr w:rsidR="00EA3F71" w:rsidRPr="00A97486" w:rsidTr="00EA3F71">
        <w:trPr>
          <w:cantSplit/>
          <w:trHeight w:val="510"/>
          <w:jc w:val="center"/>
        </w:trPr>
        <w:tc>
          <w:tcPr>
            <w:tcW w:w="282" w:type="pct"/>
            <w:vAlign w:val="center"/>
          </w:tcPr>
          <w:p w:rsidR="00EA3F71" w:rsidRPr="00A97486" w:rsidRDefault="00EA3F71" w:rsidP="006C2B1F">
            <w:pPr>
              <w:numPr>
                <w:ilvl w:val="0"/>
                <w:numId w:val="63"/>
              </w:numPr>
              <w:rPr>
                <w:szCs w:val="21"/>
              </w:rPr>
            </w:pPr>
          </w:p>
        </w:tc>
        <w:tc>
          <w:tcPr>
            <w:tcW w:w="916" w:type="pct"/>
            <w:vAlign w:val="center"/>
          </w:tcPr>
          <w:p w:rsidR="00EA3F71" w:rsidRPr="00A97486" w:rsidRDefault="00EA3F71" w:rsidP="00EA3F71">
            <w:pPr>
              <w:rPr>
                <w:szCs w:val="21"/>
              </w:rPr>
            </w:pPr>
            <w:r w:rsidRPr="00A97486">
              <w:rPr>
                <w:szCs w:val="21"/>
              </w:rPr>
              <w:t>减震器</w:t>
            </w:r>
          </w:p>
        </w:tc>
        <w:tc>
          <w:tcPr>
            <w:tcW w:w="437" w:type="pct"/>
            <w:vAlign w:val="center"/>
          </w:tcPr>
          <w:p w:rsidR="00EA3F71" w:rsidRPr="00A97486" w:rsidRDefault="00EA3F71" w:rsidP="00EA3F71">
            <w:pPr>
              <w:jc w:val="center"/>
              <w:rPr>
                <w:szCs w:val="21"/>
              </w:rPr>
            </w:pPr>
          </w:p>
        </w:tc>
        <w:tc>
          <w:tcPr>
            <w:tcW w:w="440" w:type="pct"/>
            <w:vAlign w:val="center"/>
          </w:tcPr>
          <w:p w:rsidR="00EA3F71" w:rsidRPr="00A97486" w:rsidRDefault="00EA3F71" w:rsidP="00EA3F71">
            <w:pPr>
              <w:jc w:val="center"/>
              <w:rPr>
                <w:szCs w:val="21"/>
              </w:rPr>
            </w:pPr>
          </w:p>
        </w:tc>
        <w:tc>
          <w:tcPr>
            <w:tcW w:w="440" w:type="pct"/>
            <w:vAlign w:val="center"/>
          </w:tcPr>
          <w:p w:rsidR="00EA3F71" w:rsidRPr="00A97486" w:rsidRDefault="00EA3F71" w:rsidP="00EA3F71">
            <w:pPr>
              <w:jc w:val="center"/>
              <w:rPr>
                <w:szCs w:val="21"/>
              </w:rPr>
            </w:pPr>
          </w:p>
        </w:tc>
        <w:tc>
          <w:tcPr>
            <w:tcW w:w="503" w:type="pct"/>
            <w:vAlign w:val="center"/>
          </w:tcPr>
          <w:p w:rsidR="00EA3F71" w:rsidRPr="00A97486" w:rsidRDefault="00EA3F71" w:rsidP="00EA3F71">
            <w:pPr>
              <w:jc w:val="center"/>
              <w:rPr>
                <w:szCs w:val="21"/>
              </w:rPr>
            </w:pPr>
          </w:p>
        </w:tc>
        <w:tc>
          <w:tcPr>
            <w:tcW w:w="690" w:type="pct"/>
            <w:vAlign w:val="center"/>
          </w:tcPr>
          <w:p w:rsidR="00EA3F71" w:rsidRPr="00A97486" w:rsidRDefault="00EA3F71" w:rsidP="00EA3F71">
            <w:pPr>
              <w:jc w:val="center"/>
              <w:rPr>
                <w:szCs w:val="21"/>
              </w:rPr>
            </w:pPr>
            <w:r w:rsidRPr="00A97486">
              <w:rPr>
                <w:rFonts w:hint="eastAsia"/>
                <w:szCs w:val="21"/>
              </w:rPr>
              <w:t>检修</w:t>
            </w:r>
          </w:p>
        </w:tc>
        <w:tc>
          <w:tcPr>
            <w:tcW w:w="641" w:type="pct"/>
            <w:vAlign w:val="center"/>
          </w:tcPr>
          <w:p w:rsidR="00EA3F71" w:rsidRPr="00A97486" w:rsidRDefault="00EA3F71" w:rsidP="00EA3F71">
            <w:pPr>
              <w:jc w:val="center"/>
              <w:rPr>
                <w:szCs w:val="21"/>
              </w:rPr>
            </w:pPr>
            <w:r w:rsidRPr="00A97486">
              <w:rPr>
                <w:rFonts w:hint="eastAsia"/>
                <w:szCs w:val="21"/>
              </w:rPr>
              <w:t>更换</w:t>
            </w:r>
          </w:p>
        </w:tc>
        <w:tc>
          <w:tcPr>
            <w:tcW w:w="651" w:type="pct"/>
            <w:vAlign w:val="center"/>
          </w:tcPr>
          <w:p w:rsidR="00EA3F71" w:rsidRPr="00A97486" w:rsidRDefault="00EA3F71" w:rsidP="00EA3F71">
            <w:pPr>
              <w:jc w:val="center"/>
              <w:rPr>
                <w:szCs w:val="21"/>
              </w:rPr>
            </w:pPr>
            <w:r w:rsidRPr="00A97486">
              <w:rPr>
                <w:rFonts w:hint="eastAsia"/>
                <w:szCs w:val="21"/>
              </w:rPr>
              <w:t>检修</w:t>
            </w:r>
          </w:p>
        </w:tc>
      </w:tr>
      <w:tr w:rsidR="00EA3F71" w:rsidRPr="00A97486" w:rsidTr="00EA3F71">
        <w:trPr>
          <w:cantSplit/>
          <w:trHeight w:val="510"/>
          <w:jc w:val="center"/>
        </w:trPr>
        <w:tc>
          <w:tcPr>
            <w:tcW w:w="282" w:type="pct"/>
            <w:vAlign w:val="center"/>
          </w:tcPr>
          <w:p w:rsidR="00EA3F71" w:rsidRPr="00A97486" w:rsidRDefault="00EA3F71" w:rsidP="006C2B1F">
            <w:pPr>
              <w:numPr>
                <w:ilvl w:val="0"/>
                <w:numId w:val="63"/>
              </w:numPr>
              <w:rPr>
                <w:szCs w:val="21"/>
              </w:rPr>
            </w:pPr>
          </w:p>
        </w:tc>
        <w:tc>
          <w:tcPr>
            <w:tcW w:w="916" w:type="pct"/>
            <w:vAlign w:val="center"/>
          </w:tcPr>
          <w:p w:rsidR="00EA3F71" w:rsidRPr="00A97486" w:rsidRDefault="00EA3F71" w:rsidP="00EA3F71">
            <w:pPr>
              <w:rPr>
                <w:szCs w:val="21"/>
              </w:rPr>
            </w:pPr>
            <w:r w:rsidRPr="00A97486">
              <w:rPr>
                <w:szCs w:val="21"/>
              </w:rPr>
              <w:t>连接器插</w:t>
            </w:r>
            <w:r w:rsidRPr="00A97486">
              <w:rPr>
                <w:rFonts w:hint="eastAsia"/>
                <w:szCs w:val="21"/>
              </w:rPr>
              <w:t>座</w:t>
            </w:r>
          </w:p>
        </w:tc>
        <w:tc>
          <w:tcPr>
            <w:tcW w:w="437" w:type="pct"/>
            <w:vAlign w:val="center"/>
          </w:tcPr>
          <w:p w:rsidR="00EA3F71" w:rsidRPr="00A97486" w:rsidRDefault="00EA3F71" w:rsidP="00EA3F71">
            <w:pPr>
              <w:jc w:val="center"/>
              <w:rPr>
                <w:szCs w:val="21"/>
              </w:rPr>
            </w:pPr>
          </w:p>
        </w:tc>
        <w:tc>
          <w:tcPr>
            <w:tcW w:w="440" w:type="pct"/>
            <w:vAlign w:val="center"/>
          </w:tcPr>
          <w:p w:rsidR="00EA3F71" w:rsidRPr="00A97486" w:rsidRDefault="00EA3F71" w:rsidP="00EA3F71">
            <w:pPr>
              <w:jc w:val="center"/>
              <w:rPr>
                <w:szCs w:val="21"/>
              </w:rPr>
            </w:pPr>
          </w:p>
        </w:tc>
        <w:tc>
          <w:tcPr>
            <w:tcW w:w="440" w:type="pct"/>
            <w:vAlign w:val="center"/>
          </w:tcPr>
          <w:p w:rsidR="00EA3F71" w:rsidRPr="00A97486" w:rsidRDefault="00EA3F71" w:rsidP="00EA3F71">
            <w:pPr>
              <w:jc w:val="center"/>
              <w:rPr>
                <w:szCs w:val="21"/>
              </w:rPr>
            </w:pPr>
          </w:p>
        </w:tc>
        <w:tc>
          <w:tcPr>
            <w:tcW w:w="503" w:type="pct"/>
            <w:vAlign w:val="center"/>
          </w:tcPr>
          <w:p w:rsidR="00EA3F71" w:rsidRPr="00A97486" w:rsidRDefault="00EA3F71" w:rsidP="00EA3F71">
            <w:pPr>
              <w:jc w:val="center"/>
              <w:rPr>
                <w:szCs w:val="21"/>
              </w:rPr>
            </w:pPr>
          </w:p>
        </w:tc>
        <w:tc>
          <w:tcPr>
            <w:tcW w:w="690" w:type="pct"/>
            <w:vAlign w:val="center"/>
          </w:tcPr>
          <w:p w:rsidR="00EA3F71" w:rsidRPr="00A97486" w:rsidRDefault="00EA3F71" w:rsidP="00EA3F71">
            <w:pPr>
              <w:jc w:val="center"/>
              <w:rPr>
                <w:szCs w:val="21"/>
              </w:rPr>
            </w:pPr>
            <w:r w:rsidRPr="00A97486">
              <w:rPr>
                <w:rFonts w:hint="eastAsia"/>
                <w:szCs w:val="21"/>
              </w:rPr>
              <w:t>检修</w:t>
            </w:r>
          </w:p>
        </w:tc>
        <w:tc>
          <w:tcPr>
            <w:tcW w:w="641" w:type="pct"/>
            <w:vAlign w:val="center"/>
          </w:tcPr>
          <w:p w:rsidR="00EA3F71" w:rsidRPr="00A97486" w:rsidRDefault="00EA3F71" w:rsidP="00EA3F71">
            <w:pPr>
              <w:jc w:val="center"/>
              <w:rPr>
                <w:szCs w:val="21"/>
              </w:rPr>
            </w:pPr>
            <w:r w:rsidRPr="00A97486">
              <w:rPr>
                <w:rFonts w:hint="eastAsia"/>
                <w:szCs w:val="21"/>
              </w:rPr>
              <w:t>检修</w:t>
            </w:r>
          </w:p>
        </w:tc>
        <w:tc>
          <w:tcPr>
            <w:tcW w:w="651" w:type="pct"/>
            <w:vAlign w:val="center"/>
          </w:tcPr>
          <w:p w:rsidR="00EA3F71" w:rsidRPr="00A97486" w:rsidRDefault="00EA3F71" w:rsidP="00EA3F71">
            <w:pPr>
              <w:jc w:val="center"/>
              <w:rPr>
                <w:szCs w:val="21"/>
              </w:rPr>
            </w:pPr>
            <w:r w:rsidRPr="00A97486">
              <w:rPr>
                <w:rFonts w:hint="eastAsia"/>
                <w:szCs w:val="21"/>
              </w:rPr>
              <w:t>检修</w:t>
            </w:r>
          </w:p>
        </w:tc>
      </w:tr>
      <w:tr w:rsidR="00EA3F71" w:rsidRPr="00A97486" w:rsidTr="00EA3F71">
        <w:trPr>
          <w:cantSplit/>
          <w:trHeight w:val="510"/>
          <w:jc w:val="center"/>
        </w:trPr>
        <w:tc>
          <w:tcPr>
            <w:tcW w:w="282" w:type="pct"/>
            <w:vAlign w:val="center"/>
          </w:tcPr>
          <w:p w:rsidR="00EA3F71" w:rsidRPr="00A97486" w:rsidRDefault="00EA3F71" w:rsidP="006C2B1F">
            <w:pPr>
              <w:numPr>
                <w:ilvl w:val="0"/>
                <w:numId w:val="63"/>
              </w:numPr>
              <w:rPr>
                <w:szCs w:val="21"/>
              </w:rPr>
            </w:pPr>
          </w:p>
        </w:tc>
        <w:tc>
          <w:tcPr>
            <w:tcW w:w="916" w:type="pct"/>
            <w:vAlign w:val="center"/>
          </w:tcPr>
          <w:p w:rsidR="00EA3F71" w:rsidRPr="00A97486" w:rsidRDefault="00EA3F71" w:rsidP="00EA3F71">
            <w:pPr>
              <w:rPr>
                <w:szCs w:val="21"/>
              </w:rPr>
            </w:pPr>
            <w:r w:rsidRPr="00A97486">
              <w:rPr>
                <w:szCs w:val="21"/>
              </w:rPr>
              <w:t>送风口密封垫</w:t>
            </w:r>
          </w:p>
        </w:tc>
        <w:tc>
          <w:tcPr>
            <w:tcW w:w="437" w:type="pct"/>
            <w:vAlign w:val="center"/>
          </w:tcPr>
          <w:p w:rsidR="00EA3F71" w:rsidRPr="00A97486" w:rsidRDefault="00EA3F71" w:rsidP="00EA3F71">
            <w:pPr>
              <w:jc w:val="center"/>
              <w:rPr>
                <w:szCs w:val="21"/>
              </w:rPr>
            </w:pPr>
          </w:p>
        </w:tc>
        <w:tc>
          <w:tcPr>
            <w:tcW w:w="440" w:type="pct"/>
            <w:vAlign w:val="center"/>
          </w:tcPr>
          <w:p w:rsidR="00EA3F71" w:rsidRPr="00A97486" w:rsidRDefault="00EA3F71" w:rsidP="00EA3F71">
            <w:pPr>
              <w:jc w:val="center"/>
              <w:rPr>
                <w:szCs w:val="21"/>
              </w:rPr>
            </w:pPr>
          </w:p>
        </w:tc>
        <w:tc>
          <w:tcPr>
            <w:tcW w:w="440" w:type="pct"/>
            <w:vAlign w:val="center"/>
          </w:tcPr>
          <w:p w:rsidR="00EA3F71" w:rsidRPr="00A97486" w:rsidRDefault="00EA3F71" w:rsidP="00EA3F71">
            <w:pPr>
              <w:jc w:val="center"/>
              <w:rPr>
                <w:szCs w:val="21"/>
              </w:rPr>
            </w:pPr>
          </w:p>
        </w:tc>
        <w:tc>
          <w:tcPr>
            <w:tcW w:w="503" w:type="pct"/>
            <w:vAlign w:val="center"/>
          </w:tcPr>
          <w:p w:rsidR="00EA3F71" w:rsidRPr="00A97486" w:rsidRDefault="00EA3F71" w:rsidP="00EA3F71">
            <w:pPr>
              <w:jc w:val="center"/>
              <w:rPr>
                <w:szCs w:val="21"/>
              </w:rPr>
            </w:pPr>
          </w:p>
        </w:tc>
        <w:tc>
          <w:tcPr>
            <w:tcW w:w="690" w:type="pct"/>
            <w:vAlign w:val="center"/>
          </w:tcPr>
          <w:p w:rsidR="00EA3F71" w:rsidRPr="00A97486" w:rsidRDefault="00EA3F71" w:rsidP="00EA3F71">
            <w:pPr>
              <w:jc w:val="center"/>
              <w:rPr>
                <w:szCs w:val="21"/>
              </w:rPr>
            </w:pPr>
            <w:r w:rsidRPr="00A97486">
              <w:rPr>
                <w:rFonts w:hint="eastAsia"/>
                <w:szCs w:val="21"/>
              </w:rPr>
              <w:t>检修</w:t>
            </w:r>
          </w:p>
        </w:tc>
        <w:tc>
          <w:tcPr>
            <w:tcW w:w="641" w:type="pct"/>
            <w:vAlign w:val="center"/>
          </w:tcPr>
          <w:p w:rsidR="00EA3F71" w:rsidRPr="00A97486" w:rsidRDefault="00EA3F71" w:rsidP="00EA3F71">
            <w:pPr>
              <w:jc w:val="center"/>
              <w:rPr>
                <w:szCs w:val="21"/>
              </w:rPr>
            </w:pPr>
            <w:r w:rsidRPr="00A97486">
              <w:rPr>
                <w:rFonts w:hint="eastAsia"/>
                <w:szCs w:val="21"/>
              </w:rPr>
              <w:t>更换</w:t>
            </w:r>
          </w:p>
        </w:tc>
        <w:tc>
          <w:tcPr>
            <w:tcW w:w="651" w:type="pct"/>
            <w:vAlign w:val="center"/>
          </w:tcPr>
          <w:p w:rsidR="00EA3F71" w:rsidRPr="00A97486" w:rsidRDefault="00EA3F71" w:rsidP="00EA3F71">
            <w:pPr>
              <w:jc w:val="center"/>
              <w:rPr>
                <w:szCs w:val="21"/>
              </w:rPr>
            </w:pPr>
            <w:r w:rsidRPr="00A97486">
              <w:rPr>
                <w:rFonts w:hint="eastAsia"/>
                <w:szCs w:val="21"/>
              </w:rPr>
              <w:t>检修</w:t>
            </w:r>
          </w:p>
        </w:tc>
      </w:tr>
      <w:tr w:rsidR="00EA3F71" w:rsidRPr="00A97486" w:rsidTr="00EA3F71">
        <w:trPr>
          <w:cantSplit/>
          <w:trHeight w:val="510"/>
          <w:jc w:val="center"/>
        </w:trPr>
        <w:tc>
          <w:tcPr>
            <w:tcW w:w="282" w:type="pct"/>
            <w:vAlign w:val="center"/>
          </w:tcPr>
          <w:p w:rsidR="00EA3F71" w:rsidRPr="00A97486" w:rsidRDefault="00EA3F71" w:rsidP="006C2B1F">
            <w:pPr>
              <w:numPr>
                <w:ilvl w:val="0"/>
                <w:numId w:val="63"/>
              </w:numPr>
              <w:rPr>
                <w:szCs w:val="21"/>
              </w:rPr>
            </w:pPr>
          </w:p>
        </w:tc>
        <w:tc>
          <w:tcPr>
            <w:tcW w:w="916" w:type="pct"/>
            <w:vAlign w:val="center"/>
          </w:tcPr>
          <w:p w:rsidR="00EA3F71" w:rsidRPr="00A97486" w:rsidRDefault="00EA3F71" w:rsidP="00EA3F71">
            <w:pPr>
              <w:rPr>
                <w:szCs w:val="21"/>
              </w:rPr>
            </w:pPr>
            <w:r w:rsidRPr="00A97486">
              <w:rPr>
                <w:szCs w:val="21"/>
              </w:rPr>
              <w:t>回风口密封垫</w:t>
            </w:r>
          </w:p>
        </w:tc>
        <w:tc>
          <w:tcPr>
            <w:tcW w:w="437" w:type="pct"/>
            <w:vAlign w:val="center"/>
          </w:tcPr>
          <w:p w:rsidR="00EA3F71" w:rsidRPr="00A97486" w:rsidRDefault="00EA3F71" w:rsidP="00EA3F71">
            <w:pPr>
              <w:jc w:val="center"/>
              <w:rPr>
                <w:szCs w:val="21"/>
              </w:rPr>
            </w:pPr>
          </w:p>
        </w:tc>
        <w:tc>
          <w:tcPr>
            <w:tcW w:w="440" w:type="pct"/>
            <w:vAlign w:val="center"/>
          </w:tcPr>
          <w:p w:rsidR="00EA3F71" w:rsidRPr="00A97486" w:rsidRDefault="00EA3F71" w:rsidP="00EA3F71">
            <w:pPr>
              <w:jc w:val="center"/>
              <w:rPr>
                <w:szCs w:val="21"/>
              </w:rPr>
            </w:pPr>
          </w:p>
        </w:tc>
        <w:tc>
          <w:tcPr>
            <w:tcW w:w="440" w:type="pct"/>
            <w:vAlign w:val="center"/>
          </w:tcPr>
          <w:p w:rsidR="00EA3F71" w:rsidRPr="00A97486" w:rsidRDefault="00EA3F71" w:rsidP="00EA3F71">
            <w:pPr>
              <w:jc w:val="center"/>
              <w:rPr>
                <w:szCs w:val="21"/>
              </w:rPr>
            </w:pPr>
          </w:p>
        </w:tc>
        <w:tc>
          <w:tcPr>
            <w:tcW w:w="503" w:type="pct"/>
            <w:vAlign w:val="center"/>
          </w:tcPr>
          <w:p w:rsidR="00EA3F71" w:rsidRPr="00A97486" w:rsidRDefault="00EA3F71" w:rsidP="00EA3F71">
            <w:pPr>
              <w:jc w:val="center"/>
              <w:rPr>
                <w:szCs w:val="21"/>
              </w:rPr>
            </w:pPr>
          </w:p>
        </w:tc>
        <w:tc>
          <w:tcPr>
            <w:tcW w:w="690" w:type="pct"/>
            <w:vAlign w:val="center"/>
          </w:tcPr>
          <w:p w:rsidR="00EA3F71" w:rsidRPr="00A97486" w:rsidRDefault="00EA3F71" w:rsidP="00EA3F71">
            <w:pPr>
              <w:jc w:val="center"/>
              <w:rPr>
                <w:szCs w:val="21"/>
              </w:rPr>
            </w:pPr>
            <w:r w:rsidRPr="00A97486">
              <w:rPr>
                <w:rFonts w:hint="eastAsia"/>
                <w:szCs w:val="21"/>
              </w:rPr>
              <w:t>检修</w:t>
            </w:r>
          </w:p>
        </w:tc>
        <w:tc>
          <w:tcPr>
            <w:tcW w:w="641" w:type="pct"/>
            <w:vAlign w:val="center"/>
          </w:tcPr>
          <w:p w:rsidR="00EA3F71" w:rsidRPr="00A97486" w:rsidRDefault="00EA3F71" w:rsidP="00EA3F71">
            <w:pPr>
              <w:jc w:val="center"/>
              <w:rPr>
                <w:szCs w:val="21"/>
              </w:rPr>
            </w:pPr>
            <w:r w:rsidRPr="00A97486">
              <w:rPr>
                <w:rFonts w:hint="eastAsia"/>
                <w:szCs w:val="21"/>
              </w:rPr>
              <w:t>更换</w:t>
            </w:r>
          </w:p>
        </w:tc>
        <w:tc>
          <w:tcPr>
            <w:tcW w:w="651" w:type="pct"/>
            <w:vAlign w:val="center"/>
          </w:tcPr>
          <w:p w:rsidR="00EA3F71" w:rsidRPr="00A97486" w:rsidRDefault="00EA3F71" w:rsidP="00EA3F71">
            <w:pPr>
              <w:jc w:val="center"/>
              <w:rPr>
                <w:szCs w:val="21"/>
              </w:rPr>
            </w:pPr>
            <w:r w:rsidRPr="00A97486">
              <w:rPr>
                <w:rFonts w:hint="eastAsia"/>
                <w:szCs w:val="21"/>
              </w:rPr>
              <w:t>检修</w:t>
            </w:r>
          </w:p>
        </w:tc>
      </w:tr>
      <w:tr w:rsidR="00EA3F71" w:rsidRPr="00A97486" w:rsidTr="00EA3F71">
        <w:trPr>
          <w:cantSplit/>
          <w:trHeight w:val="510"/>
          <w:jc w:val="center"/>
        </w:trPr>
        <w:tc>
          <w:tcPr>
            <w:tcW w:w="282" w:type="pct"/>
            <w:vAlign w:val="center"/>
          </w:tcPr>
          <w:p w:rsidR="00EA3F71" w:rsidRPr="00A97486" w:rsidRDefault="00EA3F71" w:rsidP="006C2B1F">
            <w:pPr>
              <w:numPr>
                <w:ilvl w:val="0"/>
                <w:numId w:val="63"/>
              </w:numPr>
              <w:rPr>
                <w:szCs w:val="21"/>
              </w:rPr>
            </w:pPr>
          </w:p>
        </w:tc>
        <w:tc>
          <w:tcPr>
            <w:tcW w:w="916" w:type="pct"/>
            <w:vAlign w:val="center"/>
          </w:tcPr>
          <w:p w:rsidR="00EA3F71" w:rsidRPr="00A97486" w:rsidRDefault="00EA3F71" w:rsidP="00EA3F71">
            <w:pPr>
              <w:rPr>
                <w:szCs w:val="21"/>
              </w:rPr>
            </w:pPr>
            <w:r w:rsidRPr="00A97486">
              <w:rPr>
                <w:szCs w:val="21"/>
              </w:rPr>
              <w:t>新风过滤网</w:t>
            </w:r>
          </w:p>
        </w:tc>
        <w:tc>
          <w:tcPr>
            <w:tcW w:w="437" w:type="pct"/>
            <w:vAlign w:val="center"/>
          </w:tcPr>
          <w:p w:rsidR="00EA3F71" w:rsidRPr="00A97486" w:rsidRDefault="00EA3F71" w:rsidP="00EA3F71">
            <w:pPr>
              <w:jc w:val="center"/>
              <w:rPr>
                <w:szCs w:val="21"/>
              </w:rPr>
            </w:pPr>
          </w:p>
        </w:tc>
        <w:tc>
          <w:tcPr>
            <w:tcW w:w="440" w:type="pct"/>
            <w:vAlign w:val="center"/>
          </w:tcPr>
          <w:p w:rsidR="00EA3F71" w:rsidRPr="00A97486" w:rsidRDefault="00EA3F71" w:rsidP="00EA3F71">
            <w:pPr>
              <w:jc w:val="center"/>
              <w:rPr>
                <w:szCs w:val="21"/>
              </w:rPr>
            </w:pPr>
          </w:p>
        </w:tc>
        <w:tc>
          <w:tcPr>
            <w:tcW w:w="440" w:type="pct"/>
            <w:vAlign w:val="center"/>
          </w:tcPr>
          <w:p w:rsidR="00EA3F71" w:rsidRPr="00A97486" w:rsidRDefault="00EA3F71" w:rsidP="00EA3F71">
            <w:pPr>
              <w:jc w:val="center"/>
              <w:rPr>
                <w:szCs w:val="21"/>
              </w:rPr>
            </w:pPr>
            <w:r w:rsidRPr="00A97486">
              <w:rPr>
                <w:rFonts w:hint="eastAsia"/>
                <w:szCs w:val="21"/>
              </w:rPr>
              <w:t>清洗</w:t>
            </w:r>
          </w:p>
        </w:tc>
        <w:tc>
          <w:tcPr>
            <w:tcW w:w="503" w:type="pct"/>
            <w:vAlign w:val="center"/>
          </w:tcPr>
          <w:p w:rsidR="00EA3F71" w:rsidRPr="00A97486" w:rsidRDefault="00EA3F71" w:rsidP="00EA3F71">
            <w:pPr>
              <w:jc w:val="center"/>
              <w:rPr>
                <w:szCs w:val="21"/>
              </w:rPr>
            </w:pPr>
          </w:p>
        </w:tc>
        <w:tc>
          <w:tcPr>
            <w:tcW w:w="690" w:type="pct"/>
            <w:vAlign w:val="center"/>
          </w:tcPr>
          <w:p w:rsidR="00EA3F71" w:rsidRPr="00A97486" w:rsidRDefault="00EA3F71" w:rsidP="00EA3F71">
            <w:pPr>
              <w:jc w:val="center"/>
              <w:rPr>
                <w:szCs w:val="21"/>
              </w:rPr>
            </w:pPr>
            <w:r w:rsidRPr="00A97486">
              <w:rPr>
                <w:rFonts w:hint="eastAsia"/>
                <w:szCs w:val="21"/>
              </w:rPr>
              <w:t>检修</w:t>
            </w:r>
          </w:p>
        </w:tc>
        <w:tc>
          <w:tcPr>
            <w:tcW w:w="641" w:type="pct"/>
            <w:vAlign w:val="center"/>
          </w:tcPr>
          <w:p w:rsidR="00EA3F71" w:rsidRPr="00A97486" w:rsidRDefault="00EA3F71" w:rsidP="00EA3F71">
            <w:pPr>
              <w:jc w:val="center"/>
              <w:rPr>
                <w:rFonts w:ascii="仿宋_GB2312" w:eastAsia="仿宋_GB2312"/>
                <w:szCs w:val="21"/>
              </w:rPr>
            </w:pPr>
            <w:r w:rsidRPr="00A97486">
              <w:rPr>
                <w:rFonts w:hint="eastAsia"/>
                <w:szCs w:val="21"/>
              </w:rPr>
              <w:t>检修</w:t>
            </w:r>
          </w:p>
        </w:tc>
        <w:tc>
          <w:tcPr>
            <w:tcW w:w="651" w:type="pct"/>
            <w:vAlign w:val="center"/>
          </w:tcPr>
          <w:p w:rsidR="00EA3F71" w:rsidRPr="00A97486" w:rsidRDefault="00EA3F71" w:rsidP="00EA3F71">
            <w:pPr>
              <w:jc w:val="center"/>
              <w:rPr>
                <w:szCs w:val="21"/>
              </w:rPr>
            </w:pPr>
            <w:r w:rsidRPr="00A97486">
              <w:rPr>
                <w:rFonts w:hint="eastAsia"/>
                <w:szCs w:val="21"/>
              </w:rPr>
              <w:t>检修</w:t>
            </w:r>
          </w:p>
        </w:tc>
      </w:tr>
      <w:tr w:rsidR="00EA3F71" w:rsidRPr="00A97486" w:rsidTr="00EA3F71">
        <w:trPr>
          <w:cantSplit/>
          <w:trHeight w:val="510"/>
          <w:jc w:val="center"/>
        </w:trPr>
        <w:tc>
          <w:tcPr>
            <w:tcW w:w="282" w:type="pct"/>
            <w:vAlign w:val="center"/>
          </w:tcPr>
          <w:p w:rsidR="00EA3F71" w:rsidRPr="00A97486" w:rsidRDefault="00EA3F71" w:rsidP="006C2B1F">
            <w:pPr>
              <w:numPr>
                <w:ilvl w:val="0"/>
                <w:numId w:val="63"/>
              </w:numPr>
              <w:rPr>
                <w:szCs w:val="21"/>
              </w:rPr>
            </w:pPr>
          </w:p>
        </w:tc>
        <w:tc>
          <w:tcPr>
            <w:tcW w:w="916" w:type="pct"/>
            <w:vAlign w:val="center"/>
          </w:tcPr>
          <w:p w:rsidR="00EA3F71" w:rsidRPr="00A97486" w:rsidRDefault="00EA3F71" w:rsidP="00EA3F71">
            <w:pPr>
              <w:rPr>
                <w:szCs w:val="21"/>
              </w:rPr>
            </w:pPr>
            <w:r w:rsidRPr="00A97486">
              <w:rPr>
                <w:rFonts w:hint="eastAsia"/>
                <w:szCs w:val="21"/>
              </w:rPr>
              <w:t>混合</w:t>
            </w:r>
            <w:r w:rsidRPr="00A97486">
              <w:rPr>
                <w:szCs w:val="21"/>
              </w:rPr>
              <w:t>风过滤网</w:t>
            </w:r>
          </w:p>
        </w:tc>
        <w:tc>
          <w:tcPr>
            <w:tcW w:w="437" w:type="pct"/>
            <w:vAlign w:val="center"/>
          </w:tcPr>
          <w:p w:rsidR="00EA3F71" w:rsidRPr="00A97486" w:rsidRDefault="00EA3F71" w:rsidP="00EA3F71">
            <w:pPr>
              <w:jc w:val="center"/>
              <w:rPr>
                <w:szCs w:val="21"/>
              </w:rPr>
            </w:pPr>
          </w:p>
        </w:tc>
        <w:tc>
          <w:tcPr>
            <w:tcW w:w="440" w:type="pct"/>
            <w:vAlign w:val="center"/>
          </w:tcPr>
          <w:p w:rsidR="00EA3F71" w:rsidRPr="00A97486" w:rsidRDefault="00EA3F71" w:rsidP="00EA3F71">
            <w:pPr>
              <w:jc w:val="center"/>
              <w:rPr>
                <w:szCs w:val="21"/>
              </w:rPr>
            </w:pPr>
          </w:p>
        </w:tc>
        <w:tc>
          <w:tcPr>
            <w:tcW w:w="440" w:type="pct"/>
            <w:vAlign w:val="center"/>
          </w:tcPr>
          <w:p w:rsidR="00EA3F71" w:rsidRPr="00A97486" w:rsidRDefault="00EA3F71" w:rsidP="00EA3F71">
            <w:pPr>
              <w:jc w:val="center"/>
              <w:rPr>
                <w:szCs w:val="21"/>
              </w:rPr>
            </w:pPr>
            <w:r w:rsidRPr="00A97486">
              <w:rPr>
                <w:rFonts w:hint="eastAsia"/>
                <w:szCs w:val="21"/>
              </w:rPr>
              <w:t>更换</w:t>
            </w:r>
          </w:p>
        </w:tc>
        <w:tc>
          <w:tcPr>
            <w:tcW w:w="503" w:type="pct"/>
            <w:vAlign w:val="center"/>
          </w:tcPr>
          <w:p w:rsidR="00EA3F71" w:rsidRPr="00A97486" w:rsidRDefault="00EA3F71" w:rsidP="00EA3F71">
            <w:pPr>
              <w:jc w:val="center"/>
              <w:rPr>
                <w:szCs w:val="21"/>
              </w:rPr>
            </w:pPr>
          </w:p>
        </w:tc>
        <w:tc>
          <w:tcPr>
            <w:tcW w:w="690" w:type="pct"/>
            <w:vAlign w:val="center"/>
          </w:tcPr>
          <w:p w:rsidR="00EA3F71" w:rsidRPr="00A97486" w:rsidRDefault="00EA3F71" w:rsidP="00EA3F71">
            <w:pPr>
              <w:jc w:val="center"/>
              <w:rPr>
                <w:szCs w:val="21"/>
              </w:rPr>
            </w:pPr>
          </w:p>
        </w:tc>
        <w:tc>
          <w:tcPr>
            <w:tcW w:w="641" w:type="pct"/>
            <w:vAlign w:val="center"/>
          </w:tcPr>
          <w:p w:rsidR="00EA3F71" w:rsidRPr="00A97486" w:rsidRDefault="00EA3F71" w:rsidP="00EA3F71">
            <w:pPr>
              <w:jc w:val="center"/>
              <w:rPr>
                <w:rFonts w:ascii="仿宋_GB2312" w:eastAsia="仿宋_GB2312"/>
                <w:szCs w:val="21"/>
              </w:rPr>
            </w:pPr>
          </w:p>
        </w:tc>
        <w:tc>
          <w:tcPr>
            <w:tcW w:w="651" w:type="pct"/>
            <w:vAlign w:val="center"/>
          </w:tcPr>
          <w:p w:rsidR="00EA3F71" w:rsidRPr="00A97486" w:rsidRDefault="00EA3F71" w:rsidP="00EA3F71">
            <w:pPr>
              <w:jc w:val="center"/>
              <w:rPr>
                <w:szCs w:val="21"/>
              </w:rPr>
            </w:pPr>
          </w:p>
        </w:tc>
      </w:tr>
      <w:tr w:rsidR="00EA3F71" w:rsidRPr="00A97486" w:rsidTr="00EA3F71">
        <w:trPr>
          <w:cantSplit/>
          <w:trHeight w:val="510"/>
          <w:jc w:val="center"/>
        </w:trPr>
        <w:tc>
          <w:tcPr>
            <w:tcW w:w="282" w:type="pct"/>
            <w:vAlign w:val="center"/>
          </w:tcPr>
          <w:p w:rsidR="00EA3F71" w:rsidRPr="00A97486" w:rsidRDefault="00EA3F71" w:rsidP="006C2B1F">
            <w:pPr>
              <w:numPr>
                <w:ilvl w:val="0"/>
                <w:numId w:val="63"/>
              </w:numPr>
              <w:rPr>
                <w:szCs w:val="21"/>
              </w:rPr>
            </w:pPr>
          </w:p>
        </w:tc>
        <w:tc>
          <w:tcPr>
            <w:tcW w:w="916" w:type="pct"/>
            <w:vAlign w:val="center"/>
          </w:tcPr>
          <w:p w:rsidR="00EA3F71" w:rsidRPr="00A97486" w:rsidRDefault="00EA3F71" w:rsidP="00EA3F71">
            <w:pPr>
              <w:rPr>
                <w:szCs w:val="21"/>
              </w:rPr>
            </w:pPr>
            <w:r w:rsidRPr="00A97486">
              <w:rPr>
                <w:rFonts w:hint="eastAsia"/>
                <w:szCs w:val="21"/>
              </w:rPr>
              <w:t>盖板二级锁</w:t>
            </w:r>
          </w:p>
        </w:tc>
        <w:tc>
          <w:tcPr>
            <w:tcW w:w="437" w:type="pct"/>
            <w:vAlign w:val="center"/>
          </w:tcPr>
          <w:p w:rsidR="00EA3F71" w:rsidRPr="00A97486" w:rsidRDefault="00EA3F71" w:rsidP="00EA3F71">
            <w:pPr>
              <w:jc w:val="center"/>
              <w:rPr>
                <w:szCs w:val="21"/>
              </w:rPr>
            </w:pPr>
          </w:p>
        </w:tc>
        <w:tc>
          <w:tcPr>
            <w:tcW w:w="440" w:type="pct"/>
            <w:vAlign w:val="center"/>
          </w:tcPr>
          <w:p w:rsidR="00EA3F71" w:rsidRPr="00A97486" w:rsidRDefault="00EA3F71" w:rsidP="00EA3F71">
            <w:pPr>
              <w:jc w:val="center"/>
              <w:rPr>
                <w:szCs w:val="21"/>
              </w:rPr>
            </w:pPr>
          </w:p>
        </w:tc>
        <w:tc>
          <w:tcPr>
            <w:tcW w:w="440" w:type="pct"/>
            <w:vAlign w:val="center"/>
          </w:tcPr>
          <w:p w:rsidR="00EA3F71" w:rsidRPr="00A97486" w:rsidRDefault="00EA3F71" w:rsidP="00EA3F71">
            <w:pPr>
              <w:jc w:val="center"/>
              <w:rPr>
                <w:szCs w:val="21"/>
              </w:rPr>
            </w:pPr>
          </w:p>
        </w:tc>
        <w:tc>
          <w:tcPr>
            <w:tcW w:w="503" w:type="pct"/>
            <w:vAlign w:val="center"/>
          </w:tcPr>
          <w:p w:rsidR="00EA3F71" w:rsidRPr="00A97486" w:rsidRDefault="00EA3F71" w:rsidP="00EA3F71">
            <w:pPr>
              <w:jc w:val="center"/>
              <w:rPr>
                <w:szCs w:val="21"/>
              </w:rPr>
            </w:pPr>
            <w:r w:rsidRPr="00A97486">
              <w:rPr>
                <w:rFonts w:hint="eastAsia"/>
                <w:szCs w:val="21"/>
              </w:rPr>
              <w:t>检修</w:t>
            </w:r>
          </w:p>
        </w:tc>
        <w:tc>
          <w:tcPr>
            <w:tcW w:w="690" w:type="pct"/>
            <w:vAlign w:val="center"/>
          </w:tcPr>
          <w:p w:rsidR="00EA3F71" w:rsidRPr="00A97486" w:rsidRDefault="00EA3F71" w:rsidP="00EA3F71">
            <w:pPr>
              <w:jc w:val="center"/>
              <w:rPr>
                <w:szCs w:val="21"/>
              </w:rPr>
            </w:pPr>
            <w:r w:rsidRPr="00A97486">
              <w:rPr>
                <w:rFonts w:hint="eastAsia"/>
                <w:szCs w:val="21"/>
              </w:rPr>
              <w:t>检修</w:t>
            </w:r>
          </w:p>
        </w:tc>
        <w:tc>
          <w:tcPr>
            <w:tcW w:w="641" w:type="pct"/>
            <w:vAlign w:val="center"/>
          </w:tcPr>
          <w:p w:rsidR="00EA3F71" w:rsidRPr="00A97486" w:rsidRDefault="00EA3F71" w:rsidP="00EA3F71">
            <w:pPr>
              <w:jc w:val="center"/>
              <w:rPr>
                <w:szCs w:val="21"/>
              </w:rPr>
            </w:pPr>
            <w:r w:rsidRPr="00A97486">
              <w:rPr>
                <w:rFonts w:hint="eastAsia"/>
                <w:szCs w:val="21"/>
              </w:rPr>
              <w:t>检修</w:t>
            </w:r>
          </w:p>
        </w:tc>
        <w:tc>
          <w:tcPr>
            <w:tcW w:w="651" w:type="pct"/>
            <w:vAlign w:val="center"/>
          </w:tcPr>
          <w:p w:rsidR="00EA3F71" w:rsidRPr="00A97486" w:rsidRDefault="00EA3F71" w:rsidP="00EA3F71">
            <w:pPr>
              <w:jc w:val="center"/>
              <w:rPr>
                <w:szCs w:val="21"/>
              </w:rPr>
            </w:pPr>
            <w:r w:rsidRPr="00A97486">
              <w:rPr>
                <w:rFonts w:hint="eastAsia"/>
                <w:szCs w:val="21"/>
              </w:rPr>
              <w:t>检修</w:t>
            </w:r>
          </w:p>
        </w:tc>
      </w:tr>
      <w:tr w:rsidR="00EA3F71" w:rsidRPr="00A97486" w:rsidTr="00EA3F71">
        <w:trPr>
          <w:cantSplit/>
          <w:trHeight w:val="510"/>
          <w:jc w:val="center"/>
        </w:trPr>
        <w:tc>
          <w:tcPr>
            <w:tcW w:w="282" w:type="pct"/>
            <w:vAlign w:val="center"/>
          </w:tcPr>
          <w:p w:rsidR="00EA3F71" w:rsidRPr="00A97486" w:rsidRDefault="00EA3F71" w:rsidP="006C2B1F">
            <w:pPr>
              <w:numPr>
                <w:ilvl w:val="0"/>
                <w:numId w:val="63"/>
              </w:numPr>
              <w:rPr>
                <w:szCs w:val="21"/>
              </w:rPr>
            </w:pPr>
          </w:p>
        </w:tc>
        <w:tc>
          <w:tcPr>
            <w:tcW w:w="916" w:type="pct"/>
            <w:vAlign w:val="center"/>
          </w:tcPr>
          <w:p w:rsidR="00EA3F71" w:rsidRPr="00A97486" w:rsidRDefault="00EA3F71" w:rsidP="00EA3F71">
            <w:pPr>
              <w:rPr>
                <w:szCs w:val="21"/>
              </w:rPr>
            </w:pPr>
            <w:r w:rsidRPr="00A97486">
              <w:rPr>
                <w:szCs w:val="21"/>
              </w:rPr>
              <w:t>保温棉</w:t>
            </w:r>
          </w:p>
        </w:tc>
        <w:tc>
          <w:tcPr>
            <w:tcW w:w="437" w:type="pct"/>
            <w:vAlign w:val="center"/>
          </w:tcPr>
          <w:p w:rsidR="00EA3F71" w:rsidRPr="00A97486" w:rsidRDefault="00EA3F71" w:rsidP="00EA3F71">
            <w:pPr>
              <w:jc w:val="center"/>
              <w:rPr>
                <w:szCs w:val="21"/>
              </w:rPr>
            </w:pPr>
          </w:p>
        </w:tc>
        <w:tc>
          <w:tcPr>
            <w:tcW w:w="440" w:type="pct"/>
            <w:vAlign w:val="center"/>
          </w:tcPr>
          <w:p w:rsidR="00EA3F71" w:rsidRPr="00A97486" w:rsidRDefault="00EA3F71" w:rsidP="00EA3F71">
            <w:pPr>
              <w:jc w:val="center"/>
              <w:rPr>
                <w:szCs w:val="21"/>
              </w:rPr>
            </w:pPr>
          </w:p>
        </w:tc>
        <w:tc>
          <w:tcPr>
            <w:tcW w:w="440" w:type="pct"/>
            <w:vAlign w:val="center"/>
          </w:tcPr>
          <w:p w:rsidR="00EA3F71" w:rsidRPr="00A97486" w:rsidRDefault="00EA3F71" w:rsidP="00EA3F71">
            <w:pPr>
              <w:jc w:val="center"/>
              <w:rPr>
                <w:szCs w:val="21"/>
              </w:rPr>
            </w:pPr>
          </w:p>
        </w:tc>
        <w:tc>
          <w:tcPr>
            <w:tcW w:w="503" w:type="pct"/>
            <w:vAlign w:val="center"/>
          </w:tcPr>
          <w:p w:rsidR="00EA3F71" w:rsidRPr="00A97486" w:rsidRDefault="00EA3F71" w:rsidP="00EA3F71">
            <w:pPr>
              <w:jc w:val="center"/>
              <w:rPr>
                <w:szCs w:val="21"/>
              </w:rPr>
            </w:pPr>
          </w:p>
        </w:tc>
        <w:tc>
          <w:tcPr>
            <w:tcW w:w="690" w:type="pct"/>
            <w:vAlign w:val="center"/>
          </w:tcPr>
          <w:p w:rsidR="00EA3F71" w:rsidRPr="00A97486" w:rsidRDefault="00EA3F71" w:rsidP="00EA3F71">
            <w:pPr>
              <w:jc w:val="center"/>
              <w:rPr>
                <w:szCs w:val="21"/>
              </w:rPr>
            </w:pPr>
            <w:r w:rsidRPr="00A97486">
              <w:rPr>
                <w:rFonts w:hint="eastAsia"/>
                <w:szCs w:val="21"/>
              </w:rPr>
              <w:t>检修</w:t>
            </w:r>
          </w:p>
        </w:tc>
        <w:tc>
          <w:tcPr>
            <w:tcW w:w="641" w:type="pct"/>
            <w:vAlign w:val="center"/>
          </w:tcPr>
          <w:p w:rsidR="00EA3F71" w:rsidRPr="00A97486" w:rsidRDefault="00EA3F71" w:rsidP="00EA3F71">
            <w:pPr>
              <w:jc w:val="center"/>
              <w:rPr>
                <w:szCs w:val="21"/>
              </w:rPr>
            </w:pPr>
            <w:r w:rsidRPr="00A97486">
              <w:rPr>
                <w:rFonts w:hint="eastAsia"/>
                <w:szCs w:val="21"/>
              </w:rPr>
              <w:t>更换</w:t>
            </w:r>
          </w:p>
        </w:tc>
        <w:tc>
          <w:tcPr>
            <w:tcW w:w="651" w:type="pct"/>
            <w:vAlign w:val="center"/>
          </w:tcPr>
          <w:p w:rsidR="00EA3F71" w:rsidRPr="00A97486" w:rsidRDefault="00EA3F71" w:rsidP="00EA3F71">
            <w:pPr>
              <w:jc w:val="center"/>
              <w:rPr>
                <w:szCs w:val="21"/>
              </w:rPr>
            </w:pPr>
            <w:r w:rsidRPr="00A97486">
              <w:rPr>
                <w:rFonts w:hint="eastAsia"/>
                <w:szCs w:val="21"/>
              </w:rPr>
              <w:t>检修</w:t>
            </w:r>
          </w:p>
        </w:tc>
      </w:tr>
      <w:tr w:rsidR="00EA3F71" w:rsidRPr="00A97486" w:rsidTr="00EA3F71">
        <w:trPr>
          <w:cantSplit/>
          <w:trHeight w:val="510"/>
          <w:jc w:val="center"/>
        </w:trPr>
        <w:tc>
          <w:tcPr>
            <w:tcW w:w="282" w:type="pct"/>
            <w:vAlign w:val="center"/>
          </w:tcPr>
          <w:p w:rsidR="00EA3F71" w:rsidRPr="00A97486" w:rsidRDefault="00EA3F71" w:rsidP="006C2B1F">
            <w:pPr>
              <w:numPr>
                <w:ilvl w:val="0"/>
                <w:numId w:val="63"/>
              </w:numPr>
              <w:rPr>
                <w:szCs w:val="21"/>
              </w:rPr>
            </w:pPr>
          </w:p>
        </w:tc>
        <w:tc>
          <w:tcPr>
            <w:tcW w:w="916" w:type="pct"/>
            <w:vAlign w:val="center"/>
          </w:tcPr>
          <w:p w:rsidR="00EA3F71" w:rsidRPr="00A97486" w:rsidRDefault="00EA3F71" w:rsidP="00EA3F71">
            <w:pPr>
              <w:rPr>
                <w:szCs w:val="21"/>
              </w:rPr>
            </w:pPr>
            <w:r w:rsidRPr="00A97486">
              <w:rPr>
                <w:szCs w:val="21"/>
              </w:rPr>
              <w:t>线缆</w:t>
            </w:r>
          </w:p>
        </w:tc>
        <w:tc>
          <w:tcPr>
            <w:tcW w:w="437" w:type="pct"/>
            <w:vAlign w:val="center"/>
          </w:tcPr>
          <w:p w:rsidR="00EA3F71" w:rsidRPr="00A97486" w:rsidRDefault="00EA3F71" w:rsidP="00EA3F71">
            <w:pPr>
              <w:jc w:val="center"/>
              <w:rPr>
                <w:szCs w:val="21"/>
              </w:rPr>
            </w:pPr>
          </w:p>
        </w:tc>
        <w:tc>
          <w:tcPr>
            <w:tcW w:w="440" w:type="pct"/>
            <w:vAlign w:val="center"/>
          </w:tcPr>
          <w:p w:rsidR="00EA3F71" w:rsidRPr="00A97486" w:rsidRDefault="00EA3F71" w:rsidP="00EA3F71">
            <w:pPr>
              <w:jc w:val="center"/>
              <w:rPr>
                <w:szCs w:val="21"/>
              </w:rPr>
            </w:pPr>
          </w:p>
        </w:tc>
        <w:tc>
          <w:tcPr>
            <w:tcW w:w="440" w:type="pct"/>
            <w:vAlign w:val="center"/>
          </w:tcPr>
          <w:p w:rsidR="00EA3F71" w:rsidRPr="00A97486" w:rsidRDefault="00EA3F71" w:rsidP="00EA3F71">
            <w:pPr>
              <w:jc w:val="center"/>
              <w:rPr>
                <w:szCs w:val="21"/>
              </w:rPr>
            </w:pPr>
          </w:p>
        </w:tc>
        <w:tc>
          <w:tcPr>
            <w:tcW w:w="503" w:type="pct"/>
            <w:vAlign w:val="center"/>
          </w:tcPr>
          <w:p w:rsidR="00EA3F71" w:rsidRPr="00A97486" w:rsidRDefault="00EA3F71" w:rsidP="00EA3F71">
            <w:pPr>
              <w:jc w:val="center"/>
              <w:rPr>
                <w:szCs w:val="21"/>
              </w:rPr>
            </w:pPr>
          </w:p>
        </w:tc>
        <w:tc>
          <w:tcPr>
            <w:tcW w:w="690" w:type="pct"/>
            <w:vAlign w:val="center"/>
          </w:tcPr>
          <w:p w:rsidR="00EA3F71" w:rsidRPr="00A97486" w:rsidRDefault="00EA3F71" w:rsidP="00EA3F71">
            <w:pPr>
              <w:jc w:val="center"/>
              <w:rPr>
                <w:szCs w:val="21"/>
              </w:rPr>
            </w:pPr>
            <w:r w:rsidRPr="00A97486">
              <w:rPr>
                <w:rFonts w:hint="eastAsia"/>
                <w:szCs w:val="21"/>
              </w:rPr>
              <w:t>检修</w:t>
            </w:r>
          </w:p>
        </w:tc>
        <w:tc>
          <w:tcPr>
            <w:tcW w:w="641" w:type="pct"/>
            <w:vAlign w:val="center"/>
          </w:tcPr>
          <w:p w:rsidR="00EA3F71" w:rsidRPr="00A97486" w:rsidRDefault="00EA3F71" w:rsidP="00EA3F71">
            <w:pPr>
              <w:jc w:val="center"/>
              <w:rPr>
                <w:szCs w:val="21"/>
              </w:rPr>
            </w:pPr>
            <w:r w:rsidRPr="00A97486">
              <w:rPr>
                <w:rFonts w:hint="eastAsia"/>
                <w:szCs w:val="21"/>
              </w:rPr>
              <w:t>检修</w:t>
            </w:r>
          </w:p>
        </w:tc>
        <w:tc>
          <w:tcPr>
            <w:tcW w:w="651" w:type="pct"/>
            <w:vAlign w:val="center"/>
          </w:tcPr>
          <w:p w:rsidR="00EA3F71" w:rsidRPr="00A97486" w:rsidRDefault="00EA3F71" w:rsidP="00EA3F71">
            <w:pPr>
              <w:jc w:val="center"/>
              <w:rPr>
                <w:szCs w:val="21"/>
              </w:rPr>
            </w:pPr>
            <w:r w:rsidRPr="00A97486">
              <w:rPr>
                <w:rFonts w:hint="eastAsia"/>
                <w:szCs w:val="21"/>
              </w:rPr>
              <w:t>检修</w:t>
            </w:r>
          </w:p>
        </w:tc>
      </w:tr>
      <w:tr w:rsidR="00EA3F71" w:rsidRPr="00A97486" w:rsidTr="00EA3F71">
        <w:trPr>
          <w:cantSplit/>
          <w:trHeight w:val="510"/>
          <w:jc w:val="center"/>
        </w:trPr>
        <w:tc>
          <w:tcPr>
            <w:tcW w:w="282" w:type="pct"/>
            <w:vAlign w:val="center"/>
          </w:tcPr>
          <w:p w:rsidR="00EA3F71" w:rsidRPr="00A97486" w:rsidRDefault="00EA3F71" w:rsidP="006C2B1F">
            <w:pPr>
              <w:numPr>
                <w:ilvl w:val="0"/>
                <w:numId w:val="63"/>
              </w:numPr>
              <w:rPr>
                <w:szCs w:val="21"/>
              </w:rPr>
            </w:pPr>
          </w:p>
        </w:tc>
        <w:tc>
          <w:tcPr>
            <w:tcW w:w="916" w:type="pct"/>
            <w:vAlign w:val="center"/>
          </w:tcPr>
          <w:p w:rsidR="00EA3F71" w:rsidRPr="00A97486" w:rsidRDefault="00EA3F71" w:rsidP="00EA3F71">
            <w:pPr>
              <w:rPr>
                <w:szCs w:val="21"/>
              </w:rPr>
            </w:pPr>
            <w:r w:rsidRPr="00A97486">
              <w:rPr>
                <w:szCs w:val="21"/>
              </w:rPr>
              <w:t>锁</w:t>
            </w:r>
          </w:p>
        </w:tc>
        <w:tc>
          <w:tcPr>
            <w:tcW w:w="437" w:type="pct"/>
            <w:vAlign w:val="center"/>
          </w:tcPr>
          <w:p w:rsidR="00EA3F71" w:rsidRPr="00A97486" w:rsidRDefault="00EA3F71" w:rsidP="00EA3F71">
            <w:pPr>
              <w:jc w:val="center"/>
              <w:rPr>
                <w:szCs w:val="21"/>
              </w:rPr>
            </w:pPr>
          </w:p>
        </w:tc>
        <w:tc>
          <w:tcPr>
            <w:tcW w:w="440" w:type="pct"/>
            <w:vAlign w:val="center"/>
          </w:tcPr>
          <w:p w:rsidR="00EA3F71" w:rsidRPr="00A97486" w:rsidRDefault="00EA3F71" w:rsidP="00EA3F71">
            <w:pPr>
              <w:jc w:val="center"/>
              <w:rPr>
                <w:szCs w:val="21"/>
              </w:rPr>
            </w:pPr>
          </w:p>
        </w:tc>
        <w:tc>
          <w:tcPr>
            <w:tcW w:w="440" w:type="pct"/>
            <w:vAlign w:val="center"/>
          </w:tcPr>
          <w:p w:rsidR="00EA3F71" w:rsidRPr="00A97486" w:rsidRDefault="00EA3F71" w:rsidP="00EA3F71">
            <w:pPr>
              <w:jc w:val="center"/>
              <w:rPr>
                <w:szCs w:val="21"/>
              </w:rPr>
            </w:pPr>
          </w:p>
        </w:tc>
        <w:tc>
          <w:tcPr>
            <w:tcW w:w="503" w:type="pct"/>
            <w:vAlign w:val="center"/>
          </w:tcPr>
          <w:p w:rsidR="00EA3F71" w:rsidRPr="00A97486" w:rsidRDefault="00EA3F71" w:rsidP="00EA3F71">
            <w:pPr>
              <w:jc w:val="center"/>
              <w:rPr>
                <w:szCs w:val="21"/>
              </w:rPr>
            </w:pPr>
            <w:r w:rsidRPr="00A97486">
              <w:rPr>
                <w:rFonts w:hint="eastAsia"/>
                <w:szCs w:val="21"/>
              </w:rPr>
              <w:t>检修</w:t>
            </w:r>
          </w:p>
        </w:tc>
        <w:tc>
          <w:tcPr>
            <w:tcW w:w="690" w:type="pct"/>
            <w:vAlign w:val="center"/>
          </w:tcPr>
          <w:p w:rsidR="00EA3F71" w:rsidRPr="00A97486" w:rsidRDefault="00EA3F71" w:rsidP="00EA3F71">
            <w:pPr>
              <w:jc w:val="center"/>
              <w:rPr>
                <w:szCs w:val="21"/>
              </w:rPr>
            </w:pPr>
            <w:r w:rsidRPr="00A97486">
              <w:rPr>
                <w:rFonts w:hint="eastAsia"/>
                <w:szCs w:val="21"/>
              </w:rPr>
              <w:t>检修</w:t>
            </w:r>
          </w:p>
        </w:tc>
        <w:tc>
          <w:tcPr>
            <w:tcW w:w="641" w:type="pct"/>
            <w:vAlign w:val="center"/>
          </w:tcPr>
          <w:p w:rsidR="00EA3F71" w:rsidRPr="00A97486" w:rsidRDefault="00EA3F71" w:rsidP="00EA3F71">
            <w:pPr>
              <w:jc w:val="center"/>
              <w:rPr>
                <w:szCs w:val="21"/>
              </w:rPr>
            </w:pPr>
            <w:r w:rsidRPr="00A97486">
              <w:rPr>
                <w:rFonts w:hint="eastAsia"/>
                <w:szCs w:val="21"/>
              </w:rPr>
              <w:t>检修</w:t>
            </w:r>
          </w:p>
        </w:tc>
        <w:tc>
          <w:tcPr>
            <w:tcW w:w="651" w:type="pct"/>
            <w:vAlign w:val="center"/>
          </w:tcPr>
          <w:p w:rsidR="00EA3F71" w:rsidRPr="00A97486" w:rsidRDefault="00EA3F71" w:rsidP="00EA3F71">
            <w:pPr>
              <w:jc w:val="center"/>
              <w:rPr>
                <w:szCs w:val="21"/>
              </w:rPr>
            </w:pPr>
            <w:r w:rsidRPr="00A97486">
              <w:rPr>
                <w:rFonts w:hint="eastAsia"/>
                <w:szCs w:val="21"/>
              </w:rPr>
              <w:t>检修</w:t>
            </w:r>
          </w:p>
        </w:tc>
      </w:tr>
      <w:tr w:rsidR="00EA3F71" w:rsidRPr="00A97486" w:rsidTr="00EA3F71">
        <w:trPr>
          <w:cantSplit/>
          <w:trHeight w:val="510"/>
          <w:jc w:val="center"/>
        </w:trPr>
        <w:tc>
          <w:tcPr>
            <w:tcW w:w="282" w:type="pct"/>
            <w:vAlign w:val="center"/>
          </w:tcPr>
          <w:p w:rsidR="00EA3F71" w:rsidRPr="00A97486" w:rsidRDefault="00EA3F71" w:rsidP="006C2B1F">
            <w:pPr>
              <w:numPr>
                <w:ilvl w:val="0"/>
                <w:numId w:val="63"/>
              </w:numPr>
              <w:rPr>
                <w:szCs w:val="21"/>
              </w:rPr>
            </w:pPr>
          </w:p>
        </w:tc>
        <w:tc>
          <w:tcPr>
            <w:tcW w:w="916" w:type="pct"/>
            <w:vAlign w:val="center"/>
          </w:tcPr>
          <w:p w:rsidR="00EA3F71" w:rsidRPr="00A97486" w:rsidRDefault="00EA3F71" w:rsidP="00EA3F71">
            <w:pPr>
              <w:rPr>
                <w:szCs w:val="21"/>
              </w:rPr>
            </w:pPr>
            <w:r w:rsidRPr="00A97486">
              <w:rPr>
                <w:rFonts w:hint="eastAsia"/>
                <w:szCs w:val="21"/>
              </w:rPr>
              <w:t>变频器</w:t>
            </w:r>
          </w:p>
        </w:tc>
        <w:tc>
          <w:tcPr>
            <w:tcW w:w="437" w:type="pct"/>
            <w:vAlign w:val="center"/>
          </w:tcPr>
          <w:p w:rsidR="00EA3F71" w:rsidRPr="00A97486" w:rsidRDefault="00EA3F71" w:rsidP="00EA3F71">
            <w:pPr>
              <w:jc w:val="center"/>
              <w:rPr>
                <w:szCs w:val="21"/>
              </w:rPr>
            </w:pPr>
          </w:p>
        </w:tc>
        <w:tc>
          <w:tcPr>
            <w:tcW w:w="440" w:type="pct"/>
            <w:vAlign w:val="center"/>
          </w:tcPr>
          <w:p w:rsidR="00EA3F71" w:rsidRPr="00A97486" w:rsidRDefault="00EA3F71" w:rsidP="00EA3F71">
            <w:pPr>
              <w:jc w:val="center"/>
              <w:rPr>
                <w:szCs w:val="21"/>
              </w:rPr>
            </w:pPr>
          </w:p>
        </w:tc>
        <w:tc>
          <w:tcPr>
            <w:tcW w:w="440" w:type="pct"/>
            <w:vAlign w:val="center"/>
          </w:tcPr>
          <w:p w:rsidR="00EA3F71" w:rsidRPr="00A97486" w:rsidRDefault="00EA3F71" w:rsidP="00EA3F71">
            <w:pPr>
              <w:jc w:val="center"/>
              <w:rPr>
                <w:szCs w:val="21"/>
              </w:rPr>
            </w:pPr>
          </w:p>
        </w:tc>
        <w:tc>
          <w:tcPr>
            <w:tcW w:w="503" w:type="pct"/>
            <w:vAlign w:val="center"/>
          </w:tcPr>
          <w:p w:rsidR="00EA3F71" w:rsidRPr="00A97486" w:rsidRDefault="00EA3F71" w:rsidP="00EA3F71">
            <w:pPr>
              <w:jc w:val="center"/>
              <w:rPr>
                <w:szCs w:val="21"/>
              </w:rPr>
            </w:pPr>
            <w:r w:rsidRPr="00A97486">
              <w:rPr>
                <w:rFonts w:hint="eastAsia"/>
                <w:szCs w:val="21"/>
              </w:rPr>
              <w:t>检修</w:t>
            </w:r>
          </w:p>
        </w:tc>
        <w:tc>
          <w:tcPr>
            <w:tcW w:w="690" w:type="pct"/>
            <w:vAlign w:val="center"/>
          </w:tcPr>
          <w:p w:rsidR="00EA3F71" w:rsidRPr="00A97486" w:rsidRDefault="00EA3F71" w:rsidP="00EA3F71">
            <w:pPr>
              <w:jc w:val="center"/>
              <w:rPr>
                <w:szCs w:val="21"/>
              </w:rPr>
            </w:pPr>
            <w:r w:rsidRPr="00A97486">
              <w:rPr>
                <w:rFonts w:hint="eastAsia"/>
                <w:szCs w:val="21"/>
              </w:rPr>
              <w:t>检修</w:t>
            </w:r>
          </w:p>
        </w:tc>
        <w:tc>
          <w:tcPr>
            <w:tcW w:w="641" w:type="pct"/>
            <w:vAlign w:val="center"/>
          </w:tcPr>
          <w:p w:rsidR="00EA3F71" w:rsidRPr="00A97486" w:rsidRDefault="00EA3F71" w:rsidP="00EA3F71">
            <w:pPr>
              <w:jc w:val="center"/>
              <w:rPr>
                <w:szCs w:val="21"/>
              </w:rPr>
            </w:pPr>
            <w:r w:rsidRPr="00A97486">
              <w:rPr>
                <w:rFonts w:hint="eastAsia"/>
                <w:szCs w:val="21"/>
              </w:rPr>
              <w:t>检修</w:t>
            </w:r>
          </w:p>
        </w:tc>
        <w:tc>
          <w:tcPr>
            <w:tcW w:w="651" w:type="pct"/>
            <w:vAlign w:val="center"/>
          </w:tcPr>
          <w:p w:rsidR="00EA3F71" w:rsidRPr="00A97486" w:rsidRDefault="00EA3F71" w:rsidP="00EA3F71">
            <w:pPr>
              <w:jc w:val="center"/>
              <w:rPr>
                <w:szCs w:val="21"/>
              </w:rPr>
            </w:pPr>
            <w:r w:rsidRPr="00A97486">
              <w:rPr>
                <w:rFonts w:hint="eastAsia"/>
                <w:szCs w:val="21"/>
              </w:rPr>
              <w:t>检修</w:t>
            </w:r>
          </w:p>
        </w:tc>
      </w:tr>
      <w:tr w:rsidR="00EA3F71" w:rsidRPr="00A97486" w:rsidTr="00EA3F71">
        <w:trPr>
          <w:cantSplit/>
          <w:trHeight w:val="510"/>
          <w:jc w:val="center"/>
        </w:trPr>
        <w:tc>
          <w:tcPr>
            <w:tcW w:w="282" w:type="pct"/>
            <w:vAlign w:val="center"/>
          </w:tcPr>
          <w:p w:rsidR="00EA3F71" w:rsidRPr="00A97486" w:rsidRDefault="00EA3F71" w:rsidP="006C2B1F">
            <w:pPr>
              <w:numPr>
                <w:ilvl w:val="0"/>
                <w:numId w:val="63"/>
              </w:numPr>
              <w:rPr>
                <w:szCs w:val="21"/>
              </w:rPr>
            </w:pPr>
          </w:p>
        </w:tc>
        <w:tc>
          <w:tcPr>
            <w:tcW w:w="916" w:type="pct"/>
            <w:vAlign w:val="center"/>
          </w:tcPr>
          <w:p w:rsidR="00EA3F71" w:rsidRPr="00A97486" w:rsidRDefault="00EA3F71" w:rsidP="00EA3F71">
            <w:pPr>
              <w:rPr>
                <w:szCs w:val="21"/>
              </w:rPr>
            </w:pPr>
            <w:r w:rsidRPr="00A97486">
              <w:rPr>
                <w:rFonts w:hint="eastAsia"/>
                <w:szCs w:val="21"/>
              </w:rPr>
              <w:t>四通换向阀及线圈</w:t>
            </w:r>
          </w:p>
        </w:tc>
        <w:tc>
          <w:tcPr>
            <w:tcW w:w="437" w:type="pct"/>
            <w:vAlign w:val="center"/>
          </w:tcPr>
          <w:p w:rsidR="00EA3F71" w:rsidRPr="00A97486" w:rsidRDefault="00EA3F71" w:rsidP="00EA3F71">
            <w:pPr>
              <w:jc w:val="center"/>
              <w:rPr>
                <w:szCs w:val="21"/>
              </w:rPr>
            </w:pPr>
          </w:p>
        </w:tc>
        <w:tc>
          <w:tcPr>
            <w:tcW w:w="440" w:type="pct"/>
            <w:vAlign w:val="center"/>
          </w:tcPr>
          <w:p w:rsidR="00EA3F71" w:rsidRPr="00A97486" w:rsidRDefault="00EA3F71" w:rsidP="00EA3F71">
            <w:pPr>
              <w:jc w:val="center"/>
              <w:rPr>
                <w:szCs w:val="21"/>
              </w:rPr>
            </w:pPr>
          </w:p>
        </w:tc>
        <w:tc>
          <w:tcPr>
            <w:tcW w:w="440" w:type="pct"/>
            <w:vAlign w:val="center"/>
          </w:tcPr>
          <w:p w:rsidR="00EA3F71" w:rsidRPr="00A97486" w:rsidRDefault="00EA3F71" w:rsidP="00EA3F71">
            <w:pPr>
              <w:jc w:val="center"/>
              <w:rPr>
                <w:szCs w:val="21"/>
              </w:rPr>
            </w:pPr>
          </w:p>
        </w:tc>
        <w:tc>
          <w:tcPr>
            <w:tcW w:w="503" w:type="pct"/>
            <w:vAlign w:val="center"/>
          </w:tcPr>
          <w:p w:rsidR="00EA3F71" w:rsidRPr="00A97486" w:rsidRDefault="00EA3F71" w:rsidP="00EA3F71">
            <w:pPr>
              <w:jc w:val="center"/>
              <w:rPr>
                <w:szCs w:val="21"/>
              </w:rPr>
            </w:pPr>
          </w:p>
        </w:tc>
        <w:tc>
          <w:tcPr>
            <w:tcW w:w="690" w:type="pct"/>
            <w:vAlign w:val="center"/>
          </w:tcPr>
          <w:p w:rsidR="00EA3F71" w:rsidRPr="00A97486" w:rsidRDefault="00EA3F71" w:rsidP="00EA3F71">
            <w:pPr>
              <w:jc w:val="center"/>
              <w:rPr>
                <w:szCs w:val="21"/>
              </w:rPr>
            </w:pPr>
            <w:r w:rsidRPr="00A97486">
              <w:rPr>
                <w:rFonts w:hint="eastAsia"/>
                <w:szCs w:val="21"/>
              </w:rPr>
              <w:t>检修</w:t>
            </w:r>
          </w:p>
        </w:tc>
        <w:tc>
          <w:tcPr>
            <w:tcW w:w="641" w:type="pct"/>
            <w:vAlign w:val="center"/>
          </w:tcPr>
          <w:p w:rsidR="00EA3F71" w:rsidRPr="00A97486" w:rsidRDefault="00EA3F71" w:rsidP="00EA3F71">
            <w:pPr>
              <w:jc w:val="center"/>
              <w:rPr>
                <w:szCs w:val="21"/>
              </w:rPr>
            </w:pPr>
            <w:r w:rsidRPr="00A97486">
              <w:rPr>
                <w:rFonts w:hint="eastAsia"/>
                <w:szCs w:val="21"/>
              </w:rPr>
              <w:t>更换</w:t>
            </w:r>
          </w:p>
        </w:tc>
        <w:tc>
          <w:tcPr>
            <w:tcW w:w="651" w:type="pct"/>
            <w:vAlign w:val="center"/>
          </w:tcPr>
          <w:p w:rsidR="00EA3F71" w:rsidRPr="00A97486" w:rsidRDefault="00EA3F71" w:rsidP="00EA3F71">
            <w:pPr>
              <w:jc w:val="center"/>
              <w:rPr>
                <w:szCs w:val="21"/>
              </w:rPr>
            </w:pPr>
            <w:r w:rsidRPr="00A97486">
              <w:rPr>
                <w:rFonts w:hint="eastAsia"/>
                <w:szCs w:val="21"/>
              </w:rPr>
              <w:t>检修</w:t>
            </w:r>
          </w:p>
        </w:tc>
      </w:tr>
      <w:tr w:rsidR="00EA3F71" w:rsidRPr="00A97486" w:rsidTr="00EA3F71">
        <w:trPr>
          <w:cantSplit/>
          <w:trHeight w:val="510"/>
          <w:jc w:val="center"/>
        </w:trPr>
        <w:tc>
          <w:tcPr>
            <w:tcW w:w="282" w:type="pct"/>
            <w:vAlign w:val="center"/>
          </w:tcPr>
          <w:p w:rsidR="00EA3F71" w:rsidRPr="00A97486" w:rsidRDefault="00EA3F71" w:rsidP="006C2B1F">
            <w:pPr>
              <w:numPr>
                <w:ilvl w:val="0"/>
                <w:numId w:val="63"/>
              </w:numPr>
              <w:rPr>
                <w:szCs w:val="21"/>
              </w:rPr>
            </w:pPr>
          </w:p>
        </w:tc>
        <w:tc>
          <w:tcPr>
            <w:tcW w:w="916" w:type="pct"/>
            <w:vAlign w:val="center"/>
          </w:tcPr>
          <w:p w:rsidR="00EA3F71" w:rsidRPr="00A97486" w:rsidRDefault="00EA3F71" w:rsidP="00EA3F71">
            <w:pPr>
              <w:rPr>
                <w:szCs w:val="21"/>
              </w:rPr>
            </w:pPr>
            <w:r w:rsidRPr="00A97486">
              <w:rPr>
                <w:rFonts w:hint="eastAsia"/>
                <w:szCs w:val="21"/>
              </w:rPr>
              <w:t>四通换向阀及线圈</w:t>
            </w:r>
          </w:p>
        </w:tc>
        <w:tc>
          <w:tcPr>
            <w:tcW w:w="437" w:type="pct"/>
            <w:vAlign w:val="center"/>
          </w:tcPr>
          <w:p w:rsidR="00EA3F71" w:rsidRPr="00A97486" w:rsidRDefault="00EA3F71" w:rsidP="00EA3F71">
            <w:pPr>
              <w:jc w:val="center"/>
              <w:rPr>
                <w:szCs w:val="21"/>
              </w:rPr>
            </w:pPr>
          </w:p>
        </w:tc>
        <w:tc>
          <w:tcPr>
            <w:tcW w:w="440" w:type="pct"/>
            <w:vAlign w:val="center"/>
          </w:tcPr>
          <w:p w:rsidR="00EA3F71" w:rsidRPr="00A97486" w:rsidRDefault="00EA3F71" w:rsidP="00EA3F71">
            <w:pPr>
              <w:jc w:val="center"/>
              <w:rPr>
                <w:szCs w:val="21"/>
              </w:rPr>
            </w:pPr>
          </w:p>
        </w:tc>
        <w:tc>
          <w:tcPr>
            <w:tcW w:w="440" w:type="pct"/>
            <w:vAlign w:val="center"/>
          </w:tcPr>
          <w:p w:rsidR="00EA3F71" w:rsidRPr="00A97486" w:rsidRDefault="00EA3F71" w:rsidP="00EA3F71">
            <w:pPr>
              <w:jc w:val="center"/>
              <w:rPr>
                <w:szCs w:val="21"/>
              </w:rPr>
            </w:pPr>
          </w:p>
        </w:tc>
        <w:tc>
          <w:tcPr>
            <w:tcW w:w="503" w:type="pct"/>
            <w:vAlign w:val="center"/>
          </w:tcPr>
          <w:p w:rsidR="00EA3F71" w:rsidRPr="00A97486" w:rsidRDefault="00EA3F71" w:rsidP="00EA3F71">
            <w:pPr>
              <w:jc w:val="center"/>
              <w:rPr>
                <w:szCs w:val="21"/>
              </w:rPr>
            </w:pPr>
          </w:p>
        </w:tc>
        <w:tc>
          <w:tcPr>
            <w:tcW w:w="690" w:type="pct"/>
            <w:vAlign w:val="center"/>
          </w:tcPr>
          <w:p w:rsidR="00EA3F71" w:rsidRPr="00A97486" w:rsidRDefault="00EA3F71" w:rsidP="00EA3F71">
            <w:pPr>
              <w:jc w:val="center"/>
              <w:rPr>
                <w:szCs w:val="21"/>
              </w:rPr>
            </w:pPr>
            <w:r w:rsidRPr="00A97486">
              <w:rPr>
                <w:rFonts w:hint="eastAsia"/>
                <w:szCs w:val="21"/>
              </w:rPr>
              <w:t>检修</w:t>
            </w:r>
          </w:p>
        </w:tc>
        <w:tc>
          <w:tcPr>
            <w:tcW w:w="641" w:type="pct"/>
            <w:vAlign w:val="center"/>
          </w:tcPr>
          <w:p w:rsidR="00EA3F71" w:rsidRPr="00A97486" w:rsidRDefault="00EA3F71" w:rsidP="00EA3F71">
            <w:pPr>
              <w:jc w:val="center"/>
              <w:rPr>
                <w:szCs w:val="21"/>
              </w:rPr>
            </w:pPr>
            <w:r w:rsidRPr="00A97486">
              <w:rPr>
                <w:rFonts w:hint="eastAsia"/>
                <w:szCs w:val="21"/>
              </w:rPr>
              <w:t>更换</w:t>
            </w:r>
          </w:p>
        </w:tc>
        <w:tc>
          <w:tcPr>
            <w:tcW w:w="651" w:type="pct"/>
            <w:vAlign w:val="center"/>
          </w:tcPr>
          <w:p w:rsidR="00EA3F71" w:rsidRPr="00A97486" w:rsidRDefault="00EA3F71" w:rsidP="00EA3F71">
            <w:pPr>
              <w:jc w:val="center"/>
              <w:rPr>
                <w:szCs w:val="21"/>
              </w:rPr>
            </w:pPr>
            <w:r w:rsidRPr="00A97486">
              <w:rPr>
                <w:rFonts w:hint="eastAsia"/>
                <w:szCs w:val="21"/>
              </w:rPr>
              <w:t>检修</w:t>
            </w:r>
          </w:p>
        </w:tc>
      </w:tr>
      <w:tr w:rsidR="00EA3F71" w:rsidRPr="00A97486" w:rsidTr="00EA3F71">
        <w:trPr>
          <w:cantSplit/>
          <w:trHeight w:val="510"/>
          <w:jc w:val="center"/>
        </w:trPr>
        <w:tc>
          <w:tcPr>
            <w:tcW w:w="282" w:type="pct"/>
            <w:vAlign w:val="center"/>
          </w:tcPr>
          <w:p w:rsidR="00EA3F71" w:rsidRPr="00A97486" w:rsidRDefault="00EA3F71" w:rsidP="006C2B1F">
            <w:pPr>
              <w:numPr>
                <w:ilvl w:val="0"/>
                <w:numId w:val="63"/>
              </w:numPr>
              <w:rPr>
                <w:szCs w:val="21"/>
              </w:rPr>
            </w:pPr>
          </w:p>
        </w:tc>
        <w:tc>
          <w:tcPr>
            <w:tcW w:w="916" w:type="pct"/>
            <w:vAlign w:val="center"/>
          </w:tcPr>
          <w:p w:rsidR="00EA3F71" w:rsidRPr="00A97486" w:rsidRDefault="00EA3F71" w:rsidP="00EA3F71">
            <w:pPr>
              <w:rPr>
                <w:szCs w:val="21"/>
              </w:rPr>
            </w:pPr>
            <w:r w:rsidRPr="00A97486">
              <w:rPr>
                <w:rFonts w:hint="eastAsia"/>
                <w:szCs w:val="21"/>
              </w:rPr>
              <w:t>远程</w:t>
            </w:r>
            <w:r w:rsidRPr="00A97486">
              <w:rPr>
                <w:rFonts w:hint="eastAsia"/>
                <w:szCs w:val="21"/>
              </w:rPr>
              <w:t>I/O</w:t>
            </w:r>
            <w:r w:rsidRPr="00A97486">
              <w:rPr>
                <w:rFonts w:hint="eastAsia"/>
                <w:szCs w:val="21"/>
              </w:rPr>
              <w:t>模块</w:t>
            </w:r>
          </w:p>
        </w:tc>
        <w:tc>
          <w:tcPr>
            <w:tcW w:w="437" w:type="pct"/>
            <w:vAlign w:val="center"/>
          </w:tcPr>
          <w:p w:rsidR="00EA3F71" w:rsidRPr="00A97486" w:rsidRDefault="00EA3F71" w:rsidP="00EA3F71">
            <w:pPr>
              <w:jc w:val="center"/>
              <w:rPr>
                <w:szCs w:val="21"/>
              </w:rPr>
            </w:pPr>
          </w:p>
        </w:tc>
        <w:tc>
          <w:tcPr>
            <w:tcW w:w="440" w:type="pct"/>
            <w:vAlign w:val="center"/>
          </w:tcPr>
          <w:p w:rsidR="00EA3F71" w:rsidRPr="00A97486" w:rsidRDefault="00EA3F71" w:rsidP="00EA3F71">
            <w:pPr>
              <w:jc w:val="center"/>
              <w:rPr>
                <w:szCs w:val="21"/>
              </w:rPr>
            </w:pPr>
          </w:p>
        </w:tc>
        <w:tc>
          <w:tcPr>
            <w:tcW w:w="440" w:type="pct"/>
            <w:vAlign w:val="center"/>
          </w:tcPr>
          <w:p w:rsidR="00EA3F71" w:rsidRPr="00A97486" w:rsidRDefault="00EA3F71" w:rsidP="00EA3F71">
            <w:pPr>
              <w:jc w:val="center"/>
              <w:rPr>
                <w:szCs w:val="21"/>
              </w:rPr>
            </w:pPr>
          </w:p>
        </w:tc>
        <w:tc>
          <w:tcPr>
            <w:tcW w:w="503" w:type="pct"/>
            <w:vAlign w:val="center"/>
          </w:tcPr>
          <w:p w:rsidR="00EA3F71" w:rsidRPr="00A97486" w:rsidRDefault="00EA3F71" w:rsidP="00EA3F71">
            <w:pPr>
              <w:jc w:val="center"/>
              <w:rPr>
                <w:szCs w:val="21"/>
              </w:rPr>
            </w:pPr>
            <w:r w:rsidRPr="00A97486">
              <w:rPr>
                <w:rFonts w:hint="eastAsia"/>
                <w:szCs w:val="21"/>
              </w:rPr>
              <w:t>检修</w:t>
            </w:r>
          </w:p>
        </w:tc>
        <w:tc>
          <w:tcPr>
            <w:tcW w:w="690" w:type="pct"/>
            <w:vAlign w:val="center"/>
          </w:tcPr>
          <w:p w:rsidR="00EA3F71" w:rsidRPr="00A97486" w:rsidRDefault="00EA3F71" w:rsidP="00EA3F71">
            <w:pPr>
              <w:jc w:val="center"/>
              <w:rPr>
                <w:szCs w:val="21"/>
              </w:rPr>
            </w:pPr>
            <w:r w:rsidRPr="00A97486">
              <w:rPr>
                <w:rFonts w:hint="eastAsia"/>
                <w:szCs w:val="21"/>
              </w:rPr>
              <w:t>检修</w:t>
            </w:r>
          </w:p>
        </w:tc>
        <w:tc>
          <w:tcPr>
            <w:tcW w:w="641" w:type="pct"/>
            <w:vAlign w:val="center"/>
          </w:tcPr>
          <w:p w:rsidR="00EA3F71" w:rsidRPr="00A97486" w:rsidRDefault="00EA3F71" w:rsidP="00EA3F71">
            <w:pPr>
              <w:jc w:val="center"/>
              <w:rPr>
                <w:szCs w:val="21"/>
              </w:rPr>
            </w:pPr>
            <w:r w:rsidRPr="00A97486">
              <w:rPr>
                <w:rFonts w:hint="eastAsia"/>
                <w:szCs w:val="21"/>
              </w:rPr>
              <w:t>检修</w:t>
            </w:r>
          </w:p>
        </w:tc>
        <w:tc>
          <w:tcPr>
            <w:tcW w:w="651" w:type="pct"/>
            <w:vAlign w:val="center"/>
          </w:tcPr>
          <w:p w:rsidR="00EA3F71" w:rsidRPr="00A97486" w:rsidRDefault="00EA3F71" w:rsidP="00EA3F71">
            <w:pPr>
              <w:jc w:val="center"/>
              <w:rPr>
                <w:szCs w:val="21"/>
              </w:rPr>
            </w:pPr>
            <w:r w:rsidRPr="00A97486">
              <w:rPr>
                <w:rFonts w:hint="eastAsia"/>
                <w:szCs w:val="21"/>
              </w:rPr>
              <w:t>检修</w:t>
            </w:r>
          </w:p>
        </w:tc>
      </w:tr>
      <w:tr w:rsidR="00EA3F71" w:rsidRPr="00A97486" w:rsidTr="00EA3F71">
        <w:trPr>
          <w:cantSplit/>
          <w:trHeight w:val="510"/>
          <w:jc w:val="center"/>
        </w:trPr>
        <w:tc>
          <w:tcPr>
            <w:tcW w:w="282" w:type="pct"/>
            <w:vAlign w:val="center"/>
          </w:tcPr>
          <w:p w:rsidR="00EA3F71" w:rsidRPr="00A97486" w:rsidRDefault="00EA3F71" w:rsidP="006C2B1F">
            <w:pPr>
              <w:numPr>
                <w:ilvl w:val="0"/>
                <w:numId w:val="63"/>
              </w:numPr>
              <w:rPr>
                <w:szCs w:val="21"/>
              </w:rPr>
            </w:pPr>
          </w:p>
        </w:tc>
        <w:tc>
          <w:tcPr>
            <w:tcW w:w="916" w:type="pct"/>
            <w:vAlign w:val="center"/>
          </w:tcPr>
          <w:p w:rsidR="00EA3F71" w:rsidRPr="00A97486" w:rsidRDefault="00EA3F71" w:rsidP="00EA3F71">
            <w:pPr>
              <w:rPr>
                <w:szCs w:val="21"/>
              </w:rPr>
            </w:pPr>
            <w:r w:rsidRPr="00A97486">
              <w:rPr>
                <w:rFonts w:hint="eastAsia"/>
                <w:szCs w:val="21"/>
              </w:rPr>
              <w:t>DC</w:t>
            </w:r>
            <w:r w:rsidRPr="00A97486">
              <w:rPr>
                <w:szCs w:val="21"/>
              </w:rPr>
              <w:t>24</w:t>
            </w:r>
            <w:r w:rsidRPr="00A97486">
              <w:rPr>
                <w:rFonts w:hint="eastAsia"/>
                <w:szCs w:val="21"/>
              </w:rPr>
              <w:t>V</w:t>
            </w:r>
            <w:r w:rsidRPr="00A97486">
              <w:rPr>
                <w:rFonts w:hint="eastAsia"/>
                <w:szCs w:val="21"/>
              </w:rPr>
              <w:t>电源</w:t>
            </w:r>
          </w:p>
        </w:tc>
        <w:tc>
          <w:tcPr>
            <w:tcW w:w="437" w:type="pct"/>
            <w:vAlign w:val="center"/>
          </w:tcPr>
          <w:p w:rsidR="00EA3F71" w:rsidRPr="00A97486" w:rsidRDefault="00EA3F71" w:rsidP="00EA3F71">
            <w:pPr>
              <w:jc w:val="center"/>
              <w:rPr>
                <w:szCs w:val="21"/>
              </w:rPr>
            </w:pPr>
          </w:p>
        </w:tc>
        <w:tc>
          <w:tcPr>
            <w:tcW w:w="440" w:type="pct"/>
            <w:vAlign w:val="center"/>
          </w:tcPr>
          <w:p w:rsidR="00EA3F71" w:rsidRPr="00A97486" w:rsidRDefault="00EA3F71" w:rsidP="00EA3F71">
            <w:pPr>
              <w:jc w:val="center"/>
              <w:rPr>
                <w:szCs w:val="21"/>
              </w:rPr>
            </w:pPr>
          </w:p>
        </w:tc>
        <w:tc>
          <w:tcPr>
            <w:tcW w:w="440" w:type="pct"/>
            <w:vAlign w:val="center"/>
          </w:tcPr>
          <w:p w:rsidR="00EA3F71" w:rsidRPr="00A97486" w:rsidRDefault="00EA3F71" w:rsidP="00EA3F71">
            <w:pPr>
              <w:jc w:val="center"/>
              <w:rPr>
                <w:szCs w:val="21"/>
              </w:rPr>
            </w:pPr>
          </w:p>
        </w:tc>
        <w:tc>
          <w:tcPr>
            <w:tcW w:w="503" w:type="pct"/>
            <w:vAlign w:val="center"/>
          </w:tcPr>
          <w:p w:rsidR="00EA3F71" w:rsidRPr="00A97486" w:rsidRDefault="00EA3F71" w:rsidP="00EA3F71">
            <w:pPr>
              <w:jc w:val="center"/>
              <w:rPr>
                <w:szCs w:val="21"/>
              </w:rPr>
            </w:pPr>
            <w:r w:rsidRPr="00A97486">
              <w:rPr>
                <w:rFonts w:hint="eastAsia"/>
                <w:szCs w:val="21"/>
              </w:rPr>
              <w:t>检修</w:t>
            </w:r>
          </w:p>
        </w:tc>
        <w:tc>
          <w:tcPr>
            <w:tcW w:w="690" w:type="pct"/>
            <w:vAlign w:val="center"/>
          </w:tcPr>
          <w:p w:rsidR="00EA3F71" w:rsidRPr="00A97486" w:rsidRDefault="00EA3F71" w:rsidP="00EA3F71">
            <w:pPr>
              <w:jc w:val="center"/>
              <w:rPr>
                <w:szCs w:val="21"/>
              </w:rPr>
            </w:pPr>
            <w:r w:rsidRPr="00A97486">
              <w:rPr>
                <w:rFonts w:hint="eastAsia"/>
                <w:szCs w:val="21"/>
              </w:rPr>
              <w:t>检修</w:t>
            </w:r>
          </w:p>
        </w:tc>
        <w:tc>
          <w:tcPr>
            <w:tcW w:w="641" w:type="pct"/>
            <w:vAlign w:val="center"/>
          </w:tcPr>
          <w:p w:rsidR="00EA3F71" w:rsidRPr="00A97486" w:rsidRDefault="00EA3F71" w:rsidP="00EA3F71">
            <w:pPr>
              <w:jc w:val="center"/>
              <w:rPr>
                <w:szCs w:val="21"/>
              </w:rPr>
            </w:pPr>
            <w:r w:rsidRPr="00A97486">
              <w:rPr>
                <w:rFonts w:hint="eastAsia"/>
                <w:szCs w:val="21"/>
              </w:rPr>
              <w:t>检修</w:t>
            </w:r>
          </w:p>
        </w:tc>
        <w:tc>
          <w:tcPr>
            <w:tcW w:w="651" w:type="pct"/>
            <w:vAlign w:val="center"/>
          </w:tcPr>
          <w:p w:rsidR="00EA3F71" w:rsidRPr="00A97486" w:rsidRDefault="00EA3F71" w:rsidP="00EA3F71">
            <w:pPr>
              <w:jc w:val="center"/>
              <w:rPr>
                <w:szCs w:val="21"/>
              </w:rPr>
            </w:pPr>
            <w:r w:rsidRPr="00A97486">
              <w:rPr>
                <w:rFonts w:hint="eastAsia"/>
                <w:szCs w:val="21"/>
              </w:rPr>
              <w:t>检修</w:t>
            </w:r>
          </w:p>
        </w:tc>
      </w:tr>
    </w:tbl>
    <w:p w:rsidR="00EA3F71" w:rsidRPr="00A97486" w:rsidRDefault="00EA3F71" w:rsidP="00EA3F71">
      <w:pPr>
        <w:spacing w:line="360" w:lineRule="auto"/>
        <w:rPr>
          <w:b/>
          <w:sz w:val="24"/>
        </w:rPr>
      </w:pPr>
    </w:p>
    <w:p w:rsidR="00EA3F71" w:rsidRPr="00A97486" w:rsidRDefault="00EA3F71" w:rsidP="00EA3F71">
      <w:pPr>
        <w:spacing w:line="360" w:lineRule="auto"/>
        <w:jc w:val="center"/>
        <w:rPr>
          <w:b/>
          <w:sz w:val="24"/>
        </w:rPr>
      </w:pPr>
      <w:r w:rsidRPr="00A97486">
        <w:rPr>
          <w:rFonts w:hint="eastAsia"/>
          <w:b/>
          <w:sz w:val="24"/>
        </w:rPr>
        <w:t>月检具体内容与步骤</w:t>
      </w:r>
    </w:p>
    <w:tbl>
      <w:tblPr>
        <w:tblW w:w="940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10"/>
        <w:gridCol w:w="1701"/>
        <w:gridCol w:w="6991"/>
      </w:tblGrid>
      <w:tr w:rsidR="00EA3F71" w:rsidRPr="00A97486" w:rsidTr="00EA3F71">
        <w:trPr>
          <w:jc w:val="center"/>
        </w:trPr>
        <w:tc>
          <w:tcPr>
            <w:tcW w:w="710" w:type="dxa"/>
            <w:shd w:val="clear" w:color="auto" w:fill="auto"/>
          </w:tcPr>
          <w:p w:rsidR="00EA3F71" w:rsidRPr="00A97486" w:rsidRDefault="00EA3F71" w:rsidP="00EA3F71">
            <w:r w:rsidRPr="00A97486">
              <w:rPr>
                <w:rFonts w:hint="eastAsia"/>
              </w:rPr>
              <w:t>序号</w:t>
            </w:r>
          </w:p>
        </w:tc>
        <w:tc>
          <w:tcPr>
            <w:tcW w:w="1701" w:type="dxa"/>
            <w:shd w:val="clear" w:color="auto" w:fill="auto"/>
          </w:tcPr>
          <w:p w:rsidR="00EA3F71" w:rsidRPr="00A97486" w:rsidRDefault="00EA3F71" w:rsidP="00EA3F71">
            <w:r w:rsidRPr="00A97486">
              <w:rPr>
                <w:rFonts w:hint="eastAsia"/>
              </w:rPr>
              <w:t>检查内容</w:t>
            </w:r>
          </w:p>
        </w:tc>
        <w:tc>
          <w:tcPr>
            <w:tcW w:w="6991" w:type="dxa"/>
            <w:shd w:val="clear" w:color="auto" w:fill="auto"/>
          </w:tcPr>
          <w:p w:rsidR="00EA3F71" w:rsidRPr="00A97486" w:rsidRDefault="00EA3F71" w:rsidP="00EA3F71">
            <w:r w:rsidRPr="00A97486">
              <w:rPr>
                <w:rFonts w:hint="eastAsia"/>
              </w:rPr>
              <w:t>步骤</w:t>
            </w:r>
          </w:p>
        </w:tc>
      </w:tr>
      <w:tr w:rsidR="00EA3F71" w:rsidRPr="00A97486" w:rsidTr="00EA3F71">
        <w:trPr>
          <w:jc w:val="center"/>
        </w:trPr>
        <w:tc>
          <w:tcPr>
            <w:tcW w:w="710" w:type="dxa"/>
            <w:shd w:val="clear" w:color="auto" w:fill="auto"/>
          </w:tcPr>
          <w:p w:rsidR="00EA3F71" w:rsidRPr="00A97486" w:rsidRDefault="00EA3F71" w:rsidP="00EA3F71">
            <w:r w:rsidRPr="00A97486">
              <w:rPr>
                <w:rFonts w:hint="eastAsia"/>
              </w:rPr>
              <w:t>1</w:t>
            </w:r>
          </w:p>
        </w:tc>
        <w:tc>
          <w:tcPr>
            <w:tcW w:w="1701" w:type="dxa"/>
            <w:shd w:val="clear" w:color="auto" w:fill="auto"/>
          </w:tcPr>
          <w:p w:rsidR="00EA3F71" w:rsidRPr="00A97486" w:rsidRDefault="00EA3F71" w:rsidP="00EA3F71">
            <w:r w:rsidRPr="00A97486">
              <w:rPr>
                <w:rFonts w:hint="eastAsia"/>
                <w:szCs w:val="21"/>
              </w:rPr>
              <w:t>检查新风滤网，如有堵塞或损坏，更换</w:t>
            </w:r>
            <w:r w:rsidRPr="00A97486">
              <w:rPr>
                <w:szCs w:val="21"/>
              </w:rPr>
              <w:t>新风过滤</w:t>
            </w:r>
            <w:r w:rsidRPr="00A97486">
              <w:rPr>
                <w:rFonts w:hint="eastAsia"/>
                <w:szCs w:val="21"/>
              </w:rPr>
              <w:t>网</w:t>
            </w:r>
          </w:p>
        </w:tc>
        <w:tc>
          <w:tcPr>
            <w:tcW w:w="6991" w:type="dxa"/>
            <w:shd w:val="clear" w:color="auto" w:fill="auto"/>
          </w:tcPr>
          <w:p w:rsidR="00EA3F71" w:rsidRPr="00A97486" w:rsidRDefault="00EA3F71" w:rsidP="00DC4603">
            <w:pPr>
              <w:widowControl/>
              <w:numPr>
                <w:ilvl w:val="0"/>
                <w:numId w:val="65"/>
              </w:numPr>
              <w:spacing w:line="360" w:lineRule="auto"/>
              <w:jc w:val="left"/>
              <w:rPr>
                <w:rFonts w:ascii="宋体" w:hAnsi="宋体"/>
                <w:szCs w:val="21"/>
              </w:rPr>
            </w:pPr>
            <w:r w:rsidRPr="00A97486">
              <w:rPr>
                <w:rFonts w:ascii="宋体" w:hAnsi="宋体" w:hint="eastAsia"/>
                <w:szCs w:val="21"/>
              </w:rPr>
              <w:t>断开空调单元的车上电源；</w:t>
            </w:r>
          </w:p>
          <w:p w:rsidR="00EA3F71" w:rsidRPr="00A97486" w:rsidRDefault="00B134A2" w:rsidP="00DC4603">
            <w:pPr>
              <w:widowControl/>
              <w:numPr>
                <w:ilvl w:val="0"/>
                <w:numId w:val="65"/>
              </w:numPr>
              <w:spacing w:line="360" w:lineRule="auto"/>
              <w:jc w:val="left"/>
              <w:rPr>
                <w:rFonts w:ascii="宋体" w:hAnsi="宋体"/>
                <w:szCs w:val="21"/>
              </w:rPr>
            </w:pPr>
            <w:r w:rsidRPr="00A97486">
              <w:rPr>
                <w:rFonts w:ascii="宋体" w:hAnsi="宋体" w:hint="eastAsia"/>
                <w:szCs w:val="21"/>
              </w:rPr>
              <w:t>稍用力</w:t>
            </w:r>
            <w:r w:rsidR="00B51364" w:rsidRPr="00A97486">
              <w:rPr>
                <w:rFonts w:ascii="宋体" w:hAnsi="宋体" w:hint="eastAsia"/>
                <w:szCs w:val="21"/>
              </w:rPr>
              <w:t>提起新风滤网</w:t>
            </w:r>
            <w:r w:rsidRPr="00A97486">
              <w:rPr>
                <w:rFonts w:ascii="宋体" w:hAnsi="宋体" w:hint="eastAsia"/>
                <w:szCs w:val="21"/>
              </w:rPr>
              <w:t>，卡扣自动脱开</w:t>
            </w:r>
            <w:r w:rsidR="00EA3F71" w:rsidRPr="00A97486">
              <w:rPr>
                <w:rFonts w:ascii="宋体" w:hAnsi="宋体" w:hint="eastAsia"/>
                <w:szCs w:val="21"/>
              </w:rPr>
              <w:t>；</w:t>
            </w:r>
          </w:p>
          <w:p w:rsidR="00B134A2" w:rsidRPr="00A97486" w:rsidRDefault="00B134A2" w:rsidP="00B134A2">
            <w:pPr>
              <w:widowControl/>
              <w:spacing w:line="360" w:lineRule="auto"/>
              <w:ind w:left="360"/>
              <w:jc w:val="left"/>
              <w:rPr>
                <w:rFonts w:ascii="宋体" w:hAnsi="宋体"/>
                <w:szCs w:val="21"/>
              </w:rPr>
            </w:pPr>
            <w:r w:rsidRPr="00A97486">
              <w:rPr>
                <w:noProof/>
              </w:rPr>
              <w:drawing>
                <wp:inline distT="0" distB="0" distL="0" distR="0">
                  <wp:extent cx="3190682" cy="18000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3190682" cy="1800000"/>
                          </a:xfrm>
                          <a:prstGeom prst="rect">
                            <a:avLst/>
                          </a:prstGeom>
                          <a:noFill/>
                          <a:ln>
                            <a:noFill/>
                          </a:ln>
                        </pic:spPr>
                      </pic:pic>
                    </a:graphicData>
                  </a:graphic>
                </wp:inline>
              </w:drawing>
            </w:r>
          </w:p>
          <w:p w:rsidR="00EA3F71" w:rsidRPr="00A97486" w:rsidRDefault="00EA3F71" w:rsidP="00DC4603">
            <w:pPr>
              <w:widowControl/>
              <w:numPr>
                <w:ilvl w:val="0"/>
                <w:numId w:val="65"/>
              </w:numPr>
              <w:spacing w:line="360" w:lineRule="auto"/>
              <w:jc w:val="left"/>
              <w:rPr>
                <w:rFonts w:ascii="宋体" w:hAnsi="宋体"/>
                <w:szCs w:val="21"/>
              </w:rPr>
            </w:pPr>
            <w:r w:rsidRPr="00A97486">
              <w:rPr>
                <w:rFonts w:ascii="宋体" w:hAnsi="宋体" w:hint="eastAsia"/>
                <w:szCs w:val="21"/>
              </w:rPr>
              <w:t>安装新的或已清洗晾干的新风滤网；</w:t>
            </w:r>
          </w:p>
          <w:p w:rsidR="00EA3F71" w:rsidRPr="00A97486" w:rsidRDefault="00EA3F71" w:rsidP="00DC4603">
            <w:pPr>
              <w:widowControl/>
              <w:numPr>
                <w:ilvl w:val="0"/>
                <w:numId w:val="65"/>
              </w:numPr>
              <w:spacing w:line="360" w:lineRule="auto"/>
              <w:jc w:val="left"/>
              <w:rPr>
                <w:rFonts w:ascii="宋体" w:hAnsi="宋体"/>
                <w:szCs w:val="21"/>
              </w:rPr>
            </w:pPr>
            <w:r w:rsidRPr="00A97486">
              <w:rPr>
                <w:rFonts w:ascii="宋体" w:hAnsi="宋体" w:hint="eastAsia"/>
                <w:szCs w:val="21"/>
              </w:rPr>
              <w:t>顺着新风滤网安装槽向下安装新风滤网；</w:t>
            </w:r>
          </w:p>
          <w:p w:rsidR="00EA3F71" w:rsidRPr="00A97486" w:rsidRDefault="00EA3F71" w:rsidP="00DC4603">
            <w:pPr>
              <w:widowControl/>
              <w:numPr>
                <w:ilvl w:val="0"/>
                <w:numId w:val="65"/>
              </w:numPr>
              <w:spacing w:line="360" w:lineRule="auto"/>
              <w:jc w:val="left"/>
              <w:rPr>
                <w:rFonts w:ascii="宋体" w:hAnsi="宋体"/>
                <w:szCs w:val="21"/>
              </w:rPr>
            </w:pPr>
            <w:r w:rsidRPr="00A97486">
              <w:rPr>
                <w:rFonts w:ascii="宋体" w:hAnsi="宋体" w:hint="eastAsia"/>
                <w:szCs w:val="21"/>
              </w:rPr>
              <w:t>合上卡扣</w:t>
            </w:r>
            <w:r w:rsidR="00F93C46" w:rsidRPr="00A97486">
              <w:rPr>
                <w:rFonts w:ascii="宋体" w:hAnsi="宋体" w:hint="eastAsia"/>
                <w:szCs w:val="21"/>
              </w:rPr>
              <w:t>；</w:t>
            </w:r>
          </w:p>
          <w:p w:rsidR="00EA3F71" w:rsidRPr="00A97486" w:rsidRDefault="00EA3F71" w:rsidP="00DC4603">
            <w:pPr>
              <w:widowControl/>
              <w:numPr>
                <w:ilvl w:val="0"/>
                <w:numId w:val="65"/>
              </w:numPr>
              <w:spacing w:line="360" w:lineRule="auto"/>
              <w:jc w:val="left"/>
              <w:rPr>
                <w:rFonts w:ascii="宋体" w:hAnsi="宋体"/>
                <w:szCs w:val="21"/>
              </w:rPr>
            </w:pPr>
            <w:r w:rsidRPr="00A97486">
              <w:rPr>
                <w:rFonts w:ascii="宋体" w:hAnsi="宋体" w:hint="eastAsia"/>
                <w:szCs w:val="21"/>
              </w:rPr>
              <w:t>对于换下的新风滤网，</w:t>
            </w:r>
            <w:r w:rsidRPr="00A97486">
              <w:rPr>
                <w:rFonts w:ascii="宋体" w:hAnsi="宋体" w:hint="eastAsia"/>
                <w:spacing w:val="6"/>
                <w:szCs w:val="21"/>
              </w:rPr>
              <w:t>用水按照与风向相反的方向进行冲洗，再用肥皂水洗净后清水漂洗，晾干，以备更换。</w:t>
            </w:r>
          </w:p>
        </w:tc>
      </w:tr>
      <w:tr w:rsidR="00EA3F71" w:rsidRPr="00A97486" w:rsidTr="00EA3F71">
        <w:trPr>
          <w:jc w:val="center"/>
        </w:trPr>
        <w:tc>
          <w:tcPr>
            <w:tcW w:w="710" w:type="dxa"/>
            <w:shd w:val="clear" w:color="auto" w:fill="auto"/>
          </w:tcPr>
          <w:p w:rsidR="00EA3F71" w:rsidRPr="00A97486" w:rsidRDefault="00EA3F71" w:rsidP="00EA3F71">
            <w:r w:rsidRPr="00A97486">
              <w:rPr>
                <w:rFonts w:hint="eastAsia"/>
              </w:rPr>
              <w:t>2</w:t>
            </w:r>
          </w:p>
        </w:tc>
        <w:tc>
          <w:tcPr>
            <w:tcW w:w="1701" w:type="dxa"/>
            <w:shd w:val="clear" w:color="auto" w:fill="auto"/>
          </w:tcPr>
          <w:p w:rsidR="00EA3F71" w:rsidRPr="00A97486" w:rsidRDefault="00EA3F71" w:rsidP="00EA3F71">
            <w:r w:rsidRPr="00A97486">
              <w:rPr>
                <w:rFonts w:hint="eastAsia"/>
              </w:rPr>
              <w:t>更换混合风过滤网</w:t>
            </w:r>
          </w:p>
        </w:tc>
        <w:tc>
          <w:tcPr>
            <w:tcW w:w="6991" w:type="dxa"/>
            <w:shd w:val="clear" w:color="auto" w:fill="auto"/>
          </w:tcPr>
          <w:p w:rsidR="00EA3F71" w:rsidRPr="00A97486" w:rsidRDefault="00EA3F71" w:rsidP="00DC4603">
            <w:pPr>
              <w:widowControl/>
              <w:numPr>
                <w:ilvl w:val="0"/>
                <w:numId w:val="66"/>
              </w:numPr>
              <w:spacing w:line="360" w:lineRule="auto"/>
              <w:jc w:val="left"/>
              <w:rPr>
                <w:rFonts w:ascii="宋体" w:hAnsi="宋体"/>
                <w:szCs w:val="21"/>
              </w:rPr>
            </w:pPr>
            <w:r w:rsidRPr="00A97486">
              <w:rPr>
                <w:rFonts w:ascii="宋体" w:hAnsi="宋体" w:hint="eastAsia"/>
                <w:szCs w:val="21"/>
              </w:rPr>
              <w:t>断开空调单元的车上电源；</w:t>
            </w:r>
          </w:p>
          <w:p w:rsidR="00EA3F71" w:rsidRPr="00A97486" w:rsidRDefault="00EA3F71" w:rsidP="00DC4603">
            <w:pPr>
              <w:widowControl/>
              <w:numPr>
                <w:ilvl w:val="0"/>
                <w:numId w:val="66"/>
              </w:numPr>
              <w:spacing w:line="360" w:lineRule="auto"/>
              <w:jc w:val="left"/>
              <w:rPr>
                <w:rFonts w:ascii="宋体" w:hAnsi="宋体"/>
                <w:szCs w:val="21"/>
              </w:rPr>
            </w:pPr>
            <w:r w:rsidRPr="00A97486">
              <w:rPr>
                <w:rFonts w:ascii="宋体" w:hAnsi="宋体" w:hint="eastAsia"/>
                <w:szCs w:val="21"/>
              </w:rPr>
              <w:t>打开送腔盖；</w:t>
            </w:r>
          </w:p>
          <w:p w:rsidR="00EA3F71" w:rsidRPr="00A97486" w:rsidRDefault="00EA3F71" w:rsidP="00DC4603">
            <w:pPr>
              <w:widowControl/>
              <w:numPr>
                <w:ilvl w:val="0"/>
                <w:numId w:val="66"/>
              </w:numPr>
              <w:spacing w:line="360" w:lineRule="auto"/>
              <w:jc w:val="left"/>
              <w:rPr>
                <w:rFonts w:ascii="宋体" w:hAnsi="宋体"/>
                <w:szCs w:val="21"/>
              </w:rPr>
            </w:pPr>
            <w:r w:rsidRPr="00A97486">
              <w:rPr>
                <w:rFonts w:ascii="宋体" w:hAnsi="宋体" w:hint="eastAsia"/>
                <w:szCs w:val="21"/>
              </w:rPr>
              <w:t>向上拉出混合风过滤网框架；</w:t>
            </w:r>
          </w:p>
          <w:p w:rsidR="00EA3F71" w:rsidRPr="00A97486" w:rsidRDefault="00EA3F71" w:rsidP="00DC4603">
            <w:pPr>
              <w:widowControl/>
              <w:numPr>
                <w:ilvl w:val="0"/>
                <w:numId w:val="66"/>
              </w:numPr>
              <w:spacing w:line="360" w:lineRule="auto"/>
              <w:jc w:val="left"/>
              <w:rPr>
                <w:rFonts w:ascii="宋体" w:hAnsi="宋体"/>
                <w:szCs w:val="21"/>
              </w:rPr>
            </w:pPr>
            <w:r w:rsidRPr="00A97486">
              <w:rPr>
                <w:rFonts w:ascii="宋体" w:hAnsi="宋体" w:hint="eastAsia"/>
                <w:szCs w:val="21"/>
              </w:rPr>
              <w:t>打开混合风过滤网框架，取出脏的混合风过滤网；</w:t>
            </w:r>
          </w:p>
          <w:p w:rsidR="00EA3F71" w:rsidRPr="00A97486" w:rsidRDefault="00EA3F71" w:rsidP="00DC4603">
            <w:pPr>
              <w:widowControl/>
              <w:numPr>
                <w:ilvl w:val="0"/>
                <w:numId w:val="66"/>
              </w:numPr>
              <w:spacing w:line="360" w:lineRule="auto"/>
              <w:jc w:val="left"/>
              <w:rPr>
                <w:rFonts w:ascii="宋体" w:hAnsi="宋体"/>
                <w:szCs w:val="21"/>
              </w:rPr>
            </w:pPr>
            <w:r w:rsidRPr="00A97486">
              <w:rPr>
                <w:rFonts w:ascii="宋体" w:hAnsi="宋体" w:hint="eastAsia"/>
                <w:szCs w:val="21"/>
              </w:rPr>
              <w:t>把新的或已清洗晾干的混合风过滤网放入混合风过滤网框架；</w:t>
            </w:r>
          </w:p>
          <w:p w:rsidR="00EA3F71" w:rsidRPr="00A97486" w:rsidRDefault="00EA3F71" w:rsidP="00DC4603">
            <w:pPr>
              <w:widowControl/>
              <w:numPr>
                <w:ilvl w:val="0"/>
                <w:numId w:val="66"/>
              </w:numPr>
              <w:spacing w:line="360" w:lineRule="auto"/>
              <w:jc w:val="left"/>
              <w:rPr>
                <w:rFonts w:ascii="宋体" w:hAnsi="宋体"/>
                <w:szCs w:val="21"/>
              </w:rPr>
            </w:pPr>
            <w:r w:rsidRPr="00A97486">
              <w:rPr>
                <w:rFonts w:ascii="宋体" w:hAnsi="宋体" w:hint="eastAsia"/>
                <w:szCs w:val="21"/>
              </w:rPr>
              <w:t>把混合风过滤网框架整套放入安装槽后向下压到底即可；</w:t>
            </w:r>
          </w:p>
          <w:p w:rsidR="00EA3F71" w:rsidRPr="00A97486" w:rsidRDefault="00EA3F71" w:rsidP="00DC4603">
            <w:pPr>
              <w:widowControl/>
              <w:numPr>
                <w:ilvl w:val="0"/>
                <w:numId w:val="66"/>
              </w:numPr>
              <w:spacing w:line="360" w:lineRule="auto"/>
              <w:jc w:val="left"/>
              <w:rPr>
                <w:rFonts w:ascii="宋体" w:hAnsi="宋体"/>
                <w:szCs w:val="21"/>
              </w:rPr>
            </w:pPr>
            <w:r w:rsidRPr="00A97486">
              <w:rPr>
                <w:rFonts w:ascii="宋体" w:hAnsi="宋体" w:hint="eastAsia"/>
                <w:szCs w:val="21"/>
              </w:rPr>
              <w:t>关闭送风腔盖板。</w:t>
            </w:r>
          </w:p>
        </w:tc>
      </w:tr>
    </w:tbl>
    <w:p w:rsidR="00EA3F71" w:rsidRPr="00A97486" w:rsidRDefault="00EA3F71" w:rsidP="00EA3F71">
      <w:pPr>
        <w:spacing w:line="360" w:lineRule="auto"/>
        <w:rPr>
          <w:sz w:val="24"/>
        </w:rPr>
      </w:pPr>
    </w:p>
    <w:p w:rsidR="00EA3F71" w:rsidRPr="00A97486" w:rsidRDefault="00EA3F71" w:rsidP="00EA3F71">
      <w:pPr>
        <w:spacing w:line="360" w:lineRule="auto"/>
        <w:jc w:val="center"/>
        <w:rPr>
          <w:b/>
          <w:sz w:val="24"/>
        </w:rPr>
      </w:pPr>
      <w:r w:rsidRPr="00A97486">
        <w:rPr>
          <w:rFonts w:hint="eastAsia"/>
          <w:b/>
          <w:sz w:val="24"/>
        </w:rPr>
        <w:t>年检具体内容与步骤</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0"/>
        <w:gridCol w:w="1576"/>
        <w:gridCol w:w="6246"/>
      </w:tblGrid>
      <w:tr w:rsidR="00EA3F71" w:rsidRPr="00A97486" w:rsidTr="00995510">
        <w:trPr>
          <w:trHeight w:val="399"/>
          <w:tblHeader/>
          <w:jc w:val="center"/>
        </w:trPr>
        <w:tc>
          <w:tcPr>
            <w:tcW w:w="700" w:type="dxa"/>
            <w:shd w:val="clear" w:color="auto" w:fill="auto"/>
          </w:tcPr>
          <w:p w:rsidR="00EA3F71" w:rsidRPr="00A97486" w:rsidRDefault="00EA3F71" w:rsidP="00EA3F71">
            <w:pPr>
              <w:spacing w:line="360" w:lineRule="auto"/>
              <w:rPr>
                <w:sz w:val="24"/>
              </w:rPr>
            </w:pPr>
            <w:r w:rsidRPr="00A97486">
              <w:rPr>
                <w:rFonts w:hint="eastAsia"/>
                <w:sz w:val="24"/>
              </w:rPr>
              <w:t>序号</w:t>
            </w:r>
          </w:p>
        </w:tc>
        <w:tc>
          <w:tcPr>
            <w:tcW w:w="1576" w:type="dxa"/>
            <w:shd w:val="clear" w:color="auto" w:fill="auto"/>
          </w:tcPr>
          <w:p w:rsidR="00EA3F71" w:rsidRPr="00A97486" w:rsidRDefault="00EA3F71" w:rsidP="00EA3F71">
            <w:pPr>
              <w:spacing w:line="360" w:lineRule="auto"/>
              <w:rPr>
                <w:sz w:val="24"/>
              </w:rPr>
            </w:pPr>
            <w:r w:rsidRPr="00A97486">
              <w:rPr>
                <w:rFonts w:hint="eastAsia"/>
                <w:sz w:val="24"/>
              </w:rPr>
              <w:t>检查内容</w:t>
            </w:r>
          </w:p>
        </w:tc>
        <w:tc>
          <w:tcPr>
            <w:tcW w:w="6246" w:type="dxa"/>
            <w:shd w:val="clear" w:color="auto" w:fill="auto"/>
          </w:tcPr>
          <w:p w:rsidR="00EA3F71" w:rsidRPr="00A97486" w:rsidRDefault="00EA3F71" w:rsidP="00EA3F71">
            <w:pPr>
              <w:spacing w:line="360" w:lineRule="auto"/>
              <w:rPr>
                <w:sz w:val="24"/>
              </w:rPr>
            </w:pPr>
            <w:r w:rsidRPr="00A97486">
              <w:rPr>
                <w:rFonts w:hint="eastAsia"/>
                <w:sz w:val="24"/>
              </w:rPr>
              <w:t>步骤</w:t>
            </w:r>
          </w:p>
        </w:tc>
      </w:tr>
      <w:tr w:rsidR="00EA3F71" w:rsidRPr="00A97486" w:rsidTr="000858C1">
        <w:trPr>
          <w:trHeight w:val="399"/>
          <w:jc w:val="center"/>
        </w:trPr>
        <w:tc>
          <w:tcPr>
            <w:tcW w:w="700" w:type="dxa"/>
            <w:shd w:val="clear" w:color="auto" w:fill="auto"/>
          </w:tcPr>
          <w:p w:rsidR="00EA3F71" w:rsidRPr="00A97486" w:rsidRDefault="00EA3F71" w:rsidP="00DC4603">
            <w:pPr>
              <w:numPr>
                <w:ilvl w:val="0"/>
                <w:numId w:val="67"/>
              </w:numPr>
              <w:rPr>
                <w:sz w:val="24"/>
              </w:rPr>
            </w:pPr>
          </w:p>
        </w:tc>
        <w:tc>
          <w:tcPr>
            <w:tcW w:w="1576" w:type="dxa"/>
            <w:shd w:val="clear" w:color="auto" w:fill="auto"/>
          </w:tcPr>
          <w:p w:rsidR="00EA3F71" w:rsidRPr="00A97486" w:rsidRDefault="00EA3F71" w:rsidP="00EA3F71">
            <w:pPr>
              <w:spacing w:line="360" w:lineRule="auto"/>
              <w:rPr>
                <w:rFonts w:ascii="宋体" w:hAnsi="宋体"/>
                <w:szCs w:val="21"/>
              </w:rPr>
            </w:pPr>
            <w:r w:rsidRPr="00A97486">
              <w:rPr>
                <w:rFonts w:ascii="宋体" w:hAnsi="宋体" w:hint="eastAsia"/>
                <w:szCs w:val="21"/>
              </w:rPr>
              <w:t>检查锁</w:t>
            </w:r>
          </w:p>
        </w:tc>
        <w:tc>
          <w:tcPr>
            <w:tcW w:w="6246" w:type="dxa"/>
            <w:shd w:val="clear" w:color="auto" w:fill="auto"/>
          </w:tcPr>
          <w:p w:rsidR="00EA3F71" w:rsidRPr="00A97486" w:rsidRDefault="00EA3F71" w:rsidP="00DC4603">
            <w:pPr>
              <w:widowControl/>
              <w:numPr>
                <w:ilvl w:val="0"/>
                <w:numId w:val="68"/>
              </w:numPr>
              <w:spacing w:line="360" w:lineRule="auto"/>
              <w:jc w:val="left"/>
              <w:rPr>
                <w:rFonts w:ascii="宋体" w:hAnsi="宋体"/>
                <w:szCs w:val="21"/>
              </w:rPr>
            </w:pPr>
            <w:r w:rsidRPr="00A97486">
              <w:rPr>
                <w:rFonts w:ascii="宋体" w:hAnsi="宋体" w:hint="eastAsia"/>
                <w:szCs w:val="21"/>
              </w:rPr>
              <w:t>断开空调单元的车上电源；</w:t>
            </w:r>
          </w:p>
          <w:p w:rsidR="00EA3F71" w:rsidRPr="00A97486" w:rsidRDefault="00EA3F71" w:rsidP="00DC4603">
            <w:pPr>
              <w:widowControl/>
              <w:numPr>
                <w:ilvl w:val="0"/>
                <w:numId w:val="68"/>
              </w:numPr>
              <w:spacing w:line="360" w:lineRule="auto"/>
              <w:jc w:val="left"/>
              <w:rPr>
                <w:rFonts w:ascii="宋体" w:hAnsi="宋体"/>
                <w:szCs w:val="21"/>
              </w:rPr>
            </w:pPr>
            <w:r w:rsidRPr="00A97486">
              <w:rPr>
                <w:rFonts w:ascii="宋体" w:hAnsi="宋体" w:hint="eastAsia"/>
                <w:szCs w:val="21"/>
              </w:rPr>
              <w:t>清除锁凹槽及四周的灰尘及积水；</w:t>
            </w:r>
          </w:p>
          <w:p w:rsidR="00995510" w:rsidRPr="00A97486" w:rsidRDefault="00995510" w:rsidP="00995510">
            <w:pPr>
              <w:widowControl/>
              <w:spacing w:line="360" w:lineRule="auto"/>
              <w:ind w:left="360"/>
              <w:jc w:val="left"/>
              <w:rPr>
                <w:rFonts w:ascii="宋体" w:hAnsi="宋体"/>
                <w:szCs w:val="21"/>
              </w:rPr>
            </w:pPr>
            <w:r w:rsidRPr="00A97486">
              <w:rPr>
                <w:noProof/>
              </w:rPr>
              <w:drawing>
                <wp:inline distT="0" distB="0" distL="0" distR="0" wp14:anchorId="0E00AE01" wp14:editId="2612938A">
                  <wp:extent cx="2735248" cy="1662017"/>
                  <wp:effectExtent l="0" t="0" r="0" b="0"/>
                  <wp:docPr id="263893" name="图片 2" descr="4">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0C9C7A3F-258F-463A-B839-84922527B27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893" name="图片 2" descr="4">
                            <a:extLst>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0C9C7A3F-258F-463A-B839-84922527B27A}"/>
                              </a:ext>
                            </a:extLst>
                          </pic:cNvPr>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735976" cy="1662459"/>
                          </a:xfrm>
                          <a:prstGeom prst="rect">
                            <a:avLst/>
                          </a:prstGeom>
                          <a:noFill/>
                          <a:ln>
                            <a:noFill/>
                          </a:ln>
                          <a:extLst/>
                        </pic:spPr>
                      </pic:pic>
                    </a:graphicData>
                  </a:graphic>
                </wp:inline>
              </w:drawing>
            </w:r>
          </w:p>
          <w:p w:rsidR="00807F41" w:rsidRPr="00A97486" w:rsidRDefault="00EA3F71" w:rsidP="00DC4603">
            <w:pPr>
              <w:widowControl/>
              <w:numPr>
                <w:ilvl w:val="0"/>
                <w:numId w:val="68"/>
              </w:numPr>
              <w:spacing w:line="360" w:lineRule="auto"/>
              <w:jc w:val="left"/>
              <w:rPr>
                <w:rFonts w:ascii="宋体" w:hAnsi="宋体"/>
                <w:szCs w:val="21"/>
              </w:rPr>
            </w:pPr>
            <w:r w:rsidRPr="00A97486">
              <w:rPr>
                <w:rFonts w:ascii="宋体" w:hAnsi="宋体" w:hint="eastAsia"/>
                <w:szCs w:val="21"/>
              </w:rPr>
              <w:t>检查锁是否锁紧；如果没有锁紧，则重新锁紧；</w:t>
            </w:r>
          </w:p>
          <w:p w:rsidR="00EA3F71" w:rsidRPr="00A97486" w:rsidRDefault="00EA3F71" w:rsidP="00DC4603">
            <w:pPr>
              <w:widowControl/>
              <w:numPr>
                <w:ilvl w:val="0"/>
                <w:numId w:val="68"/>
              </w:numPr>
              <w:spacing w:line="360" w:lineRule="auto"/>
              <w:jc w:val="left"/>
              <w:rPr>
                <w:rFonts w:ascii="宋体" w:hAnsi="宋体"/>
                <w:szCs w:val="21"/>
              </w:rPr>
            </w:pPr>
            <w:r w:rsidRPr="00A97486">
              <w:rPr>
                <w:rFonts w:ascii="宋体" w:hAnsi="宋体" w:hint="eastAsia"/>
                <w:szCs w:val="21"/>
              </w:rPr>
              <w:t>检查锁舌是否变形；如果锁舌变形，则更换锁舌；</w:t>
            </w:r>
          </w:p>
          <w:p w:rsidR="000858C1" w:rsidRPr="00A97486" w:rsidRDefault="000858C1" w:rsidP="000858C1">
            <w:pPr>
              <w:widowControl/>
              <w:spacing w:line="360" w:lineRule="auto"/>
              <w:ind w:left="360"/>
              <w:jc w:val="left"/>
              <w:rPr>
                <w:rFonts w:ascii="宋体" w:hAnsi="宋体"/>
                <w:szCs w:val="21"/>
              </w:rPr>
            </w:pPr>
            <w:r w:rsidRPr="00A97486">
              <w:rPr>
                <w:noProof/>
              </w:rPr>
              <w:drawing>
                <wp:inline distT="0" distB="0" distL="0" distR="0" wp14:anchorId="185927A1" wp14:editId="2F520B67">
                  <wp:extent cx="2035534" cy="1488210"/>
                  <wp:effectExtent l="0" t="0" r="0" b="0"/>
                  <wp:docPr id="263891" name="图片 12" descr="121">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9525E46A-23D3-478C-A5B5-CC7BD0AC447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891" name="图片 12" descr="121">
                            <a:extLst>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9525E46A-23D3-478C-A5B5-CC7BD0AC4478}"/>
                              </a:ext>
                            </a:extLst>
                          </pic:cNvPr>
                          <pic:cNvPicPr>
                            <a:picLocks noChangeAspect="1" noChangeArrowheads="1"/>
                          </pic:cNvPicPr>
                        </pic:nvPicPr>
                        <pic:blipFill rotWithShape="1">
                          <a:blip r:embed="rId101">
                            <a:extLst>
                              <a:ext uri="{28A0092B-C50C-407E-A947-70E740481C1C}">
                                <a14:useLocalDpi xmlns:a14="http://schemas.microsoft.com/office/drawing/2010/main" val="0"/>
                              </a:ext>
                            </a:extLst>
                          </a:blip>
                          <a:srcRect l="73243" b="63556"/>
                          <a:stretch/>
                        </pic:blipFill>
                        <pic:spPr bwMode="auto">
                          <a:xfrm>
                            <a:off x="0" y="0"/>
                            <a:ext cx="2051049" cy="1499553"/>
                          </a:xfrm>
                          <a:prstGeom prst="rect">
                            <a:avLst/>
                          </a:prstGeom>
                          <a:noFill/>
                          <a:ln>
                            <a:noFill/>
                          </a:ln>
                          <a:extLst>
                            <a:ext uri="{53640926-AAD7-44D8-BBD7-CCE9431645EC}">
                              <a14:shadowObscured xmlns:a14="http://schemas.microsoft.com/office/drawing/2010/main"/>
                            </a:ext>
                          </a:extLst>
                        </pic:spPr>
                      </pic:pic>
                    </a:graphicData>
                  </a:graphic>
                </wp:inline>
              </w:drawing>
            </w:r>
          </w:p>
          <w:p w:rsidR="00EA3F71" w:rsidRPr="00A97486" w:rsidRDefault="00EA3F71" w:rsidP="00DC4603">
            <w:pPr>
              <w:widowControl/>
              <w:numPr>
                <w:ilvl w:val="0"/>
                <w:numId w:val="68"/>
              </w:numPr>
              <w:spacing w:line="360" w:lineRule="auto"/>
              <w:jc w:val="left"/>
              <w:rPr>
                <w:rFonts w:ascii="宋体" w:hAnsi="宋体"/>
                <w:szCs w:val="21"/>
              </w:rPr>
            </w:pPr>
            <w:r w:rsidRPr="00A97486">
              <w:rPr>
                <w:rFonts w:ascii="宋体" w:hAnsi="宋体" w:hint="eastAsia"/>
                <w:szCs w:val="21"/>
              </w:rPr>
              <w:t>检查锁是否能锁紧盖板；如果没有锁紧盖板，则更换锁。</w:t>
            </w:r>
          </w:p>
          <w:p w:rsidR="00EA3F71" w:rsidRPr="00A97486" w:rsidRDefault="00EA3F71" w:rsidP="00EA3F71">
            <w:pPr>
              <w:spacing w:line="360" w:lineRule="auto"/>
              <w:rPr>
                <w:rFonts w:ascii="宋体" w:hAnsi="宋体"/>
                <w:szCs w:val="21"/>
              </w:rPr>
            </w:pPr>
            <w:r w:rsidRPr="00A97486">
              <w:rPr>
                <w:rFonts w:ascii="宋体" w:hAnsi="宋体" w:hint="eastAsia"/>
                <w:szCs w:val="21"/>
              </w:rPr>
              <w:t>更换锁步骤如下：</w:t>
            </w:r>
          </w:p>
          <w:p w:rsidR="00EA3F71" w:rsidRPr="00A97486" w:rsidRDefault="00EA3F71" w:rsidP="00DC4603">
            <w:pPr>
              <w:widowControl/>
              <w:numPr>
                <w:ilvl w:val="0"/>
                <w:numId w:val="69"/>
              </w:numPr>
              <w:spacing w:line="360" w:lineRule="auto"/>
              <w:jc w:val="left"/>
              <w:rPr>
                <w:rFonts w:ascii="宋体" w:hAnsi="宋体"/>
                <w:szCs w:val="21"/>
              </w:rPr>
            </w:pPr>
            <w:r w:rsidRPr="00A97486">
              <w:rPr>
                <w:rFonts w:ascii="宋体" w:hAnsi="宋体" w:hint="eastAsia"/>
                <w:szCs w:val="21"/>
              </w:rPr>
              <w:t>打开蒸发盖板；</w:t>
            </w:r>
          </w:p>
          <w:p w:rsidR="00EA3F71" w:rsidRPr="00A97486" w:rsidRDefault="00EA3F71" w:rsidP="00DC4603">
            <w:pPr>
              <w:widowControl/>
              <w:numPr>
                <w:ilvl w:val="0"/>
                <w:numId w:val="69"/>
              </w:numPr>
              <w:spacing w:line="360" w:lineRule="auto"/>
              <w:jc w:val="left"/>
              <w:rPr>
                <w:rFonts w:ascii="宋体" w:hAnsi="宋体"/>
                <w:szCs w:val="21"/>
              </w:rPr>
            </w:pPr>
            <w:r w:rsidRPr="00A97486">
              <w:rPr>
                <w:rFonts w:ascii="宋体" w:hAnsi="宋体" w:hint="eastAsia"/>
                <w:szCs w:val="21"/>
              </w:rPr>
              <w:t>用活动扳手拧松锁的螺母，取下螺母，然后取下整个锁；</w:t>
            </w:r>
          </w:p>
          <w:p w:rsidR="000858C1" w:rsidRPr="00A97486" w:rsidRDefault="000858C1" w:rsidP="000858C1">
            <w:pPr>
              <w:widowControl/>
              <w:spacing w:line="360" w:lineRule="auto"/>
              <w:ind w:left="360"/>
              <w:jc w:val="left"/>
              <w:rPr>
                <w:rFonts w:ascii="宋体" w:hAnsi="宋体"/>
                <w:szCs w:val="21"/>
              </w:rPr>
            </w:pPr>
            <w:r w:rsidRPr="00A97486">
              <w:rPr>
                <w:noProof/>
              </w:rPr>
              <w:drawing>
                <wp:inline distT="0" distB="0" distL="0" distR="0" wp14:anchorId="6102D25A" wp14:editId="4E18BDFA">
                  <wp:extent cx="1431235" cy="1638300"/>
                  <wp:effectExtent l="0" t="0" r="0" b="0"/>
                  <wp:docPr id="263889" name="图片 10" descr="图片1">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8163754F-6088-449A-9E4E-85CFCC573FF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889" name="图片 10" descr="图片1">
                            <a:extLst>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8163754F-6088-449A-9E4E-85CFCC573FF9}"/>
                              </a:ext>
                            </a:extLst>
                          </pic:cNvPr>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1441451" cy="1649994"/>
                          </a:xfrm>
                          <a:prstGeom prst="rect">
                            <a:avLst/>
                          </a:prstGeom>
                          <a:noFill/>
                          <a:ln>
                            <a:noFill/>
                          </a:ln>
                          <a:extLst/>
                        </pic:spPr>
                      </pic:pic>
                    </a:graphicData>
                  </a:graphic>
                </wp:inline>
              </w:drawing>
            </w:r>
          </w:p>
          <w:p w:rsidR="00EA3F71" w:rsidRPr="00A97486" w:rsidRDefault="00EA3F71" w:rsidP="00DC4603">
            <w:pPr>
              <w:widowControl/>
              <w:numPr>
                <w:ilvl w:val="0"/>
                <w:numId w:val="69"/>
              </w:numPr>
              <w:spacing w:line="360" w:lineRule="auto"/>
              <w:jc w:val="left"/>
              <w:rPr>
                <w:rFonts w:ascii="宋体" w:hAnsi="宋体"/>
                <w:szCs w:val="21"/>
              </w:rPr>
            </w:pPr>
            <w:r w:rsidRPr="00A97486">
              <w:rPr>
                <w:rFonts w:ascii="宋体" w:hAnsi="宋体" w:hint="eastAsia"/>
                <w:szCs w:val="21"/>
              </w:rPr>
              <w:t>更换新的锁，调整锁舌高度，锁紧螺母；</w:t>
            </w:r>
          </w:p>
          <w:p w:rsidR="00EA3F71" w:rsidRPr="00A97486" w:rsidRDefault="00EA3F71" w:rsidP="00DC4603">
            <w:pPr>
              <w:widowControl/>
              <w:numPr>
                <w:ilvl w:val="0"/>
                <w:numId w:val="69"/>
              </w:numPr>
              <w:spacing w:line="360" w:lineRule="auto"/>
              <w:jc w:val="left"/>
              <w:rPr>
                <w:rFonts w:ascii="宋体" w:hAnsi="宋体"/>
                <w:szCs w:val="21"/>
              </w:rPr>
            </w:pPr>
            <w:r w:rsidRPr="00A97486">
              <w:rPr>
                <w:rFonts w:ascii="宋体" w:hAnsi="宋体" w:hint="eastAsia"/>
                <w:szCs w:val="21"/>
              </w:rPr>
              <w:lastRenderedPageBreak/>
              <w:t>盖上盖板，锁紧盖板。</w:t>
            </w:r>
          </w:p>
        </w:tc>
      </w:tr>
      <w:tr w:rsidR="00EA3F71" w:rsidRPr="00A97486" w:rsidTr="000858C1">
        <w:trPr>
          <w:trHeight w:val="399"/>
          <w:jc w:val="center"/>
        </w:trPr>
        <w:tc>
          <w:tcPr>
            <w:tcW w:w="700" w:type="dxa"/>
            <w:shd w:val="clear" w:color="auto" w:fill="auto"/>
          </w:tcPr>
          <w:p w:rsidR="00EA3F71" w:rsidRPr="00A97486" w:rsidRDefault="00EA3F71" w:rsidP="00DC4603">
            <w:pPr>
              <w:numPr>
                <w:ilvl w:val="0"/>
                <w:numId w:val="67"/>
              </w:numPr>
              <w:rPr>
                <w:sz w:val="24"/>
              </w:rPr>
            </w:pPr>
          </w:p>
        </w:tc>
        <w:tc>
          <w:tcPr>
            <w:tcW w:w="1576" w:type="dxa"/>
            <w:shd w:val="clear" w:color="auto" w:fill="auto"/>
          </w:tcPr>
          <w:p w:rsidR="00EA3F71" w:rsidRPr="00A97486" w:rsidRDefault="00EA3F71" w:rsidP="00EA3F71">
            <w:pPr>
              <w:spacing w:line="360" w:lineRule="auto"/>
              <w:rPr>
                <w:rFonts w:ascii="宋体" w:hAnsi="宋体"/>
                <w:szCs w:val="21"/>
              </w:rPr>
            </w:pPr>
            <w:r w:rsidRPr="00A97486">
              <w:rPr>
                <w:rFonts w:ascii="宋体" w:hAnsi="宋体" w:hint="eastAsia"/>
                <w:szCs w:val="21"/>
              </w:rPr>
              <w:t>检查盖板二级锁</w:t>
            </w:r>
          </w:p>
        </w:tc>
        <w:tc>
          <w:tcPr>
            <w:tcW w:w="6246" w:type="dxa"/>
            <w:shd w:val="clear" w:color="auto" w:fill="auto"/>
          </w:tcPr>
          <w:p w:rsidR="00EA3F71" w:rsidRPr="00A97486" w:rsidRDefault="00EA3F71" w:rsidP="00EA3F71">
            <w:pPr>
              <w:spacing w:line="360" w:lineRule="auto"/>
              <w:rPr>
                <w:rFonts w:ascii="宋体" w:hAnsi="宋体"/>
                <w:szCs w:val="21"/>
              </w:rPr>
            </w:pPr>
            <w:r w:rsidRPr="00A97486">
              <w:rPr>
                <w:rFonts w:ascii="宋体" w:hAnsi="宋体" w:hint="eastAsia"/>
                <w:szCs w:val="21"/>
              </w:rPr>
              <w:t>检查二级锁螺栓是否松动，若松动则重新拧紧；将盖板盖好，再提起，检查二级锁是否还起作用</w:t>
            </w:r>
          </w:p>
          <w:p w:rsidR="000858C1" w:rsidRPr="00A97486" w:rsidRDefault="000858C1" w:rsidP="00EA3F71">
            <w:pPr>
              <w:spacing w:line="360" w:lineRule="auto"/>
              <w:rPr>
                <w:rFonts w:ascii="宋体" w:hAnsi="宋体"/>
                <w:szCs w:val="21"/>
              </w:rPr>
            </w:pPr>
            <w:r w:rsidRPr="00A97486">
              <w:rPr>
                <w:noProof/>
              </w:rPr>
              <w:drawing>
                <wp:inline distT="0" distB="0" distL="0" distR="0" wp14:anchorId="5AAC9221" wp14:editId="2018C922">
                  <wp:extent cx="3495675" cy="1876425"/>
                  <wp:effectExtent l="0" t="0" r="9525" b="9525"/>
                  <wp:docPr id="3" name="图片 12" descr="121">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9525E46A-23D3-478C-A5B5-CC7BD0AC447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891" name="图片 12" descr="121">
                            <a:extLst>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9525E46A-23D3-478C-A5B5-CC7BD0AC4478}"/>
                              </a:ext>
                            </a:extLst>
                          </pic:cNvPr>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495675" cy="18764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tc>
      </w:tr>
      <w:tr w:rsidR="00EA3F71" w:rsidRPr="00A97486" w:rsidTr="00995510">
        <w:trPr>
          <w:trHeight w:val="399"/>
          <w:jc w:val="center"/>
        </w:trPr>
        <w:tc>
          <w:tcPr>
            <w:tcW w:w="700" w:type="dxa"/>
            <w:shd w:val="clear" w:color="auto" w:fill="auto"/>
          </w:tcPr>
          <w:p w:rsidR="00EA3F71" w:rsidRPr="00A97486" w:rsidRDefault="00EA3F71" w:rsidP="00DC4603">
            <w:pPr>
              <w:numPr>
                <w:ilvl w:val="0"/>
                <w:numId w:val="67"/>
              </w:numPr>
              <w:rPr>
                <w:sz w:val="24"/>
              </w:rPr>
            </w:pPr>
          </w:p>
        </w:tc>
        <w:tc>
          <w:tcPr>
            <w:tcW w:w="1576" w:type="dxa"/>
            <w:shd w:val="clear" w:color="auto" w:fill="auto"/>
          </w:tcPr>
          <w:p w:rsidR="00EA3F71" w:rsidRPr="00A97486" w:rsidRDefault="00EA3F71" w:rsidP="00EA3F71">
            <w:pPr>
              <w:spacing w:line="360" w:lineRule="auto"/>
              <w:rPr>
                <w:rFonts w:ascii="宋体" w:hAnsi="宋体"/>
                <w:szCs w:val="21"/>
              </w:rPr>
            </w:pPr>
            <w:r w:rsidRPr="00A97486">
              <w:rPr>
                <w:rFonts w:ascii="宋体" w:hAnsi="宋体" w:hint="eastAsia"/>
                <w:szCs w:val="21"/>
              </w:rPr>
              <w:t>检查排水孔</w:t>
            </w:r>
          </w:p>
        </w:tc>
        <w:tc>
          <w:tcPr>
            <w:tcW w:w="6246" w:type="dxa"/>
            <w:shd w:val="clear" w:color="auto" w:fill="auto"/>
          </w:tcPr>
          <w:p w:rsidR="00EA3F71" w:rsidRPr="00A97486" w:rsidRDefault="00EA3F71" w:rsidP="00EA3F71">
            <w:pPr>
              <w:spacing w:line="360" w:lineRule="auto"/>
              <w:rPr>
                <w:rFonts w:ascii="宋体" w:hAnsi="宋体"/>
                <w:szCs w:val="21"/>
              </w:rPr>
            </w:pPr>
            <w:r w:rsidRPr="00A97486">
              <w:rPr>
                <w:rFonts w:ascii="宋体" w:hAnsi="宋体" w:hint="eastAsia"/>
                <w:szCs w:val="21"/>
              </w:rPr>
              <w:t>检查排水孔是否堵塞；若堵塞则清理排水孔杂物。</w:t>
            </w:r>
          </w:p>
        </w:tc>
      </w:tr>
      <w:tr w:rsidR="00EA3F71" w:rsidRPr="00A97486" w:rsidTr="00995510">
        <w:trPr>
          <w:trHeight w:val="399"/>
          <w:jc w:val="center"/>
        </w:trPr>
        <w:tc>
          <w:tcPr>
            <w:tcW w:w="700" w:type="dxa"/>
            <w:shd w:val="clear" w:color="auto" w:fill="auto"/>
          </w:tcPr>
          <w:p w:rsidR="00EA3F71" w:rsidRPr="00A97486" w:rsidRDefault="00EA3F71" w:rsidP="00DC4603">
            <w:pPr>
              <w:numPr>
                <w:ilvl w:val="0"/>
                <w:numId w:val="67"/>
              </w:numPr>
              <w:rPr>
                <w:sz w:val="24"/>
              </w:rPr>
            </w:pPr>
          </w:p>
        </w:tc>
        <w:tc>
          <w:tcPr>
            <w:tcW w:w="1576" w:type="dxa"/>
            <w:shd w:val="clear" w:color="auto" w:fill="auto"/>
          </w:tcPr>
          <w:p w:rsidR="00EA3F71" w:rsidRPr="00A97486" w:rsidRDefault="00EA3F71" w:rsidP="00EA3F71">
            <w:pPr>
              <w:spacing w:line="360" w:lineRule="auto"/>
              <w:rPr>
                <w:szCs w:val="21"/>
              </w:rPr>
            </w:pPr>
            <w:r w:rsidRPr="00A97486">
              <w:rPr>
                <w:rFonts w:hint="eastAsia"/>
                <w:szCs w:val="21"/>
              </w:rPr>
              <w:t>清洗室内换热</w:t>
            </w:r>
            <w:r w:rsidRPr="00A97486">
              <w:rPr>
                <w:szCs w:val="21"/>
              </w:rPr>
              <w:t>器</w:t>
            </w:r>
          </w:p>
        </w:tc>
        <w:tc>
          <w:tcPr>
            <w:tcW w:w="6246" w:type="dxa"/>
            <w:shd w:val="clear" w:color="auto" w:fill="auto"/>
          </w:tcPr>
          <w:p w:rsidR="00EA3F71" w:rsidRPr="00A97486" w:rsidRDefault="00EA3F71" w:rsidP="00EA3F71">
            <w:pPr>
              <w:rPr>
                <w:szCs w:val="21"/>
              </w:rPr>
            </w:pPr>
            <w:r w:rsidRPr="00A97486">
              <w:rPr>
                <w:rFonts w:hint="eastAsia"/>
                <w:szCs w:val="21"/>
              </w:rPr>
              <w:t>清洗步骤如下：</w:t>
            </w:r>
          </w:p>
          <w:p w:rsidR="00EA3F71" w:rsidRPr="00A97486" w:rsidRDefault="00EA3F71" w:rsidP="00DC4603">
            <w:pPr>
              <w:widowControl/>
              <w:numPr>
                <w:ilvl w:val="0"/>
                <w:numId w:val="70"/>
              </w:numPr>
              <w:spacing w:line="360" w:lineRule="exact"/>
              <w:jc w:val="left"/>
              <w:rPr>
                <w:szCs w:val="21"/>
              </w:rPr>
            </w:pPr>
            <w:r w:rsidRPr="00A97486">
              <w:rPr>
                <w:rFonts w:hint="eastAsia"/>
                <w:szCs w:val="21"/>
              </w:rPr>
              <w:t>打开室内腔盖板；</w:t>
            </w:r>
          </w:p>
          <w:p w:rsidR="00EA3F71" w:rsidRPr="00A97486" w:rsidRDefault="00EA3F71" w:rsidP="00DC4603">
            <w:pPr>
              <w:widowControl/>
              <w:numPr>
                <w:ilvl w:val="0"/>
                <w:numId w:val="70"/>
              </w:numPr>
              <w:spacing w:line="360" w:lineRule="exact"/>
              <w:jc w:val="left"/>
              <w:rPr>
                <w:szCs w:val="21"/>
              </w:rPr>
            </w:pPr>
            <w:r w:rsidRPr="00A97486">
              <w:rPr>
                <w:rFonts w:hint="eastAsia"/>
                <w:szCs w:val="21"/>
              </w:rPr>
              <w:t>把压缩空气按运转时的室内换热器进风气流反方向吹入翅片间隙或从赃物附着多的一侧用吸尘器进行吸尘。</w:t>
            </w:r>
          </w:p>
          <w:p w:rsidR="00EA3F71" w:rsidRPr="00A97486" w:rsidRDefault="00EA3F71" w:rsidP="00DC4603">
            <w:pPr>
              <w:widowControl/>
              <w:numPr>
                <w:ilvl w:val="0"/>
                <w:numId w:val="70"/>
              </w:numPr>
              <w:spacing w:line="360" w:lineRule="exact"/>
              <w:jc w:val="left"/>
              <w:rPr>
                <w:szCs w:val="21"/>
              </w:rPr>
            </w:pPr>
            <w:r w:rsidRPr="00A97486">
              <w:rPr>
                <w:rFonts w:hint="eastAsia"/>
                <w:szCs w:val="21"/>
              </w:rPr>
              <w:t>特别脏时</w:t>
            </w:r>
            <w:r w:rsidRPr="00A97486">
              <w:rPr>
                <w:szCs w:val="21"/>
              </w:rPr>
              <w:t>,</w:t>
            </w:r>
            <w:r w:rsidRPr="00A97486">
              <w:rPr>
                <w:rFonts w:hint="eastAsia"/>
                <w:szCs w:val="21"/>
              </w:rPr>
              <w:t>用溶化的洗涤剂温水（</w:t>
            </w:r>
            <w:r w:rsidRPr="00A97486">
              <w:rPr>
                <w:rFonts w:hint="eastAsia"/>
                <w:szCs w:val="21"/>
              </w:rPr>
              <w:t>PH</w:t>
            </w:r>
            <w:r w:rsidRPr="00A97486">
              <w:rPr>
                <w:rFonts w:hint="eastAsia"/>
                <w:szCs w:val="21"/>
              </w:rPr>
              <w:t>为</w:t>
            </w:r>
            <w:r w:rsidRPr="00A97486">
              <w:rPr>
                <w:rFonts w:hint="eastAsia"/>
                <w:szCs w:val="21"/>
              </w:rPr>
              <w:t>6</w:t>
            </w:r>
            <w:r w:rsidRPr="00A97486">
              <w:rPr>
                <w:szCs w:val="21"/>
              </w:rPr>
              <w:t>~8</w:t>
            </w:r>
            <w:r w:rsidRPr="00A97486">
              <w:rPr>
                <w:rFonts w:hint="eastAsia"/>
                <w:szCs w:val="21"/>
              </w:rPr>
              <w:t>）进行清洗。</w:t>
            </w:r>
          </w:p>
          <w:p w:rsidR="00EA3F71" w:rsidRPr="00A97486" w:rsidRDefault="00EA3F71" w:rsidP="00EA3F71">
            <w:pPr>
              <w:spacing w:line="360" w:lineRule="exact"/>
              <w:rPr>
                <w:b/>
                <w:szCs w:val="21"/>
              </w:rPr>
            </w:pPr>
            <w:r w:rsidRPr="00A97486">
              <w:rPr>
                <w:rFonts w:hint="eastAsia"/>
                <w:b/>
                <w:szCs w:val="21"/>
              </w:rPr>
              <w:t>特别注意：</w:t>
            </w:r>
          </w:p>
          <w:p w:rsidR="00EA3F71" w:rsidRPr="00A97486" w:rsidRDefault="00EA3F71" w:rsidP="00EA3F71">
            <w:pPr>
              <w:spacing w:line="360" w:lineRule="exact"/>
              <w:rPr>
                <w:b/>
                <w:szCs w:val="21"/>
              </w:rPr>
            </w:pPr>
            <w:r w:rsidRPr="00A97486">
              <w:rPr>
                <w:rFonts w:hint="eastAsia"/>
                <w:b/>
                <w:szCs w:val="21"/>
              </w:rPr>
              <w:t>1</w:t>
            </w:r>
            <w:r w:rsidRPr="00A97486">
              <w:rPr>
                <w:b/>
                <w:szCs w:val="21"/>
              </w:rPr>
              <w:t>.</w:t>
            </w:r>
            <w:r w:rsidRPr="00A97486">
              <w:rPr>
                <w:rFonts w:hint="eastAsia"/>
                <w:b/>
                <w:szCs w:val="21"/>
              </w:rPr>
              <w:t>打开室内腔盖板前，需将盖板上面及边缘的灰尘及水擦拭干净，防止水或灰尘落入到电器腔及送风腔、回风腔内部。</w:t>
            </w:r>
            <w:r w:rsidR="008717E5" w:rsidRPr="00A97486">
              <w:rPr>
                <w:rFonts w:hint="eastAsia"/>
                <w:b/>
                <w:szCs w:val="21"/>
              </w:rPr>
              <w:t xml:space="preserve"> </w:t>
            </w:r>
          </w:p>
          <w:p w:rsidR="00EA3F71" w:rsidRPr="00A97486" w:rsidRDefault="00EA3F71" w:rsidP="00EA3F71">
            <w:pPr>
              <w:spacing w:line="360" w:lineRule="exact"/>
              <w:rPr>
                <w:b/>
                <w:szCs w:val="21"/>
              </w:rPr>
            </w:pPr>
            <w:r w:rsidRPr="00A97486">
              <w:rPr>
                <w:b/>
                <w:szCs w:val="21"/>
              </w:rPr>
              <w:t>2.</w:t>
            </w:r>
            <w:r w:rsidRPr="00A97486">
              <w:rPr>
                <w:rFonts w:hint="eastAsia"/>
                <w:b/>
                <w:szCs w:val="21"/>
              </w:rPr>
              <w:t>在清洁蒸发器时，应用挡板将回风口及电器腔挡住，避免清洗时赃物或污水进入回风风道。</w:t>
            </w:r>
          </w:p>
          <w:p w:rsidR="00EA3F71" w:rsidRPr="00A97486" w:rsidRDefault="00EA3F71" w:rsidP="00DC4603">
            <w:pPr>
              <w:widowControl/>
              <w:numPr>
                <w:ilvl w:val="0"/>
                <w:numId w:val="70"/>
              </w:numPr>
              <w:spacing w:line="360" w:lineRule="exact"/>
              <w:jc w:val="left"/>
              <w:rPr>
                <w:rFonts w:ascii="宋体" w:hAnsi="宋体"/>
                <w:szCs w:val="21"/>
              </w:rPr>
            </w:pPr>
            <w:r w:rsidRPr="00A97486">
              <w:rPr>
                <w:rFonts w:hint="eastAsia"/>
                <w:szCs w:val="21"/>
              </w:rPr>
              <w:t>关闭盖板。</w:t>
            </w:r>
          </w:p>
          <w:p w:rsidR="00EA3F71" w:rsidRPr="00A97486" w:rsidRDefault="00EA3F71" w:rsidP="00EA3F71">
            <w:pPr>
              <w:spacing w:line="360" w:lineRule="exact"/>
              <w:rPr>
                <w:rFonts w:ascii="宋体" w:hAnsi="宋体"/>
                <w:szCs w:val="21"/>
              </w:rPr>
            </w:pPr>
            <w:r w:rsidRPr="00A97486">
              <w:rPr>
                <w:rFonts w:ascii="宋体" w:hAnsi="宋体" w:hint="eastAsia"/>
                <w:szCs w:val="21"/>
              </w:rPr>
              <w:t xml:space="preserve">注：洗涤剂厂家：大连三达奥克化学股份有限公司  </w:t>
            </w:r>
          </w:p>
          <w:p w:rsidR="00EA3F71" w:rsidRPr="00A97486" w:rsidRDefault="00EA3F71" w:rsidP="00EA3F71">
            <w:pPr>
              <w:spacing w:line="360" w:lineRule="exact"/>
              <w:ind w:firstLineChars="200" w:firstLine="420"/>
              <w:rPr>
                <w:rFonts w:ascii="宋体" w:hAnsi="宋体"/>
                <w:szCs w:val="21"/>
              </w:rPr>
            </w:pPr>
            <w:r w:rsidRPr="00A97486">
              <w:rPr>
                <w:rFonts w:ascii="宋体" w:hAnsi="宋体" w:hint="eastAsia"/>
                <w:szCs w:val="21"/>
              </w:rPr>
              <w:t>洗涤剂规格型号：盘管清洗剂GD207B</w:t>
            </w:r>
          </w:p>
        </w:tc>
      </w:tr>
      <w:tr w:rsidR="00EA3F71" w:rsidRPr="00A97486" w:rsidTr="00995510">
        <w:trPr>
          <w:trHeight w:val="399"/>
          <w:jc w:val="center"/>
        </w:trPr>
        <w:tc>
          <w:tcPr>
            <w:tcW w:w="700" w:type="dxa"/>
            <w:shd w:val="clear" w:color="auto" w:fill="auto"/>
          </w:tcPr>
          <w:p w:rsidR="00EA3F71" w:rsidRPr="00A97486" w:rsidRDefault="00EA3F71" w:rsidP="00DC4603">
            <w:pPr>
              <w:numPr>
                <w:ilvl w:val="0"/>
                <w:numId w:val="67"/>
              </w:numPr>
              <w:rPr>
                <w:sz w:val="24"/>
              </w:rPr>
            </w:pPr>
          </w:p>
        </w:tc>
        <w:tc>
          <w:tcPr>
            <w:tcW w:w="1576" w:type="dxa"/>
            <w:shd w:val="clear" w:color="auto" w:fill="auto"/>
          </w:tcPr>
          <w:p w:rsidR="00EA3F71" w:rsidRPr="00A97486" w:rsidRDefault="00EA3F71" w:rsidP="00EA3F71">
            <w:pPr>
              <w:spacing w:line="360" w:lineRule="auto"/>
              <w:rPr>
                <w:szCs w:val="21"/>
              </w:rPr>
            </w:pPr>
            <w:r w:rsidRPr="00A97486">
              <w:rPr>
                <w:rFonts w:hint="eastAsia"/>
                <w:szCs w:val="21"/>
              </w:rPr>
              <w:t>清洗室外换热</w:t>
            </w:r>
            <w:r w:rsidRPr="00A97486">
              <w:rPr>
                <w:szCs w:val="21"/>
              </w:rPr>
              <w:t>器</w:t>
            </w:r>
          </w:p>
          <w:p w:rsidR="00EA3F71" w:rsidRPr="00A97486" w:rsidRDefault="00EA3F71" w:rsidP="00EA3F71">
            <w:pPr>
              <w:spacing w:line="360" w:lineRule="auto"/>
              <w:rPr>
                <w:rFonts w:ascii="宋体" w:hAnsi="宋体"/>
                <w:szCs w:val="21"/>
              </w:rPr>
            </w:pPr>
          </w:p>
        </w:tc>
        <w:tc>
          <w:tcPr>
            <w:tcW w:w="6246" w:type="dxa"/>
            <w:shd w:val="clear" w:color="auto" w:fill="auto"/>
          </w:tcPr>
          <w:p w:rsidR="00EA3F71" w:rsidRPr="00A97486" w:rsidRDefault="00EA3F71" w:rsidP="00EA3F71">
            <w:pPr>
              <w:rPr>
                <w:szCs w:val="21"/>
              </w:rPr>
            </w:pPr>
            <w:r w:rsidRPr="00A97486">
              <w:rPr>
                <w:rFonts w:hint="eastAsia"/>
                <w:szCs w:val="21"/>
              </w:rPr>
              <w:t>清洗步骤如下：</w:t>
            </w:r>
          </w:p>
          <w:p w:rsidR="00EA3F71" w:rsidRPr="00A97486" w:rsidRDefault="00EA3F71" w:rsidP="00EA3F71">
            <w:pPr>
              <w:rPr>
                <w:szCs w:val="21"/>
              </w:rPr>
            </w:pPr>
            <w:r w:rsidRPr="00A97486">
              <w:rPr>
                <w:rFonts w:hint="eastAsia"/>
                <w:szCs w:val="21"/>
              </w:rPr>
              <w:t xml:space="preserve">1. </w:t>
            </w:r>
            <w:r w:rsidRPr="00A97486">
              <w:rPr>
                <w:rFonts w:hint="eastAsia"/>
                <w:szCs w:val="21"/>
              </w:rPr>
              <w:t>打开室外换热器盖板；</w:t>
            </w:r>
          </w:p>
          <w:p w:rsidR="00EA3F71" w:rsidRPr="00A97486" w:rsidRDefault="00EA3F71" w:rsidP="00EA3F71">
            <w:pPr>
              <w:rPr>
                <w:szCs w:val="21"/>
              </w:rPr>
            </w:pPr>
            <w:r w:rsidRPr="00A97486">
              <w:rPr>
                <w:rFonts w:hint="eastAsia"/>
                <w:szCs w:val="21"/>
              </w:rPr>
              <w:t>2</w:t>
            </w:r>
            <w:r w:rsidRPr="00A97486">
              <w:rPr>
                <w:rFonts w:hint="eastAsia"/>
                <w:szCs w:val="21"/>
              </w:rPr>
              <w:t>、把压缩空气按运转时的室外换热器进风气流反方向吹入肋片间隙或从赃物附着多的一侧用吸尘器进行吸尘。</w:t>
            </w:r>
          </w:p>
          <w:p w:rsidR="00EA3F71" w:rsidRPr="00A97486" w:rsidRDefault="00EA3F71" w:rsidP="00EA3F71">
            <w:pPr>
              <w:rPr>
                <w:szCs w:val="21"/>
              </w:rPr>
            </w:pPr>
            <w:r w:rsidRPr="00A97486">
              <w:rPr>
                <w:rFonts w:hint="eastAsia"/>
                <w:szCs w:val="21"/>
              </w:rPr>
              <w:t>3</w:t>
            </w:r>
            <w:r w:rsidRPr="00A97486">
              <w:rPr>
                <w:rFonts w:hint="eastAsia"/>
                <w:szCs w:val="21"/>
              </w:rPr>
              <w:t>、特别脏时</w:t>
            </w:r>
            <w:r w:rsidRPr="00A97486">
              <w:rPr>
                <w:szCs w:val="21"/>
              </w:rPr>
              <w:t>,</w:t>
            </w:r>
            <w:r w:rsidRPr="00A97486">
              <w:rPr>
                <w:rFonts w:hint="eastAsia"/>
                <w:szCs w:val="21"/>
              </w:rPr>
              <w:t>用溶化的洗涤剂温水（</w:t>
            </w:r>
            <w:r w:rsidRPr="00A97486">
              <w:rPr>
                <w:rFonts w:hint="eastAsia"/>
                <w:szCs w:val="21"/>
              </w:rPr>
              <w:t>PH</w:t>
            </w:r>
            <w:r w:rsidRPr="00A97486">
              <w:rPr>
                <w:rFonts w:hint="eastAsia"/>
                <w:szCs w:val="21"/>
              </w:rPr>
              <w:t>为</w:t>
            </w:r>
            <w:r w:rsidRPr="00A97486">
              <w:rPr>
                <w:rFonts w:hint="eastAsia"/>
                <w:szCs w:val="21"/>
              </w:rPr>
              <w:t>6</w:t>
            </w:r>
            <w:r w:rsidRPr="00A97486">
              <w:rPr>
                <w:szCs w:val="21"/>
              </w:rPr>
              <w:t>~8</w:t>
            </w:r>
            <w:r w:rsidRPr="00A97486">
              <w:rPr>
                <w:rFonts w:hint="eastAsia"/>
                <w:szCs w:val="21"/>
              </w:rPr>
              <w:t>）进行清洗。</w:t>
            </w:r>
          </w:p>
          <w:p w:rsidR="00EA3F71" w:rsidRPr="00A97486" w:rsidRDefault="00EA3F71" w:rsidP="00EA3F71">
            <w:pPr>
              <w:spacing w:line="360" w:lineRule="auto"/>
              <w:rPr>
                <w:szCs w:val="21"/>
              </w:rPr>
            </w:pPr>
            <w:r w:rsidRPr="00A97486">
              <w:rPr>
                <w:rFonts w:hint="eastAsia"/>
                <w:szCs w:val="21"/>
              </w:rPr>
              <w:t xml:space="preserve">4. </w:t>
            </w:r>
            <w:r w:rsidRPr="00A97486">
              <w:rPr>
                <w:rFonts w:hint="eastAsia"/>
                <w:szCs w:val="21"/>
              </w:rPr>
              <w:t>关闭盖板。</w:t>
            </w:r>
          </w:p>
          <w:p w:rsidR="00EA3F71" w:rsidRPr="00A97486" w:rsidRDefault="00EA3F71" w:rsidP="00EA3F71">
            <w:pPr>
              <w:spacing w:line="360" w:lineRule="exact"/>
              <w:rPr>
                <w:rFonts w:ascii="宋体" w:hAnsi="宋体"/>
                <w:szCs w:val="21"/>
              </w:rPr>
            </w:pPr>
            <w:r w:rsidRPr="00A97486">
              <w:rPr>
                <w:rFonts w:ascii="宋体" w:hAnsi="宋体" w:hint="eastAsia"/>
                <w:szCs w:val="21"/>
              </w:rPr>
              <w:t xml:space="preserve">注：洗涤剂厂家：大连三达奥克化学股份有限公司  </w:t>
            </w:r>
          </w:p>
          <w:p w:rsidR="00EA3F71" w:rsidRPr="00A97486" w:rsidRDefault="00EA3F71" w:rsidP="00EA3F71">
            <w:pPr>
              <w:spacing w:line="360" w:lineRule="auto"/>
              <w:rPr>
                <w:rFonts w:ascii="宋体" w:hAnsi="宋体"/>
                <w:szCs w:val="21"/>
              </w:rPr>
            </w:pPr>
            <w:r w:rsidRPr="00A97486">
              <w:rPr>
                <w:rFonts w:ascii="宋体" w:hAnsi="宋体" w:hint="eastAsia"/>
                <w:szCs w:val="21"/>
              </w:rPr>
              <w:t>洗涤剂规格型号：盘管清洗剂GD207B</w:t>
            </w:r>
          </w:p>
        </w:tc>
      </w:tr>
      <w:tr w:rsidR="00EA3F71" w:rsidRPr="00A97486" w:rsidTr="008717E5">
        <w:trPr>
          <w:trHeight w:val="399"/>
          <w:jc w:val="center"/>
        </w:trPr>
        <w:tc>
          <w:tcPr>
            <w:tcW w:w="700" w:type="dxa"/>
            <w:shd w:val="clear" w:color="auto" w:fill="auto"/>
          </w:tcPr>
          <w:p w:rsidR="00EA3F71" w:rsidRPr="00A97486" w:rsidRDefault="00EA3F71" w:rsidP="00DC4603">
            <w:pPr>
              <w:numPr>
                <w:ilvl w:val="0"/>
                <w:numId w:val="67"/>
              </w:numPr>
              <w:rPr>
                <w:sz w:val="24"/>
              </w:rPr>
            </w:pPr>
          </w:p>
        </w:tc>
        <w:tc>
          <w:tcPr>
            <w:tcW w:w="1576" w:type="dxa"/>
            <w:shd w:val="clear" w:color="auto" w:fill="auto"/>
          </w:tcPr>
          <w:p w:rsidR="00EA3F71" w:rsidRPr="00A97486" w:rsidRDefault="00EA3F71" w:rsidP="00EA3F71">
            <w:pPr>
              <w:spacing w:line="360" w:lineRule="auto"/>
              <w:rPr>
                <w:rFonts w:ascii="宋体" w:hAnsi="宋体"/>
                <w:szCs w:val="21"/>
              </w:rPr>
            </w:pPr>
            <w:r w:rsidRPr="00A97486">
              <w:rPr>
                <w:rFonts w:hint="eastAsia"/>
                <w:szCs w:val="21"/>
              </w:rPr>
              <w:t>检查</w:t>
            </w:r>
            <w:r w:rsidRPr="00A97486">
              <w:rPr>
                <w:szCs w:val="21"/>
              </w:rPr>
              <w:t>风阀</w:t>
            </w:r>
            <w:r w:rsidRPr="00A97486">
              <w:rPr>
                <w:rFonts w:hint="eastAsia"/>
                <w:szCs w:val="21"/>
              </w:rPr>
              <w:t>执行</w:t>
            </w:r>
            <w:r w:rsidRPr="00A97486">
              <w:rPr>
                <w:rFonts w:hint="eastAsia"/>
                <w:szCs w:val="21"/>
              </w:rPr>
              <w:lastRenderedPageBreak/>
              <w:t>器</w:t>
            </w:r>
          </w:p>
        </w:tc>
        <w:tc>
          <w:tcPr>
            <w:tcW w:w="6246" w:type="dxa"/>
            <w:shd w:val="clear" w:color="auto" w:fill="auto"/>
          </w:tcPr>
          <w:p w:rsidR="00EA3F71" w:rsidRPr="00A97486" w:rsidRDefault="00EA3F71" w:rsidP="00EA3F71">
            <w:pPr>
              <w:spacing w:line="360" w:lineRule="auto"/>
              <w:rPr>
                <w:szCs w:val="21"/>
              </w:rPr>
            </w:pPr>
            <w:r w:rsidRPr="00A97486">
              <w:rPr>
                <w:rFonts w:hint="eastAsia"/>
                <w:szCs w:val="21"/>
              </w:rPr>
              <w:lastRenderedPageBreak/>
              <w:t>检查</w:t>
            </w:r>
            <w:r w:rsidRPr="00A97486">
              <w:rPr>
                <w:szCs w:val="21"/>
              </w:rPr>
              <w:t>风阀执行器</w:t>
            </w:r>
            <w:r w:rsidRPr="00A97486">
              <w:rPr>
                <w:rFonts w:hint="eastAsia"/>
                <w:szCs w:val="21"/>
              </w:rPr>
              <w:t>是否松动，接线是否脱开。如果发现有松动脱开情</w:t>
            </w:r>
            <w:r w:rsidRPr="00A97486">
              <w:rPr>
                <w:rFonts w:hint="eastAsia"/>
                <w:szCs w:val="21"/>
              </w:rPr>
              <w:lastRenderedPageBreak/>
              <w:t>况，则重新锁紧螺钉，插好接线接头。</w:t>
            </w:r>
          </w:p>
          <w:p w:rsidR="008717E5" w:rsidRPr="00A97486" w:rsidRDefault="008717E5" w:rsidP="00EA3F71">
            <w:pPr>
              <w:spacing w:line="360" w:lineRule="auto"/>
              <w:rPr>
                <w:rFonts w:ascii="宋体" w:hAnsi="宋体"/>
                <w:szCs w:val="21"/>
              </w:rPr>
            </w:pPr>
            <w:r w:rsidRPr="00A97486">
              <w:rPr>
                <w:noProof/>
              </w:rPr>
              <w:drawing>
                <wp:inline distT="0" distB="0" distL="0" distR="0" wp14:anchorId="68662856" wp14:editId="05FD9136">
                  <wp:extent cx="3101009" cy="1447800"/>
                  <wp:effectExtent l="0" t="0" r="0" b="0"/>
                  <wp:docPr id="281005" name="图片 1" descr="1">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E944B188-9C6E-4B8C-A8E0-0005514EF64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005" name="图片 1" descr="1">
                            <a:extLst>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E944B188-9C6E-4B8C-A8E0-0005514EF648}"/>
                              </a:ext>
                            </a:extLst>
                          </pic:cNvPr>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116420" cy="1454995"/>
                          </a:xfrm>
                          <a:prstGeom prst="rect">
                            <a:avLst/>
                          </a:prstGeom>
                          <a:noFill/>
                          <a:ln>
                            <a:noFill/>
                          </a:ln>
                          <a:extLst/>
                        </pic:spPr>
                      </pic:pic>
                    </a:graphicData>
                  </a:graphic>
                </wp:inline>
              </w:drawing>
            </w:r>
          </w:p>
        </w:tc>
      </w:tr>
      <w:tr w:rsidR="00EA3F71" w:rsidRPr="00A97486" w:rsidTr="00790AC2">
        <w:trPr>
          <w:trHeight w:val="399"/>
          <w:jc w:val="center"/>
        </w:trPr>
        <w:tc>
          <w:tcPr>
            <w:tcW w:w="700" w:type="dxa"/>
            <w:shd w:val="clear" w:color="auto" w:fill="auto"/>
          </w:tcPr>
          <w:p w:rsidR="00EA3F71" w:rsidRPr="00A97486" w:rsidRDefault="00EA3F71" w:rsidP="00DC4603">
            <w:pPr>
              <w:numPr>
                <w:ilvl w:val="0"/>
                <w:numId w:val="67"/>
              </w:numPr>
              <w:rPr>
                <w:sz w:val="24"/>
              </w:rPr>
            </w:pPr>
          </w:p>
        </w:tc>
        <w:tc>
          <w:tcPr>
            <w:tcW w:w="1576" w:type="dxa"/>
            <w:shd w:val="clear" w:color="auto" w:fill="auto"/>
          </w:tcPr>
          <w:p w:rsidR="00EA3F71" w:rsidRPr="00A97486" w:rsidRDefault="00EA3F71" w:rsidP="00EA3F71">
            <w:pPr>
              <w:spacing w:line="360" w:lineRule="auto"/>
              <w:rPr>
                <w:szCs w:val="21"/>
              </w:rPr>
            </w:pPr>
            <w:r w:rsidRPr="00A97486">
              <w:rPr>
                <w:rFonts w:hint="eastAsia"/>
                <w:szCs w:val="21"/>
              </w:rPr>
              <w:t>检查电器腔</w:t>
            </w:r>
          </w:p>
        </w:tc>
        <w:tc>
          <w:tcPr>
            <w:tcW w:w="6246" w:type="dxa"/>
            <w:shd w:val="clear" w:color="auto" w:fill="auto"/>
          </w:tcPr>
          <w:p w:rsidR="00EA3F71" w:rsidRPr="00A97486" w:rsidRDefault="00EA3F71" w:rsidP="00EA3F71">
            <w:pPr>
              <w:rPr>
                <w:szCs w:val="21"/>
              </w:rPr>
            </w:pPr>
            <w:r w:rsidRPr="00A97486">
              <w:rPr>
                <w:rFonts w:hint="eastAsia"/>
                <w:szCs w:val="21"/>
              </w:rPr>
              <w:t>检查电器腔中的电气部件，是否有螺栓松动或接线松动，如有，则重新拧紧螺栓或接线。</w:t>
            </w:r>
          </w:p>
          <w:p w:rsidR="00790AC2" w:rsidRPr="00A97486" w:rsidRDefault="00790AC2" w:rsidP="00EA3F71">
            <w:pPr>
              <w:rPr>
                <w:szCs w:val="21"/>
              </w:rPr>
            </w:pPr>
            <w:r w:rsidRPr="00A97486">
              <w:rPr>
                <w:noProof/>
              </w:rPr>
              <w:drawing>
                <wp:inline distT="0" distB="0" distL="0" distR="0" wp14:anchorId="2367EA87" wp14:editId="649CF4A3">
                  <wp:extent cx="3276600" cy="1790700"/>
                  <wp:effectExtent l="0" t="0" r="0" b="0"/>
                  <wp:docPr id="267225" name="图片 4" descr="C:\Users\xu\Desktop\IMG_20180130_201733.jpgIMG_20180130_201733">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3F061669-EE4C-4E36-B556-5A50D94FCA5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225" name="图片 4" descr="C:\Users\xu\Desktop\IMG_20180130_201733.jpgIMG_20180130_201733">
                            <a:extLst>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3F061669-EE4C-4E36-B556-5A50D94FCA5C}"/>
                              </a:ext>
                            </a:extLst>
                          </pic:cNvPr>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276600" cy="1790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rsidR="00EA3F71" w:rsidRPr="00A97486" w:rsidRDefault="00EA3F71" w:rsidP="00EA3F71">
            <w:pPr>
              <w:spacing w:line="360" w:lineRule="exact"/>
              <w:rPr>
                <w:b/>
                <w:szCs w:val="21"/>
              </w:rPr>
            </w:pPr>
            <w:r w:rsidRPr="00A97486">
              <w:rPr>
                <w:rFonts w:hint="eastAsia"/>
                <w:b/>
                <w:szCs w:val="21"/>
              </w:rPr>
              <w:t>特别注意：</w:t>
            </w:r>
          </w:p>
          <w:p w:rsidR="00EA3F71" w:rsidRPr="00A97486" w:rsidRDefault="00EA3F71" w:rsidP="00EA3F71">
            <w:pPr>
              <w:spacing w:line="360" w:lineRule="exact"/>
              <w:rPr>
                <w:b/>
                <w:szCs w:val="21"/>
              </w:rPr>
            </w:pPr>
            <w:r w:rsidRPr="00A97486">
              <w:rPr>
                <w:rFonts w:hint="eastAsia"/>
                <w:b/>
                <w:szCs w:val="21"/>
              </w:rPr>
              <w:t>打开电器腔盖板前，需将盖板上面及边缘的灰尘及水擦拭干净，防止水或灰尘落入到电器腔内部。</w:t>
            </w:r>
          </w:p>
        </w:tc>
      </w:tr>
      <w:tr w:rsidR="00EA3F71" w:rsidRPr="00A97486" w:rsidTr="00995510">
        <w:trPr>
          <w:trHeight w:val="399"/>
          <w:jc w:val="center"/>
        </w:trPr>
        <w:tc>
          <w:tcPr>
            <w:tcW w:w="700" w:type="dxa"/>
            <w:shd w:val="clear" w:color="auto" w:fill="auto"/>
          </w:tcPr>
          <w:p w:rsidR="00EA3F71" w:rsidRPr="00A97486" w:rsidRDefault="00EA3F71" w:rsidP="00DC4603">
            <w:pPr>
              <w:numPr>
                <w:ilvl w:val="0"/>
                <w:numId w:val="67"/>
              </w:numPr>
              <w:rPr>
                <w:sz w:val="24"/>
              </w:rPr>
            </w:pPr>
          </w:p>
        </w:tc>
        <w:tc>
          <w:tcPr>
            <w:tcW w:w="1576" w:type="dxa"/>
            <w:shd w:val="clear" w:color="auto" w:fill="auto"/>
          </w:tcPr>
          <w:p w:rsidR="00EA3F71" w:rsidRPr="00A97486" w:rsidRDefault="00EA3F71" w:rsidP="00EA3F71">
            <w:pPr>
              <w:spacing w:line="360" w:lineRule="auto"/>
              <w:rPr>
                <w:szCs w:val="21"/>
              </w:rPr>
            </w:pPr>
            <w:r w:rsidRPr="00A97486">
              <w:rPr>
                <w:rFonts w:hint="eastAsia"/>
                <w:szCs w:val="21"/>
              </w:rPr>
              <w:t>检查铜管配管</w:t>
            </w:r>
          </w:p>
        </w:tc>
        <w:tc>
          <w:tcPr>
            <w:tcW w:w="6246" w:type="dxa"/>
            <w:shd w:val="clear" w:color="auto" w:fill="auto"/>
          </w:tcPr>
          <w:p w:rsidR="00EA3F71" w:rsidRPr="00A97486" w:rsidRDefault="00EA3F71" w:rsidP="00EA3F71">
            <w:pPr>
              <w:rPr>
                <w:szCs w:val="21"/>
              </w:rPr>
            </w:pPr>
            <w:r w:rsidRPr="00A97486">
              <w:rPr>
                <w:rFonts w:hint="eastAsia"/>
                <w:szCs w:val="21"/>
              </w:rPr>
              <w:t>检查铜管配管是否泄漏；如果管路上有油迹</w:t>
            </w:r>
            <w:r w:rsidRPr="00A97486">
              <w:rPr>
                <w:szCs w:val="21"/>
              </w:rPr>
              <w:t>,</w:t>
            </w:r>
            <w:r w:rsidRPr="00A97486">
              <w:rPr>
                <w:rFonts w:hint="eastAsia"/>
                <w:szCs w:val="21"/>
              </w:rPr>
              <w:t>是因为制冷剂泄漏，应进行补漏修理。</w:t>
            </w:r>
          </w:p>
        </w:tc>
      </w:tr>
      <w:tr w:rsidR="00EA3F71" w:rsidRPr="00A97486" w:rsidTr="00995510">
        <w:trPr>
          <w:trHeight w:val="399"/>
          <w:jc w:val="center"/>
        </w:trPr>
        <w:tc>
          <w:tcPr>
            <w:tcW w:w="700" w:type="dxa"/>
            <w:shd w:val="clear" w:color="auto" w:fill="auto"/>
          </w:tcPr>
          <w:p w:rsidR="00EA3F71" w:rsidRPr="00A97486" w:rsidRDefault="00EA3F71" w:rsidP="00DC4603">
            <w:pPr>
              <w:numPr>
                <w:ilvl w:val="0"/>
                <w:numId w:val="67"/>
              </w:numPr>
              <w:rPr>
                <w:sz w:val="24"/>
              </w:rPr>
            </w:pPr>
          </w:p>
        </w:tc>
        <w:tc>
          <w:tcPr>
            <w:tcW w:w="1576" w:type="dxa"/>
            <w:shd w:val="clear" w:color="auto" w:fill="auto"/>
          </w:tcPr>
          <w:p w:rsidR="00EA3F71" w:rsidRPr="00A97486" w:rsidRDefault="00EA3F71" w:rsidP="00EA3F71">
            <w:r w:rsidRPr="00A97486">
              <w:rPr>
                <w:rFonts w:hint="eastAsia"/>
              </w:rPr>
              <w:t>检查接线端子</w:t>
            </w:r>
          </w:p>
        </w:tc>
        <w:tc>
          <w:tcPr>
            <w:tcW w:w="6246" w:type="dxa"/>
            <w:shd w:val="clear" w:color="auto" w:fill="auto"/>
          </w:tcPr>
          <w:p w:rsidR="00EA3F71" w:rsidRPr="00A97486" w:rsidRDefault="00EA3F71" w:rsidP="00EA3F71">
            <w:r w:rsidRPr="00A97486">
              <w:rPr>
                <w:rFonts w:hint="eastAsia"/>
              </w:rPr>
              <w:t>1</w:t>
            </w:r>
            <w:r w:rsidRPr="00A97486">
              <w:rPr>
                <w:rFonts w:hint="eastAsia"/>
              </w:rPr>
              <w:t>、接线端子是否污垢或损坏；如果损坏，则更换接线端子。</w:t>
            </w:r>
          </w:p>
          <w:p w:rsidR="00EA3F71" w:rsidRPr="00A97486" w:rsidRDefault="00EA3F71" w:rsidP="00EA3F71">
            <w:r w:rsidRPr="00A97486">
              <w:rPr>
                <w:rFonts w:hint="eastAsia"/>
              </w:rPr>
              <w:t>2</w:t>
            </w:r>
            <w:r w:rsidRPr="00A97486">
              <w:rPr>
                <w:rFonts w:hint="eastAsia"/>
              </w:rPr>
              <w:t>、接线端子标记排是否脱落；如果脱落，则重新安装标记排。</w:t>
            </w:r>
          </w:p>
        </w:tc>
      </w:tr>
      <w:tr w:rsidR="00EA3F71" w:rsidRPr="00A97486" w:rsidTr="00E810A9">
        <w:trPr>
          <w:trHeight w:val="399"/>
          <w:jc w:val="center"/>
        </w:trPr>
        <w:tc>
          <w:tcPr>
            <w:tcW w:w="700" w:type="dxa"/>
            <w:shd w:val="clear" w:color="auto" w:fill="auto"/>
          </w:tcPr>
          <w:p w:rsidR="00EA3F71" w:rsidRPr="00A97486" w:rsidRDefault="00EA3F71" w:rsidP="00DC4603">
            <w:pPr>
              <w:numPr>
                <w:ilvl w:val="0"/>
                <w:numId w:val="67"/>
              </w:numPr>
              <w:rPr>
                <w:sz w:val="24"/>
              </w:rPr>
            </w:pPr>
          </w:p>
        </w:tc>
        <w:tc>
          <w:tcPr>
            <w:tcW w:w="1576" w:type="dxa"/>
            <w:shd w:val="clear" w:color="auto" w:fill="auto"/>
          </w:tcPr>
          <w:p w:rsidR="00EA3F71" w:rsidRPr="00A97486" w:rsidRDefault="00EA3F71" w:rsidP="00EA3F71">
            <w:r w:rsidRPr="00A97486">
              <w:rPr>
                <w:rFonts w:hint="eastAsia"/>
              </w:rPr>
              <w:t>检查新、回风温度传感器</w:t>
            </w:r>
          </w:p>
        </w:tc>
        <w:tc>
          <w:tcPr>
            <w:tcW w:w="6246" w:type="dxa"/>
            <w:shd w:val="clear" w:color="auto" w:fill="auto"/>
          </w:tcPr>
          <w:p w:rsidR="00EA3F71" w:rsidRPr="00A97486" w:rsidRDefault="00EA3F71" w:rsidP="00DC4603">
            <w:pPr>
              <w:pStyle w:val="aff4"/>
              <w:numPr>
                <w:ilvl w:val="0"/>
                <w:numId w:val="79"/>
              </w:numPr>
              <w:ind w:firstLineChars="0"/>
            </w:pPr>
            <w:r w:rsidRPr="00A97486">
              <w:rPr>
                <w:rFonts w:hint="eastAsia"/>
              </w:rPr>
              <w:t>检查新、回风温度传感器接线是否损坏；如果损坏，则更换接线</w:t>
            </w:r>
          </w:p>
          <w:p w:rsidR="00E810A9" w:rsidRPr="00A97486" w:rsidRDefault="00E810A9" w:rsidP="00E810A9">
            <w:pPr>
              <w:pStyle w:val="aff4"/>
              <w:ind w:left="360" w:firstLineChars="0" w:firstLine="0"/>
            </w:pPr>
            <w:r w:rsidRPr="00A97486">
              <w:rPr>
                <w:noProof/>
              </w:rPr>
              <w:drawing>
                <wp:inline distT="0" distB="0" distL="0" distR="0" wp14:anchorId="11127984" wp14:editId="1BB6E9FA">
                  <wp:extent cx="1756800" cy="1440000"/>
                  <wp:effectExtent l="0" t="0" r="0" b="0"/>
                  <wp:docPr id="279122" name="图片 31" descr="1515137440216">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353B09AB-C70E-4C41-A1C2-1B3C8C1D9A6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122" name="图片 31" descr="1515137440216">
                            <a:extLst>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353B09AB-C70E-4C41-A1C2-1B3C8C1D9A65}"/>
                              </a:ext>
                            </a:extLst>
                          </pic:cNvPr>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756800" cy="1440000"/>
                          </a:xfrm>
                          <a:prstGeom prst="rect">
                            <a:avLst/>
                          </a:prstGeom>
                          <a:noFill/>
                          <a:ln>
                            <a:noFill/>
                          </a:ln>
                          <a:extLst/>
                        </pic:spPr>
                      </pic:pic>
                    </a:graphicData>
                  </a:graphic>
                </wp:inline>
              </w:drawing>
            </w:r>
            <w:r w:rsidRPr="00A97486">
              <w:rPr>
                <w:rFonts w:hint="eastAsia"/>
              </w:rPr>
              <w:t xml:space="preserve"> </w:t>
            </w:r>
            <w:r w:rsidRPr="00A97486">
              <w:t xml:space="preserve"> </w:t>
            </w:r>
            <w:r w:rsidRPr="00A97486">
              <w:rPr>
                <w:noProof/>
              </w:rPr>
              <w:drawing>
                <wp:inline distT="0" distB="0" distL="0" distR="0" wp14:anchorId="2EAC8C9F" wp14:editId="63B604BD">
                  <wp:extent cx="1656000" cy="1440000"/>
                  <wp:effectExtent l="0" t="0" r="0" b="0"/>
                  <wp:docPr id="279123" name="图片 32" descr="1515137241661">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3CF5311D-A575-4FA7-AECF-B8E290B24F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123" name="图片 32" descr="1515137241661">
                            <a:extLst>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3CF5311D-A575-4FA7-AECF-B8E290B24FBF}"/>
                              </a:ext>
                            </a:extLst>
                          </pic:cNvPr>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1656000" cy="1440000"/>
                          </a:xfrm>
                          <a:prstGeom prst="rect">
                            <a:avLst/>
                          </a:prstGeom>
                          <a:noFill/>
                          <a:ln>
                            <a:noFill/>
                          </a:ln>
                          <a:extLst/>
                        </pic:spPr>
                      </pic:pic>
                    </a:graphicData>
                  </a:graphic>
                </wp:inline>
              </w:drawing>
            </w:r>
          </w:p>
          <w:p w:rsidR="00EA3F71" w:rsidRPr="00A97486" w:rsidRDefault="00EA3F71" w:rsidP="00EA3F71">
            <w:r w:rsidRPr="00A97486">
              <w:rPr>
                <w:rFonts w:hint="eastAsia"/>
              </w:rPr>
              <w:t>2</w:t>
            </w:r>
            <w:r w:rsidRPr="00A97486">
              <w:rPr>
                <w:rFonts w:hint="eastAsia"/>
              </w:rPr>
              <w:t>、检查新、回风温度传感器是否牢固安装在安装座上；如果松动，则拧紧螺钉。</w:t>
            </w:r>
          </w:p>
        </w:tc>
      </w:tr>
      <w:tr w:rsidR="00EA3F71" w:rsidRPr="00A97486" w:rsidTr="00995510">
        <w:trPr>
          <w:trHeight w:val="399"/>
          <w:jc w:val="center"/>
        </w:trPr>
        <w:tc>
          <w:tcPr>
            <w:tcW w:w="700" w:type="dxa"/>
            <w:shd w:val="clear" w:color="auto" w:fill="auto"/>
          </w:tcPr>
          <w:p w:rsidR="00EA3F71" w:rsidRPr="00A97486" w:rsidRDefault="00EA3F71" w:rsidP="00DC4603">
            <w:pPr>
              <w:numPr>
                <w:ilvl w:val="0"/>
                <w:numId w:val="67"/>
              </w:numPr>
              <w:rPr>
                <w:sz w:val="24"/>
              </w:rPr>
            </w:pPr>
          </w:p>
        </w:tc>
        <w:tc>
          <w:tcPr>
            <w:tcW w:w="1576" w:type="dxa"/>
            <w:shd w:val="clear" w:color="auto" w:fill="auto"/>
          </w:tcPr>
          <w:p w:rsidR="00EA3F71" w:rsidRPr="00A97486" w:rsidRDefault="00EA3F71" w:rsidP="00EA3F71">
            <w:r w:rsidRPr="00A97486">
              <w:rPr>
                <w:rFonts w:hint="eastAsia"/>
              </w:rPr>
              <w:t>检查紧固件</w:t>
            </w:r>
          </w:p>
        </w:tc>
        <w:tc>
          <w:tcPr>
            <w:tcW w:w="6246" w:type="dxa"/>
            <w:shd w:val="clear" w:color="auto" w:fill="auto"/>
          </w:tcPr>
          <w:p w:rsidR="00EA3F71" w:rsidRPr="00A97486" w:rsidRDefault="00EA3F71" w:rsidP="00EA3F71">
            <w:r w:rsidRPr="00A97486">
              <w:rPr>
                <w:rFonts w:hint="eastAsia"/>
              </w:rPr>
              <w:t xml:space="preserve">1. </w:t>
            </w:r>
            <w:r w:rsidRPr="00A97486">
              <w:rPr>
                <w:rFonts w:hint="eastAsia"/>
              </w:rPr>
              <w:t>检查室外换热器盖板螺栓是否松动，若松动则重新拧紧。</w:t>
            </w:r>
          </w:p>
          <w:p w:rsidR="00EA3F71" w:rsidRPr="00A97486" w:rsidRDefault="00EA3F71" w:rsidP="00EA3F71">
            <w:r w:rsidRPr="00A97486">
              <w:t>2</w:t>
            </w:r>
            <w:r w:rsidRPr="00A97486">
              <w:rPr>
                <w:rFonts w:hint="eastAsia"/>
              </w:rPr>
              <w:t>.</w:t>
            </w:r>
            <w:r w:rsidRPr="00A97486">
              <w:t xml:space="preserve"> </w:t>
            </w:r>
            <w:r w:rsidRPr="00A97486">
              <w:rPr>
                <w:rFonts w:hint="eastAsia"/>
              </w:rPr>
              <w:t>检查轴流风机盖板螺栓是否松动，若松动，则重新拧紧。</w:t>
            </w:r>
          </w:p>
          <w:p w:rsidR="00EA3F71" w:rsidRPr="00A97486" w:rsidRDefault="00EA3F71" w:rsidP="00EA3F71">
            <w:pPr>
              <w:spacing w:line="360" w:lineRule="auto"/>
            </w:pPr>
            <w:r w:rsidRPr="00A97486">
              <w:rPr>
                <w:rFonts w:hint="eastAsia"/>
              </w:rPr>
              <w:lastRenderedPageBreak/>
              <w:t>3</w:t>
            </w:r>
            <w:r w:rsidRPr="00A97486">
              <w:t xml:space="preserve">. </w:t>
            </w:r>
            <w:r w:rsidRPr="00A97486">
              <w:rPr>
                <w:rFonts w:hint="eastAsia"/>
              </w:rPr>
              <w:t>检查主要部件（压缩机、轴流风机、通风机）螺栓是否松动，若松动，则重新拧紧。</w:t>
            </w:r>
          </w:p>
        </w:tc>
      </w:tr>
      <w:tr w:rsidR="00EA3F71" w:rsidRPr="00A97486" w:rsidTr="00995510">
        <w:trPr>
          <w:trHeight w:val="399"/>
          <w:jc w:val="center"/>
        </w:trPr>
        <w:tc>
          <w:tcPr>
            <w:tcW w:w="700" w:type="dxa"/>
            <w:shd w:val="clear" w:color="auto" w:fill="auto"/>
          </w:tcPr>
          <w:p w:rsidR="00EA3F71" w:rsidRPr="00A97486" w:rsidRDefault="00EA3F71" w:rsidP="00DC4603">
            <w:pPr>
              <w:numPr>
                <w:ilvl w:val="0"/>
                <w:numId w:val="67"/>
              </w:numPr>
              <w:rPr>
                <w:sz w:val="24"/>
              </w:rPr>
            </w:pPr>
          </w:p>
        </w:tc>
        <w:tc>
          <w:tcPr>
            <w:tcW w:w="1576" w:type="dxa"/>
            <w:shd w:val="clear" w:color="auto" w:fill="auto"/>
          </w:tcPr>
          <w:p w:rsidR="00EA3F71" w:rsidRPr="00A97486" w:rsidRDefault="00EA3F71" w:rsidP="00EA3F71">
            <w:r w:rsidRPr="00A97486">
              <w:rPr>
                <w:rFonts w:hint="eastAsia"/>
              </w:rPr>
              <w:t>检查减震器</w:t>
            </w:r>
          </w:p>
          <w:p w:rsidR="00EA3F71" w:rsidRPr="00A97486" w:rsidRDefault="00EA3F71" w:rsidP="00EA3F71"/>
        </w:tc>
        <w:tc>
          <w:tcPr>
            <w:tcW w:w="6246" w:type="dxa"/>
            <w:shd w:val="clear" w:color="auto" w:fill="auto"/>
          </w:tcPr>
          <w:p w:rsidR="00EA3F71" w:rsidRPr="00A97486" w:rsidRDefault="00EA3F71" w:rsidP="00EA3F71">
            <w:r w:rsidRPr="00A97486">
              <w:rPr>
                <w:rFonts w:hint="eastAsia"/>
              </w:rPr>
              <w:t>1</w:t>
            </w:r>
            <w:r w:rsidRPr="00A97486">
              <w:rPr>
                <w:rFonts w:hint="eastAsia"/>
              </w:rPr>
              <w:t>、检查减震器螺栓是否松动，若松动则重新拧紧。</w:t>
            </w:r>
          </w:p>
          <w:p w:rsidR="00EA3F71" w:rsidRPr="00A97486" w:rsidRDefault="00EA3F71" w:rsidP="00EA3F71">
            <w:r w:rsidRPr="00A97486">
              <w:rPr>
                <w:rFonts w:hint="eastAsia"/>
              </w:rPr>
              <w:t>2</w:t>
            </w:r>
            <w:r w:rsidRPr="00A97486">
              <w:rPr>
                <w:rFonts w:hint="eastAsia"/>
              </w:rPr>
              <w:t>、检查减震器是否变形老化失效，若失效则安装新的减震器。</w:t>
            </w:r>
          </w:p>
        </w:tc>
      </w:tr>
      <w:tr w:rsidR="00EA3F71" w:rsidRPr="00A97486" w:rsidTr="00995510">
        <w:trPr>
          <w:trHeight w:val="399"/>
          <w:jc w:val="center"/>
        </w:trPr>
        <w:tc>
          <w:tcPr>
            <w:tcW w:w="700" w:type="dxa"/>
            <w:shd w:val="clear" w:color="auto" w:fill="auto"/>
          </w:tcPr>
          <w:p w:rsidR="00EA3F71" w:rsidRPr="00A97486" w:rsidRDefault="00EA3F71" w:rsidP="00DC4603">
            <w:pPr>
              <w:numPr>
                <w:ilvl w:val="0"/>
                <w:numId w:val="67"/>
              </w:numPr>
              <w:rPr>
                <w:sz w:val="24"/>
              </w:rPr>
            </w:pPr>
          </w:p>
        </w:tc>
        <w:tc>
          <w:tcPr>
            <w:tcW w:w="1576" w:type="dxa"/>
            <w:shd w:val="clear" w:color="auto" w:fill="auto"/>
          </w:tcPr>
          <w:p w:rsidR="00EA3F71" w:rsidRPr="00A97486" w:rsidRDefault="00EA3F71" w:rsidP="00EA3F71">
            <w:r w:rsidRPr="00A97486">
              <w:rPr>
                <w:rFonts w:hint="eastAsia"/>
              </w:rPr>
              <w:t>检查保温海绵</w:t>
            </w:r>
          </w:p>
        </w:tc>
        <w:tc>
          <w:tcPr>
            <w:tcW w:w="6246" w:type="dxa"/>
            <w:shd w:val="clear" w:color="auto" w:fill="auto"/>
          </w:tcPr>
          <w:p w:rsidR="00EA3F71" w:rsidRPr="00A97486" w:rsidRDefault="00EA3F71" w:rsidP="00EA3F71">
            <w:r w:rsidRPr="00A97486">
              <w:rPr>
                <w:rFonts w:hint="eastAsia"/>
              </w:rPr>
              <w:t>打开盖板，检查盖板和机组内部海绵是否脱落或者海绵是否压缩变形过大；</w:t>
            </w:r>
          </w:p>
          <w:p w:rsidR="00EA3F71" w:rsidRPr="00A97486" w:rsidRDefault="00EA3F71" w:rsidP="00EA3F71">
            <w:r w:rsidRPr="00A97486">
              <w:rPr>
                <w:rFonts w:hint="eastAsia"/>
              </w:rPr>
              <w:t>如果海绵脱落或压缩变形过大，则重新张贴海绵。</w:t>
            </w:r>
          </w:p>
        </w:tc>
      </w:tr>
      <w:tr w:rsidR="00EA3F71" w:rsidRPr="00A97486" w:rsidTr="00995510">
        <w:trPr>
          <w:trHeight w:val="399"/>
          <w:jc w:val="center"/>
        </w:trPr>
        <w:tc>
          <w:tcPr>
            <w:tcW w:w="700" w:type="dxa"/>
            <w:shd w:val="clear" w:color="auto" w:fill="auto"/>
          </w:tcPr>
          <w:p w:rsidR="00EA3F71" w:rsidRPr="00A97486" w:rsidRDefault="00EA3F71" w:rsidP="00DC4603">
            <w:pPr>
              <w:widowControl/>
              <w:numPr>
                <w:ilvl w:val="0"/>
                <w:numId w:val="67"/>
              </w:numPr>
              <w:spacing w:line="360" w:lineRule="auto"/>
              <w:jc w:val="left"/>
              <w:rPr>
                <w:sz w:val="24"/>
              </w:rPr>
            </w:pPr>
          </w:p>
        </w:tc>
        <w:tc>
          <w:tcPr>
            <w:tcW w:w="1576" w:type="dxa"/>
            <w:shd w:val="clear" w:color="auto" w:fill="auto"/>
          </w:tcPr>
          <w:p w:rsidR="00EA3F71" w:rsidRPr="00A97486" w:rsidRDefault="00EA3F71" w:rsidP="00EA3F71">
            <w:r w:rsidRPr="00A97486">
              <w:rPr>
                <w:rFonts w:hint="eastAsia"/>
              </w:rPr>
              <w:t>检查线缆</w:t>
            </w:r>
          </w:p>
        </w:tc>
        <w:tc>
          <w:tcPr>
            <w:tcW w:w="6246" w:type="dxa"/>
            <w:shd w:val="clear" w:color="auto" w:fill="auto"/>
          </w:tcPr>
          <w:p w:rsidR="00EA3F71" w:rsidRPr="00A97486" w:rsidRDefault="00EA3F71" w:rsidP="00EA3F71">
            <w:r w:rsidRPr="00A97486">
              <w:rPr>
                <w:rFonts w:hint="eastAsia"/>
              </w:rPr>
              <w:t>检查线缆是否破损，如果破损则更换线缆。</w:t>
            </w:r>
          </w:p>
        </w:tc>
      </w:tr>
      <w:tr w:rsidR="00EA3F71" w:rsidRPr="00A97486" w:rsidTr="0028746A">
        <w:trPr>
          <w:trHeight w:val="388"/>
          <w:jc w:val="center"/>
        </w:trPr>
        <w:tc>
          <w:tcPr>
            <w:tcW w:w="700" w:type="dxa"/>
            <w:shd w:val="clear" w:color="auto" w:fill="auto"/>
          </w:tcPr>
          <w:p w:rsidR="00EA3F71" w:rsidRPr="00A97486" w:rsidRDefault="00EA3F71" w:rsidP="00DC4603">
            <w:pPr>
              <w:widowControl/>
              <w:numPr>
                <w:ilvl w:val="0"/>
                <w:numId w:val="67"/>
              </w:numPr>
              <w:spacing w:line="360" w:lineRule="auto"/>
              <w:jc w:val="left"/>
              <w:rPr>
                <w:sz w:val="24"/>
              </w:rPr>
            </w:pPr>
          </w:p>
        </w:tc>
        <w:tc>
          <w:tcPr>
            <w:tcW w:w="1576" w:type="dxa"/>
            <w:shd w:val="clear" w:color="auto" w:fill="auto"/>
          </w:tcPr>
          <w:p w:rsidR="00EA3F71" w:rsidRPr="00A97486" w:rsidRDefault="00EA3F71" w:rsidP="00EA3F71">
            <w:r w:rsidRPr="00A97486">
              <w:rPr>
                <w:rFonts w:hint="eastAsia"/>
              </w:rPr>
              <w:t>压缩机</w:t>
            </w:r>
          </w:p>
        </w:tc>
        <w:tc>
          <w:tcPr>
            <w:tcW w:w="6246" w:type="dxa"/>
            <w:shd w:val="clear" w:color="auto" w:fill="auto"/>
          </w:tcPr>
          <w:p w:rsidR="00EA3F71" w:rsidRPr="00A97486" w:rsidRDefault="00EA3F71" w:rsidP="00EA3F71">
            <w:r w:rsidRPr="00A97486">
              <w:rPr>
                <w:rFonts w:hint="eastAsia"/>
              </w:rPr>
              <w:t>检查压缩机减震垫是否失效，如果失效，则更换减震垫。</w:t>
            </w:r>
          </w:p>
          <w:p w:rsidR="00713ECA" w:rsidRPr="00A97486" w:rsidRDefault="0028746A" w:rsidP="00EA3F71">
            <w:r w:rsidRPr="00A97486">
              <w:rPr>
                <w:noProof/>
              </w:rPr>
              <w:drawing>
                <wp:inline distT="0" distB="0" distL="0" distR="0" wp14:anchorId="56E45FAC" wp14:editId="123736E2">
                  <wp:extent cx="1881718" cy="1440000"/>
                  <wp:effectExtent l="0" t="0" r="0" b="0"/>
                  <wp:docPr id="280947" name="图片 1" descr="20161018_134703">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423603C0-1C9F-42FB-80A3-E1259486D92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947" name="图片 1" descr="20161018_134703">
                            <a:extLst>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423603C0-1C9F-42FB-80A3-E1259486D92E}"/>
                              </a:ext>
                            </a:extLst>
                          </pic:cNvPr>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1881718" cy="1440000"/>
                          </a:xfrm>
                          <a:prstGeom prst="rect">
                            <a:avLst/>
                          </a:prstGeom>
                          <a:noFill/>
                          <a:ln>
                            <a:noFill/>
                          </a:ln>
                          <a:extLst/>
                        </pic:spPr>
                      </pic:pic>
                    </a:graphicData>
                  </a:graphic>
                </wp:inline>
              </w:drawing>
            </w:r>
          </w:p>
          <w:p w:rsidR="00EA3F71" w:rsidRPr="00A97486" w:rsidRDefault="00EA3F71" w:rsidP="00EA3F71">
            <w:r w:rsidRPr="00A97486">
              <w:rPr>
                <w:rFonts w:hint="eastAsia"/>
              </w:rPr>
              <w:t>检车压缩机安装螺栓是否松动，如果松动，则拧紧螺栓。</w:t>
            </w:r>
          </w:p>
          <w:p w:rsidR="0028746A" w:rsidRPr="00A97486" w:rsidRDefault="0028746A" w:rsidP="00EA3F71">
            <w:r w:rsidRPr="00A97486">
              <w:rPr>
                <w:noProof/>
              </w:rPr>
              <w:drawing>
                <wp:inline distT="0" distB="0" distL="0" distR="0" wp14:anchorId="4C6FDD82" wp14:editId="7A91A734">
                  <wp:extent cx="1963636" cy="1440000"/>
                  <wp:effectExtent l="0" t="0" r="0" b="0"/>
                  <wp:docPr id="280950" name="图片 11" descr="20161018_134728">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9966493D-2DD7-4083-A3B1-9B545F3E4AB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950" name="图片 11" descr="20161018_134728">
                            <a:extLst>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9966493D-2DD7-4083-A3B1-9B545F3E4ABD}"/>
                              </a:ext>
                            </a:extLst>
                          </pic:cNvPr>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1963636" cy="1440000"/>
                          </a:xfrm>
                          <a:prstGeom prst="rect">
                            <a:avLst/>
                          </a:prstGeom>
                          <a:noFill/>
                          <a:ln>
                            <a:noFill/>
                          </a:ln>
                          <a:extLst/>
                        </pic:spPr>
                      </pic:pic>
                    </a:graphicData>
                  </a:graphic>
                </wp:inline>
              </w:drawing>
            </w:r>
          </w:p>
        </w:tc>
      </w:tr>
      <w:tr w:rsidR="00EA3F71" w:rsidRPr="00A97486" w:rsidTr="00995510">
        <w:trPr>
          <w:trHeight w:val="399"/>
          <w:jc w:val="center"/>
        </w:trPr>
        <w:tc>
          <w:tcPr>
            <w:tcW w:w="700" w:type="dxa"/>
            <w:shd w:val="clear" w:color="auto" w:fill="auto"/>
          </w:tcPr>
          <w:p w:rsidR="00EA3F71" w:rsidRPr="00A97486" w:rsidRDefault="00EA3F71" w:rsidP="00DC4603">
            <w:pPr>
              <w:widowControl/>
              <w:numPr>
                <w:ilvl w:val="0"/>
                <w:numId w:val="67"/>
              </w:numPr>
              <w:spacing w:line="360" w:lineRule="auto"/>
              <w:jc w:val="left"/>
              <w:rPr>
                <w:sz w:val="24"/>
              </w:rPr>
            </w:pPr>
          </w:p>
        </w:tc>
        <w:tc>
          <w:tcPr>
            <w:tcW w:w="1576" w:type="dxa"/>
            <w:shd w:val="clear" w:color="auto" w:fill="auto"/>
          </w:tcPr>
          <w:p w:rsidR="00EA3F71" w:rsidRPr="00A97486" w:rsidRDefault="00EA3F71" w:rsidP="00EA3F71">
            <w:r w:rsidRPr="00A97486">
              <w:rPr>
                <w:rFonts w:hint="eastAsia"/>
              </w:rPr>
              <w:t>通风机</w:t>
            </w:r>
          </w:p>
        </w:tc>
        <w:tc>
          <w:tcPr>
            <w:tcW w:w="6246" w:type="dxa"/>
            <w:shd w:val="clear" w:color="auto" w:fill="auto"/>
          </w:tcPr>
          <w:p w:rsidR="00EA3F71" w:rsidRPr="00A97486" w:rsidRDefault="00EA3F71" w:rsidP="00EA3F71">
            <w:r w:rsidRPr="00A97486">
              <w:rPr>
                <w:rFonts w:hint="eastAsia"/>
              </w:rPr>
              <w:t>清除风机灰尘；</w:t>
            </w:r>
          </w:p>
          <w:p w:rsidR="00EA3F71" w:rsidRPr="00A97486" w:rsidRDefault="00EA3F71" w:rsidP="00EA3F71">
            <w:r w:rsidRPr="00A97486">
              <w:rPr>
                <w:rFonts w:hint="eastAsia"/>
              </w:rPr>
              <w:t>检查风机各部件是否生锈；如果生锈，则除锈，然后涂防锈漆。</w:t>
            </w:r>
          </w:p>
          <w:p w:rsidR="0028746A" w:rsidRPr="00A97486" w:rsidRDefault="0028746A" w:rsidP="00EA3F71">
            <w:r w:rsidRPr="00A97486">
              <w:rPr>
                <w:noProof/>
              </w:rPr>
              <w:drawing>
                <wp:inline distT="0" distB="0" distL="0" distR="0">
                  <wp:extent cx="1440000" cy="2553374"/>
                  <wp:effectExtent l="552450" t="0" r="54165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rot="5400000">
                            <a:off x="0" y="0"/>
                            <a:ext cx="1440000" cy="2553374"/>
                          </a:xfrm>
                          <a:prstGeom prst="rect">
                            <a:avLst/>
                          </a:prstGeom>
                          <a:noFill/>
                          <a:ln>
                            <a:noFill/>
                          </a:ln>
                        </pic:spPr>
                      </pic:pic>
                    </a:graphicData>
                  </a:graphic>
                </wp:inline>
              </w:drawing>
            </w:r>
          </w:p>
        </w:tc>
      </w:tr>
      <w:tr w:rsidR="00EA3F71" w:rsidRPr="00A97486" w:rsidTr="00995510">
        <w:trPr>
          <w:trHeight w:val="399"/>
          <w:jc w:val="center"/>
        </w:trPr>
        <w:tc>
          <w:tcPr>
            <w:tcW w:w="700" w:type="dxa"/>
            <w:shd w:val="clear" w:color="auto" w:fill="auto"/>
          </w:tcPr>
          <w:p w:rsidR="00EA3F71" w:rsidRPr="00A97486" w:rsidRDefault="00EA3F71" w:rsidP="00DC4603">
            <w:pPr>
              <w:widowControl/>
              <w:numPr>
                <w:ilvl w:val="0"/>
                <w:numId w:val="67"/>
              </w:numPr>
              <w:spacing w:line="360" w:lineRule="auto"/>
              <w:jc w:val="left"/>
              <w:rPr>
                <w:sz w:val="24"/>
              </w:rPr>
            </w:pPr>
          </w:p>
        </w:tc>
        <w:tc>
          <w:tcPr>
            <w:tcW w:w="1576" w:type="dxa"/>
            <w:shd w:val="clear" w:color="auto" w:fill="auto"/>
          </w:tcPr>
          <w:p w:rsidR="00EA3F71" w:rsidRPr="00A97486" w:rsidRDefault="00EA3F71" w:rsidP="00EA3F71">
            <w:r w:rsidRPr="00A97486">
              <w:rPr>
                <w:rFonts w:hint="eastAsia"/>
              </w:rPr>
              <w:t>轴流风机</w:t>
            </w:r>
          </w:p>
        </w:tc>
        <w:tc>
          <w:tcPr>
            <w:tcW w:w="6246" w:type="dxa"/>
            <w:shd w:val="clear" w:color="auto" w:fill="auto"/>
          </w:tcPr>
          <w:p w:rsidR="00EA3F71" w:rsidRPr="00A97486" w:rsidRDefault="00EA3F71" w:rsidP="00EA3F71">
            <w:r w:rsidRPr="00A97486">
              <w:rPr>
                <w:rFonts w:hint="eastAsia"/>
              </w:rPr>
              <w:t>清除风机灰尘；</w:t>
            </w:r>
          </w:p>
          <w:p w:rsidR="00EA3F71" w:rsidRPr="00A97486" w:rsidRDefault="00EA3F71" w:rsidP="00EA3F71">
            <w:r w:rsidRPr="00A97486">
              <w:rPr>
                <w:rFonts w:hint="eastAsia"/>
              </w:rPr>
              <w:t>检查风机各部件是否生锈；如果生锈，则除锈，然后涂防锈漆；</w:t>
            </w:r>
          </w:p>
          <w:p w:rsidR="0028746A" w:rsidRPr="00A97486" w:rsidRDefault="00EA3F71" w:rsidP="0028746A">
            <w:r w:rsidRPr="00A97486">
              <w:rPr>
                <w:rFonts w:hint="eastAsia"/>
              </w:rPr>
              <w:t>检查风机叶片是否变形；如果变形，则更换叶片。</w:t>
            </w:r>
          </w:p>
          <w:p w:rsidR="0028746A" w:rsidRPr="00A97486" w:rsidRDefault="0028746A" w:rsidP="0028746A">
            <w:pPr>
              <w:jc w:val="center"/>
            </w:pPr>
            <w:r w:rsidRPr="00A97486">
              <w:rPr>
                <w:noProof/>
              </w:rPr>
              <w:drawing>
                <wp:inline distT="0" distB="0" distL="0" distR="0">
                  <wp:extent cx="811530" cy="1200501"/>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0" cstate="print">
                            <a:extLst>
                              <a:ext uri="{28A0092B-C50C-407E-A947-70E740481C1C}">
                                <a14:useLocalDpi xmlns:a14="http://schemas.microsoft.com/office/drawing/2010/main" val="0"/>
                              </a:ext>
                            </a:extLst>
                          </a:blip>
                          <a:srcRect b="16573"/>
                          <a:stretch/>
                        </pic:blipFill>
                        <pic:spPr bwMode="auto">
                          <a:xfrm>
                            <a:off x="0" y="0"/>
                            <a:ext cx="812102" cy="1201347"/>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EA3F71" w:rsidRPr="00A97486" w:rsidTr="00995510">
        <w:trPr>
          <w:trHeight w:val="399"/>
          <w:jc w:val="center"/>
        </w:trPr>
        <w:tc>
          <w:tcPr>
            <w:tcW w:w="700" w:type="dxa"/>
            <w:shd w:val="clear" w:color="auto" w:fill="auto"/>
          </w:tcPr>
          <w:p w:rsidR="00EA3F71" w:rsidRPr="00A97486" w:rsidRDefault="00EA3F71" w:rsidP="00DC4603">
            <w:pPr>
              <w:widowControl/>
              <w:numPr>
                <w:ilvl w:val="0"/>
                <w:numId w:val="67"/>
              </w:numPr>
              <w:spacing w:line="360" w:lineRule="auto"/>
              <w:jc w:val="left"/>
              <w:rPr>
                <w:sz w:val="24"/>
              </w:rPr>
            </w:pPr>
          </w:p>
        </w:tc>
        <w:tc>
          <w:tcPr>
            <w:tcW w:w="1576" w:type="dxa"/>
            <w:shd w:val="clear" w:color="auto" w:fill="auto"/>
          </w:tcPr>
          <w:p w:rsidR="00EA3F71" w:rsidRPr="00A97486" w:rsidRDefault="00EA3F71" w:rsidP="00EA3F71">
            <w:r w:rsidRPr="00A97486">
              <w:rPr>
                <w:rFonts w:hint="eastAsia"/>
              </w:rPr>
              <w:t>高压压力开关</w:t>
            </w:r>
          </w:p>
          <w:p w:rsidR="00B7443D" w:rsidRPr="00A97486" w:rsidRDefault="00B7443D" w:rsidP="00EA3F71">
            <w:r w:rsidRPr="00A97486">
              <w:rPr>
                <w:rFonts w:hint="eastAsia"/>
              </w:rPr>
              <w:t>（自动复位和手动复位）</w:t>
            </w:r>
          </w:p>
        </w:tc>
        <w:tc>
          <w:tcPr>
            <w:tcW w:w="6246" w:type="dxa"/>
            <w:shd w:val="clear" w:color="auto" w:fill="auto"/>
          </w:tcPr>
          <w:p w:rsidR="00EA3F71" w:rsidRPr="00A97486" w:rsidRDefault="00EA3F71" w:rsidP="00EA3F71">
            <w:r w:rsidRPr="00A97486">
              <w:rPr>
                <w:rFonts w:hint="eastAsia"/>
              </w:rPr>
              <w:t>检查高压压力开关接线端子是否污垢或损坏；如果损坏，则更换接线</w:t>
            </w:r>
          </w:p>
          <w:p w:rsidR="00B7443D" w:rsidRPr="00A97486" w:rsidRDefault="00EA3F71" w:rsidP="00EA3F71">
            <w:r w:rsidRPr="00A97486">
              <w:rPr>
                <w:rFonts w:hint="eastAsia"/>
              </w:rPr>
              <w:t>检查高压压力开关是否牢固安装在安装座上；如果松动，则拧紧高压压力开关。</w:t>
            </w:r>
          </w:p>
          <w:p w:rsidR="00162A9F" w:rsidRPr="00A97486" w:rsidRDefault="00B7443D" w:rsidP="00B7443D">
            <w:pPr>
              <w:jc w:val="center"/>
            </w:pPr>
            <w:r w:rsidRPr="00A97486">
              <w:rPr>
                <w:noProof/>
              </w:rPr>
              <w:drawing>
                <wp:inline distT="0" distB="0" distL="0" distR="0">
                  <wp:extent cx="1890508" cy="115914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1" cstate="print">
                            <a:extLst>
                              <a:ext uri="{28A0092B-C50C-407E-A947-70E740481C1C}">
                                <a14:useLocalDpi xmlns:a14="http://schemas.microsoft.com/office/drawing/2010/main" val="0"/>
                              </a:ext>
                            </a:extLst>
                          </a:blip>
                          <a:srcRect l="34724" t="6237" r="6136" b="29465"/>
                          <a:stretch/>
                        </pic:blipFill>
                        <pic:spPr bwMode="auto">
                          <a:xfrm>
                            <a:off x="0" y="0"/>
                            <a:ext cx="1896017" cy="1162518"/>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EA3F71" w:rsidRPr="00A97486" w:rsidTr="00995510">
        <w:trPr>
          <w:trHeight w:val="399"/>
          <w:jc w:val="center"/>
        </w:trPr>
        <w:tc>
          <w:tcPr>
            <w:tcW w:w="700" w:type="dxa"/>
            <w:shd w:val="clear" w:color="auto" w:fill="auto"/>
          </w:tcPr>
          <w:p w:rsidR="00EA3F71" w:rsidRPr="00A97486" w:rsidRDefault="00EA3F71" w:rsidP="00DC4603">
            <w:pPr>
              <w:widowControl/>
              <w:numPr>
                <w:ilvl w:val="0"/>
                <w:numId w:val="67"/>
              </w:numPr>
              <w:spacing w:line="360" w:lineRule="auto"/>
              <w:jc w:val="left"/>
              <w:rPr>
                <w:sz w:val="24"/>
              </w:rPr>
            </w:pPr>
          </w:p>
        </w:tc>
        <w:tc>
          <w:tcPr>
            <w:tcW w:w="1576" w:type="dxa"/>
            <w:shd w:val="clear" w:color="auto" w:fill="auto"/>
          </w:tcPr>
          <w:p w:rsidR="00EA3F71" w:rsidRPr="00A97486" w:rsidRDefault="00EA3F71" w:rsidP="00EA3F71">
            <w:r w:rsidRPr="00A97486">
              <w:rPr>
                <w:rFonts w:hint="eastAsia"/>
              </w:rPr>
              <w:t>压力传感器</w:t>
            </w:r>
          </w:p>
        </w:tc>
        <w:tc>
          <w:tcPr>
            <w:tcW w:w="6246" w:type="dxa"/>
            <w:shd w:val="clear" w:color="auto" w:fill="auto"/>
          </w:tcPr>
          <w:p w:rsidR="00EA3F71" w:rsidRPr="00A97486" w:rsidRDefault="00EA3F71" w:rsidP="00EA3F71">
            <w:r w:rsidRPr="00A97486">
              <w:rPr>
                <w:rFonts w:hint="eastAsia"/>
              </w:rPr>
              <w:t>检查低压传感器接线端子是否污垢或损坏；如果损坏，则更换接线</w:t>
            </w:r>
          </w:p>
          <w:p w:rsidR="004D4CAC" w:rsidRPr="00A97486" w:rsidRDefault="00EA3F71" w:rsidP="00EA3F71">
            <w:r w:rsidRPr="00A97486">
              <w:rPr>
                <w:rFonts w:hint="eastAsia"/>
              </w:rPr>
              <w:t>检查低压传感器是否牢固安装在安装座上；如果松动，则拧紧低压传感器。</w:t>
            </w:r>
          </w:p>
          <w:p w:rsidR="00A9482A" w:rsidRPr="00A97486" w:rsidRDefault="00A9482A" w:rsidP="004D4CAC">
            <w:pPr>
              <w:jc w:val="center"/>
            </w:pPr>
            <w:r w:rsidRPr="00A97486">
              <w:rPr>
                <w:noProof/>
              </w:rPr>
              <w:drawing>
                <wp:inline distT="0" distB="0" distL="0" distR="0">
                  <wp:extent cx="1509041" cy="1014929"/>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12" cstate="print">
                            <a:extLst>
                              <a:ext uri="{28A0092B-C50C-407E-A947-70E740481C1C}">
                                <a14:useLocalDpi xmlns:a14="http://schemas.microsoft.com/office/drawing/2010/main" val="0"/>
                              </a:ext>
                            </a:extLst>
                          </a:blip>
                          <a:srcRect l="26153" t="7800" r="14695" b="21656"/>
                          <a:stretch/>
                        </pic:blipFill>
                        <pic:spPr bwMode="auto">
                          <a:xfrm>
                            <a:off x="0" y="0"/>
                            <a:ext cx="1510373" cy="101582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042CAE" w:rsidRPr="00A97486" w:rsidTr="00995510">
        <w:trPr>
          <w:trHeight w:val="399"/>
          <w:jc w:val="center"/>
        </w:trPr>
        <w:tc>
          <w:tcPr>
            <w:tcW w:w="700" w:type="dxa"/>
            <w:shd w:val="clear" w:color="auto" w:fill="auto"/>
          </w:tcPr>
          <w:p w:rsidR="00042CAE" w:rsidRPr="00A97486" w:rsidRDefault="00042CAE" w:rsidP="00DC4603">
            <w:pPr>
              <w:widowControl/>
              <w:numPr>
                <w:ilvl w:val="0"/>
                <w:numId w:val="67"/>
              </w:numPr>
              <w:spacing w:line="360" w:lineRule="auto"/>
              <w:jc w:val="left"/>
              <w:rPr>
                <w:sz w:val="24"/>
              </w:rPr>
            </w:pPr>
          </w:p>
        </w:tc>
        <w:tc>
          <w:tcPr>
            <w:tcW w:w="1576" w:type="dxa"/>
            <w:shd w:val="clear" w:color="auto" w:fill="auto"/>
          </w:tcPr>
          <w:p w:rsidR="00042CAE" w:rsidRPr="00A97486" w:rsidRDefault="00042CAE" w:rsidP="00EA3F71">
            <w:r w:rsidRPr="00A97486">
              <w:rPr>
                <w:rFonts w:hint="eastAsia"/>
              </w:rPr>
              <w:t>视液镜</w:t>
            </w:r>
          </w:p>
        </w:tc>
        <w:tc>
          <w:tcPr>
            <w:tcW w:w="6246" w:type="dxa"/>
            <w:shd w:val="clear" w:color="auto" w:fill="auto"/>
          </w:tcPr>
          <w:p w:rsidR="00042CAE" w:rsidRPr="00A97486" w:rsidRDefault="00042CAE" w:rsidP="00EA3F71">
            <w:r w:rsidRPr="00A97486">
              <w:rPr>
                <w:rFonts w:hint="eastAsia"/>
              </w:rPr>
              <w:t>检查视液镜中指示器的颜色，颜色为绿色，则正常；颜色为黄色，则必须更换干燥过滤器。</w:t>
            </w:r>
          </w:p>
        </w:tc>
      </w:tr>
    </w:tbl>
    <w:p w:rsidR="00EA3F71" w:rsidRPr="00A97486" w:rsidRDefault="00EA3F71" w:rsidP="00EA3F71">
      <w:pPr>
        <w:spacing w:line="360" w:lineRule="auto"/>
        <w:rPr>
          <w:sz w:val="24"/>
        </w:rPr>
      </w:pPr>
    </w:p>
    <w:p w:rsidR="00EA3F71" w:rsidRPr="00A97486" w:rsidRDefault="00EA3F71" w:rsidP="00EA3F71">
      <w:pPr>
        <w:spacing w:line="360" w:lineRule="auto"/>
        <w:jc w:val="center"/>
        <w:rPr>
          <w:b/>
          <w:sz w:val="24"/>
        </w:rPr>
      </w:pPr>
      <w:r w:rsidRPr="00A97486">
        <w:rPr>
          <w:rFonts w:hint="eastAsia"/>
          <w:b/>
          <w:sz w:val="24"/>
        </w:rPr>
        <w:t>架修具体内容</w:t>
      </w:r>
    </w:p>
    <w:tbl>
      <w:tblPr>
        <w:tblW w:w="93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26"/>
        <w:gridCol w:w="1408"/>
        <w:gridCol w:w="7506"/>
      </w:tblGrid>
      <w:tr w:rsidR="00EA3F71" w:rsidRPr="00A97486" w:rsidTr="00EA3F71">
        <w:trPr>
          <w:jc w:val="center"/>
        </w:trPr>
        <w:tc>
          <w:tcPr>
            <w:tcW w:w="423" w:type="dxa"/>
            <w:shd w:val="clear" w:color="auto" w:fill="auto"/>
          </w:tcPr>
          <w:p w:rsidR="00EA3F71" w:rsidRPr="00A97486" w:rsidRDefault="00EA3F71" w:rsidP="00EA3F71">
            <w:r w:rsidRPr="00A97486">
              <w:rPr>
                <w:rFonts w:hint="eastAsia"/>
              </w:rPr>
              <w:t>序号</w:t>
            </w:r>
          </w:p>
        </w:tc>
        <w:tc>
          <w:tcPr>
            <w:tcW w:w="1413" w:type="dxa"/>
            <w:shd w:val="clear" w:color="auto" w:fill="auto"/>
          </w:tcPr>
          <w:p w:rsidR="00EA3F71" w:rsidRPr="00A97486" w:rsidRDefault="00EA3F71" w:rsidP="00EA3F71">
            <w:r w:rsidRPr="00A97486">
              <w:rPr>
                <w:rFonts w:hint="eastAsia"/>
              </w:rPr>
              <w:t>检查内容</w:t>
            </w:r>
          </w:p>
        </w:tc>
        <w:tc>
          <w:tcPr>
            <w:tcW w:w="7486" w:type="dxa"/>
            <w:shd w:val="clear" w:color="auto" w:fill="auto"/>
          </w:tcPr>
          <w:p w:rsidR="00EA3F71" w:rsidRPr="00A97486" w:rsidRDefault="00EA3F71" w:rsidP="00EA3F71">
            <w:r w:rsidRPr="00A97486">
              <w:rPr>
                <w:rFonts w:hint="eastAsia"/>
              </w:rPr>
              <w:t>步骤</w:t>
            </w:r>
          </w:p>
        </w:tc>
      </w:tr>
      <w:tr w:rsidR="00EA3F71" w:rsidRPr="00A97486" w:rsidTr="00EA3F71">
        <w:trPr>
          <w:jc w:val="center"/>
        </w:trPr>
        <w:tc>
          <w:tcPr>
            <w:tcW w:w="423" w:type="dxa"/>
            <w:shd w:val="clear" w:color="auto" w:fill="auto"/>
          </w:tcPr>
          <w:p w:rsidR="00EA3F71" w:rsidRPr="00A97486" w:rsidRDefault="00EA3F71" w:rsidP="006C2B1F">
            <w:pPr>
              <w:numPr>
                <w:ilvl w:val="0"/>
                <w:numId w:val="64"/>
              </w:numPr>
              <w:spacing w:line="360" w:lineRule="auto"/>
              <w:rPr>
                <w:rFonts w:ascii="宋体" w:hAnsi="宋体"/>
                <w:szCs w:val="21"/>
              </w:rPr>
            </w:pPr>
          </w:p>
        </w:tc>
        <w:tc>
          <w:tcPr>
            <w:tcW w:w="1413" w:type="dxa"/>
            <w:shd w:val="clear" w:color="auto" w:fill="auto"/>
          </w:tcPr>
          <w:p w:rsidR="00EA3F71" w:rsidRPr="00A97486" w:rsidRDefault="00EA3F71" w:rsidP="00EA3F71">
            <w:pPr>
              <w:spacing w:line="360" w:lineRule="auto"/>
              <w:rPr>
                <w:szCs w:val="21"/>
              </w:rPr>
            </w:pPr>
            <w:r w:rsidRPr="00A97486">
              <w:rPr>
                <w:rFonts w:hint="eastAsia"/>
                <w:szCs w:val="21"/>
              </w:rPr>
              <w:t>清洗室内换热</w:t>
            </w:r>
            <w:r w:rsidRPr="00A97486">
              <w:rPr>
                <w:szCs w:val="21"/>
              </w:rPr>
              <w:t>器</w:t>
            </w:r>
          </w:p>
          <w:p w:rsidR="00EA3F71" w:rsidRPr="00A97486" w:rsidRDefault="00EA3F71" w:rsidP="00EA3F71">
            <w:pPr>
              <w:rPr>
                <w:szCs w:val="21"/>
              </w:rPr>
            </w:pPr>
          </w:p>
        </w:tc>
        <w:tc>
          <w:tcPr>
            <w:tcW w:w="7486" w:type="dxa"/>
            <w:shd w:val="clear" w:color="auto" w:fill="auto"/>
          </w:tcPr>
          <w:p w:rsidR="00EA3F71" w:rsidRPr="00A97486" w:rsidRDefault="00EA3F71" w:rsidP="00EA3F71">
            <w:pPr>
              <w:spacing w:line="360" w:lineRule="exact"/>
              <w:rPr>
                <w:szCs w:val="21"/>
              </w:rPr>
            </w:pPr>
            <w:r w:rsidRPr="00A97486">
              <w:rPr>
                <w:szCs w:val="21"/>
              </w:rPr>
              <w:t>1</w:t>
            </w:r>
            <w:r w:rsidRPr="00A97486">
              <w:rPr>
                <w:rFonts w:hint="eastAsia"/>
                <w:szCs w:val="21"/>
              </w:rPr>
              <w:t>、把压缩空气按运转时的蒸发器进风气流反方向吹入肋片间隙或从赃物附着多的一侧用吸尘器进行吸尘。</w:t>
            </w:r>
          </w:p>
          <w:p w:rsidR="00EA3F71" w:rsidRPr="00A97486" w:rsidRDefault="00EA3F71" w:rsidP="00EA3F71">
            <w:pPr>
              <w:spacing w:line="360" w:lineRule="exact"/>
              <w:rPr>
                <w:szCs w:val="21"/>
              </w:rPr>
            </w:pPr>
            <w:r w:rsidRPr="00A97486">
              <w:rPr>
                <w:szCs w:val="21"/>
              </w:rPr>
              <w:t>2</w:t>
            </w:r>
            <w:r w:rsidRPr="00A97486">
              <w:rPr>
                <w:rFonts w:hint="eastAsia"/>
                <w:szCs w:val="21"/>
              </w:rPr>
              <w:t>、特别脏时</w:t>
            </w:r>
            <w:r w:rsidRPr="00A97486">
              <w:rPr>
                <w:szCs w:val="21"/>
              </w:rPr>
              <w:t>,</w:t>
            </w:r>
            <w:r w:rsidRPr="00A97486">
              <w:rPr>
                <w:rFonts w:hint="eastAsia"/>
                <w:szCs w:val="21"/>
              </w:rPr>
              <w:t>用溶化的洗涤剂（</w:t>
            </w:r>
            <w:r w:rsidRPr="00A97486">
              <w:rPr>
                <w:rFonts w:hint="eastAsia"/>
                <w:szCs w:val="21"/>
              </w:rPr>
              <w:t>PH</w:t>
            </w:r>
            <w:r w:rsidRPr="00A97486">
              <w:rPr>
                <w:szCs w:val="21"/>
              </w:rPr>
              <w:t>6</w:t>
            </w:r>
            <w:r w:rsidRPr="00A97486">
              <w:rPr>
                <w:rFonts w:hint="eastAsia"/>
                <w:szCs w:val="21"/>
              </w:rPr>
              <w:t>~</w:t>
            </w:r>
            <w:r w:rsidRPr="00A97486">
              <w:rPr>
                <w:szCs w:val="21"/>
              </w:rPr>
              <w:t>8</w:t>
            </w:r>
            <w:r w:rsidRPr="00A97486">
              <w:rPr>
                <w:rFonts w:hint="eastAsia"/>
                <w:szCs w:val="21"/>
              </w:rPr>
              <w:t>）温水进行清洗。</w:t>
            </w:r>
          </w:p>
          <w:p w:rsidR="00EA3F71" w:rsidRPr="00A97486" w:rsidRDefault="00EA3F71" w:rsidP="00EA3F71">
            <w:pPr>
              <w:spacing w:line="360" w:lineRule="exact"/>
              <w:rPr>
                <w:b/>
                <w:szCs w:val="21"/>
              </w:rPr>
            </w:pPr>
            <w:r w:rsidRPr="00A97486">
              <w:rPr>
                <w:rFonts w:hint="eastAsia"/>
                <w:b/>
                <w:szCs w:val="21"/>
              </w:rPr>
              <w:t>特别注意：</w:t>
            </w:r>
          </w:p>
          <w:p w:rsidR="00EA3F71" w:rsidRPr="00A97486" w:rsidRDefault="00EA3F71" w:rsidP="00DC4603">
            <w:pPr>
              <w:widowControl/>
              <w:numPr>
                <w:ilvl w:val="0"/>
                <w:numId w:val="71"/>
              </w:numPr>
              <w:spacing w:line="360" w:lineRule="exact"/>
              <w:jc w:val="left"/>
              <w:rPr>
                <w:b/>
                <w:szCs w:val="21"/>
              </w:rPr>
            </w:pPr>
            <w:r w:rsidRPr="00A97486">
              <w:rPr>
                <w:rFonts w:hint="eastAsia"/>
                <w:b/>
                <w:szCs w:val="21"/>
              </w:rPr>
              <w:t>打开室内腔盖板前，需将盖板上面及边缘的灰尘及水擦拭干净，防止水或灰尘落入到电器腔中。</w:t>
            </w:r>
            <w:r w:rsidRPr="00A97486">
              <w:rPr>
                <w:b/>
                <w:szCs w:val="21"/>
              </w:rPr>
              <w:t xml:space="preserve"> </w:t>
            </w:r>
          </w:p>
          <w:p w:rsidR="00EA3F71" w:rsidRPr="00A97486" w:rsidRDefault="00EA3F71" w:rsidP="00DC4603">
            <w:pPr>
              <w:widowControl/>
              <w:numPr>
                <w:ilvl w:val="0"/>
                <w:numId w:val="71"/>
              </w:numPr>
              <w:spacing w:line="360" w:lineRule="exact"/>
              <w:jc w:val="left"/>
              <w:rPr>
                <w:b/>
                <w:szCs w:val="21"/>
              </w:rPr>
            </w:pPr>
            <w:r w:rsidRPr="00A97486">
              <w:rPr>
                <w:rFonts w:hint="eastAsia"/>
                <w:b/>
                <w:szCs w:val="21"/>
              </w:rPr>
              <w:lastRenderedPageBreak/>
              <w:t>冲洗时，用挡板将电器腔挡住，避免有水落入电器腔内</w:t>
            </w:r>
          </w:p>
        </w:tc>
      </w:tr>
      <w:tr w:rsidR="00EA3F71" w:rsidRPr="00A97486" w:rsidTr="00EA3F71">
        <w:trPr>
          <w:jc w:val="center"/>
        </w:trPr>
        <w:tc>
          <w:tcPr>
            <w:tcW w:w="423" w:type="dxa"/>
            <w:shd w:val="clear" w:color="auto" w:fill="auto"/>
          </w:tcPr>
          <w:p w:rsidR="00EA3F71" w:rsidRPr="00A97486" w:rsidRDefault="00EA3F71" w:rsidP="006C2B1F">
            <w:pPr>
              <w:numPr>
                <w:ilvl w:val="0"/>
                <w:numId w:val="64"/>
              </w:numPr>
              <w:spacing w:line="360" w:lineRule="auto"/>
              <w:rPr>
                <w:rFonts w:ascii="宋体" w:hAnsi="宋体"/>
                <w:szCs w:val="21"/>
              </w:rPr>
            </w:pPr>
          </w:p>
        </w:tc>
        <w:tc>
          <w:tcPr>
            <w:tcW w:w="1413" w:type="dxa"/>
            <w:shd w:val="clear" w:color="auto" w:fill="auto"/>
          </w:tcPr>
          <w:p w:rsidR="00EA3F71" w:rsidRPr="00A97486" w:rsidRDefault="00EA3F71" w:rsidP="00EA3F71">
            <w:pPr>
              <w:spacing w:line="360" w:lineRule="auto"/>
              <w:rPr>
                <w:szCs w:val="21"/>
              </w:rPr>
            </w:pPr>
            <w:r w:rsidRPr="00A97486">
              <w:rPr>
                <w:rFonts w:hint="eastAsia"/>
                <w:szCs w:val="21"/>
              </w:rPr>
              <w:t>清洗室外换热</w:t>
            </w:r>
            <w:r w:rsidRPr="00A97486">
              <w:rPr>
                <w:szCs w:val="21"/>
              </w:rPr>
              <w:t>器</w:t>
            </w:r>
          </w:p>
        </w:tc>
        <w:tc>
          <w:tcPr>
            <w:tcW w:w="7486" w:type="dxa"/>
            <w:shd w:val="clear" w:color="auto" w:fill="auto"/>
          </w:tcPr>
          <w:p w:rsidR="00EA3F71" w:rsidRPr="00A97486" w:rsidRDefault="00EA3F71" w:rsidP="00EA3F71">
            <w:pPr>
              <w:rPr>
                <w:szCs w:val="21"/>
              </w:rPr>
            </w:pPr>
            <w:r w:rsidRPr="00A97486">
              <w:rPr>
                <w:szCs w:val="21"/>
              </w:rPr>
              <w:t>1</w:t>
            </w:r>
            <w:r w:rsidRPr="00A97486">
              <w:rPr>
                <w:rFonts w:hint="eastAsia"/>
                <w:szCs w:val="21"/>
              </w:rPr>
              <w:t>、把压缩空气按运转时的</w:t>
            </w:r>
            <w:r w:rsidRPr="00A97486">
              <w:rPr>
                <w:szCs w:val="21"/>
              </w:rPr>
              <w:t>冷凝</w:t>
            </w:r>
            <w:r w:rsidRPr="00A97486">
              <w:rPr>
                <w:rFonts w:hint="eastAsia"/>
                <w:szCs w:val="21"/>
              </w:rPr>
              <w:t>器进风气流反方向吹入肋片间隙或从赃物附着多的一侧用吸尘器进行吸尘。</w:t>
            </w:r>
          </w:p>
          <w:p w:rsidR="00EA3F71" w:rsidRPr="00A97486" w:rsidRDefault="00EA3F71" w:rsidP="00EA3F71">
            <w:pPr>
              <w:rPr>
                <w:szCs w:val="21"/>
              </w:rPr>
            </w:pPr>
            <w:r w:rsidRPr="00A97486">
              <w:rPr>
                <w:szCs w:val="21"/>
              </w:rPr>
              <w:t>2</w:t>
            </w:r>
            <w:r w:rsidRPr="00A97486">
              <w:rPr>
                <w:rFonts w:hint="eastAsia"/>
                <w:szCs w:val="21"/>
              </w:rPr>
              <w:t>、特别脏时</w:t>
            </w:r>
            <w:r w:rsidRPr="00A97486">
              <w:rPr>
                <w:szCs w:val="21"/>
              </w:rPr>
              <w:t>,</w:t>
            </w:r>
            <w:r w:rsidRPr="00A97486">
              <w:rPr>
                <w:rFonts w:hint="eastAsia"/>
                <w:szCs w:val="21"/>
              </w:rPr>
              <w:t>用溶化的洗涤剂（</w:t>
            </w:r>
            <w:r w:rsidRPr="00A97486">
              <w:rPr>
                <w:rFonts w:hint="eastAsia"/>
                <w:szCs w:val="21"/>
              </w:rPr>
              <w:t>PH</w:t>
            </w:r>
            <w:r w:rsidRPr="00A97486">
              <w:rPr>
                <w:szCs w:val="21"/>
              </w:rPr>
              <w:t>6</w:t>
            </w:r>
            <w:r w:rsidRPr="00A97486">
              <w:rPr>
                <w:rFonts w:hint="eastAsia"/>
                <w:szCs w:val="21"/>
              </w:rPr>
              <w:t>~</w:t>
            </w:r>
            <w:r w:rsidRPr="00A97486">
              <w:rPr>
                <w:szCs w:val="21"/>
              </w:rPr>
              <w:t>8</w:t>
            </w:r>
            <w:r w:rsidRPr="00A97486">
              <w:rPr>
                <w:rFonts w:hint="eastAsia"/>
                <w:szCs w:val="21"/>
              </w:rPr>
              <w:t>）温水进行清洗。</w:t>
            </w:r>
          </w:p>
        </w:tc>
      </w:tr>
      <w:tr w:rsidR="00EA3F71" w:rsidRPr="00A97486" w:rsidTr="00EA3F71">
        <w:trPr>
          <w:jc w:val="center"/>
        </w:trPr>
        <w:tc>
          <w:tcPr>
            <w:tcW w:w="423" w:type="dxa"/>
            <w:shd w:val="clear" w:color="auto" w:fill="auto"/>
          </w:tcPr>
          <w:p w:rsidR="00EA3F71" w:rsidRPr="00A97486" w:rsidRDefault="00EA3F71" w:rsidP="006C2B1F">
            <w:pPr>
              <w:numPr>
                <w:ilvl w:val="0"/>
                <w:numId w:val="64"/>
              </w:numPr>
              <w:spacing w:line="360" w:lineRule="auto"/>
              <w:rPr>
                <w:rFonts w:ascii="宋体" w:hAnsi="宋体"/>
                <w:szCs w:val="21"/>
              </w:rPr>
            </w:pPr>
          </w:p>
        </w:tc>
        <w:tc>
          <w:tcPr>
            <w:tcW w:w="1413" w:type="dxa"/>
            <w:shd w:val="clear" w:color="auto" w:fill="auto"/>
          </w:tcPr>
          <w:p w:rsidR="00EA3F71" w:rsidRPr="00A97486" w:rsidRDefault="00EA3F71" w:rsidP="00EA3F71">
            <w:pPr>
              <w:spacing w:line="360" w:lineRule="auto"/>
              <w:rPr>
                <w:szCs w:val="21"/>
              </w:rPr>
            </w:pPr>
            <w:r w:rsidRPr="00A97486">
              <w:rPr>
                <w:rFonts w:hint="eastAsia"/>
                <w:szCs w:val="21"/>
              </w:rPr>
              <w:t>制冷系统</w:t>
            </w:r>
          </w:p>
        </w:tc>
        <w:tc>
          <w:tcPr>
            <w:tcW w:w="7486" w:type="dxa"/>
            <w:shd w:val="clear" w:color="auto" w:fill="auto"/>
          </w:tcPr>
          <w:p w:rsidR="00EA3F71" w:rsidRPr="00A97486" w:rsidRDefault="00EA3F71" w:rsidP="00EA3F71">
            <w:pPr>
              <w:rPr>
                <w:szCs w:val="21"/>
              </w:rPr>
            </w:pPr>
            <w:r w:rsidRPr="00A97486">
              <w:rPr>
                <w:rFonts w:hint="eastAsia"/>
                <w:szCs w:val="21"/>
              </w:rPr>
              <w:t>使用电子检漏仪，对系统进行检漏，如发现漏点，则根据实际情况处理。</w:t>
            </w:r>
          </w:p>
          <w:p w:rsidR="00EA3F71" w:rsidRPr="00A97486" w:rsidRDefault="00EA3F71" w:rsidP="00EA3F71">
            <w:pPr>
              <w:rPr>
                <w:szCs w:val="21"/>
              </w:rPr>
            </w:pPr>
            <w:r w:rsidRPr="00A97486">
              <w:rPr>
                <w:rFonts w:hint="eastAsia"/>
                <w:szCs w:val="21"/>
              </w:rPr>
              <w:t>铜管泄露：对铜管进行补焊</w:t>
            </w:r>
          </w:p>
          <w:p w:rsidR="00EA3F71" w:rsidRPr="00A97486" w:rsidRDefault="00EA3F71" w:rsidP="00EA3F71">
            <w:pPr>
              <w:rPr>
                <w:szCs w:val="21"/>
              </w:rPr>
            </w:pPr>
            <w:r w:rsidRPr="00A97486">
              <w:rPr>
                <w:rFonts w:hint="eastAsia"/>
                <w:szCs w:val="21"/>
              </w:rPr>
              <w:t>部件泄露：对部件进行修理或更换</w:t>
            </w:r>
          </w:p>
          <w:p w:rsidR="00074AF8" w:rsidRPr="00A97486" w:rsidRDefault="00074AF8" w:rsidP="00074AF8">
            <w:pPr>
              <w:jc w:val="center"/>
              <w:rPr>
                <w:szCs w:val="21"/>
              </w:rPr>
            </w:pPr>
          </w:p>
        </w:tc>
      </w:tr>
      <w:tr w:rsidR="00EA3F71" w:rsidRPr="00A97486" w:rsidTr="00EA3F71">
        <w:trPr>
          <w:jc w:val="center"/>
        </w:trPr>
        <w:tc>
          <w:tcPr>
            <w:tcW w:w="423" w:type="dxa"/>
            <w:shd w:val="clear" w:color="auto" w:fill="auto"/>
          </w:tcPr>
          <w:p w:rsidR="00EA3F71" w:rsidRPr="00A97486" w:rsidRDefault="00EA3F71" w:rsidP="006C2B1F">
            <w:pPr>
              <w:numPr>
                <w:ilvl w:val="0"/>
                <w:numId w:val="64"/>
              </w:numPr>
              <w:spacing w:line="360" w:lineRule="auto"/>
              <w:rPr>
                <w:rFonts w:ascii="宋体" w:hAnsi="宋体"/>
                <w:szCs w:val="21"/>
              </w:rPr>
            </w:pPr>
          </w:p>
        </w:tc>
        <w:tc>
          <w:tcPr>
            <w:tcW w:w="1413" w:type="dxa"/>
            <w:shd w:val="clear" w:color="auto" w:fill="auto"/>
          </w:tcPr>
          <w:p w:rsidR="00EA3F71" w:rsidRPr="00A97486" w:rsidRDefault="00EA3F71" w:rsidP="00EA3F71">
            <w:pPr>
              <w:spacing w:line="360" w:lineRule="auto"/>
              <w:rPr>
                <w:szCs w:val="21"/>
              </w:rPr>
            </w:pPr>
            <w:r w:rsidRPr="00A97486">
              <w:rPr>
                <w:rFonts w:hint="eastAsia"/>
                <w:szCs w:val="21"/>
              </w:rPr>
              <w:t>压缩机</w:t>
            </w:r>
          </w:p>
        </w:tc>
        <w:tc>
          <w:tcPr>
            <w:tcW w:w="7486" w:type="dxa"/>
            <w:shd w:val="clear" w:color="auto" w:fill="auto"/>
          </w:tcPr>
          <w:p w:rsidR="00EA3F71" w:rsidRPr="00A97486" w:rsidRDefault="00EA3F71" w:rsidP="00EA3F71">
            <w:pPr>
              <w:rPr>
                <w:szCs w:val="21"/>
              </w:rPr>
            </w:pPr>
            <w:r w:rsidRPr="00A97486">
              <w:rPr>
                <w:rFonts w:hint="eastAsia"/>
                <w:szCs w:val="21"/>
              </w:rPr>
              <w:t>检查压缩机，如有问题，进行修理或更换</w:t>
            </w:r>
          </w:p>
          <w:p w:rsidR="00074AF8" w:rsidRPr="00A97486" w:rsidRDefault="00074AF8" w:rsidP="00074AF8">
            <w:pPr>
              <w:jc w:val="center"/>
              <w:rPr>
                <w:szCs w:val="21"/>
              </w:rPr>
            </w:pPr>
            <w:r w:rsidRPr="00A97486">
              <w:rPr>
                <w:noProof/>
              </w:rPr>
              <w:drawing>
                <wp:inline distT="0" distB="0" distL="0" distR="0" wp14:anchorId="78D7C8B7" wp14:editId="093C02DB">
                  <wp:extent cx="923935" cy="1638300"/>
                  <wp:effectExtent l="361950" t="0" r="33337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rot="16200000">
                            <a:off x="0" y="0"/>
                            <a:ext cx="931103" cy="1651010"/>
                          </a:xfrm>
                          <a:prstGeom prst="rect">
                            <a:avLst/>
                          </a:prstGeom>
                          <a:noFill/>
                          <a:ln>
                            <a:noFill/>
                          </a:ln>
                        </pic:spPr>
                      </pic:pic>
                    </a:graphicData>
                  </a:graphic>
                </wp:inline>
              </w:drawing>
            </w:r>
          </w:p>
        </w:tc>
      </w:tr>
      <w:tr w:rsidR="00EA3F71" w:rsidRPr="00A97486" w:rsidTr="00EA3F71">
        <w:trPr>
          <w:jc w:val="center"/>
        </w:trPr>
        <w:tc>
          <w:tcPr>
            <w:tcW w:w="423" w:type="dxa"/>
            <w:shd w:val="clear" w:color="auto" w:fill="auto"/>
          </w:tcPr>
          <w:p w:rsidR="00EA3F71" w:rsidRPr="00A97486" w:rsidRDefault="00EA3F71" w:rsidP="006C2B1F">
            <w:pPr>
              <w:numPr>
                <w:ilvl w:val="0"/>
                <w:numId w:val="64"/>
              </w:numPr>
              <w:spacing w:line="360" w:lineRule="auto"/>
              <w:rPr>
                <w:rFonts w:ascii="宋体" w:hAnsi="宋体"/>
                <w:szCs w:val="21"/>
              </w:rPr>
            </w:pPr>
          </w:p>
        </w:tc>
        <w:tc>
          <w:tcPr>
            <w:tcW w:w="1413" w:type="dxa"/>
            <w:shd w:val="clear" w:color="auto" w:fill="auto"/>
          </w:tcPr>
          <w:p w:rsidR="00EA3F71" w:rsidRPr="00A97486" w:rsidRDefault="00EA3F71" w:rsidP="00EA3F71">
            <w:pPr>
              <w:spacing w:line="360" w:lineRule="auto"/>
              <w:rPr>
                <w:szCs w:val="21"/>
              </w:rPr>
            </w:pPr>
            <w:r w:rsidRPr="00A97486">
              <w:rPr>
                <w:rFonts w:hint="eastAsia"/>
                <w:szCs w:val="21"/>
              </w:rPr>
              <w:t>通风机</w:t>
            </w:r>
          </w:p>
        </w:tc>
        <w:tc>
          <w:tcPr>
            <w:tcW w:w="7486" w:type="dxa"/>
            <w:shd w:val="clear" w:color="auto" w:fill="auto"/>
          </w:tcPr>
          <w:p w:rsidR="00EA3F71" w:rsidRPr="00A97486" w:rsidRDefault="00EA3F71" w:rsidP="00EA3F71">
            <w:pPr>
              <w:rPr>
                <w:szCs w:val="21"/>
              </w:rPr>
            </w:pPr>
            <w:r w:rsidRPr="00A97486">
              <w:rPr>
                <w:rFonts w:hint="eastAsia"/>
                <w:szCs w:val="21"/>
              </w:rPr>
              <w:t>检查通风机，更换风机轴承</w:t>
            </w:r>
          </w:p>
          <w:p w:rsidR="001305D7" w:rsidRPr="00A97486" w:rsidRDefault="001305D7" w:rsidP="001305D7">
            <w:pPr>
              <w:jc w:val="center"/>
              <w:rPr>
                <w:szCs w:val="21"/>
              </w:rPr>
            </w:pPr>
            <w:r w:rsidRPr="00A97486">
              <w:rPr>
                <w:noProof/>
              </w:rPr>
              <w:drawing>
                <wp:inline distT="0" distB="0" distL="0" distR="0" wp14:anchorId="43CEA8A7" wp14:editId="6A28EAC1">
                  <wp:extent cx="1440000" cy="2553374"/>
                  <wp:effectExtent l="552450" t="0" r="54165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rot="5400000">
                            <a:off x="0" y="0"/>
                            <a:ext cx="1440000" cy="2553374"/>
                          </a:xfrm>
                          <a:prstGeom prst="rect">
                            <a:avLst/>
                          </a:prstGeom>
                          <a:noFill/>
                          <a:ln>
                            <a:noFill/>
                          </a:ln>
                        </pic:spPr>
                      </pic:pic>
                    </a:graphicData>
                  </a:graphic>
                </wp:inline>
              </w:drawing>
            </w:r>
          </w:p>
        </w:tc>
      </w:tr>
      <w:tr w:rsidR="00EA3F71" w:rsidRPr="00A97486" w:rsidTr="00EA3F71">
        <w:trPr>
          <w:jc w:val="center"/>
        </w:trPr>
        <w:tc>
          <w:tcPr>
            <w:tcW w:w="423" w:type="dxa"/>
            <w:shd w:val="clear" w:color="auto" w:fill="auto"/>
          </w:tcPr>
          <w:p w:rsidR="00EA3F71" w:rsidRPr="00A97486" w:rsidRDefault="00EA3F71" w:rsidP="006C2B1F">
            <w:pPr>
              <w:numPr>
                <w:ilvl w:val="0"/>
                <w:numId w:val="64"/>
              </w:numPr>
              <w:spacing w:line="360" w:lineRule="auto"/>
              <w:rPr>
                <w:rFonts w:ascii="宋体" w:hAnsi="宋体"/>
                <w:szCs w:val="21"/>
              </w:rPr>
            </w:pPr>
          </w:p>
        </w:tc>
        <w:tc>
          <w:tcPr>
            <w:tcW w:w="1396" w:type="dxa"/>
            <w:shd w:val="clear" w:color="auto" w:fill="auto"/>
          </w:tcPr>
          <w:p w:rsidR="00EA3F71" w:rsidRPr="00A97486" w:rsidRDefault="00EA3F71" w:rsidP="00EA3F71">
            <w:pPr>
              <w:spacing w:line="360" w:lineRule="auto"/>
              <w:rPr>
                <w:szCs w:val="21"/>
              </w:rPr>
            </w:pPr>
            <w:r w:rsidRPr="00A97486">
              <w:rPr>
                <w:rFonts w:hint="eastAsia"/>
                <w:szCs w:val="21"/>
              </w:rPr>
              <w:t>轴流风机</w:t>
            </w:r>
          </w:p>
        </w:tc>
        <w:tc>
          <w:tcPr>
            <w:tcW w:w="7521" w:type="dxa"/>
            <w:shd w:val="clear" w:color="auto" w:fill="auto"/>
          </w:tcPr>
          <w:p w:rsidR="00EA3F71" w:rsidRPr="00A97486" w:rsidRDefault="00EA3F71" w:rsidP="00EA3F71">
            <w:pPr>
              <w:rPr>
                <w:szCs w:val="21"/>
              </w:rPr>
            </w:pPr>
            <w:r w:rsidRPr="00A97486">
              <w:rPr>
                <w:rFonts w:hint="eastAsia"/>
                <w:szCs w:val="21"/>
              </w:rPr>
              <w:t>检查轴流风机，更换风机轴承</w:t>
            </w:r>
          </w:p>
          <w:p w:rsidR="001305D7" w:rsidRPr="00A97486" w:rsidRDefault="001305D7" w:rsidP="001305D7">
            <w:pPr>
              <w:jc w:val="center"/>
              <w:rPr>
                <w:szCs w:val="21"/>
              </w:rPr>
            </w:pPr>
            <w:r w:rsidRPr="00A97486">
              <w:rPr>
                <w:noProof/>
              </w:rPr>
              <w:drawing>
                <wp:inline distT="0" distB="0" distL="0" distR="0" wp14:anchorId="068A382E" wp14:editId="7F99FF8B">
                  <wp:extent cx="811530" cy="1200501"/>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0" cstate="print">
                            <a:extLst>
                              <a:ext uri="{28A0092B-C50C-407E-A947-70E740481C1C}">
                                <a14:useLocalDpi xmlns:a14="http://schemas.microsoft.com/office/drawing/2010/main" val="0"/>
                              </a:ext>
                            </a:extLst>
                          </a:blip>
                          <a:srcRect b="16573"/>
                          <a:stretch/>
                        </pic:blipFill>
                        <pic:spPr bwMode="auto">
                          <a:xfrm>
                            <a:off x="0" y="0"/>
                            <a:ext cx="812102" cy="1201347"/>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EA3F71" w:rsidRPr="00A97486" w:rsidTr="00EA3F71">
        <w:trPr>
          <w:jc w:val="center"/>
        </w:trPr>
        <w:tc>
          <w:tcPr>
            <w:tcW w:w="423" w:type="dxa"/>
            <w:shd w:val="clear" w:color="auto" w:fill="auto"/>
          </w:tcPr>
          <w:p w:rsidR="00EA3F71" w:rsidRPr="00A97486" w:rsidRDefault="00EA3F71" w:rsidP="006C2B1F">
            <w:pPr>
              <w:numPr>
                <w:ilvl w:val="0"/>
                <w:numId w:val="64"/>
              </w:numPr>
              <w:spacing w:line="360" w:lineRule="auto"/>
              <w:rPr>
                <w:rFonts w:ascii="宋体" w:hAnsi="宋体"/>
                <w:szCs w:val="21"/>
              </w:rPr>
            </w:pPr>
          </w:p>
        </w:tc>
        <w:tc>
          <w:tcPr>
            <w:tcW w:w="1396" w:type="dxa"/>
            <w:shd w:val="clear" w:color="auto" w:fill="auto"/>
          </w:tcPr>
          <w:p w:rsidR="00EA3F71" w:rsidRPr="00A97486" w:rsidRDefault="00EA3F71" w:rsidP="00EA3F71">
            <w:pPr>
              <w:spacing w:line="360" w:lineRule="auto"/>
              <w:rPr>
                <w:szCs w:val="21"/>
              </w:rPr>
            </w:pPr>
            <w:r w:rsidRPr="00A97486">
              <w:rPr>
                <w:rFonts w:hint="eastAsia"/>
                <w:szCs w:val="21"/>
              </w:rPr>
              <w:t>减震器</w:t>
            </w:r>
          </w:p>
        </w:tc>
        <w:tc>
          <w:tcPr>
            <w:tcW w:w="7521" w:type="dxa"/>
            <w:shd w:val="clear" w:color="auto" w:fill="auto"/>
          </w:tcPr>
          <w:p w:rsidR="00EA3F71" w:rsidRPr="00A97486" w:rsidRDefault="00EA3F71" w:rsidP="00EA3F71">
            <w:pPr>
              <w:rPr>
                <w:szCs w:val="21"/>
              </w:rPr>
            </w:pPr>
            <w:r w:rsidRPr="00A97486">
              <w:rPr>
                <w:rFonts w:hint="eastAsia"/>
                <w:szCs w:val="21"/>
              </w:rPr>
              <w:t>检查压缩机减震器，如有变形、老化或损坏，则更换</w:t>
            </w:r>
          </w:p>
          <w:p w:rsidR="001305D7" w:rsidRPr="00A97486" w:rsidRDefault="001305D7" w:rsidP="001305D7">
            <w:pPr>
              <w:jc w:val="center"/>
              <w:rPr>
                <w:szCs w:val="21"/>
              </w:rPr>
            </w:pPr>
            <w:r w:rsidRPr="00A97486">
              <w:rPr>
                <w:noProof/>
              </w:rPr>
              <w:lastRenderedPageBreak/>
              <w:drawing>
                <wp:inline distT="0" distB="0" distL="0" distR="0" wp14:anchorId="21C5C940" wp14:editId="3BC65D37">
                  <wp:extent cx="1881718" cy="1440000"/>
                  <wp:effectExtent l="0" t="0" r="0" b="0"/>
                  <wp:docPr id="31" name="图片 1" descr="20161018_134703">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423603C0-1C9F-42FB-80A3-E1259486D92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947" name="图片 1" descr="20161018_134703">
                            <a:extLst>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423603C0-1C9F-42FB-80A3-E1259486D92E}"/>
                              </a:ext>
                            </a:extLst>
                          </pic:cNvPr>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1881718" cy="1440000"/>
                          </a:xfrm>
                          <a:prstGeom prst="rect">
                            <a:avLst/>
                          </a:prstGeom>
                          <a:noFill/>
                          <a:ln>
                            <a:noFill/>
                          </a:ln>
                          <a:extLst/>
                        </pic:spPr>
                      </pic:pic>
                    </a:graphicData>
                  </a:graphic>
                </wp:inline>
              </w:drawing>
            </w:r>
          </w:p>
        </w:tc>
      </w:tr>
      <w:tr w:rsidR="00EA3F71" w:rsidRPr="00A97486" w:rsidTr="00EA3F71">
        <w:trPr>
          <w:jc w:val="center"/>
        </w:trPr>
        <w:tc>
          <w:tcPr>
            <w:tcW w:w="423" w:type="dxa"/>
            <w:shd w:val="clear" w:color="auto" w:fill="auto"/>
          </w:tcPr>
          <w:p w:rsidR="00EA3F71" w:rsidRPr="00A97486" w:rsidRDefault="00EA3F71" w:rsidP="006C2B1F">
            <w:pPr>
              <w:numPr>
                <w:ilvl w:val="0"/>
                <w:numId w:val="64"/>
              </w:numPr>
              <w:spacing w:line="360" w:lineRule="auto"/>
              <w:rPr>
                <w:rFonts w:ascii="宋体" w:hAnsi="宋体"/>
                <w:szCs w:val="21"/>
              </w:rPr>
            </w:pPr>
          </w:p>
        </w:tc>
        <w:tc>
          <w:tcPr>
            <w:tcW w:w="1396" w:type="dxa"/>
            <w:shd w:val="clear" w:color="auto" w:fill="auto"/>
          </w:tcPr>
          <w:p w:rsidR="00EA3F71" w:rsidRPr="00A97486" w:rsidRDefault="00EA3F71" w:rsidP="00EA3F71">
            <w:pPr>
              <w:spacing w:line="360" w:lineRule="auto"/>
              <w:rPr>
                <w:szCs w:val="21"/>
              </w:rPr>
            </w:pPr>
            <w:r w:rsidRPr="00A97486">
              <w:rPr>
                <w:rFonts w:hint="eastAsia"/>
                <w:szCs w:val="21"/>
              </w:rPr>
              <w:t>风阀执行器</w:t>
            </w:r>
          </w:p>
        </w:tc>
        <w:tc>
          <w:tcPr>
            <w:tcW w:w="7521" w:type="dxa"/>
            <w:shd w:val="clear" w:color="auto" w:fill="auto"/>
          </w:tcPr>
          <w:p w:rsidR="00EA3F71" w:rsidRPr="00A97486" w:rsidRDefault="00EA3F71" w:rsidP="00EA3F71">
            <w:pPr>
              <w:rPr>
                <w:szCs w:val="21"/>
              </w:rPr>
            </w:pPr>
            <w:r w:rsidRPr="00A97486">
              <w:rPr>
                <w:rFonts w:hint="eastAsia"/>
                <w:szCs w:val="21"/>
              </w:rPr>
              <w:t>检查风阀执行器功能，如有损坏，进行修理或更换</w:t>
            </w:r>
          </w:p>
          <w:p w:rsidR="001305D7" w:rsidRPr="00A97486" w:rsidRDefault="001305D7" w:rsidP="001305D7">
            <w:pPr>
              <w:jc w:val="center"/>
              <w:rPr>
                <w:szCs w:val="21"/>
              </w:rPr>
            </w:pPr>
            <w:r w:rsidRPr="00A97486">
              <w:rPr>
                <w:noProof/>
              </w:rPr>
              <w:drawing>
                <wp:inline distT="0" distB="0" distL="0" distR="0" wp14:anchorId="61FE22C6" wp14:editId="6D88F87E">
                  <wp:extent cx="3101009" cy="1447800"/>
                  <wp:effectExtent l="0" t="0" r="0" b="0"/>
                  <wp:docPr id="279104" name="图片 1" descr="1">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E944B188-9C6E-4B8C-A8E0-0005514EF64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005" name="图片 1" descr="1">
                            <a:extLst>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E944B188-9C6E-4B8C-A8E0-0005514EF648}"/>
                              </a:ext>
                            </a:extLst>
                          </pic:cNvPr>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116420" cy="1454995"/>
                          </a:xfrm>
                          <a:prstGeom prst="rect">
                            <a:avLst/>
                          </a:prstGeom>
                          <a:noFill/>
                          <a:ln>
                            <a:noFill/>
                          </a:ln>
                          <a:extLst/>
                        </pic:spPr>
                      </pic:pic>
                    </a:graphicData>
                  </a:graphic>
                </wp:inline>
              </w:drawing>
            </w:r>
          </w:p>
        </w:tc>
      </w:tr>
      <w:tr w:rsidR="00EA3F71" w:rsidRPr="00A97486" w:rsidTr="00EA3F71">
        <w:trPr>
          <w:jc w:val="center"/>
        </w:trPr>
        <w:tc>
          <w:tcPr>
            <w:tcW w:w="423" w:type="dxa"/>
            <w:shd w:val="clear" w:color="auto" w:fill="auto"/>
          </w:tcPr>
          <w:p w:rsidR="00EA3F71" w:rsidRPr="00A97486" w:rsidRDefault="00EA3F71" w:rsidP="006C2B1F">
            <w:pPr>
              <w:numPr>
                <w:ilvl w:val="0"/>
                <w:numId w:val="64"/>
              </w:numPr>
              <w:spacing w:line="360" w:lineRule="auto"/>
              <w:rPr>
                <w:rFonts w:ascii="宋体" w:hAnsi="宋体"/>
                <w:szCs w:val="21"/>
              </w:rPr>
            </w:pPr>
          </w:p>
        </w:tc>
        <w:tc>
          <w:tcPr>
            <w:tcW w:w="1396" w:type="dxa"/>
            <w:shd w:val="clear" w:color="auto" w:fill="auto"/>
          </w:tcPr>
          <w:p w:rsidR="00EA3F71" w:rsidRPr="00A97486" w:rsidRDefault="00EA3F71" w:rsidP="00EA3F71">
            <w:pPr>
              <w:spacing w:line="360" w:lineRule="auto"/>
              <w:rPr>
                <w:szCs w:val="21"/>
              </w:rPr>
            </w:pPr>
            <w:r w:rsidRPr="00A97486">
              <w:rPr>
                <w:rFonts w:hint="eastAsia"/>
                <w:szCs w:val="21"/>
              </w:rPr>
              <w:t>检查温度传感器</w:t>
            </w:r>
          </w:p>
        </w:tc>
        <w:tc>
          <w:tcPr>
            <w:tcW w:w="7521" w:type="dxa"/>
            <w:shd w:val="clear" w:color="auto" w:fill="auto"/>
          </w:tcPr>
          <w:p w:rsidR="00EA3F71" w:rsidRPr="00A97486" w:rsidRDefault="00EA3F71" w:rsidP="00EA3F71">
            <w:pPr>
              <w:rPr>
                <w:szCs w:val="21"/>
              </w:rPr>
            </w:pPr>
            <w:r w:rsidRPr="00A97486">
              <w:rPr>
                <w:rFonts w:hint="eastAsia"/>
                <w:szCs w:val="21"/>
              </w:rPr>
              <w:t>检查温度传感器是否损坏，如果损坏，则进行更换</w:t>
            </w:r>
          </w:p>
        </w:tc>
      </w:tr>
      <w:tr w:rsidR="00EA3F71" w:rsidRPr="00A97486" w:rsidTr="00EA3F71">
        <w:trPr>
          <w:jc w:val="center"/>
        </w:trPr>
        <w:tc>
          <w:tcPr>
            <w:tcW w:w="423" w:type="dxa"/>
            <w:shd w:val="clear" w:color="auto" w:fill="auto"/>
          </w:tcPr>
          <w:p w:rsidR="00EA3F71" w:rsidRPr="00A97486" w:rsidRDefault="00EA3F71" w:rsidP="006C2B1F">
            <w:pPr>
              <w:numPr>
                <w:ilvl w:val="0"/>
                <w:numId w:val="64"/>
              </w:numPr>
              <w:spacing w:line="360" w:lineRule="auto"/>
              <w:rPr>
                <w:rFonts w:ascii="宋体" w:hAnsi="宋体"/>
                <w:szCs w:val="21"/>
              </w:rPr>
            </w:pPr>
          </w:p>
        </w:tc>
        <w:tc>
          <w:tcPr>
            <w:tcW w:w="1396" w:type="dxa"/>
            <w:shd w:val="clear" w:color="auto" w:fill="auto"/>
          </w:tcPr>
          <w:p w:rsidR="00EA3F71" w:rsidRPr="00A97486" w:rsidRDefault="00EA3F71" w:rsidP="00EA3F71">
            <w:pPr>
              <w:spacing w:line="360" w:lineRule="auto"/>
              <w:rPr>
                <w:szCs w:val="21"/>
              </w:rPr>
            </w:pPr>
            <w:r w:rsidRPr="00A97486">
              <w:rPr>
                <w:rFonts w:hint="eastAsia"/>
                <w:szCs w:val="21"/>
              </w:rPr>
              <w:t>高压开关</w:t>
            </w:r>
          </w:p>
        </w:tc>
        <w:tc>
          <w:tcPr>
            <w:tcW w:w="7521" w:type="dxa"/>
            <w:shd w:val="clear" w:color="auto" w:fill="auto"/>
          </w:tcPr>
          <w:p w:rsidR="00EA3F71" w:rsidRPr="00A97486" w:rsidRDefault="00EA3F71" w:rsidP="00EA3F71">
            <w:pPr>
              <w:rPr>
                <w:szCs w:val="21"/>
              </w:rPr>
            </w:pPr>
            <w:r w:rsidRPr="00A97486">
              <w:rPr>
                <w:rFonts w:hint="eastAsia"/>
                <w:szCs w:val="21"/>
              </w:rPr>
              <w:t>检查高压开关是否损坏，如果损坏，则进行更换</w:t>
            </w:r>
          </w:p>
          <w:p w:rsidR="001305D7" w:rsidRPr="00A97486" w:rsidRDefault="001305D7" w:rsidP="001305D7">
            <w:pPr>
              <w:jc w:val="center"/>
              <w:rPr>
                <w:szCs w:val="21"/>
              </w:rPr>
            </w:pPr>
            <w:r w:rsidRPr="00A97486">
              <w:rPr>
                <w:noProof/>
              </w:rPr>
              <w:drawing>
                <wp:inline distT="0" distB="0" distL="0" distR="0" wp14:anchorId="067416E8" wp14:editId="2E9F87D1">
                  <wp:extent cx="1890508" cy="1159140"/>
                  <wp:effectExtent l="0" t="0" r="0" b="0"/>
                  <wp:docPr id="279105" name="图片 279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1" cstate="print">
                            <a:extLst>
                              <a:ext uri="{28A0092B-C50C-407E-A947-70E740481C1C}">
                                <a14:useLocalDpi xmlns:a14="http://schemas.microsoft.com/office/drawing/2010/main" val="0"/>
                              </a:ext>
                            </a:extLst>
                          </a:blip>
                          <a:srcRect l="34724" t="6237" r="6136" b="29465"/>
                          <a:stretch/>
                        </pic:blipFill>
                        <pic:spPr bwMode="auto">
                          <a:xfrm>
                            <a:off x="0" y="0"/>
                            <a:ext cx="1896017" cy="1162518"/>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EA3F71" w:rsidRPr="00A97486" w:rsidTr="00EA3F71">
        <w:trPr>
          <w:jc w:val="center"/>
        </w:trPr>
        <w:tc>
          <w:tcPr>
            <w:tcW w:w="423" w:type="dxa"/>
            <w:shd w:val="clear" w:color="auto" w:fill="auto"/>
          </w:tcPr>
          <w:p w:rsidR="00EA3F71" w:rsidRPr="00A97486" w:rsidRDefault="00EA3F71" w:rsidP="006C2B1F">
            <w:pPr>
              <w:numPr>
                <w:ilvl w:val="0"/>
                <w:numId w:val="64"/>
              </w:numPr>
              <w:spacing w:line="360" w:lineRule="auto"/>
              <w:rPr>
                <w:rFonts w:ascii="宋体" w:hAnsi="宋体"/>
                <w:szCs w:val="21"/>
              </w:rPr>
            </w:pPr>
          </w:p>
        </w:tc>
        <w:tc>
          <w:tcPr>
            <w:tcW w:w="1396" w:type="dxa"/>
            <w:shd w:val="clear" w:color="auto" w:fill="auto"/>
          </w:tcPr>
          <w:p w:rsidR="00EA3F71" w:rsidRPr="00A97486" w:rsidRDefault="00EA3F71" w:rsidP="00EA3F71">
            <w:pPr>
              <w:spacing w:line="360" w:lineRule="auto"/>
              <w:rPr>
                <w:szCs w:val="21"/>
              </w:rPr>
            </w:pPr>
            <w:r w:rsidRPr="00A97486">
              <w:rPr>
                <w:rFonts w:hint="eastAsia"/>
                <w:szCs w:val="21"/>
              </w:rPr>
              <w:t>压力传感器</w:t>
            </w:r>
          </w:p>
        </w:tc>
        <w:tc>
          <w:tcPr>
            <w:tcW w:w="7521" w:type="dxa"/>
            <w:shd w:val="clear" w:color="auto" w:fill="auto"/>
          </w:tcPr>
          <w:p w:rsidR="00EA3F71" w:rsidRPr="00A97486" w:rsidRDefault="00EA3F71" w:rsidP="00EA3F71">
            <w:pPr>
              <w:rPr>
                <w:szCs w:val="21"/>
              </w:rPr>
            </w:pPr>
            <w:r w:rsidRPr="00A97486">
              <w:rPr>
                <w:rFonts w:hint="eastAsia"/>
                <w:szCs w:val="21"/>
              </w:rPr>
              <w:t>检查压力传感器是否损坏，如果损坏，则进行更换</w:t>
            </w:r>
          </w:p>
          <w:p w:rsidR="001305D7" w:rsidRPr="00A97486" w:rsidRDefault="001305D7" w:rsidP="001305D7">
            <w:pPr>
              <w:jc w:val="center"/>
              <w:rPr>
                <w:szCs w:val="21"/>
              </w:rPr>
            </w:pPr>
            <w:r w:rsidRPr="00A97486">
              <w:rPr>
                <w:noProof/>
              </w:rPr>
              <w:drawing>
                <wp:inline distT="0" distB="0" distL="0" distR="0" wp14:anchorId="21CE42DF" wp14:editId="00E82514">
                  <wp:extent cx="1509041" cy="1014929"/>
                  <wp:effectExtent l="0" t="0" r="0" b="0"/>
                  <wp:docPr id="279106" name="图片 279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12" cstate="print">
                            <a:extLst>
                              <a:ext uri="{28A0092B-C50C-407E-A947-70E740481C1C}">
                                <a14:useLocalDpi xmlns:a14="http://schemas.microsoft.com/office/drawing/2010/main" val="0"/>
                              </a:ext>
                            </a:extLst>
                          </a:blip>
                          <a:srcRect l="26153" t="7800" r="14695" b="21656"/>
                          <a:stretch/>
                        </pic:blipFill>
                        <pic:spPr bwMode="auto">
                          <a:xfrm>
                            <a:off x="0" y="0"/>
                            <a:ext cx="1510373" cy="101582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EA3F71" w:rsidRPr="00A97486" w:rsidTr="00EA3F71">
        <w:trPr>
          <w:jc w:val="center"/>
        </w:trPr>
        <w:tc>
          <w:tcPr>
            <w:tcW w:w="423" w:type="dxa"/>
            <w:shd w:val="clear" w:color="auto" w:fill="auto"/>
          </w:tcPr>
          <w:p w:rsidR="00EA3F71" w:rsidRPr="00A97486" w:rsidRDefault="00EA3F71" w:rsidP="006C2B1F">
            <w:pPr>
              <w:numPr>
                <w:ilvl w:val="0"/>
                <w:numId w:val="64"/>
              </w:numPr>
              <w:spacing w:line="360" w:lineRule="auto"/>
              <w:rPr>
                <w:rFonts w:ascii="宋体" w:hAnsi="宋体"/>
                <w:szCs w:val="21"/>
              </w:rPr>
            </w:pPr>
          </w:p>
        </w:tc>
        <w:tc>
          <w:tcPr>
            <w:tcW w:w="1396" w:type="dxa"/>
            <w:shd w:val="clear" w:color="auto" w:fill="auto"/>
          </w:tcPr>
          <w:p w:rsidR="00EA3F71" w:rsidRPr="00A97486" w:rsidRDefault="00EA3F71" w:rsidP="00EA3F71">
            <w:pPr>
              <w:spacing w:line="360" w:lineRule="auto"/>
              <w:rPr>
                <w:szCs w:val="21"/>
              </w:rPr>
            </w:pPr>
            <w:r w:rsidRPr="00A97486">
              <w:rPr>
                <w:rFonts w:hint="eastAsia"/>
                <w:szCs w:val="21"/>
              </w:rPr>
              <w:t>干燥过滤器</w:t>
            </w:r>
          </w:p>
        </w:tc>
        <w:tc>
          <w:tcPr>
            <w:tcW w:w="7521" w:type="dxa"/>
            <w:shd w:val="clear" w:color="auto" w:fill="auto"/>
          </w:tcPr>
          <w:p w:rsidR="001305D7" w:rsidRPr="00A97486" w:rsidRDefault="00EA3F71" w:rsidP="00EA3F71">
            <w:pPr>
              <w:rPr>
                <w:szCs w:val="21"/>
              </w:rPr>
            </w:pPr>
            <w:r w:rsidRPr="00A97486">
              <w:rPr>
                <w:rFonts w:hint="eastAsia"/>
                <w:szCs w:val="21"/>
              </w:rPr>
              <w:t>更换干燥过滤器</w:t>
            </w:r>
          </w:p>
          <w:p w:rsidR="001305D7" w:rsidRPr="00A97486" w:rsidRDefault="001305D7" w:rsidP="001305D7">
            <w:pPr>
              <w:jc w:val="center"/>
              <w:rPr>
                <w:szCs w:val="21"/>
              </w:rPr>
            </w:pPr>
            <w:r w:rsidRPr="00A97486">
              <w:rPr>
                <w:noProof/>
              </w:rPr>
              <w:drawing>
                <wp:inline distT="0" distB="0" distL="0" distR="0">
                  <wp:extent cx="1688233" cy="1144403"/>
                  <wp:effectExtent l="0" t="0" r="0" b="0"/>
                  <wp:docPr id="279107" name="图片 279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14" cstate="print">
                            <a:extLst>
                              <a:ext uri="{28A0092B-C50C-407E-A947-70E740481C1C}">
                                <a14:useLocalDpi xmlns:a14="http://schemas.microsoft.com/office/drawing/2010/main" val="0"/>
                              </a:ext>
                            </a:extLst>
                          </a:blip>
                          <a:srcRect l="17145" t="12470" r="16707" b="8020"/>
                          <a:stretch/>
                        </pic:blipFill>
                        <pic:spPr bwMode="auto">
                          <a:xfrm>
                            <a:off x="0" y="0"/>
                            <a:ext cx="1689022" cy="1144938"/>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EA3F71" w:rsidRPr="00A97486" w:rsidTr="00EA3F71">
        <w:trPr>
          <w:jc w:val="center"/>
        </w:trPr>
        <w:tc>
          <w:tcPr>
            <w:tcW w:w="423" w:type="dxa"/>
            <w:shd w:val="clear" w:color="auto" w:fill="auto"/>
          </w:tcPr>
          <w:p w:rsidR="00EA3F71" w:rsidRPr="00A97486" w:rsidRDefault="00EA3F71" w:rsidP="006C2B1F">
            <w:pPr>
              <w:numPr>
                <w:ilvl w:val="0"/>
                <w:numId w:val="64"/>
              </w:numPr>
              <w:spacing w:line="360" w:lineRule="auto"/>
              <w:rPr>
                <w:rFonts w:ascii="宋体" w:hAnsi="宋体"/>
                <w:szCs w:val="21"/>
              </w:rPr>
            </w:pPr>
          </w:p>
        </w:tc>
        <w:tc>
          <w:tcPr>
            <w:tcW w:w="1396" w:type="dxa"/>
            <w:shd w:val="clear" w:color="auto" w:fill="auto"/>
          </w:tcPr>
          <w:p w:rsidR="00EA3F71" w:rsidRPr="00A97486" w:rsidRDefault="00EA3F71" w:rsidP="00EA3F71">
            <w:pPr>
              <w:spacing w:line="360" w:lineRule="auto"/>
              <w:rPr>
                <w:szCs w:val="21"/>
              </w:rPr>
            </w:pPr>
            <w:r w:rsidRPr="00A97486">
              <w:rPr>
                <w:rFonts w:hint="eastAsia"/>
                <w:szCs w:val="21"/>
              </w:rPr>
              <w:t>视液镜</w:t>
            </w:r>
          </w:p>
        </w:tc>
        <w:tc>
          <w:tcPr>
            <w:tcW w:w="7521" w:type="dxa"/>
            <w:shd w:val="clear" w:color="auto" w:fill="auto"/>
          </w:tcPr>
          <w:p w:rsidR="00EA3F71" w:rsidRPr="00A97486" w:rsidRDefault="00EA3F71" w:rsidP="00EA3F71">
            <w:pPr>
              <w:rPr>
                <w:szCs w:val="21"/>
              </w:rPr>
            </w:pPr>
            <w:r w:rsidRPr="00A97486">
              <w:rPr>
                <w:rFonts w:hint="eastAsia"/>
                <w:szCs w:val="21"/>
              </w:rPr>
              <w:t>检查视液镜，如果损坏，则进行更换</w:t>
            </w:r>
          </w:p>
        </w:tc>
      </w:tr>
      <w:tr w:rsidR="00EA3F71" w:rsidRPr="00A97486" w:rsidTr="00EA3F71">
        <w:trPr>
          <w:jc w:val="center"/>
        </w:trPr>
        <w:tc>
          <w:tcPr>
            <w:tcW w:w="423" w:type="dxa"/>
            <w:shd w:val="clear" w:color="auto" w:fill="auto"/>
          </w:tcPr>
          <w:p w:rsidR="00EA3F71" w:rsidRPr="00A97486" w:rsidRDefault="00EA3F71" w:rsidP="006C2B1F">
            <w:pPr>
              <w:numPr>
                <w:ilvl w:val="0"/>
                <w:numId w:val="64"/>
              </w:numPr>
              <w:spacing w:line="360" w:lineRule="auto"/>
              <w:rPr>
                <w:rFonts w:ascii="宋体" w:hAnsi="宋体"/>
                <w:szCs w:val="21"/>
              </w:rPr>
            </w:pPr>
          </w:p>
        </w:tc>
        <w:tc>
          <w:tcPr>
            <w:tcW w:w="1396" w:type="dxa"/>
            <w:shd w:val="clear" w:color="auto" w:fill="auto"/>
            <w:vAlign w:val="center"/>
          </w:tcPr>
          <w:p w:rsidR="00EA3F71" w:rsidRPr="00A97486" w:rsidRDefault="00EA3F71" w:rsidP="00EA3F71">
            <w:pPr>
              <w:rPr>
                <w:szCs w:val="21"/>
              </w:rPr>
            </w:pPr>
            <w:r w:rsidRPr="00A97486">
              <w:rPr>
                <w:szCs w:val="21"/>
              </w:rPr>
              <w:t>减震器</w:t>
            </w:r>
          </w:p>
        </w:tc>
        <w:tc>
          <w:tcPr>
            <w:tcW w:w="7521" w:type="dxa"/>
            <w:shd w:val="clear" w:color="auto" w:fill="auto"/>
          </w:tcPr>
          <w:p w:rsidR="00EA3F71" w:rsidRPr="00A97486" w:rsidRDefault="00EA3F71" w:rsidP="00EA3F71">
            <w:pPr>
              <w:rPr>
                <w:szCs w:val="21"/>
              </w:rPr>
            </w:pPr>
            <w:r w:rsidRPr="00A97486">
              <w:rPr>
                <w:rFonts w:hint="eastAsia"/>
                <w:szCs w:val="21"/>
              </w:rPr>
              <w:t>检查减震器，如果损坏，则进行更换</w:t>
            </w:r>
          </w:p>
        </w:tc>
      </w:tr>
      <w:tr w:rsidR="00EA3F71" w:rsidRPr="00A97486" w:rsidTr="00EA3F71">
        <w:trPr>
          <w:jc w:val="center"/>
        </w:trPr>
        <w:tc>
          <w:tcPr>
            <w:tcW w:w="423" w:type="dxa"/>
            <w:shd w:val="clear" w:color="auto" w:fill="auto"/>
          </w:tcPr>
          <w:p w:rsidR="00EA3F71" w:rsidRPr="00A97486" w:rsidRDefault="00EA3F71" w:rsidP="006C2B1F">
            <w:pPr>
              <w:numPr>
                <w:ilvl w:val="0"/>
                <w:numId w:val="64"/>
              </w:numPr>
              <w:spacing w:line="360" w:lineRule="auto"/>
              <w:rPr>
                <w:rFonts w:ascii="宋体" w:hAnsi="宋体"/>
                <w:szCs w:val="21"/>
              </w:rPr>
            </w:pPr>
          </w:p>
        </w:tc>
        <w:tc>
          <w:tcPr>
            <w:tcW w:w="1396" w:type="dxa"/>
            <w:shd w:val="clear" w:color="auto" w:fill="auto"/>
            <w:vAlign w:val="center"/>
          </w:tcPr>
          <w:p w:rsidR="00EA3F71" w:rsidRPr="00A97486" w:rsidRDefault="00EA3F71" w:rsidP="00EA3F71">
            <w:pPr>
              <w:rPr>
                <w:szCs w:val="21"/>
              </w:rPr>
            </w:pPr>
            <w:r w:rsidRPr="00A97486">
              <w:rPr>
                <w:szCs w:val="21"/>
              </w:rPr>
              <w:t>连接器插</w:t>
            </w:r>
            <w:r w:rsidRPr="00A97486">
              <w:rPr>
                <w:rFonts w:hint="eastAsia"/>
                <w:szCs w:val="21"/>
              </w:rPr>
              <w:t>座</w:t>
            </w:r>
          </w:p>
        </w:tc>
        <w:tc>
          <w:tcPr>
            <w:tcW w:w="7521" w:type="dxa"/>
            <w:shd w:val="clear" w:color="auto" w:fill="auto"/>
          </w:tcPr>
          <w:p w:rsidR="006410D9" w:rsidRPr="00A97486" w:rsidRDefault="00EA3F71" w:rsidP="00EA3F71">
            <w:pPr>
              <w:rPr>
                <w:szCs w:val="21"/>
              </w:rPr>
            </w:pPr>
            <w:r w:rsidRPr="00A97486">
              <w:rPr>
                <w:rFonts w:hint="eastAsia"/>
                <w:szCs w:val="21"/>
              </w:rPr>
              <w:t>检查连接器插座，如果损坏，则进行更换</w:t>
            </w:r>
          </w:p>
          <w:p w:rsidR="00D30BBF" w:rsidRPr="00A97486" w:rsidRDefault="00D30BBF" w:rsidP="00EA3F71">
            <w:pPr>
              <w:rPr>
                <w:szCs w:val="21"/>
              </w:rPr>
            </w:pPr>
            <w:r w:rsidRPr="00A97486">
              <w:rPr>
                <w:noProof/>
              </w:rPr>
              <w:drawing>
                <wp:inline distT="0" distB="0" distL="0" distR="0" wp14:anchorId="00D70D15" wp14:editId="27958586">
                  <wp:extent cx="1800751" cy="1235666"/>
                  <wp:effectExtent l="0" t="0" r="0" b="0"/>
                  <wp:docPr id="279108" name="图片 279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a:srcRect l="6786" t="17762"/>
                          <a:stretch/>
                        </pic:blipFill>
                        <pic:spPr bwMode="auto">
                          <a:xfrm>
                            <a:off x="0" y="0"/>
                            <a:ext cx="1816062" cy="1246172"/>
                          </a:xfrm>
                          <a:prstGeom prst="rect">
                            <a:avLst/>
                          </a:prstGeom>
                          <a:ln>
                            <a:noFill/>
                          </a:ln>
                          <a:extLst>
                            <a:ext uri="{53640926-AAD7-44D8-BBD7-CCE9431645EC}">
                              <a14:shadowObscured xmlns:a14="http://schemas.microsoft.com/office/drawing/2010/main"/>
                            </a:ext>
                          </a:extLst>
                        </pic:spPr>
                      </pic:pic>
                    </a:graphicData>
                  </a:graphic>
                </wp:inline>
              </w:drawing>
            </w:r>
            <w:r w:rsidR="00A1167F" w:rsidRPr="00A97486">
              <w:rPr>
                <w:rFonts w:hint="eastAsia"/>
                <w:szCs w:val="21"/>
              </w:rPr>
              <w:t xml:space="preserve"> </w:t>
            </w:r>
            <w:r w:rsidR="00A1167F" w:rsidRPr="00A97486">
              <w:rPr>
                <w:szCs w:val="21"/>
              </w:rPr>
              <w:t xml:space="preserve">  </w:t>
            </w:r>
            <w:r w:rsidR="00A1167F" w:rsidRPr="00A97486">
              <w:rPr>
                <w:noProof/>
              </w:rPr>
              <w:drawing>
                <wp:inline distT="0" distB="0" distL="0" distR="0" wp14:anchorId="5306F918" wp14:editId="05704091">
                  <wp:extent cx="1705731" cy="1231982"/>
                  <wp:effectExtent l="0" t="0" r="0" b="0"/>
                  <wp:docPr id="279109" name="图片 279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a:srcRect l="8191" t="14419" r="4575" b="7619"/>
                          <a:stretch/>
                        </pic:blipFill>
                        <pic:spPr bwMode="auto">
                          <a:xfrm>
                            <a:off x="0" y="0"/>
                            <a:ext cx="1729807" cy="1249371"/>
                          </a:xfrm>
                          <a:prstGeom prst="rect">
                            <a:avLst/>
                          </a:prstGeom>
                          <a:ln>
                            <a:noFill/>
                          </a:ln>
                          <a:extLst>
                            <a:ext uri="{53640926-AAD7-44D8-BBD7-CCE9431645EC}">
                              <a14:shadowObscured xmlns:a14="http://schemas.microsoft.com/office/drawing/2010/main"/>
                            </a:ext>
                          </a:extLst>
                        </pic:spPr>
                      </pic:pic>
                    </a:graphicData>
                  </a:graphic>
                </wp:inline>
              </w:drawing>
            </w:r>
          </w:p>
        </w:tc>
      </w:tr>
      <w:tr w:rsidR="00EA3F71" w:rsidRPr="00A97486" w:rsidTr="00EA3F71">
        <w:trPr>
          <w:jc w:val="center"/>
        </w:trPr>
        <w:tc>
          <w:tcPr>
            <w:tcW w:w="423" w:type="dxa"/>
            <w:shd w:val="clear" w:color="auto" w:fill="auto"/>
          </w:tcPr>
          <w:p w:rsidR="00EA3F71" w:rsidRPr="00A97486" w:rsidRDefault="00EA3F71" w:rsidP="006C2B1F">
            <w:pPr>
              <w:numPr>
                <w:ilvl w:val="0"/>
                <w:numId w:val="64"/>
              </w:numPr>
              <w:spacing w:line="360" w:lineRule="auto"/>
              <w:rPr>
                <w:rFonts w:ascii="宋体" w:hAnsi="宋体"/>
                <w:szCs w:val="21"/>
              </w:rPr>
            </w:pPr>
          </w:p>
        </w:tc>
        <w:tc>
          <w:tcPr>
            <w:tcW w:w="1396" w:type="dxa"/>
            <w:shd w:val="clear" w:color="auto" w:fill="auto"/>
            <w:vAlign w:val="center"/>
          </w:tcPr>
          <w:p w:rsidR="00EA3F71" w:rsidRPr="00A97486" w:rsidRDefault="00EA3F71" w:rsidP="00EA3F71">
            <w:pPr>
              <w:rPr>
                <w:szCs w:val="21"/>
              </w:rPr>
            </w:pPr>
            <w:r w:rsidRPr="00A97486">
              <w:rPr>
                <w:szCs w:val="21"/>
              </w:rPr>
              <w:t>送风口密封垫</w:t>
            </w:r>
          </w:p>
        </w:tc>
        <w:tc>
          <w:tcPr>
            <w:tcW w:w="7521" w:type="dxa"/>
            <w:shd w:val="clear" w:color="auto" w:fill="auto"/>
          </w:tcPr>
          <w:p w:rsidR="00EA3F71" w:rsidRPr="00A97486" w:rsidRDefault="00EA3F71" w:rsidP="00EA3F71">
            <w:pPr>
              <w:rPr>
                <w:szCs w:val="21"/>
              </w:rPr>
            </w:pPr>
            <w:r w:rsidRPr="00A97486">
              <w:rPr>
                <w:rFonts w:hint="eastAsia"/>
                <w:szCs w:val="21"/>
              </w:rPr>
              <w:t>检查送风口密封垫是否损坏，如果损坏，则更换</w:t>
            </w:r>
          </w:p>
        </w:tc>
      </w:tr>
      <w:tr w:rsidR="00EA3F71" w:rsidRPr="00A97486" w:rsidTr="00EA3F71">
        <w:trPr>
          <w:jc w:val="center"/>
        </w:trPr>
        <w:tc>
          <w:tcPr>
            <w:tcW w:w="423" w:type="dxa"/>
            <w:shd w:val="clear" w:color="auto" w:fill="auto"/>
          </w:tcPr>
          <w:p w:rsidR="00EA3F71" w:rsidRPr="00A97486" w:rsidRDefault="00EA3F71" w:rsidP="006C2B1F">
            <w:pPr>
              <w:numPr>
                <w:ilvl w:val="0"/>
                <w:numId w:val="64"/>
              </w:numPr>
              <w:spacing w:line="360" w:lineRule="auto"/>
              <w:rPr>
                <w:rFonts w:ascii="宋体" w:hAnsi="宋体"/>
                <w:szCs w:val="21"/>
              </w:rPr>
            </w:pPr>
          </w:p>
        </w:tc>
        <w:tc>
          <w:tcPr>
            <w:tcW w:w="1396" w:type="dxa"/>
            <w:shd w:val="clear" w:color="auto" w:fill="auto"/>
            <w:vAlign w:val="center"/>
          </w:tcPr>
          <w:p w:rsidR="00EA3F71" w:rsidRPr="00A97486" w:rsidRDefault="00EA3F71" w:rsidP="00EA3F71">
            <w:pPr>
              <w:rPr>
                <w:szCs w:val="21"/>
              </w:rPr>
            </w:pPr>
            <w:r w:rsidRPr="00A97486">
              <w:rPr>
                <w:szCs w:val="21"/>
              </w:rPr>
              <w:t>回风口密封垫</w:t>
            </w:r>
          </w:p>
        </w:tc>
        <w:tc>
          <w:tcPr>
            <w:tcW w:w="7521" w:type="dxa"/>
            <w:shd w:val="clear" w:color="auto" w:fill="auto"/>
          </w:tcPr>
          <w:p w:rsidR="00EA3F71" w:rsidRPr="00A97486" w:rsidRDefault="00EA3F71" w:rsidP="00EA3F71">
            <w:pPr>
              <w:rPr>
                <w:szCs w:val="21"/>
              </w:rPr>
            </w:pPr>
            <w:r w:rsidRPr="00A97486">
              <w:rPr>
                <w:rFonts w:hint="eastAsia"/>
                <w:szCs w:val="21"/>
              </w:rPr>
              <w:t>检查回风口密封垫是否损坏，如果损坏，则更换</w:t>
            </w:r>
          </w:p>
        </w:tc>
      </w:tr>
      <w:tr w:rsidR="00EA3F71" w:rsidRPr="00A97486" w:rsidTr="00EA3F71">
        <w:trPr>
          <w:jc w:val="center"/>
        </w:trPr>
        <w:tc>
          <w:tcPr>
            <w:tcW w:w="423" w:type="dxa"/>
            <w:shd w:val="clear" w:color="auto" w:fill="auto"/>
          </w:tcPr>
          <w:p w:rsidR="00EA3F71" w:rsidRPr="00A97486" w:rsidRDefault="00EA3F71" w:rsidP="006C2B1F">
            <w:pPr>
              <w:numPr>
                <w:ilvl w:val="0"/>
                <w:numId w:val="64"/>
              </w:numPr>
              <w:spacing w:line="360" w:lineRule="auto"/>
              <w:rPr>
                <w:rFonts w:ascii="宋体" w:hAnsi="宋体"/>
                <w:szCs w:val="21"/>
              </w:rPr>
            </w:pPr>
          </w:p>
        </w:tc>
        <w:tc>
          <w:tcPr>
            <w:tcW w:w="1396" w:type="dxa"/>
            <w:shd w:val="clear" w:color="auto" w:fill="auto"/>
            <w:vAlign w:val="center"/>
          </w:tcPr>
          <w:p w:rsidR="00EA3F71" w:rsidRPr="00A97486" w:rsidRDefault="00EA3F71" w:rsidP="00EA3F71">
            <w:pPr>
              <w:rPr>
                <w:szCs w:val="21"/>
              </w:rPr>
            </w:pPr>
            <w:r w:rsidRPr="00A97486">
              <w:rPr>
                <w:szCs w:val="21"/>
              </w:rPr>
              <w:t>新风过滤网</w:t>
            </w:r>
          </w:p>
        </w:tc>
        <w:tc>
          <w:tcPr>
            <w:tcW w:w="7521" w:type="dxa"/>
            <w:shd w:val="clear" w:color="auto" w:fill="auto"/>
          </w:tcPr>
          <w:p w:rsidR="00EA3F71" w:rsidRPr="00A97486" w:rsidRDefault="00EA3F71" w:rsidP="00EA3F71">
            <w:pPr>
              <w:rPr>
                <w:szCs w:val="21"/>
              </w:rPr>
            </w:pPr>
            <w:r w:rsidRPr="00A97486">
              <w:rPr>
                <w:rFonts w:hint="eastAsia"/>
                <w:szCs w:val="21"/>
              </w:rPr>
              <w:t>检查新风滤网，如果损坏，则进行更换</w:t>
            </w:r>
          </w:p>
          <w:p w:rsidR="00131B64" w:rsidRPr="00A97486" w:rsidRDefault="00131B64" w:rsidP="00131B64">
            <w:pPr>
              <w:jc w:val="center"/>
              <w:rPr>
                <w:szCs w:val="21"/>
              </w:rPr>
            </w:pPr>
            <w:r w:rsidRPr="00A97486">
              <w:rPr>
                <w:noProof/>
              </w:rPr>
              <w:drawing>
                <wp:inline distT="0" distB="0" distL="0" distR="0" wp14:anchorId="53004B9D" wp14:editId="4D61A9EA">
                  <wp:extent cx="2533606" cy="1429315"/>
                  <wp:effectExtent l="0" t="0" r="0" b="0"/>
                  <wp:docPr id="279110" name="图片 279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2540281" cy="1433080"/>
                          </a:xfrm>
                          <a:prstGeom prst="rect">
                            <a:avLst/>
                          </a:prstGeom>
                          <a:noFill/>
                          <a:ln>
                            <a:noFill/>
                          </a:ln>
                        </pic:spPr>
                      </pic:pic>
                    </a:graphicData>
                  </a:graphic>
                </wp:inline>
              </w:drawing>
            </w:r>
          </w:p>
        </w:tc>
      </w:tr>
      <w:tr w:rsidR="00EA3F71" w:rsidRPr="00A97486" w:rsidTr="00EA3F71">
        <w:trPr>
          <w:jc w:val="center"/>
        </w:trPr>
        <w:tc>
          <w:tcPr>
            <w:tcW w:w="423" w:type="dxa"/>
            <w:shd w:val="clear" w:color="auto" w:fill="auto"/>
          </w:tcPr>
          <w:p w:rsidR="00EA3F71" w:rsidRPr="00A97486" w:rsidRDefault="00EA3F71" w:rsidP="006C2B1F">
            <w:pPr>
              <w:numPr>
                <w:ilvl w:val="0"/>
                <w:numId w:val="64"/>
              </w:numPr>
              <w:spacing w:line="360" w:lineRule="auto"/>
              <w:rPr>
                <w:rFonts w:ascii="宋体" w:hAnsi="宋体"/>
                <w:szCs w:val="21"/>
              </w:rPr>
            </w:pPr>
          </w:p>
        </w:tc>
        <w:tc>
          <w:tcPr>
            <w:tcW w:w="1396" w:type="dxa"/>
            <w:shd w:val="clear" w:color="auto" w:fill="auto"/>
            <w:vAlign w:val="center"/>
          </w:tcPr>
          <w:p w:rsidR="00EA3F71" w:rsidRPr="00A97486" w:rsidRDefault="00EA3F71" w:rsidP="00EA3F71">
            <w:pPr>
              <w:rPr>
                <w:szCs w:val="21"/>
              </w:rPr>
            </w:pPr>
            <w:r w:rsidRPr="00A97486">
              <w:rPr>
                <w:rFonts w:hint="eastAsia"/>
                <w:szCs w:val="21"/>
              </w:rPr>
              <w:t>混合</w:t>
            </w:r>
            <w:r w:rsidRPr="00A97486">
              <w:rPr>
                <w:szCs w:val="21"/>
              </w:rPr>
              <w:t>风过滤网</w:t>
            </w:r>
          </w:p>
        </w:tc>
        <w:tc>
          <w:tcPr>
            <w:tcW w:w="7521" w:type="dxa"/>
            <w:shd w:val="clear" w:color="auto" w:fill="auto"/>
          </w:tcPr>
          <w:p w:rsidR="00EA3F71" w:rsidRPr="00A97486" w:rsidRDefault="00EA3F71" w:rsidP="00EA3F71">
            <w:pPr>
              <w:rPr>
                <w:szCs w:val="21"/>
              </w:rPr>
            </w:pPr>
            <w:r w:rsidRPr="00A97486">
              <w:rPr>
                <w:rFonts w:hint="eastAsia"/>
                <w:szCs w:val="21"/>
              </w:rPr>
              <w:t>更换混合风滤芯</w:t>
            </w:r>
          </w:p>
        </w:tc>
      </w:tr>
      <w:tr w:rsidR="00EA3F71" w:rsidRPr="00A97486" w:rsidTr="00EA3F71">
        <w:trPr>
          <w:jc w:val="center"/>
        </w:trPr>
        <w:tc>
          <w:tcPr>
            <w:tcW w:w="423" w:type="dxa"/>
            <w:shd w:val="clear" w:color="auto" w:fill="auto"/>
          </w:tcPr>
          <w:p w:rsidR="00EA3F71" w:rsidRPr="00A97486" w:rsidRDefault="00EA3F71" w:rsidP="006C2B1F">
            <w:pPr>
              <w:numPr>
                <w:ilvl w:val="0"/>
                <w:numId w:val="64"/>
              </w:numPr>
              <w:spacing w:line="360" w:lineRule="auto"/>
              <w:rPr>
                <w:rFonts w:ascii="宋体" w:hAnsi="宋体"/>
                <w:szCs w:val="21"/>
              </w:rPr>
            </w:pPr>
          </w:p>
        </w:tc>
        <w:tc>
          <w:tcPr>
            <w:tcW w:w="1396" w:type="dxa"/>
            <w:shd w:val="clear" w:color="auto" w:fill="auto"/>
            <w:vAlign w:val="center"/>
          </w:tcPr>
          <w:p w:rsidR="00EA3F71" w:rsidRPr="00A97486" w:rsidRDefault="00EA3F71" w:rsidP="00EA3F71">
            <w:pPr>
              <w:rPr>
                <w:szCs w:val="21"/>
              </w:rPr>
            </w:pPr>
            <w:r w:rsidRPr="00A97486">
              <w:rPr>
                <w:rFonts w:hint="eastAsia"/>
                <w:szCs w:val="21"/>
              </w:rPr>
              <w:t>盖板二级锁</w:t>
            </w:r>
          </w:p>
        </w:tc>
        <w:tc>
          <w:tcPr>
            <w:tcW w:w="7521" w:type="dxa"/>
            <w:shd w:val="clear" w:color="auto" w:fill="auto"/>
          </w:tcPr>
          <w:p w:rsidR="00EA3F71" w:rsidRPr="00A97486" w:rsidRDefault="00EA3F71" w:rsidP="00EA3F71">
            <w:pPr>
              <w:rPr>
                <w:szCs w:val="21"/>
              </w:rPr>
            </w:pPr>
            <w:r w:rsidRPr="00A97486">
              <w:rPr>
                <w:rFonts w:hint="eastAsia"/>
                <w:szCs w:val="21"/>
              </w:rPr>
              <w:t>检查盖板二级锁是否损坏，如果损坏，则进行修理或更换</w:t>
            </w:r>
          </w:p>
          <w:p w:rsidR="008E788A" w:rsidRPr="00A97486" w:rsidRDefault="008E788A" w:rsidP="008E788A">
            <w:pPr>
              <w:jc w:val="center"/>
              <w:rPr>
                <w:szCs w:val="21"/>
              </w:rPr>
            </w:pPr>
            <w:r w:rsidRPr="00A97486">
              <w:rPr>
                <w:noProof/>
              </w:rPr>
              <w:drawing>
                <wp:inline distT="0" distB="0" distL="0" distR="0" wp14:anchorId="6F3B7951" wp14:editId="57AA1555">
                  <wp:extent cx="3495675" cy="1876425"/>
                  <wp:effectExtent l="0" t="0" r="9525" b="9525"/>
                  <wp:docPr id="279111" name="图片 12" descr="121">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9525E46A-23D3-478C-A5B5-CC7BD0AC447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891" name="图片 12" descr="121">
                            <a:extLst>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9525E46A-23D3-478C-A5B5-CC7BD0AC4478}"/>
                              </a:ext>
                            </a:extLst>
                          </pic:cNvPr>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495675" cy="18764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tc>
      </w:tr>
      <w:tr w:rsidR="00EA3F71" w:rsidRPr="00A97486" w:rsidTr="00EA3F71">
        <w:trPr>
          <w:jc w:val="center"/>
        </w:trPr>
        <w:tc>
          <w:tcPr>
            <w:tcW w:w="423" w:type="dxa"/>
            <w:shd w:val="clear" w:color="auto" w:fill="auto"/>
          </w:tcPr>
          <w:p w:rsidR="00EA3F71" w:rsidRPr="00A97486" w:rsidRDefault="00EA3F71" w:rsidP="006C2B1F">
            <w:pPr>
              <w:numPr>
                <w:ilvl w:val="0"/>
                <w:numId w:val="64"/>
              </w:numPr>
              <w:spacing w:line="360" w:lineRule="auto"/>
              <w:rPr>
                <w:rFonts w:ascii="宋体" w:hAnsi="宋体"/>
                <w:szCs w:val="21"/>
              </w:rPr>
            </w:pPr>
          </w:p>
        </w:tc>
        <w:tc>
          <w:tcPr>
            <w:tcW w:w="1396" w:type="dxa"/>
            <w:shd w:val="clear" w:color="auto" w:fill="auto"/>
            <w:vAlign w:val="center"/>
          </w:tcPr>
          <w:p w:rsidR="00EA3F71" w:rsidRPr="00A97486" w:rsidRDefault="00EA3F71" w:rsidP="00EA3F71">
            <w:pPr>
              <w:rPr>
                <w:szCs w:val="21"/>
              </w:rPr>
            </w:pPr>
            <w:r w:rsidRPr="00A97486">
              <w:rPr>
                <w:szCs w:val="21"/>
              </w:rPr>
              <w:t>保温棉</w:t>
            </w:r>
          </w:p>
        </w:tc>
        <w:tc>
          <w:tcPr>
            <w:tcW w:w="7521" w:type="dxa"/>
            <w:shd w:val="clear" w:color="auto" w:fill="auto"/>
          </w:tcPr>
          <w:p w:rsidR="00EA3F71" w:rsidRPr="00A97486" w:rsidRDefault="00EA3F71" w:rsidP="00EA3F71">
            <w:pPr>
              <w:rPr>
                <w:szCs w:val="21"/>
              </w:rPr>
            </w:pPr>
            <w:r w:rsidRPr="00A97486">
              <w:rPr>
                <w:rFonts w:hint="eastAsia"/>
                <w:szCs w:val="21"/>
              </w:rPr>
              <w:t>检查是否有破损，如有破损，则进行修补或更换</w:t>
            </w:r>
          </w:p>
        </w:tc>
      </w:tr>
      <w:tr w:rsidR="00EA3F71" w:rsidRPr="00A97486" w:rsidTr="00EA3F71">
        <w:trPr>
          <w:jc w:val="center"/>
        </w:trPr>
        <w:tc>
          <w:tcPr>
            <w:tcW w:w="423" w:type="dxa"/>
            <w:shd w:val="clear" w:color="auto" w:fill="auto"/>
          </w:tcPr>
          <w:p w:rsidR="00EA3F71" w:rsidRPr="00A97486" w:rsidRDefault="00EA3F71" w:rsidP="006C2B1F">
            <w:pPr>
              <w:numPr>
                <w:ilvl w:val="0"/>
                <w:numId w:val="64"/>
              </w:numPr>
              <w:spacing w:line="360" w:lineRule="auto"/>
              <w:rPr>
                <w:rFonts w:ascii="宋体" w:hAnsi="宋体"/>
                <w:szCs w:val="21"/>
              </w:rPr>
            </w:pPr>
          </w:p>
        </w:tc>
        <w:tc>
          <w:tcPr>
            <w:tcW w:w="1396" w:type="dxa"/>
            <w:shd w:val="clear" w:color="auto" w:fill="auto"/>
            <w:vAlign w:val="center"/>
          </w:tcPr>
          <w:p w:rsidR="00EA3F71" w:rsidRPr="00A97486" w:rsidRDefault="00EA3F71" w:rsidP="00EA3F71">
            <w:pPr>
              <w:rPr>
                <w:szCs w:val="21"/>
              </w:rPr>
            </w:pPr>
            <w:r w:rsidRPr="00A97486">
              <w:rPr>
                <w:szCs w:val="21"/>
              </w:rPr>
              <w:t>线缆</w:t>
            </w:r>
          </w:p>
        </w:tc>
        <w:tc>
          <w:tcPr>
            <w:tcW w:w="7521" w:type="dxa"/>
            <w:shd w:val="clear" w:color="auto" w:fill="auto"/>
          </w:tcPr>
          <w:p w:rsidR="00EA3F71" w:rsidRPr="00A97486" w:rsidRDefault="00EA3F71" w:rsidP="00EA3F71">
            <w:pPr>
              <w:rPr>
                <w:szCs w:val="21"/>
              </w:rPr>
            </w:pPr>
            <w:r w:rsidRPr="00A97486">
              <w:rPr>
                <w:rFonts w:hint="eastAsia"/>
                <w:szCs w:val="21"/>
              </w:rPr>
              <w:t>检查是否有破损，如有破损，则进行更换</w:t>
            </w:r>
          </w:p>
        </w:tc>
      </w:tr>
      <w:tr w:rsidR="00EA3F71" w:rsidRPr="00A97486" w:rsidTr="00EA3F71">
        <w:trPr>
          <w:jc w:val="center"/>
        </w:trPr>
        <w:tc>
          <w:tcPr>
            <w:tcW w:w="423" w:type="dxa"/>
            <w:shd w:val="clear" w:color="auto" w:fill="auto"/>
          </w:tcPr>
          <w:p w:rsidR="00EA3F71" w:rsidRPr="00A97486" w:rsidRDefault="00EA3F71" w:rsidP="006C2B1F">
            <w:pPr>
              <w:numPr>
                <w:ilvl w:val="0"/>
                <w:numId w:val="64"/>
              </w:numPr>
              <w:spacing w:line="360" w:lineRule="auto"/>
              <w:rPr>
                <w:rFonts w:ascii="宋体" w:hAnsi="宋体"/>
                <w:szCs w:val="21"/>
              </w:rPr>
            </w:pPr>
          </w:p>
        </w:tc>
        <w:tc>
          <w:tcPr>
            <w:tcW w:w="1396" w:type="dxa"/>
            <w:shd w:val="clear" w:color="auto" w:fill="auto"/>
            <w:vAlign w:val="center"/>
          </w:tcPr>
          <w:p w:rsidR="00EA3F71" w:rsidRPr="00A97486" w:rsidRDefault="00EA3F71" w:rsidP="00EA3F71">
            <w:pPr>
              <w:rPr>
                <w:szCs w:val="21"/>
              </w:rPr>
            </w:pPr>
            <w:r w:rsidRPr="00A97486">
              <w:rPr>
                <w:szCs w:val="21"/>
              </w:rPr>
              <w:t>锁</w:t>
            </w:r>
          </w:p>
        </w:tc>
        <w:tc>
          <w:tcPr>
            <w:tcW w:w="7521" w:type="dxa"/>
            <w:shd w:val="clear" w:color="auto" w:fill="auto"/>
          </w:tcPr>
          <w:p w:rsidR="00EA3F71" w:rsidRPr="00A97486" w:rsidRDefault="00EA3F71" w:rsidP="00EA3F71">
            <w:pPr>
              <w:rPr>
                <w:szCs w:val="21"/>
              </w:rPr>
            </w:pPr>
            <w:r w:rsidRPr="00A97486">
              <w:rPr>
                <w:rFonts w:hint="eastAsia"/>
                <w:szCs w:val="21"/>
              </w:rPr>
              <w:t>检查锁是否功能完好，如果无法锁紧，则进行修理或更换</w:t>
            </w:r>
          </w:p>
          <w:p w:rsidR="008E788A" w:rsidRPr="00A97486" w:rsidRDefault="008E788A" w:rsidP="008E788A">
            <w:pPr>
              <w:jc w:val="center"/>
              <w:rPr>
                <w:szCs w:val="21"/>
              </w:rPr>
            </w:pPr>
            <w:r w:rsidRPr="00A97486">
              <w:rPr>
                <w:noProof/>
              </w:rPr>
              <w:lastRenderedPageBreak/>
              <w:drawing>
                <wp:inline distT="0" distB="0" distL="0" distR="0" wp14:anchorId="40E9CEC3" wp14:editId="64ADE169">
                  <wp:extent cx="2035534" cy="1488210"/>
                  <wp:effectExtent l="0" t="0" r="0" b="0"/>
                  <wp:docPr id="279112" name="图片 12" descr="121">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9525E46A-23D3-478C-A5B5-CC7BD0AC447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891" name="图片 12" descr="121">
                            <a:extLst>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9525E46A-23D3-478C-A5B5-CC7BD0AC4478}"/>
                              </a:ext>
                            </a:extLst>
                          </pic:cNvPr>
                          <pic:cNvPicPr>
                            <a:picLocks noChangeAspect="1" noChangeArrowheads="1"/>
                          </pic:cNvPicPr>
                        </pic:nvPicPr>
                        <pic:blipFill rotWithShape="1">
                          <a:blip r:embed="rId101">
                            <a:extLst>
                              <a:ext uri="{28A0092B-C50C-407E-A947-70E740481C1C}">
                                <a14:useLocalDpi xmlns:a14="http://schemas.microsoft.com/office/drawing/2010/main" val="0"/>
                              </a:ext>
                            </a:extLst>
                          </a:blip>
                          <a:srcRect l="73243" b="63556"/>
                          <a:stretch/>
                        </pic:blipFill>
                        <pic:spPr bwMode="auto">
                          <a:xfrm>
                            <a:off x="0" y="0"/>
                            <a:ext cx="2051049" cy="1499553"/>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EA3F71" w:rsidRPr="00A97486" w:rsidTr="00EA3F71">
        <w:trPr>
          <w:jc w:val="center"/>
        </w:trPr>
        <w:tc>
          <w:tcPr>
            <w:tcW w:w="423" w:type="dxa"/>
            <w:shd w:val="clear" w:color="auto" w:fill="auto"/>
          </w:tcPr>
          <w:p w:rsidR="00EA3F71" w:rsidRPr="00A97486" w:rsidRDefault="00EA3F71" w:rsidP="006C2B1F">
            <w:pPr>
              <w:numPr>
                <w:ilvl w:val="0"/>
                <w:numId w:val="64"/>
              </w:numPr>
              <w:spacing w:line="360" w:lineRule="auto"/>
              <w:rPr>
                <w:rFonts w:ascii="宋体" w:hAnsi="宋体"/>
                <w:szCs w:val="21"/>
              </w:rPr>
            </w:pPr>
          </w:p>
        </w:tc>
        <w:tc>
          <w:tcPr>
            <w:tcW w:w="1396" w:type="dxa"/>
            <w:shd w:val="clear" w:color="auto" w:fill="auto"/>
            <w:vAlign w:val="center"/>
          </w:tcPr>
          <w:p w:rsidR="00EA3F71" w:rsidRPr="00A97486" w:rsidRDefault="00EA3F71" w:rsidP="00EA3F71">
            <w:pPr>
              <w:rPr>
                <w:szCs w:val="21"/>
              </w:rPr>
            </w:pPr>
            <w:r w:rsidRPr="00A97486">
              <w:rPr>
                <w:rFonts w:hint="eastAsia"/>
                <w:szCs w:val="21"/>
              </w:rPr>
              <w:t>变频器</w:t>
            </w:r>
          </w:p>
        </w:tc>
        <w:tc>
          <w:tcPr>
            <w:tcW w:w="7521" w:type="dxa"/>
            <w:shd w:val="clear" w:color="auto" w:fill="auto"/>
          </w:tcPr>
          <w:p w:rsidR="00EA3F71" w:rsidRPr="00A97486" w:rsidRDefault="00EA3F71" w:rsidP="00EA3F71">
            <w:pPr>
              <w:rPr>
                <w:szCs w:val="21"/>
              </w:rPr>
            </w:pPr>
            <w:r w:rsidRPr="00A97486">
              <w:rPr>
                <w:rFonts w:hint="eastAsia"/>
                <w:szCs w:val="21"/>
              </w:rPr>
              <w:t>检查变频器及组件</w:t>
            </w:r>
          </w:p>
          <w:p w:rsidR="008E788A" w:rsidRPr="00A97486" w:rsidRDefault="008E788A" w:rsidP="00747E87">
            <w:pPr>
              <w:jc w:val="center"/>
              <w:rPr>
                <w:szCs w:val="21"/>
              </w:rPr>
            </w:pPr>
            <w:r w:rsidRPr="00A97486">
              <w:rPr>
                <w:noProof/>
              </w:rPr>
              <w:drawing>
                <wp:inline distT="0" distB="0" distL="0" distR="0" wp14:anchorId="04BBAC0A" wp14:editId="23ABBC26">
                  <wp:extent cx="2247900" cy="1211720"/>
                  <wp:effectExtent l="0" t="0" r="0" b="0"/>
                  <wp:docPr id="279113" name="图片 279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250551" cy="1213149"/>
                          </a:xfrm>
                          <a:prstGeom prst="rect">
                            <a:avLst/>
                          </a:prstGeom>
                        </pic:spPr>
                      </pic:pic>
                    </a:graphicData>
                  </a:graphic>
                </wp:inline>
              </w:drawing>
            </w:r>
          </w:p>
        </w:tc>
      </w:tr>
      <w:tr w:rsidR="00EA3F71" w:rsidRPr="00A97486" w:rsidTr="00EA3F71">
        <w:trPr>
          <w:jc w:val="center"/>
        </w:trPr>
        <w:tc>
          <w:tcPr>
            <w:tcW w:w="423" w:type="dxa"/>
            <w:shd w:val="clear" w:color="auto" w:fill="auto"/>
          </w:tcPr>
          <w:p w:rsidR="00EA3F71" w:rsidRPr="00A97486" w:rsidRDefault="00EA3F71" w:rsidP="006C2B1F">
            <w:pPr>
              <w:numPr>
                <w:ilvl w:val="0"/>
                <w:numId w:val="64"/>
              </w:numPr>
              <w:spacing w:line="360" w:lineRule="auto"/>
              <w:rPr>
                <w:rFonts w:ascii="宋体" w:hAnsi="宋体"/>
                <w:szCs w:val="21"/>
              </w:rPr>
            </w:pPr>
          </w:p>
        </w:tc>
        <w:tc>
          <w:tcPr>
            <w:tcW w:w="1396" w:type="dxa"/>
            <w:shd w:val="clear" w:color="auto" w:fill="auto"/>
            <w:vAlign w:val="center"/>
          </w:tcPr>
          <w:p w:rsidR="00EA3F71" w:rsidRPr="00A97486" w:rsidRDefault="00EA3F71" w:rsidP="00EA3F71">
            <w:pPr>
              <w:rPr>
                <w:szCs w:val="21"/>
              </w:rPr>
            </w:pPr>
            <w:r w:rsidRPr="00A97486">
              <w:rPr>
                <w:rFonts w:hint="eastAsia"/>
                <w:szCs w:val="21"/>
              </w:rPr>
              <w:t>四通换向阀及线圈</w:t>
            </w:r>
          </w:p>
        </w:tc>
        <w:tc>
          <w:tcPr>
            <w:tcW w:w="7521" w:type="dxa"/>
            <w:shd w:val="clear" w:color="auto" w:fill="auto"/>
          </w:tcPr>
          <w:p w:rsidR="00EA3F71" w:rsidRPr="00A97486" w:rsidRDefault="00EA3F71" w:rsidP="00EA3F71">
            <w:pPr>
              <w:rPr>
                <w:szCs w:val="21"/>
              </w:rPr>
            </w:pPr>
            <w:r w:rsidRPr="00A97486">
              <w:rPr>
                <w:rFonts w:hint="eastAsia"/>
                <w:szCs w:val="21"/>
              </w:rPr>
              <w:t>检查四通换向阀及线圈，如果有问题，则进行修理或更换</w:t>
            </w:r>
          </w:p>
          <w:p w:rsidR="00C247FB" w:rsidRPr="00A97486" w:rsidRDefault="00C247FB" w:rsidP="00C247FB">
            <w:pPr>
              <w:jc w:val="center"/>
              <w:rPr>
                <w:szCs w:val="21"/>
              </w:rPr>
            </w:pPr>
            <w:r w:rsidRPr="00A97486">
              <w:rPr>
                <w:noProof/>
              </w:rPr>
              <w:drawing>
                <wp:inline distT="0" distB="0" distL="0" distR="0" wp14:anchorId="5F04BA63" wp14:editId="71E84337">
                  <wp:extent cx="2514600" cy="1485900"/>
                  <wp:effectExtent l="0" t="0" r="0" b="0"/>
                  <wp:docPr id="279114" name="图片 279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514600" cy="1485900"/>
                          </a:xfrm>
                          <a:prstGeom prst="rect">
                            <a:avLst/>
                          </a:prstGeom>
                        </pic:spPr>
                      </pic:pic>
                    </a:graphicData>
                  </a:graphic>
                </wp:inline>
              </w:drawing>
            </w:r>
          </w:p>
        </w:tc>
      </w:tr>
      <w:tr w:rsidR="00EA3F71" w:rsidRPr="00A97486" w:rsidTr="00EA3F71">
        <w:trPr>
          <w:jc w:val="center"/>
        </w:trPr>
        <w:tc>
          <w:tcPr>
            <w:tcW w:w="423" w:type="dxa"/>
            <w:shd w:val="clear" w:color="auto" w:fill="auto"/>
          </w:tcPr>
          <w:p w:rsidR="00EA3F71" w:rsidRPr="00A97486" w:rsidRDefault="00EA3F71" w:rsidP="006C2B1F">
            <w:pPr>
              <w:numPr>
                <w:ilvl w:val="0"/>
                <w:numId w:val="64"/>
              </w:numPr>
              <w:spacing w:line="360" w:lineRule="auto"/>
              <w:rPr>
                <w:rFonts w:ascii="宋体" w:hAnsi="宋体"/>
                <w:szCs w:val="21"/>
              </w:rPr>
            </w:pPr>
          </w:p>
        </w:tc>
        <w:tc>
          <w:tcPr>
            <w:tcW w:w="1396" w:type="dxa"/>
            <w:shd w:val="clear" w:color="auto" w:fill="auto"/>
            <w:vAlign w:val="center"/>
          </w:tcPr>
          <w:p w:rsidR="00EA3F71" w:rsidRPr="00A97486" w:rsidRDefault="00EA3F71" w:rsidP="00EA3F71">
            <w:pPr>
              <w:rPr>
                <w:szCs w:val="21"/>
              </w:rPr>
            </w:pPr>
            <w:r w:rsidRPr="00A97486">
              <w:rPr>
                <w:rFonts w:hint="eastAsia"/>
                <w:szCs w:val="21"/>
              </w:rPr>
              <w:t>电子膨胀阀及线圈</w:t>
            </w:r>
          </w:p>
        </w:tc>
        <w:tc>
          <w:tcPr>
            <w:tcW w:w="7521" w:type="dxa"/>
            <w:shd w:val="clear" w:color="auto" w:fill="auto"/>
          </w:tcPr>
          <w:p w:rsidR="00EA3F71" w:rsidRPr="00A97486" w:rsidRDefault="00EA3F71" w:rsidP="00EA3F71">
            <w:pPr>
              <w:rPr>
                <w:szCs w:val="21"/>
              </w:rPr>
            </w:pPr>
            <w:r w:rsidRPr="00A97486">
              <w:rPr>
                <w:rFonts w:hint="eastAsia"/>
                <w:szCs w:val="21"/>
              </w:rPr>
              <w:t>检查电子膨胀阀及线圈，如果有问题，则进行修理或更换</w:t>
            </w:r>
          </w:p>
          <w:p w:rsidR="00C247FB" w:rsidRPr="00A97486" w:rsidRDefault="00C247FB" w:rsidP="00C247FB">
            <w:pPr>
              <w:jc w:val="center"/>
              <w:rPr>
                <w:szCs w:val="21"/>
              </w:rPr>
            </w:pPr>
            <w:r w:rsidRPr="00A97486">
              <w:rPr>
                <w:noProof/>
                <w:szCs w:val="21"/>
              </w:rPr>
              <w:drawing>
                <wp:inline distT="0" distB="0" distL="0" distR="0">
                  <wp:extent cx="2553374" cy="1440000"/>
                  <wp:effectExtent l="0" t="0" r="0" b="0"/>
                  <wp:docPr id="279115" name="图片 279115" descr="C:\Users\shaolong\Desktop\空调系统维护手册图片\更换膨胀阀.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haolong\Desktop\空调系统维护手册图片\更换膨胀阀.jpg"/>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2553374" cy="1440000"/>
                          </a:xfrm>
                          <a:prstGeom prst="rect">
                            <a:avLst/>
                          </a:prstGeom>
                          <a:noFill/>
                          <a:ln>
                            <a:noFill/>
                          </a:ln>
                        </pic:spPr>
                      </pic:pic>
                    </a:graphicData>
                  </a:graphic>
                </wp:inline>
              </w:drawing>
            </w:r>
          </w:p>
        </w:tc>
      </w:tr>
      <w:tr w:rsidR="00EA3F71" w:rsidRPr="00A97486" w:rsidTr="00EA3F71">
        <w:trPr>
          <w:jc w:val="center"/>
        </w:trPr>
        <w:tc>
          <w:tcPr>
            <w:tcW w:w="423" w:type="dxa"/>
            <w:shd w:val="clear" w:color="auto" w:fill="auto"/>
          </w:tcPr>
          <w:p w:rsidR="00EA3F71" w:rsidRPr="00A97486" w:rsidRDefault="00EA3F71" w:rsidP="006C2B1F">
            <w:pPr>
              <w:numPr>
                <w:ilvl w:val="0"/>
                <w:numId w:val="64"/>
              </w:numPr>
              <w:spacing w:line="360" w:lineRule="auto"/>
              <w:rPr>
                <w:rFonts w:ascii="宋体" w:hAnsi="宋体"/>
                <w:szCs w:val="21"/>
              </w:rPr>
            </w:pPr>
          </w:p>
        </w:tc>
        <w:tc>
          <w:tcPr>
            <w:tcW w:w="1396" w:type="dxa"/>
            <w:shd w:val="clear" w:color="auto" w:fill="auto"/>
            <w:vAlign w:val="center"/>
          </w:tcPr>
          <w:p w:rsidR="00EA3F71" w:rsidRPr="00A97486" w:rsidRDefault="00EA3F71" w:rsidP="00EA3F71">
            <w:pPr>
              <w:rPr>
                <w:szCs w:val="21"/>
              </w:rPr>
            </w:pPr>
            <w:r w:rsidRPr="00A97486">
              <w:rPr>
                <w:rFonts w:hint="eastAsia"/>
                <w:szCs w:val="21"/>
              </w:rPr>
              <w:t>远程</w:t>
            </w:r>
            <w:r w:rsidRPr="00A97486">
              <w:rPr>
                <w:rFonts w:hint="eastAsia"/>
                <w:szCs w:val="21"/>
              </w:rPr>
              <w:t>I/O</w:t>
            </w:r>
            <w:r w:rsidRPr="00A97486">
              <w:rPr>
                <w:rFonts w:hint="eastAsia"/>
                <w:szCs w:val="21"/>
              </w:rPr>
              <w:t>模块</w:t>
            </w:r>
          </w:p>
        </w:tc>
        <w:tc>
          <w:tcPr>
            <w:tcW w:w="7521" w:type="dxa"/>
            <w:shd w:val="clear" w:color="auto" w:fill="auto"/>
          </w:tcPr>
          <w:p w:rsidR="00EA3F71" w:rsidRPr="00A97486" w:rsidRDefault="00EA3F71" w:rsidP="00EA3F71">
            <w:pPr>
              <w:rPr>
                <w:szCs w:val="21"/>
              </w:rPr>
            </w:pPr>
            <w:r w:rsidRPr="00A97486">
              <w:rPr>
                <w:rFonts w:hint="eastAsia"/>
                <w:szCs w:val="21"/>
              </w:rPr>
              <w:t>检查</w:t>
            </w:r>
            <w:r w:rsidRPr="00A97486">
              <w:rPr>
                <w:rFonts w:hint="eastAsia"/>
                <w:szCs w:val="21"/>
              </w:rPr>
              <w:t>I</w:t>
            </w:r>
            <w:r w:rsidRPr="00A97486">
              <w:rPr>
                <w:szCs w:val="21"/>
              </w:rPr>
              <w:t>/</w:t>
            </w:r>
            <w:r w:rsidRPr="00A97486">
              <w:rPr>
                <w:rFonts w:hint="eastAsia"/>
                <w:szCs w:val="21"/>
              </w:rPr>
              <w:t>O</w:t>
            </w:r>
            <w:r w:rsidRPr="00A97486">
              <w:rPr>
                <w:rFonts w:hint="eastAsia"/>
                <w:szCs w:val="21"/>
              </w:rPr>
              <w:t>模块</w:t>
            </w:r>
          </w:p>
          <w:p w:rsidR="00C247FB" w:rsidRPr="00A97486" w:rsidRDefault="00C247FB" w:rsidP="00C247FB">
            <w:pPr>
              <w:jc w:val="center"/>
              <w:rPr>
                <w:szCs w:val="21"/>
              </w:rPr>
            </w:pPr>
            <w:r w:rsidRPr="00A97486">
              <w:rPr>
                <w:noProof/>
              </w:rPr>
              <w:drawing>
                <wp:inline distT="0" distB="0" distL="0" distR="0" wp14:anchorId="41BDA671" wp14:editId="5B1D8666">
                  <wp:extent cx="2228850" cy="1257300"/>
                  <wp:effectExtent l="0" t="0" r="0" b="0"/>
                  <wp:docPr id="279116" name="图片 279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228850" cy="1257300"/>
                          </a:xfrm>
                          <a:prstGeom prst="rect">
                            <a:avLst/>
                          </a:prstGeom>
                        </pic:spPr>
                      </pic:pic>
                    </a:graphicData>
                  </a:graphic>
                </wp:inline>
              </w:drawing>
            </w:r>
          </w:p>
        </w:tc>
      </w:tr>
      <w:tr w:rsidR="00EA3F71" w:rsidRPr="00A97486" w:rsidTr="00EA3F71">
        <w:trPr>
          <w:jc w:val="center"/>
        </w:trPr>
        <w:tc>
          <w:tcPr>
            <w:tcW w:w="423" w:type="dxa"/>
            <w:shd w:val="clear" w:color="auto" w:fill="auto"/>
          </w:tcPr>
          <w:p w:rsidR="00EA3F71" w:rsidRPr="00A97486" w:rsidRDefault="00EA3F71" w:rsidP="006C2B1F">
            <w:pPr>
              <w:numPr>
                <w:ilvl w:val="0"/>
                <w:numId w:val="64"/>
              </w:numPr>
              <w:spacing w:line="360" w:lineRule="auto"/>
              <w:rPr>
                <w:rFonts w:ascii="宋体" w:hAnsi="宋体"/>
                <w:szCs w:val="21"/>
              </w:rPr>
            </w:pPr>
          </w:p>
        </w:tc>
        <w:tc>
          <w:tcPr>
            <w:tcW w:w="1396" w:type="dxa"/>
            <w:shd w:val="clear" w:color="auto" w:fill="auto"/>
            <w:vAlign w:val="center"/>
          </w:tcPr>
          <w:p w:rsidR="00EA3F71" w:rsidRPr="00A97486" w:rsidRDefault="00EA3F71" w:rsidP="00EA3F71">
            <w:pPr>
              <w:rPr>
                <w:szCs w:val="21"/>
              </w:rPr>
            </w:pPr>
            <w:r w:rsidRPr="00A97486">
              <w:rPr>
                <w:rFonts w:hint="eastAsia"/>
                <w:szCs w:val="21"/>
              </w:rPr>
              <w:t>DC</w:t>
            </w:r>
            <w:r w:rsidRPr="00A97486">
              <w:rPr>
                <w:szCs w:val="21"/>
              </w:rPr>
              <w:t>24</w:t>
            </w:r>
            <w:r w:rsidRPr="00A97486">
              <w:rPr>
                <w:rFonts w:hint="eastAsia"/>
                <w:szCs w:val="21"/>
              </w:rPr>
              <w:t>V</w:t>
            </w:r>
            <w:r w:rsidRPr="00A97486">
              <w:rPr>
                <w:rFonts w:hint="eastAsia"/>
                <w:szCs w:val="21"/>
              </w:rPr>
              <w:t>电源</w:t>
            </w:r>
          </w:p>
        </w:tc>
        <w:tc>
          <w:tcPr>
            <w:tcW w:w="7521" w:type="dxa"/>
            <w:shd w:val="clear" w:color="auto" w:fill="auto"/>
          </w:tcPr>
          <w:p w:rsidR="00EA3F71" w:rsidRPr="00A97486" w:rsidRDefault="00EA3F71" w:rsidP="00EA3F71">
            <w:pPr>
              <w:rPr>
                <w:szCs w:val="21"/>
              </w:rPr>
            </w:pPr>
            <w:r w:rsidRPr="00A97486">
              <w:rPr>
                <w:rFonts w:hint="eastAsia"/>
                <w:szCs w:val="21"/>
              </w:rPr>
              <w:t>检查电源模块</w:t>
            </w:r>
          </w:p>
        </w:tc>
      </w:tr>
    </w:tbl>
    <w:p w:rsidR="00EA3F71" w:rsidRPr="00A97486" w:rsidRDefault="00EA3F71" w:rsidP="00EA3F71">
      <w:pPr>
        <w:spacing w:line="360" w:lineRule="auto"/>
        <w:rPr>
          <w:sz w:val="24"/>
        </w:rPr>
      </w:pPr>
    </w:p>
    <w:p w:rsidR="00EA3F71" w:rsidRPr="00A97486" w:rsidRDefault="00EA3F71" w:rsidP="00EA3F71">
      <w:pPr>
        <w:spacing w:line="360" w:lineRule="auto"/>
        <w:jc w:val="center"/>
        <w:rPr>
          <w:b/>
          <w:sz w:val="24"/>
        </w:rPr>
      </w:pPr>
      <w:r w:rsidRPr="00A97486">
        <w:rPr>
          <w:rFonts w:hint="eastAsia"/>
          <w:b/>
          <w:sz w:val="24"/>
        </w:rPr>
        <w:t>大修具体内容</w:t>
      </w:r>
    </w:p>
    <w:tbl>
      <w:tblPr>
        <w:tblW w:w="93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14"/>
        <w:gridCol w:w="2166"/>
        <w:gridCol w:w="6442"/>
      </w:tblGrid>
      <w:tr w:rsidR="00EA3F71" w:rsidRPr="00A97486" w:rsidTr="00EA3F71">
        <w:trPr>
          <w:jc w:val="center"/>
        </w:trPr>
        <w:tc>
          <w:tcPr>
            <w:tcW w:w="714" w:type="dxa"/>
            <w:shd w:val="clear" w:color="auto" w:fill="auto"/>
          </w:tcPr>
          <w:p w:rsidR="00EA3F71" w:rsidRPr="00A97486" w:rsidRDefault="00EA3F71" w:rsidP="00EA3F71">
            <w:r w:rsidRPr="00A97486">
              <w:rPr>
                <w:rFonts w:hint="eastAsia"/>
              </w:rPr>
              <w:t>序号</w:t>
            </w:r>
          </w:p>
        </w:tc>
        <w:tc>
          <w:tcPr>
            <w:tcW w:w="2166" w:type="dxa"/>
            <w:shd w:val="clear" w:color="auto" w:fill="auto"/>
          </w:tcPr>
          <w:p w:rsidR="00EA3F71" w:rsidRPr="00A97486" w:rsidRDefault="00EA3F71" w:rsidP="00EA3F71">
            <w:r w:rsidRPr="00A97486">
              <w:rPr>
                <w:rFonts w:hint="eastAsia"/>
              </w:rPr>
              <w:t>检查内容</w:t>
            </w:r>
          </w:p>
        </w:tc>
        <w:tc>
          <w:tcPr>
            <w:tcW w:w="6442" w:type="dxa"/>
            <w:shd w:val="clear" w:color="auto" w:fill="auto"/>
          </w:tcPr>
          <w:p w:rsidR="00EA3F71" w:rsidRPr="00A97486" w:rsidRDefault="00EA3F71" w:rsidP="00EA3F71">
            <w:r w:rsidRPr="00A97486">
              <w:rPr>
                <w:rFonts w:hint="eastAsia"/>
              </w:rPr>
              <w:t>步骤</w:t>
            </w:r>
          </w:p>
        </w:tc>
      </w:tr>
      <w:tr w:rsidR="00EA3F71" w:rsidRPr="00A97486" w:rsidTr="00EA3F71">
        <w:trPr>
          <w:jc w:val="center"/>
        </w:trPr>
        <w:tc>
          <w:tcPr>
            <w:tcW w:w="714" w:type="dxa"/>
            <w:shd w:val="clear" w:color="auto" w:fill="auto"/>
          </w:tcPr>
          <w:p w:rsidR="00EA3F71" w:rsidRPr="00A97486" w:rsidRDefault="00EA3F71" w:rsidP="00DC4603">
            <w:pPr>
              <w:numPr>
                <w:ilvl w:val="0"/>
                <w:numId w:val="72"/>
              </w:numPr>
              <w:spacing w:line="360" w:lineRule="auto"/>
              <w:rPr>
                <w:rFonts w:ascii="宋体" w:hAnsi="宋体"/>
                <w:szCs w:val="21"/>
              </w:rPr>
            </w:pPr>
          </w:p>
        </w:tc>
        <w:tc>
          <w:tcPr>
            <w:tcW w:w="2166" w:type="dxa"/>
            <w:shd w:val="clear" w:color="auto" w:fill="auto"/>
          </w:tcPr>
          <w:p w:rsidR="00EA3F71" w:rsidRPr="00A97486" w:rsidRDefault="00EA3F71" w:rsidP="00EA3F71">
            <w:pPr>
              <w:spacing w:line="360" w:lineRule="auto"/>
              <w:rPr>
                <w:szCs w:val="21"/>
              </w:rPr>
            </w:pPr>
            <w:r w:rsidRPr="00A97486">
              <w:rPr>
                <w:rFonts w:hint="eastAsia"/>
                <w:szCs w:val="21"/>
              </w:rPr>
              <w:t>清洗室内换热</w:t>
            </w:r>
            <w:r w:rsidRPr="00A97486">
              <w:rPr>
                <w:szCs w:val="21"/>
              </w:rPr>
              <w:t>器</w:t>
            </w:r>
          </w:p>
          <w:p w:rsidR="00EA3F71" w:rsidRPr="00A97486" w:rsidRDefault="00EA3F71" w:rsidP="00EA3F71">
            <w:pPr>
              <w:rPr>
                <w:szCs w:val="21"/>
              </w:rPr>
            </w:pPr>
          </w:p>
        </w:tc>
        <w:tc>
          <w:tcPr>
            <w:tcW w:w="6442" w:type="dxa"/>
            <w:shd w:val="clear" w:color="auto" w:fill="auto"/>
          </w:tcPr>
          <w:p w:rsidR="00EA3F71" w:rsidRPr="00A97486" w:rsidRDefault="00EA3F71" w:rsidP="00EA3F71">
            <w:pPr>
              <w:spacing w:line="360" w:lineRule="exact"/>
              <w:rPr>
                <w:szCs w:val="21"/>
              </w:rPr>
            </w:pPr>
            <w:r w:rsidRPr="00A97486">
              <w:rPr>
                <w:szCs w:val="21"/>
              </w:rPr>
              <w:t>1</w:t>
            </w:r>
            <w:r w:rsidRPr="00A97486">
              <w:rPr>
                <w:rFonts w:hint="eastAsia"/>
                <w:szCs w:val="21"/>
              </w:rPr>
              <w:t>、把压缩空气按运转时的蒸发器进风气流反方向吹入肋片间隙或从赃物附着多的一侧用吸尘器进行吸尘。</w:t>
            </w:r>
          </w:p>
          <w:p w:rsidR="00EA3F71" w:rsidRPr="00A97486" w:rsidRDefault="00EA3F71" w:rsidP="00EA3F71">
            <w:pPr>
              <w:spacing w:line="360" w:lineRule="exact"/>
              <w:rPr>
                <w:szCs w:val="21"/>
              </w:rPr>
            </w:pPr>
            <w:r w:rsidRPr="00A97486">
              <w:rPr>
                <w:szCs w:val="21"/>
              </w:rPr>
              <w:t>2</w:t>
            </w:r>
            <w:r w:rsidRPr="00A97486">
              <w:rPr>
                <w:rFonts w:hint="eastAsia"/>
                <w:szCs w:val="21"/>
              </w:rPr>
              <w:t>、特别脏时</w:t>
            </w:r>
            <w:r w:rsidRPr="00A97486">
              <w:rPr>
                <w:szCs w:val="21"/>
              </w:rPr>
              <w:t>,</w:t>
            </w:r>
            <w:r w:rsidRPr="00A97486">
              <w:rPr>
                <w:rFonts w:hint="eastAsia"/>
                <w:szCs w:val="21"/>
              </w:rPr>
              <w:t>用溶化的洗涤剂（</w:t>
            </w:r>
            <w:r w:rsidRPr="00A97486">
              <w:rPr>
                <w:rFonts w:hint="eastAsia"/>
                <w:szCs w:val="21"/>
              </w:rPr>
              <w:t>PH</w:t>
            </w:r>
            <w:r w:rsidRPr="00A97486">
              <w:rPr>
                <w:szCs w:val="21"/>
              </w:rPr>
              <w:t>6</w:t>
            </w:r>
            <w:r w:rsidRPr="00A97486">
              <w:rPr>
                <w:rFonts w:hint="eastAsia"/>
                <w:szCs w:val="21"/>
              </w:rPr>
              <w:t>~</w:t>
            </w:r>
            <w:r w:rsidRPr="00A97486">
              <w:rPr>
                <w:szCs w:val="21"/>
              </w:rPr>
              <w:t>8</w:t>
            </w:r>
            <w:r w:rsidRPr="00A97486">
              <w:rPr>
                <w:rFonts w:hint="eastAsia"/>
                <w:szCs w:val="21"/>
              </w:rPr>
              <w:t>）温水进行清洗。</w:t>
            </w:r>
          </w:p>
          <w:p w:rsidR="00EA3F71" w:rsidRPr="00A97486" w:rsidRDefault="00EA3F71" w:rsidP="00EA3F71">
            <w:pPr>
              <w:spacing w:line="360" w:lineRule="exact"/>
              <w:rPr>
                <w:b/>
                <w:szCs w:val="21"/>
              </w:rPr>
            </w:pPr>
            <w:r w:rsidRPr="00A97486">
              <w:rPr>
                <w:rFonts w:hint="eastAsia"/>
                <w:b/>
                <w:szCs w:val="21"/>
              </w:rPr>
              <w:t>特别注意：</w:t>
            </w:r>
          </w:p>
          <w:p w:rsidR="00EA3F71" w:rsidRPr="00A97486" w:rsidRDefault="00EA3F71" w:rsidP="00DC4603">
            <w:pPr>
              <w:widowControl/>
              <w:numPr>
                <w:ilvl w:val="0"/>
                <w:numId w:val="71"/>
              </w:numPr>
              <w:spacing w:line="360" w:lineRule="exact"/>
              <w:jc w:val="left"/>
              <w:rPr>
                <w:b/>
                <w:szCs w:val="21"/>
              </w:rPr>
            </w:pPr>
            <w:r w:rsidRPr="00A97486">
              <w:rPr>
                <w:rFonts w:hint="eastAsia"/>
                <w:b/>
                <w:szCs w:val="21"/>
              </w:rPr>
              <w:t>打开室内腔盖板前，需将盖板上面及边缘的灰尘及水擦拭干净，防止水或灰尘落入到电器腔中。</w:t>
            </w:r>
            <w:r w:rsidRPr="00A97486">
              <w:rPr>
                <w:b/>
                <w:szCs w:val="21"/>
              </w:rPr>
              <w:t xml:space="preserve"> </w:t>
            </w:r>
          </w:p>
          <w:p w:rsidR="00EA3F71" w:rsidRPr="00A97486" w:rsidRDefault="00EA3F71" w:rsidP="00DC4603">
            <w:pPr>
              <w:widowControl/>
              <w:numPr>
                <w:ilvl w:val="0"/>
                <w:numId w:val="71"/>
              </w:numPr>
              <w:spacing w:line="360" w:lineRule="exact"/>
              <w:jc w:val="left"/>
              <w:rPr>
                <w:b/>
                <w:szCs w:val="21"/>
              </w:rPr>
            </w:pPr>
            <w:r w:rsidRPr="00A97486">
              <w:rPr>
                <w:rFonts w:hint="eastAsia"/>
                <w:b/>
                <w:szCs w:val="21"/>
              </w:rPr>
              <w:t>冲洗时，用挡板将电器腔挡住，避免有水落入电器腔内</w:t>
            </w:r>
          </w:p>
        </w:tc>
      </w:tr>
      <w:tr w:rsidR="00EA3F71" w:rsidRPr="00A97486" w:rsidTr="00EA3F71">
        <w:trPr>
          <w:jc w:val="center"/>
        </w:trPr>
        <w:tc>
          <w:tcPr>
            <w:tcW w:w="714" w:type="dxa"/>
            <w:shd w:val="clear" w:color="auto" w:fill="auto"/>
          </w:tcPr>
          <w:p w:rsidR="00EA3F71" w:rsidRPr="00A97486" w:rsidRDefault="00EA3F71" w:rsidP="00DC4603">
            <w:pPr>
              <w:numPr>
                <w:ilvl w:val="0"/>
                <w:numId w:val="72"/>
              </w:numPr>
              <w:spacing w:line="360" w:lineRule="auto"/>
              <w:rPr>
                <w:rFonts w:ascii="宋体" w:hAnsi="宋体"/>
                <w:szCs w:val="21"/>
              </w:rPr>
            </w:pPr>
          </w:p>
        </w:tc>
        <w:tc>
          <w:tcPr>
            <w:tcW w:w="2166" w:type="dxa"/>
            <w:shd w:val="clear" w:color="auto" w:fill="auto"/>
          </w:tcPr>
          <w:p w:rsidR="00EA3F71" w:rsidRPr="00A97486" w:rsidRDefault="00EA3F71" w:rsidP="00EA3F71">
            <w:pPr>
              <w:spacing w:line="360" w:lineRule="auto"/>
              <w:rPr>
                <w:szCs w:val="21"/>
              </w:rPr>
            </w:pPr>
            <w:r w:rsidRPr="00A97486">
              <w:rPr>
                <w:rFonts w:hint="eastAsia"/>
                <w:szCs w:val="21"/>
              </w:rPr>
              <w:t>清洗室外换热</w:t>
            </w:r>
            <w:r w:rsidRPr="00A97486">
              <w:rPr>
                <w:szCs w:val="21"/>
              </w:rPr>
              <w:t>器</w:t>
            </w:r>
          </w:p>
        </w:tc>
        <w:tc>
          <w:tcPr>
            <w:tcW w:w="6442" w:type="dxa"/>
            <w:shd w:val="clear" w:color="auto" w:fill="auto"/>
          </w:tcPr>
          <w:p w:rsidR="00EA3F71" w:rsidRPr="00A97486" w:rsidRDefault="00EA3F71" w:rsidP="00EA3F71">
            <w:pPr>
              <w:rPr>
                <w:szCs w:val="21"/>
              </w:rPr>
            </w:pPr>
            <w:r w:rsidRPr="00A97486">
              <w:rPr>
                <w:szCs w:val="21"/>
              </w:rPr>
              <w:t>1</w:t>
            </w:r>
            <w:r w:rsidRPr="00A97486">
              <w:rPr>
                <w:rFonts w:hint="eastAsia"/>
                <w:szCs w:val="21"/>
              </w:rPr>
              <w:t>、把压缩空气按运转时的</w:t>
            </w:r>
            <w:r w:rsidRPr="00A97486">
              <w:rPr>
                <w:szCs w:val="21"/>
              </w:rPr>
              <w:t>冷凝</w:t>
            </w:r>
            <w:r w:rsidRPr="00A97486">
              <w:rPr>
                <w:rFonts w:hint="eastAsia"/>
                <w:szCs w:val="21"/>
              </w:rPr>
              <w:t>器进风气流反方向吹入肋片间隙或从赃物附着多的一侧用吸尘器进行吸尘。</w:t>
            </w:r>
          </w:p>
          <w:p w:rsidR="00EA3F71" w:rsidRPr="00A97486" w:rsidRDefault="00EA3F71" w:rsidP="00EA3F71">
            <w:pPr>
              <w:rPr>
                <w:szCs w:val="21"/>
              </w:rPr>
            </w:pPr>
            <w:r w:rsidRPr="00A97486">
              <w:rPr>
                <w:szCs w:val="21"/>
              </w:rPr>
              <w:t>2</w:t>
            </w:r>
            <w:r w:rsidRPr="00A97486">
              <w:rPr>
                <w:rFonts w:hint="eastAsia"/>
                <w:szCs w:val="21"/>
              </w:rPr>
              <w:t>、特别脏时</w:t>
            </w:r>
            <w:r w:rsidRPr="00A97486">
              <w:rPr>
                <w:szCs w:val="21"/>
              </w:rPr>
              <w:t>,</w:t>
            </w:r>
            <w:r w:rsidRPr="00A97486">
              <w:rPr>
                <w:rFonts w:hint="eastAsia"/>
                <w:szCs w:val="21"/>
              </w:rPr>
              <w:t>用溶化的洗涤剂（</w:t>
            </w:r>
            <w:r w:rsidRPr="00A97486">
              <w:rPr>
                <w:rFonts w:hint="eastAsia"/>
                <w:szCs w:val="21"/>
              </w:rPr>
              <w:t>PH</w:t>
            </w:r>
            <w:r w:rsidRPr="00A97486">
              <w:rPr>
                <w:szCs w:val="21"/>
              </w:rPr>
              <w:t>6</w:t>
            </w:r>
            <w:r w:rsidRPr="00A97486">
              <w:rPr>
                <w:rFonts w:hint="eastAsia"/>
                <w:szCs w:val="21"/>
              </w:rPr>
              <w:t>~</w:t>
            </w:r>
            <w:r w:rsidRPr="00A97486">
              <w:rPr>
                <w:szCs w:val="21"/>
              </w:rPr>
              <w:t>8</w:t>
            </w:r>
            <w:r w:rsidRPr="00A97486">
              <w:rPr>
                <w:rFonts w:hint="eastAsia"/>
                <w:szCs w:val="21"/>
              </w:rPr>
              <w:t>）温水进行清洗。</w:t>
            </w:r>
          </w:p>
        </w:tc>
      </w:tr>
      <w:tr w:rsidR="00EA3F71" w:rsidRPr="00A97486" w:rsidTr="00EA3F71">
        <w:trPr>
          <w:jc w:val="center"/>
        </w:trPr>
        <w:tc>
          <w:tcPr>
            <w:tcW w:w="714" w:type="dxa"/>
            <w:shd w:val="clear" w:color="auto" w:fill="auto"/>
          </w:tcPr>
          <w:p w:rsidR="00EA3F71" w:rsidRPr="00A97486" w:rsidRDefault="00EA3F71" w:rsidP="00DC4603">
            <w:pPr>
              <w:numPr>
                <w:ilvl w:val="0"/>
                <w:numId w:val="72"/>
              </w:numPr>
              <w:spacing w:line="360" w:lineRule="auto"/>
              <w:rPr>
                <w:rFonts w:ascii="宋体" w:hAnsi="宋体"/>
                <w:szCs w:val="21"/>
              </w:rPr>
            </w:pPr>
          </w:p>
        </w:tc>
        <w:tc>
          <w:tcPr>
            <w:tcW w:w="2166" w:type="dxa"/>
            <w:shd w:val="clear" w:color="auto" w:fill="auto"/>
          </w:tcPr>
          <w:p w:rsidR="00EA3F71" w:rsidRPr="00A97486" w:rsidRDefault="00EA3F71" w:rsidP="00EA3F71">
            <w:pPr>
              <w:spacing w:line="360" w:lineRule="auto"/>
              <w:rPr>
                <w:szCs w:val="21"/>
              </w:rPr>
            </w:pPr>
            <w:r w:rsidRPr="00A97486">
              <w:rPr>
                <w:rFonts w:hint="eastAsia"/>
                <w:szCs w:val="21"/>
              </w:rPr>
              <w:t>制冷系统</w:t>
            </w:r>
          </w:p>
        </w:tc>
        <w:tc>
          <w:tcPr>
            <w:tcW w:w="6442" w:type="dxa"/>
            <w:shd w:val="clear" w:color="auto" w:fill="auto"/>
          </w:tcPr>
          <w:p w:rsidR="00EA3F71" w:rsidRPr="00A97486" w:rsidRDefault="00EA3F71" w:rsidP="00EA3F71">
            <w:pPr>
              <w:rPr>
                <w:szCs w:val="21"/>
              </w:rPr>
            </w:pPr>
            <w:r w:rsidRPr="00A97486">
              <w:rPr>
                <w:rFonts w:hint="eastAsia"/>
                <w:szCs w:val="21"/>
              </w:rPr>
              <w:t>使用电子检漏仪，对系统进行检漏，如发现漏点，则根据实际情况处理。</w:t>
            </w:r>
          </w:p>
          <w:p w:rsidR="00EA3F71" w:rsidRPr="00A97486" w:rsidRDefault="00EA3F71" w:rsidP="00EA3F71">
            <w:pPr>
              <w:rPr>
                <w:szCs w:val="21"/>
              </w:rPr>
            </w:pPr>
            <w:r w:rsidRPr="00A97486">
              <w:rPr>
                <w:rFonts w:hint="eastAsia"/>
                <w:szCs w:val="21"/>
              </w:rPr>
              <w:t>铜管泄露：对铜管进行补焊</w:t>
            </w:r>
          </w:p>
          <w:p w:rsidR="00EA3F71" w:rsidRPr="00A97486" w:rsidRDefault="00EA3F71" w:rsidP="00EA3F71">
            <w:pPr>
              <w:rPr>
                <w:szCs w:val="21"/>
              </w:rPr>
            </w:pPr>
            <w:r w:rsidRPr="00A97486">
              <w:rPr>
                <w:rFonts w:hint="eastAsia"/>
                <w:szCs w:val="21"/>
              </w:rPr>
              <w:t>部件泄露：对部件进行修理或更换</w:t>
            </w:r>
          </w:p>
        </w:tc>
      </w:tr>
      <w:tr w:rsidR="00EA3F71" w:rsidRPr="00A97486" w:rsidTr="00EA3F71">
        <w:trPr>
          <w:jc w:val="center"/>
        </w:trPr>
        <w:tc>
          <w:tcPr>
            <w:tcW w:w="714" w:type="dxa"/>
            <w:shd w:val="clear" w:color="auto" w:fill="auto"/>
          </w:tcPr>
          <w:p w:rsidR="00EA3F71" w:rsidRPr="00A97486" w:rsidRDefault="00EA3F71" w:rsidP="00DC4603">
            <w:pPr>
              <w:numPr>
                <w:ilvl w:val="0"/>
                <w:numId w:val="72"/>
              </w:numPr>
              <w:spacing w:line="360" w:lineRule="auto"/>
              <w:rPr>
                <w:rFonts w:ascii="宋体" w:hAnsi="宋体"/>
                <w:szCs w:val="21"/>
              </w:rPr>
            </w:pPr>
          </w:p>
        </w:tc>
        <w:tc>
          <w:tcPr>
            <w:tcW w:w="2166" w:type="dxa"/>
            <w:shd w:val="clear" w:color="auto" w:fill="auto"/>
          </w:tcPr>
          <w:p w:rsidR="00EA3F71" w:rsidRPr="00A97486" w:rsidRDefault="00EA3F71" w:rsidP="00EA3F71">
            <w:pPr>
              <w:spacing w:line="360" w:lineRule="auto"/>
              <w:rPr>
                <w:szCs w:val="21"/>
              </w:rPr>
            </w:pPr>
            <w:r w:rsidRPr="00A97486">
              <w:rPr>
                <w:rFonts w:hint="eastAsia"/>
                <w:szCs w:val="21"/>
              </w:rPr>
              <w:t>压缩机</w:t>
            </w:r>
          </w:p>
        </w:tc>
        <w:tc>
          <w:tcPr>
            <w:tcW w:w="6442" w:type="dxa"/>
            <w:shd w:val="clear" w:color="auto" w:fill="auto"/>
          </w:tcPr>
          <w:p w:rsidR="00EA3F71" w:rsidRPr="00A97486" w:rsidRDefault="00EA3F71" w:rsidP="00EA3F71">
            <w:pPr>
              <w:rPr>
                <w:szCs w:val="21"/>
              </w:rPr>
            </w:pPr>
            <w:r w:rsidRPr="00A97486">
              <w:rPr>
                <w:rFonts w:hint="eastAsia"/>
                <w:szCs w:val="21"/>
              </w:rPr>
              <w:t>检查压缩机，如有问题，进行修理或更换</w:t>
            </w:r>
          </w:p>
          <w:p w:rsidR="00A50213" w:rsidRPr="00A97486" w:rsidRDefault="00A50213" w:rsidP="00A50213">
            <w:pPr>
              <w:jc w:val="center"/>
              <w:rPr>
                <w:szCs w:val="21"/>
              </w:rPr>
            </w:pPr>
            <w:r w:rsidRPr="00A97486">
              <w:rPr>
                <w:noProof/>
              </w:rPr>
              <w:drawing>
                <wp:inline distT="0" distB="0" distL="0" distR="0" wp14:anchorId="380F4A30" wp14:editId="3D9DF84B">
                  <wp:extent cx="923935" cy="1638300"/>
                  <wp:effectExtent l="361950" t="0" r="333375" b="0"/>
                  <wp:docPr id="279117" name="图片 279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rot="16200000">
                            <a:off x="0" y="0"/>
                            <a:ext cx="931103" cy="1651010"/>
                          </a:xfrm>
                          <a:prstGeom prst="rect">
                            <a:avLst/>
                          </a:prstGeom>
                          <a:noFill/>
                          <a:ln>
                            <a:noFill/>
                          </a:ln>
                        </pic:spPr>
                      </pic:pic>
                    </a:graphicData>
                  </a:graphic>
                </wp:inline>
              </w:drawing>
            </w:r>
          </w:p>
        </w:tc>
      </w:tr>
      <w:tr w:rsidR="00EA3F71" w:rsidRPr="00A97486" w:rsidTr="00EA3F71">
        <w:trPr>
          <w:jc w:val="center"/>
        </w:trPr>
        <w:tc>
          <w:tcPr>
            <w:tcW w:w="714" w:type="dxa"/>
            <w:shd w:val="clear" w:color="auto" w:fill="auto"/>
          </w:tcPr>
          <w:p w:rsidR="00EA3F71" w:rsidRPr="00A97486" w:rsidRDefault="00EA3F71" w:rsidP="00DC4603">
            <w:pPr>
              <w:numPr>
                <w:ilvl w:val="0"/>
                <w:numId w:val="72"/>
              </w:numPr>
              <w:spacing w:line="360" w:lineRule="auto"/>
              <w:rPr>
                <w:rFonts w:ascii="宋体" w:hAnsi="宋体"/>
                <w:szCs w:val="21"/>
              </w:rPr>
            </w:pPr>
          </w:p>
        </w:tc>
        <w:tc>
          <w:tcPr>
            <w:tcW w:w="2166" w:type="dxa"/>
            <w:shd w:val="clear" w:color="auto" w:fill="auto"/>
          </w:tcPr>
          <w:p w:rsidR="00EA3F71" w:rsidRPr="00A97486" w:rsidRDefault="00EA3F71" w:rsidP="00EA3F71">
            <w:pPr>
              <w:spacing w:line="360" w:lineRule="auto"/>
              <w:rPr>
                <w:szCs w:val="21"/>
              </w:rPr>
            </w:pPr>
            <w:r w:rsidRPr="00A97486">
              <w:rPr>
                <w:rFonts w:hint="eastAsia"/>
                <w:szCs w:val="21"/>
              </w:rPr>
              <w:t>通风机</w:t>
            </w:r>
          </w:p>
        </w:tc>
        <w:tc>
          <w:tcPr>
            <w:tcW w:w="6442" w:type="dxa"/>
            <w:shd w:val="clear" w:color="auto" w:fill="auto"/>
          </w:tcPr>
          <w:p w:rsidR="00EA3F71" w:rsidRPr="00A97486" w:rsidRDefault="00EA3F71" w:rsidP="00EA3F71">
            <w:pPr>
              <w:rPr>
                <w:szCs w:val="21"/>
              </w:rPr>
            </w:pPr>
            <w:r w:rsidRPr="00A97486">
              <w:rPr>
                <w:rFonts w:hint="eastAsia"/>
                <w:szCs w:val="21"/>
              </w:rPr>
              <w:t>检查通风机，更换风机轴承</w:t>
            </w:r>
          </w:p>
          <w:p w:rsidR="00A50213" w:rsidRPr="00A97486" w:rsidRDefault="00A50213" w:rsidP="00A50213">
            <w:pPr>
              <w:jc w:val="center"/>
              <w:rPr>
                <w:szCs w:val="21"/>
              </w:rPr>
            </w:pPr>
            <w:r w:rsidRPr="00A97486">
              <w:rPr>
                <w:noProof/>
              </w:rPr>
              <w:drawing>
                <wp:inline distT="0" distB="0" distL="0" distR="0" wp14:anchorId="53708288" wp14:editId="1E4C7CAA">
                  <wp:extent cx="1440000" cy="2553374"/>
                  <wp:effectExtent l="552450" t="0" r="541655" b="0"/>
                  <wp:docPr id="279118" name="图片 279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rot="5400000">
                            <a:off x="0" y="0"/>
                            <a:ext cx="1440000" cy="2553374"/>
                          </a:xfrm>
                          <a:prstGeom prst="rect">
                            <a:avLst/>
                          </a:prstGeom>
                          <a:noFill/>
                          <a:ln>
                            <a:noFill/>
                          </a:ln>
                        </pic:spPr>
                      </pic:pic>
                    </a:graphicData>
                  </a:graphic>
                </wp:inline>
              </w:drawing>
            </w:r>
          </w:p>
        </w:tc>
      </w:tr>
      <w:tr w:rsidR="00EA3F71" w:rsidRPr="00A97486" w:rsidTr="00EA3F71">
        <w:trPr>
          <w:jc w:val="center"/>
        </w:trPr>
        <w:tc>
          <w:tcPr>
            <w:tcW w:w="714" w:type="dxa"/>
            <w:shd w:val="clear" w:color="auto" w:fill="auto"/>
          </w:tcPr>
          <w:p w:rsidR="00EA3F71" w:rsidRPr="00A97486" w:rsidRDefault="00EA3F71" w:rsidP="00DC4603">
            <w:pPr>
              <w:numPr>
                <w:ilvl w:val="0"/>
                <w:numId w:val="72"/>
              </w:numPr>
              <w:spacing w:line="360" w:lineRule="auto"/>
              <w:rPr>
                <w:rFonts w:ascii="宋体" w:hAnsi="宋体"/>
                <w:szCs w:val="21"/>
              </w:rPr>
            </w:pPr>
          </w:p>
        </w:tc>
        <w:tc>
          <w:tcPr>
            <w:tcW w:w="2166" w:type="dxa"/>
            <w:shd w:val="clear" w:color="auto" w:fill="auto"/>
          </w:tcPr>
          <w:p w:rsidR="00EA3F71" w:rsidRPr="00A97486" w:rsidRDefault="00EA3F71" w:rsidP="00EA3F71">
            <w:pPr>
              <w:spacing w:line="360" w:lineRule="auto"/>
              <w:rPr>
                <w:szCs w:val="21"/>
              </w:rPr>
            </w:pPr>
            <w:r w:rsidRPr="00A97486">
              <w:rPr>
                <w:rFonts w:hint="eastAsia"/>
                <w:szCs w:val="21"/>
              </w:rPr>
              <w:t>轴流风机</w:t>
            </w:r>
          </w:p>
        </w:tc>
        <w:tc>
          <w:tcPr>
            <w:tcW w:w="6442" w:type="dxa"/>
            <w:shd w:val="clear" w:color="auto" w:fill="auto"/>
          </w:tcPr>
          <w:p w:rsidR="00EA3F71" w:rsidRPr="00A97486" w:rsidRDefault="00EA3F71" w:rsidP="00EA3F71">
            <w:pPr>
              <w:rPr>
                <w:szCs w:val="21"/>
              </w:rPr>
            </w:pPr>
            <w:r w:rsidRPr="00A97486">
              <w:rPr>
                <w:rFonts w:hint="eastAsia"/>
                <w:szCs w:val="21"/>
              </w:rPr>
              <w:t>检查轴流风机，更换风机轴承</w:t>
            </w:r>
          </w:p>
          <w:p w:rsidR="00B45F7E" w:rsidRPr="00A97486" w:rsidRDefault="00B45F7E" w:rsidP="00B45F7E">
            <w:pPr>
              <w:jc w:val="center"/>
              <w:rPr>
                <w:szCs w:val="21"/>
              </w:rPr>
            </w:pPr>
            <w:r w:rsidRPr="00A97486">
              <w:rPr>
                <w:noProof/>
              </w:rPr>
              <w:drawing>
                <wp:inline distT="0" distB="0" distL="0" distR="0" wp14:anchorId="63A779D5" wp14:editId="2AF9C336">
                  <wp:extent cx="811530" cy="1200501"/>
                  <wp:effectExtent l="0" t="0" r="0" b="0"/>
                  <wp:docPr id="279119" name="图片 279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0" cstate="print">
                            <a:extLst>
                              <a:ext uri="{28A0092B-C50C-407E-A947-70E740481C1C}">
                                <a14:useLocalDpi xmlns:a14="http://schemas.microsoft.com/office/drawing/2010/main" val="0"/>
                              </a:ext>
                            </a:extLst>
                          </a:blip>
                          <a:srcRect b="16573"/>
                          <a:stretch/>
                        </pic:blipFill>
                        <pic:spPr bwMode="auto">
                          <a:xfrm>
                            <a:off x="0" y="0"/>
                            <a:ext cx="812102" cy="1201347"/>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EA3F71" w:rsidRPr="00A97486" w:rsidTr="00EA3F71">
        <w:trPr>
          <w:jc w:val="center"/>
        </w:trPr>
        <w:tc>
          <w:tcPr>
            <w:tcW w:w="714" w:type="dxa"/>
            <w:shd w:val="clear" w:color="auto" w:fill="auto"/>
          </w:tcPr>
          <w:p w:rsidR="00EA3F71" w:rsidRPr="00A97486" w:rsidRDefault="00EA3F71" w:rsidP="00DC4603">
            <w:pPr>
              <w:numPr>
                <w:ilvl w:val="0"/>
                <w:numId w:val="72"/>
              </w:numPr>
              <w:spacing w:line="360" w:lineRule="auto"/>
              <w:rPr>
                <w:rFonts w:ascii="宋体" w:hAnsi="宋体"/>
                <w:szCs w:val="21"/>
              </w:rPr>
            </w:pPr>
          </w:p>
        </w:tc>
        <w:tc>
          <w:tcPr>
            <w:tcW w:w="2166" w:type="dxa"/>
            <w:shd w:val="clear" w:color="auto" w:fill="auto"/>
          </w:tcPr>
          <w:p w:rsidR="00EA3F71" w:rsidRPr="00A97486" w:rsidRDefault="00EA3F71" w:rsidP="00EA3F71">
            <w:pPr>
              <w:spacing w:line="360" w:lineRule="auto"/>
              <w:rPr>
                <w:szCs w:val="21"/>
              </w:rPr>
            </w:pPr>
            <w:r w:rsidRPr="00A97486">
              <w:rPr>
                <w:rFonts w:hint="eastAsia"/>
                <w:szCs w:val="21"/>
              </w:rPr>
              <w:t>减震器</w:t>
            </w:r>
          </w:p>
        </w:tc>
        <w:tc>
          <w:tcPr>
            <w:tcW w:w="6442" w:type="dxa"/>
            <w:shd w:val="clear" w:color="auto" w:fill="auto"/>
          </w:tcPr>
          <w:p w:rsidR="00EA3F71" w:rsidRPr="00A97486" w:rsidRDefault="00EA3F71" w:rsidP="00EA3F71">
            <w:pPr>
              <w:rPr>
                <w:szCs w:val="21"/>
              </w:rPr>
            </w:pPr>
            <w:r w:rsidRPr="00A97486">
              <w:rPr>
                <w:rFonts w:hint="eastAsia"/>
                <w:szCs w:val="21"/>
              </w:rPr>
              <w:t>更换减震器</w:t>
            </w:r>
          </w:p>
        </w:tc>
      </w:tr>
      <w:tr w:rsidR="00EA3F71" w:rsidRPr="00A97486" w:rsidTr="00EA3F71">
        <w:trPr>
          <w:jc w:val="center"/>
        </w:trPr>
        <w:tc>
          <w:tcPr>
            <w:tcW w:w="714" w:type="dxa"/>
            <w:shd w:val="clear" w:color="auto" w:fill="auto"/>
          </w:tcPr>
          <w:p w:rsidR="00EA3F71" w:rsidRPr="00A97486" w:rsidRDefault="00EA3F71" w:rsidP="00DC4603">
            <w:pPr>
              <w:numPr>
                <w:ilvl w:val="0"/>
                <w:numId w:val="72"/>
              </w:numPr>
              <w:spacing w:line="360" w:lineRule="auto"/>
              <w:rPr>
                <w:rFonts w:ascii="宋体" w:hAnsi="宋体"/>
                <w:szCs w:val="21"/>
              </w:rPr>
            </w:pPr>
          </w:p>
        </w:tc>
        <w:tc>
          <w:tcPr>
            <w:tcW w:w="2166" w:type="dxa"/>
            <w:shd w:val="clear" w:color="auto" w:fill="auto"/>
          </w:tcPr>
          <w:p w:rsidR="00EA3F71" w:rsidRPr="00A97486" w:rsidRDefault="00EA3F71" w:rsidP="00EA3F71">
            <w:pPr>
              <w:spacing w:line="360" w:lineRule="auto"/>
              <w:rPr>
                <w:szCs w:val="21"/>
              </w:rPr>
            </w:pPr>
            <w:r w:rsidRPr="00A97486">
              <w:rPr>
                <w:rFonts w:hint="eastAsia"/>
                <w:szCs w:val="21"/>
              </w:rPr>
              <w:t>风阀执行器</w:t>
            </w:r>
          </w:p>
        </w:tc>
        <w:tc>
          <w:tcPr>
            <w:tcW w:w="6442" w:type="dxa"/>
            <w:shd w:val="clear" w:color="auto" w:fill="auto"/>
          </w:tcPr>
          <w:p w:rsidR="00EA3F71" w:rsidRPr="00A97486" w:rsidRDefault="00EA3F71" w:rsidP="00EA3F71">
            <w:pPr>
              <w:rPr>
                <w:szCs w:val="21"/>
              </w:rPr>
            </w:pPr>
            <w:r w:rsidRPr="00A97486">
              <w:rPr>
                <w:rFonts w:hint="eastAsia"/>
                <w:szCs w:val="21"/>
              </w:rPr>
              <w:t>检查风阀执行器功能，如有损坏，进行修理或更换</w:t>
            </w:r>
          </w:p>
          <w:p w:rsidR="00B45F7E" w:rsidRPr="00A97486" w:rsidRDefault="00B45F7E" w:rsidP="00EA3F71">
            <w:pPr>
              <w:rPr>
                <w:szCs w:val="21"/>
              </w:rPr>
            </w:pPr>
            <w:r w:rsidRPr="00A97486">
              <w:rPr>
                <w:noProof/>
              </w:rPr>
              <w:drawing>
                <wp:inline distT="0" distB="0" distL="0" distR="0" wp14:anchorId="2F68424D" wp14:editId="4DC45B43">
                  <wp:extent cx="3101009" cy="1447800"/>
                  <wp:effectExtent l="0" t="0" r="0" b="0"/>
                  <wp:docPr id="279120" name="图片 1" descr="1">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E944B188-9C6E-4B8C-A8E0-0005514EF64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005" name="图片 1" descr="1">
                            <a:extLst>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E944B188-9C6E-4B8C-A8E0-0005514EF648}"/>
                              </a:ext>
                            </a:extLst>
                          </pic:cNvPr>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116420" cy="1454995"/>
                          </a:xfrm>
                          <a:prstGeom prst="rect">
                            <a:avLst/>
                          </a:prstGeom>
                          <a:noFill/>
                          <a:ln>
                            <a:noFill/>
                          </a:ln>
                          <a:extLst/>
                        </pic:spPr>
                      </pic:pic>
                    </a:graphicData>
                  </a:graphic>
                </wp:inline>
              </w:drawing>
            </w:r>
          </w:p>
        </w:tc>
      </w:tr>
      <w:tr w:rsidR="00EA3F71" w:rsidRPr="00A97486" w:rsidTr="00EA3F71">
        <w:trPr>
          <w:jc w:val="center"/>
        </w:trPr>
        <w:tc>
          <w:tcPr>
            <w:tcW w:w="714" w:type="dxa"/>
            <w:shd w:val="clear" w:color="auto" w:fill="auto"/>
          </w:tcPr>
          <w:p w:rsidR="00EA3F71" w:rsidRPr="00A97486" w:rsidRDefault="00EA3F71" w:rsidP="00DC4603">
            <w:pPr>
              <w:numPr>
                <w:ilvl w:val="0"/>
                <w:numId w:val="72"/>
              </w:numPr>
              <w:spacing w:line="360" w:lineRule="auto"/>
              <w:rPr>
                <w:rFonts w:ascii="宋体" w:hAnsi="宋体"/>
                <w:szCs w:val="21"/>
              </w:rPr>
            </w:pPr>
          </w:p>
        </w:tc>
        <w:tc>
          <w:tcPr>
            <w:tcW w:w="2166" w:type="dxa"/>
            <w:shd w:val="clear" w:color="auto" w:fill="auto"/>
          </w:tcPr>
          <w:p w:rsidR="00EA3F71" w:rsidRPr="00A97486" w:rsidRDefault="00EA3F71" w:rsidP="00EA3F71">
            <w:pPr>
              <w:spacing w:line="360" w:lineRule="auto"/>
              <w:rPr>
                <w:szCs w:val="21"/>
              </w:rPr>
            </w:pPr>
            <w:r w:rsidRPr="00A97486">
              <w:rPr>
                <w:rFonts w:hint="eastAsia"/>
                <w:szCs w:val="21"/>
              </w:rPr>
              <w:t>检查温度传感器</w:t>
            </w:r>
          </w:p>
        </w:tc>
        <w:tc>
          <w:tcPr>
            <w:tcW w:w="6442" w:type="dxa"/>
            <w:shd w:val="clear" w:color="auto" w:fill="auto"/>
          </w:tcPr>
          <w:p w:rsidR="00EA3F71" w:rsidRPr="00A97486" w:rsidRDefault="00EA3F71" w:rsidP="00EA3F71">
            <w:pPr>
              <w:rPr>
                <w:szCs w:val="21"/>
              </w:rPr>
            </w:pPr>
            <w:r w:rsidRPr="00A97486">
              <w:rPr>
                <w:rFonts w:hint="eastAsia"/>
                <w:szCs w:val="21"/>
              </w:rPr>
              <w:t>检查温度传感器是否损坏，如果损坏，则进行更换</w:t>
            </w:r>
          </w:p>
        </w:tc>
      </w:tr>
      <w:tr w:rsidR="00EA3F71" w:rsidRPr="00A97486" w:rsidTr="00EA3F71">
        <w:trPr>
          <w:jc w:val="center"/>
        </w:trPr>
        <w:tc>
          <w:tcPr>
            <w:tcW w:w="714" w:type="dxa"/>
            <w:shd w:val="clear" w:color="auto" w:fill="auto"/>
          </w:tcPr>
          <w:p w:rsidR="00EA3F71" w:rsidRPr="00A97486" w:rsidRDefault="00EA3F71" w:rsidP="00DC4603">
            <w:pPr>
              <w:numPr>
                <w:ilvl w:val="0"/>
                <w:numId w:val="72"/>
              </w:numPr>
              <w:spacing w:line="360" w:lineRule="auto"/>
              <w:rPr>
                <w:rFonts w:ascii="宋体" w:hAnsi="宋体"/>
                <w:szCs w:val="21"/>
              </w:rPr>
            </w:pPr>
          </w:p>
        </w:tc>
        <w:tc>
          <w:tcPr>
            <w:tcW w:w="2166" w:type="dxa"/>
            <w:shd w:val="clear" w:color="auto" w:fill="auto"/>
          </w:tcPr>
          <w:p w:rsidR="00EA3F71" w:rsidRPr="00A97486" w:rsidRDefault="00EA3F71" w:rsidP="00EA3F71">
            <w:pPr>
              <w:spacing w:line="360" w:lineRule="auto"/>
              <w:rPr>
                <w:szCs w:val="21"/>
              </w:rPr>
            </w:pPr>
            <w:r w:rsidRPr="00A97486">
              <w:rPr>
                <w:rFonts w:hint="eastAsia"/>
                <w:szCs w:val="21"/>
              </w:rPr>
              <w:t>高压开关</w:t>
            </w:r>
          </w:p>
        </w:tc>
        <w:tc>
          <w:tcPr>
            <w:tcW w:w="6442" w:type="dxa"/>
            <w:shd w:val="clear" w:color="auto" w:fill="auto"/>
          </w:tcPr>
          <w:p w:rsidR="00EA3F71" w:rsidRPr="00A97486" w:rsidRDefault="00EA3F71" w:rsidP="00EA3F71">
            <w:pPr>
              <w:rPr>
                <w:szCs w:val="21"/>
              </w:rPr>
            </w:pPr>
            <w:r w:rsidRPr="00A97486">
              <w:rPr>
                <w:rFonts w:hint="eastAsia"/>
                <w:szCs w:val="21"/>
              </w:rPr>
              <w:t>检查高压开关是否损坏，如果损坏，则进行更换</w:t>
            </w:r>
          </w:p>
          <w:p w:rsidR="00B45F7E" w:rsidRPr="00A97486" w:rsidRDefault="00B45F7E" w:rsidP="00B45F7E">
            <w:pPr>
              <w:jc w:val="center"/>
              <w:rPr>
                <w:szCs w:val="21"/>
              </w:rPr>
            </w:pPr>
            <w:r w:rsidRPr="00A97486">
              <w:rPr>
                <w:noProof/>
              </w:rPr>
              <w:drawing>
                <wp:inline distT="0" distB="0" distL="0" distR="0" wp14:anchorId="7F4C04A4" wp14:editId="225AFB32">
                  <wp:extent cx="1890508" cy="1159140"/>
                  <wp:effectExtent l="0" t="0" r="0" b="0"/>
                  <wp:docPr id="279121" name="图片 279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1" cstate="print">
                            <a:extLst>
                              <a:ext uri="{28A0092B-C50C-407E-A947-70E740481C1C}">
                                <a14:useLocalDpi xmlns:a14="http://schemas.microsoft.com/office/drawing/2010/main" val="0"/>
                              </a:ext>
                            </a:extLst>
                          </a:blip>
                          <a:srcRect l="34724" t="6237" r="6136" b="29465"/>
                          <a:stretch/>
                        </pic:blipFill>
                        <pic:spPr bwMode="auto">
                          <a:xfrm>
                            <a:off x="0" y="0"/>
                            <a:ext cx="1896017" cy="1162518"/>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EA3F71" w:rsidRPr="00A97486" w:rsidTr="00EA3F71">
        <w:trPr>
          <w:jc w:val="center"/>
        </w:trPr>
        <w:tc>
          <w:tcPr>
            <w:tcW w:w="714" w:type="dxa"/>
            <w:shd w:val="clear" w:color="auto" w:fill="auto"/>
          </w:tcPr>
          <w:p w:rsidR="00EA3F71" w:rsidRPr="00A97486" w:rsidRDefault="00EA3F71" w:rsidP="00DC4603">
            <w:pPr>
              <w:numPr>
                <w:ilvl w:val="0"/>
                <w:numId w:val="72"/>
              </w:numPr>
              <w:spacing w:line="360" w:lineRule="auto"/>
              <w:rPr>
                <w:rFonts w:ascii="宋体" w:hAnsi="宋体"/>
                <w:szCs w:val="21"/>
              </w:rPr>
            </w:pPr>
          </w:p>
        </w:tc>
        <w:tc>
          <w:tcPr>
            <w:tcW w:w="2166" w:type="dxa"/>
            <w:shd w:val="clear" w:color="auto" w:fill="auto"/>
          </w:tcPr>
          <w:p w:rsidR="00EA3F71" w:rsidRPr="00A97486" w:rsidRDefault="00EA3F71" w:rsidP="00EA3F71">
            <w:pPr>
              <w:spacing w:line="360" w:lineRule="auto"/>
              <w:rPr>
                <w:szCs w:val="21"/>
              </w:rPr>
            </w:pPr>
            <w:r w:rsidRPr="00A97486">
              <w:rPr>
                <w:rFonts w:hint="eastAsia"/>
                <w:szCs w:val="21"/>
              </w:rPr>
              <w:t>压力传感器</w:t>
            </w:r>
          </w:p>
        </w:tc>
        <w:tc>
          <w:tcPr>
            <w:tcW w:w="6442" w:type="dxa"/>
            <w:shd w:val="clear" w:color="auto" w:fill="auto"/>
          </w:tcPr>
          <w:p w:rsidR="00EA3F71" w:rsidRPr="00A97486" w:rsidRDefault="00EA3F71" w:rsidP="00EA3F71">
            <w:pPr>
              <w:rPr>
                <w:szCs w:val="21"/>
              </w:rPr>
            </w:pPr>
            <w:r w:rsidRPr="00A97486">
              <w:rPr>
                <w:rFonts w:hint="eastAsia"/>
                <w:szCs w:val="21"/>
              </w:rPr>
              <w:t>检查压力传感器是否损坏，如果损坏，则进行更换</w:t>
            </w:r>
          </w:p>
          <w:p w:rsidR="00B45F7E" w:rsidRPr="00A97486" w:rsidRDefault="00B45F7E" w:rsidP="00B45F7E">
            <w:pPr>
              <w:jc w:val="center"/>
              <w:rPr>
                <w:szCs w:val="21"/>
              </w:rPr>
            </w:pPr>
            <w:r w:rsidRPr="00A97486">
              <w:rPr>
                <w:noProof/>
              </w:rPr>
              <w:drawing>
                <wp:inline distT="0" distB="0" distL="0" distR="0" wp14:anchorId="6A37915F" wp14:editId="70D0E18B">
                  <wp:extent cx="1509041" cy="1014929"/>
                  <wp:effectExtent l="0" t="0" r="0" b="0"/>
                  <wp:docPr id="279124" name="图片 279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12" cstate="print">
                            <a:extLst>
                              <a:ext uri="{28A0092B-C50C-407E-A947-70E740481C1C}">
                                <a14:useLocalDpi xmlns:a14="http://schemas.microsoft.com/office/drawing/2010/main" val="0"/>
                              </a:ext>
                            </a:extLst>
                          </a:blip>
                          <a:srcRect l="26153" t="7800" r="14695" b="21656"/>
                          <a:stretch/>
                        </pic:blipFill>
                        <pic:spPr bwMode="auto">
                          <a:xfrm>
                            <a:off x="0" y="0"/>
                            <a:ext cx="1510373" cy="101582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EA3F71" w:rsidRPr="00A97486" w:rsidTr="00EA3F71">
        <w:trPr>
          <w:jc w:val="center"/>
        </w:trPr>
        <w:tc>
          <w:tcPr>
            <w:tcW w:w="714" w:type="dxa"/>
            <w:shd w:val="clear" w:color="auto" w:fill="auto"/>
          </w:tcPr>
          <w:p w:rsidR="00EA3F71" w:rsidRPr="00A97486" w:rsidRDefault="00EA3F71" w:rsidP="00DC4603">
            <w:pPr>
              <w:numPr>
                <w:ilvl w:val="0"/>
                <w:numId w:val="72"/>
              </w:numPr>
              <w:spacing w:line="360" w:lineRule="auto"/>
              <w:rPr>
                <w:rFonts w:ascii="宋体" w:hAnsi="宋体"/>
                <w:szCs w:val="21"/>
              </w:rPr>
            </w:pPr>
          </w:p>
        </w:tc>
        <w:tc>
          <w:tcPr>
            <w:tcW w:w="2166" w:type="dxa"/>
            <w:shd w:val="clear" w:color="auto" w:fill="auto"/>
          </w:tcPr>
          <w:p w:rsidR="00EA3F71" w:rsidRPr="00A97486" w:rsidRDefault="00EA3F71" w:rsidP="00EA3F71">
            <w:pPr>
              <w:spacing w:line="360" w:lineRule="auto"/>
              <w:rPr>
                <w:szCs w:val="21"/>
              </w:rPr>
            </w:pPr>
            <w:r w:rsidRPr="00A97486">
              <w:rPr>
                <w:rFonts w:hint="eastAsia"/>
                <w:szCs w:val="21"/>
              </w:rPr>
              <w:t>干燥过滤器</w:t>
            </w:r>
          </w:p>
        </w:tc>
        <w:tc>
          <w:tcPr>
            <w:tcW w:w="6442" w:type="dxa"/>
            <w:shd w:val="clear" w:color="auto" w:fill="auto"/>
          </w:tcPr>
          <w:p w:rsidR="00EA3F71" w:rsidRPr="00A97486" w:rsidRDefault="00EA3F71" w:rsidP="00EA3F71">
            <w:pPr>
              <w:rPr>
                <w:szCs w:val="21"/>
              </w:rPr>
            </w:pPr>
            <w:r w:rsidRPr="00A97486">
              <w:rPr>
                <w:rFonts w:hint="eastAsia"/>
                <w:szCs w:val="21"/>
              </w:rPr>
              <w:t>更换干燥过滤器</w:t>
            </w:r>
          </w:p>
          <w:p w:rsidR="00B45F7E" w:rsidRPr="00A97486" w:rsidRDefault="00B45F7E" w:rsidP="00B45F7E">
            <w:pPr>
              <w:jc w:val="center"/>
              <w:rPr>
                <w:szCs w:val="21"/>
              </w:rPr>
            </w:pPr>
            <w:r w:rsidRPr="00A97486">
              <w:rPr>
                <w:noProof/>
              </w:rPr>
              <w:drawing>
                <wp:inline distT="0" distB="0" distL="0" distR="0" wp14:anchorId="76672F4C" wp14:editId="6F8E70D1">
                  <wp:extent cx="1688233" cy="1144403"/>
                  <wp:effectExtent l="0" t="0" r="0" b="0"/>
                  <wp:docPr id="279125" name="图片 279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14" cstate="print">
                            <a:extLst>
                              <a:ext uri="{28A0092B-C50C-407E-A947-70E740481C1C}">
                                <a14:useLocalDpi xmlns:a14="http://schemas.microsoft.com/office/drawing/2010/main" val="0"/>
                              </a:ext>
                            </a:extLst>
                          </a:blip>
                          <a:srcRect l="17145" t="12470" r="16707" b="8020"/>
                          <a:stretch/>
                        </pic:blipFill>
                        <pic:spPr bwMode="auto">
                          <a:xfrm>
                            <a:off x="0" y="0"/>
                            <a:ext cx="1689022" cy="1144938"/>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EA3F71" w:rsidRPr="00A97486" w:rsidTr="00EA3F71">
        <w:trPr>
          <w:jc w:val="center"/>
        </w:trPr>
        <w:tc>
          <w:tcPr>
            <w:tcW w:w="714" w:type="dxa"/>
            <w:shd w:val="clear" w:color="auto" w:fill="auto"/>
          </w:tcPr>
          <w:p w:rsidR="00EA3F71" w:rsidRPr="00A97486" w:rsidRDefault="00EA3F71" w:rsidP="00DC4603">
            <w:pPr>
              <w:numPr>
                <w:ilvl w:val="0"/>
                <w:numId w:val="72"/>
              </w:numPr>
              <w:spacing w:line="360" w:lineRule="auto"/>
              <w:rPr>
                <w:rFonts w:ascii="宋体" w:hAnsi="宋体"/>
                <w:szCs w:val="21"/>
              </w:rPr>
            </w:pPr>
          </w:p>
        </w:tc>
        <w:tc>
          <w:tcPr>
            <w:tcW w:w="2166" w:type="dxa"/>
            <w:shd w:val="clear" w:color="auto" w:fill="auto"/>
          </w:tcPr>
          <w:p w:rsidR="00EA3F71" w:rsidRPr="00A97486" w:rsidRDefault="00EA3F71" w:rsidP="00EA3F71">
            <w:pPr>
              <w:spacing w:line="360" w:lineRule="auto"/>
              <w:rPr>
                <w:szCs w:val="21"/>
              </w:rPr>
            </w:pPr>
            <w:r w:rsidRPr="00A97486">
              <w:rPr>
                <w:rFonts w:hint="eastAsia"/>
                <w:szCs w:val="21"/>
              </w:rPr>
              <w:t>视液镜</w:t>
            </w:r>
          </w:p>
        </w:tc>
        <w:tc>
          <w:tcPr>
            <w:tcW w:w="6442" w:type="dxa"/>
            <w:shd w:val="clear" w:color="auto" w:fill="auto"/>
          </w:tcPr>
          <w:p w:rsidR="00EA3F71" w:rsidRPr="00A97486" w:rsidRDefault="00EA3F71" w:rsidP="00EA3F71">
            <w:pPr>
              <w:rPr>
                <w:szCs w:val="21"/>
              </w:rPr>
            </w:pPr>
            <w:r w:rsidRPr="00A97486">
              <w:rPr>
                <w:rFonts w:hint="eastAsia"/>
                <w:szCs w:val="21"/>
              </w:rPr>
              <w:t>检查视液镜，如果损坏，则进行更换</w:t>
            </w:r>
          </w:p>
        </w:tc>
      </w:tr>
      <w:tr w:rsidR="00EA3F71" w:rsidRPr="00A97486" w:rsidTr="00EA3F71">
        <w:trPr>
          <w:jc w:val="center"/>
        </w:trPr>
        <w:tc>
          <w:tcPr>
            <w:tcW w:w="714" w:type="dxa"/>
            <w:shd w:val="clear" w:color="auto" w:fill="auto"/>
          </w:tcPr>
          <w:p w:rsidR="00EA3F71" w:rsidRPr="00A97486" w:rsidRDefault="00EA3F71" w:rsidP="00DC4603">
            <w:pPr>
              <w:numPr>
                <w:ilvl w:val="0"/>
                <w:numId w:val="72"/>
              </w:numPr>
              <w:spacing w:line="360" w:lineRule="auto"/>
              <w:rPr>
                <w:rFonts w:ascii="宋体" w:hAnsi="宋体"/>
                <w:szCs w:val="21"/>
              </w:rPr>
            </w:pPr>
          </w:p>
        </w:tc>
        <w:tc>
          <w:tcPr>
            <w:tcW w:w="2166" w:type="dxa"/>
            <w:shd w:val="clear" w:color="auto" w:fill="auto"/>
            <w:vAlign w:val="center"/>
          </w:tcPr>
          <w:p w:rsidR="00EA3F71" w:rsidRPr="00A97486" w:rsidRDefault="00EA3F71" w:rsidP="00EA3F71">
            <w:pPr>
              <w:rPr>
                <w:szCs w:val="21"/>
              </w:rPr>
            </w:pPr>
            <w:r w:rsidRPr="00A97486">
              <w:rPr>
                <w:szCs w:val="21"/>
              </w:rPr>
              <w:t>减震器</w:t>
            </w:r>
          </w:p>
        </w:tc>
        <w:tc>
          <w:tcPr>
            <w:tcW w:w="6442" w:type="dxa"/>
            <w:shd w:val="clear" w:color="auto" w:fill="auto"/>
          </w:tcPr>
          <w:p w:rsidR="00EA3F71" w:rsidRPr="00A97486" w:rsidRDefault="00EA3F71" w:rsidP="00EA3F71">
            <w:pPr>
              <w:rPr>
                <w:szCs w:val="21"/>
              </w:rPr>
            </w:pPr>
            <w:r w:rsidRPr="00A97486">
              <w:rPr>
                <w:rFonts w:hint="eastAsia"/>
                <w:szCs w:val="21"/>
              </w:rPr>
              <w:t>检查减震器，如果损坏，则进行更换</w:t>
            </w:r>
          </w:p>
        </w:tc>
      </w:tr>
      <w:tr w:rsidR="00EA3F71" w:rsidRPr="00A97486" w:rsidTr="00EA3F71">
        <w:trPr>
          <w:jc w:val="center"/>
        </w:trPr>
        <w:tc>
          <w:tcPr>
            <w:tcW w:w="714" w:type="dxa"/>
            <w:shd w:val="clear" w:color="auto" w:fill="auto"/>
          </w:tcPr>
          <w:p w:rsidR="00EA3F71" w:rsidRPr="00A97486" w:rsidRDefault="00EA3F71" w:rsidP="00DC4603">
            <w:pPr>
              <w:numPr>
                <w:ilvl w:val="0"/>
                <w:numId w:val="72"/>
              </w:numPr>
              <w:spacing w:line="360" w:lineRule="auto"/>
              <w:rPr>
                <w:rFonts w:ascii="宋体" w:hAnsi="宋体"/>
                <w:szCs w:val="21"/>
              </w:rPr>
            </w:pPr>
          </w:p>
        </w:tc>
        <w:tc>
          <w:tcPr>
            <w:tcW w:w="2166" w:type="dxa"/>
            <w:shd w:val="clear" w:color="auto" w:fill="auto"/>
            <w:vAlign w:val="center"/>
          </w:tcPr>
          <w:p w:rsidR="00EA3F71" w:rsidRPr="00A97486" w:rsidRDefault="00EA3F71" w:rsidP="00EA3F71">
            <w:pPr>
              <w:rPr>
                <w:szCs w:val="21"/>
              </w:rPr>
            </w:pPr>
            <w:r w:rsidRPr="00A97486">
              <w:rPr>
                <w:szCs w:val="21"/>
              </w:rPr>
              <w:t>连接器插</w:t>
            </w:r>
            <w:r w:rsidRPr="00A97486">
              <w:rPr>
                <w:rFonts w:hint="eastAsia"/>
                <w:szCs w:val="21"/>
              </w:rPr>
              <w:t>座</w:t>
            </w:r>
          </w:p>
        </w:tc>
        <w:tc>
          <w:tcPr>
            <w:tcW w:w="6442" w:type="dxa"/>
            <w:shd w:val="clear" w:color="auto" w:fill="auto"/>
          </w:tcPr>
          <w:p w:rsidR="00EA3F71" w:rsidRPr="00A97486" w:rsidRDefault="00EA3F71" w:rsidP="00EA3F71">
            <w:pPr>
              <w:rPr>
                <w:szCs w:val="21"/>
              </w:rPr>
            </w:pPr>
            <w:r w:rsidRPr="00A97486">
              <w:rPr>
                <w:rFonts w:hint="eastAsia"/>
                <w:szCs w:val="21"/>
              </w:rPr>
              <w:t>检查连接器插座，如果损坏，则进行更换</w:t>
            </w:r>
          </w:p>
          <w:p w:rsidR="00B45F7E" w:rsidRPr="00A97486" w:rsidRDefault="00B45F7E" w:rsidP="00EA3F71">
            <w:pPr>
              <w:rPr>
                <w:szCs w:val="21"/>
              </w:rPr>
            </w:pPr>
            <w:r w:rsidRPr="00A97486">
              <w:rPr>
                <w:noProof/>
              </w:rPr>
              <w:drawing>
                <wp:inline distT="0" distB="0" distL="0" distR="0" wp14:anchorId="1D69BA21" wp14:editId="7C164360">
                  <wp:extent cx="1800751" cy="1235666"/>
                  <wp:effectExtent l="0" t="0" r="0" b="0"/>
                  <wp:docPr id="279126" name="图片 279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a:srcRect l="6786" t="17762"/>
                          <a:stretch/>
                        </pic:blipFill>
                        <pic:spPr bwMode="auto">
                          <a:xfrm>
                            <a:off x="0" y="0"/>
                            <a:ext cx="1816062" cy="1246172"/>
                          </a:xfrm>
                          <a:prstGeom prst="rect">
                            <a:avLst/>
                          </a:prstGeom>
                          <a:ln>
                            <a:noFill/>
                          </a:ln>
                          <a:extLst>
                            <a:ext uri="{53640926-AAD7-44D8-BBD7-CCE9431645EC}">
                              <a14:shadowObscured xmlns:a14="http://schemas.microsoft.com/office/drawing/2010/main"/>
                            </a:ext>
                          </a:extLst>
                        </pic:spPr>
                      </pic:pic>
                    </a:graphicData>
                  </a:graphic>
                </wp:inline>
              </w:drawing>
            </w:r>
            <w:r w:rsidRPr="00A97486">
              <w:rPr>
                <w:rFonts w:hint="eastAsia"/>
                <w:szCs w:val="21"/>
              </w:rPr>
              <w:t xml:space="preserve"> </w:t>
            </w:r>
            <w:r w:rsidRPr="00A97486">
              <w:rPr>
                <w:szCs w:val="21"/>
              </w:rPr>
              <w:t xml:space="preserve"> </w:t>
            </w:r>
            <w:r w:rsidRPr="00A97486">
              <w:rPr>
                <w:noProof/>
              </w:rPr>
              <w:drawing>
                <wp:inline distT="0" distB="0" distL="0" distR="0" wp14:anchorId="6A298120" wp14:editId="554B8FCD">
                  <wp:extent cx="1705731" cy="1231982"/>
                  <wp:effectExtent l="0" t="0" r="0" b="0"/>
                  <wp:docPr id="279127" name="图片 279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a:srcRect l="8191" t="14419" r="4575" b="7619"/>
                          <a:stretch/>
                        </pic:blipFill>
                        <pic:spPr bwMode="auto">
                          <a:xfrm>
                            <a:off x="0" y="0"/>
                            <a:ext cx="1729807" cy="1249371"/>
                          </a:xfrm>
                          <a:prstGeom prst="rect">
                            <a:avLst/>
                          </a:prstGeom>
                          <a:ln>
                            <a:noFill/>
                          </a:ln>
                          <a:extLst>
                            <a:ext uri="{53640926-AAD7-44D8-BBD7-CCE9431645EC}">
                              <a14:shadowObscured xmlns:a14="http://schemas.microsoft.com/office/drawing/2010/main"/>
                            </a:ext>
                          </a:extLst>
                        </pic:spPr>
                      </pic:pic>
                    </a:graphicData>
                  </a:graphic>
                </wp:inline>
              </w:drawing>
            </w:r>
          </w:p>
        </w:tc>
      </w:tr>
      <w:tr w:rsidR="00EA3F71" w:rsidRPr="00A97486" w:rsidTr="00EA3F71">
        <w:trPr>
          <w:jc w:val="center"/>
        </w:trPr>
        <w:tc>
          <w:tcPr>
            <w:tcW w:w="714" w:type="dxa"/>
            <w:shd w:val="clear" w:color="auto" w:fill="auto"/>
          </w:tcPr>
          <w:p w:rsidR="00EA3F71" w:rsidRPr="00A97486" w:rsidRDefault="00EA3F71" w:rsidP="00DC4603">
            <w:pPr>
              <w:numPr>
                <w:ilvl w:val="0"/>
                <w:numId w:val="72"/>
              </w:numPr>
              <w:spacing w:line="360" w:lineRule="auto"/>
              <w:rPr>
                <w:rFonts w:ascii="宋体" w:hAnsi="宋体"/>
                <w:szCs w:val="21"/>
              </w:rPr>
            </w:pPr>
          </w:p>
        </w:tc>
        <w:tc>
          <w:tcPr>
            <w:tcW w:w="2166" w:type="dxa"/>
            <w:shd w:val="clear" w:color="auto" w:fill="auto"/>
            <w:vAlign w:val="center"/>
          </w:tcPr>
          <w:p w:rsidR="00EA3F71" w:rsidRPr="00A97486" w:rsidRDefault="00EA3F71" w:rsidP="00EA3F71">
            <w:pPr>
              <w:rPr>
                <w:szCs w:val="21"/>
              </w:rPr>
            </w:pPr>
            <w:r w:rsidRPr="00A97486">
              <w:rPr>
                <w:szCs w:val="21"/>
              </w:rPr>
              <w:t>送风口密封垫</w:t>
            </w:r>
          </w:p>
        </w:tc>
        <w:tc>
          <w:tcPr>
            <w:tcW w:w="6442" w:type="dxa"/>
            <w:shd w:val="clear" w:color="auto" w:fill="auto"/>
          </w:tcPr>
          <w:p w:rsidR="00EA3F71" w:rsidRPr="00A97486" w:rsidRDefault="00EA3F71" w:rsidP="00EA3F71">
            <w:pPr>
              <w:rPr>
                <w:szCs w:val="21"/>
              </w:rPr>
            </w:pPr>
            <w:r w:rsidRPr="00A97486">
              <w:rPr>
                <w:rFonts w:hint="eastAsia"/>
                <w:szCs w:val="21"/>
              </w:rPr>
              <w:t>更换密封垫</w:t>
            </w:r>
          </w:p>
        </w:tc>
      </w:tr>
      <w:tr w:rsidR="00EA3F71" w:rsidRPr="00A97486" w:rsidTr="00EA3F71">
        <w:trPr>
          <w:jc w:val="center"/>
        </w:trPr>
        <w:tc>
          <w:tcPr>
            <w:tcW w:w="714" w:type="dxa"/>
            <w:shd w:val="clear" w:color="auto" w:fill="auto"/>
          </w:tcPr>
          <w:p w:rsidR="00EA3F71" w:rsidRPr="00A97486" w:rsidRDefault="00EA3F71" w:rsidP="00DC4603">
            <w:pPr>
              <w:numPr>
                <w:ilvl w:val="0"/>
                <w:numId w:val="72"/>
              </w:numPr>
              <w:spacing w:line="360" w:lineRule="auto"/>
              <w:rPr>
                <w:rFonts w:ascii="宋体" w:hAnsi="宋体"/>
                <w:szCs w:val="21"/>
              </w:rPr>
            </w:pPr>
          </w:p>
        </w:tc>
        <w:tc>
          <w:tcPr>
            <w:tcW w:w="2166" w:type="dxa"/>
            <w:shd w:val="clear" w:color="auto" w:fill="auto"/>
            <w:vAlign w:val="center"/>
          </w:tcPr>
          <w:p w:rsidR="00EA3F71" w:rsidRPr="00A97486" w:rsidRDefault="00EA3F71" w:rsidP="00EA3F71">
            <w:pPr>
              <w:rPr>
                <w:szCs w:val="21"/>
              </w:rPr>
            </w:pPr>
            <w:r w:rsidRPr="00A97486">
              <w:rPr>
                <w:szCs w:val="21"/>
              </w:rPr>
              <w:t>回风口密封垫</w:t>
            </w:r>
          </w:p>
        </w:tc>
        <w:tc>
          <w:tcPr>
            <w:tcW w:w="6442" w:type="dxa"/>
            <w:shd w:val="clear" w:color="auto" w:fill="auto"/>
          </w:tcPr>
          <w:p w:rsidR="00EA3F71" w:rsidRPr="00A97486" w:rsidRDefault="00EA3F71" w:rsidP="00EA3F71">
            <w:pPr>
              <w:rPr>
                <w:szCs w:val="21"/>
              </w:rPr>
            </w:pPr>
            <w:r w:rsidRPr="00A97486">
              <w:rPr>
                <w:rFonts w:hint="eastAsia"/>
                <w:szCs w:val="21"/>
              </w:rPr>
              <w:t>更换密封垫</w:t>
            </w:r>
          </w:p>
        </w:tc>
      </w:tr>
      <w:tr w:rsidR="00EA3F71" w:rsidRPr="00A97486" w:rsidTr="00EA3F71">
        <w:trPr>
          <w:jc w:val="center"/>
        </w:trPr>
        <w:tc>
          <w:tcPr>
            <w:tcW w:w="714" w:type="dxa"/>
            <w:shd w:val="clear" w:color="auto" w:fill="auto"/>
          </w:tcPr>
          <w:p w:rsidR="00EA3F71" w:rsidRPr="00A97486" w:rsidRDefault="00EA3F71" w:rsidP="00DC4603">
            <w:pPr>
              <w:numPr>
                <w:ilvl w:val="0"/>
                <w:numId w:val="72"/>
              </w:numPr>
              <w:spacing w:line="360" w:lineRule="auto"/>
              <w:rPr>
                <w:rFonts w:ascii="宋体" w:hAnsi="宋体"/>
                <w:szCs w:val="21"/>
              </w:rPr>
            </w:pPr>
          </w:p>
        </w:tc>
        <w:tc>
          <w:tcPr>
            <w:tcW w:w="2166" w:type="dxa"/>
            <w:shd w:val="clear" w:color="auto" w:fill="auto"/>
            <w:vAlign w:val="center"/>
          </w:tcPr>
          <w:p w:rsidR="00EA3F71" w:rsidRPr="00A97486" w:rsidRDefault="00EA3F71" w:rsidP="00EA3F71">
            <w:pPr>
              <w:rPr>
                <w:szCs w:val="21"/>
              </w:rPr>
            </w:pPr>
            <w:r w:rsidRPr="00A97486">
              <w:rPr>
                <w:szCs w:val="21"/>
              </w:rPr>
              <w:t>新风过滤网</w:t>
            </w:r>
          </w:p>
        </w:tc>
        <w:tc>
          <w:tcPr>
            <w:tcW w:w="6442" w:type="dxa"/>
            <w:shd w:val="clear" w:color="auto" w:fill="auto"/>
          </w:tcPr>
          <w:p w:rsidR="00EA3F71" w:rsidRPr="00A97486" w:rsidRDefault="00EA3F71" w:rsidP="00EA3F71">
            <w:pPr>
              <w:rPr>
                <w:szCs w:val="21"/>
              </w:rPr>
            </w:pPr>
            <w:r w:rsidRPr="00A97486">
              <w:rPr>
                <w:rFonts w:hint="eastAsia"/>
                <w:szCs w:val="21"/>
              </w:rPr>
              <w:t>检查新风滤网，如果损坏，则进行更换</w:t>
            </w:r>
          </w:p>
          <w:p w:rsidR="00B45F7E" w:rsidRPr="00A97486" w:rsidRDefault="00B45F7E" w:rsidP="00B45F7E">
            <w:pPr>
              <w:jc w:val="center"/>
              <w:rPr>
                <w:szCs w:val="21"/>
              </w:rPr>
            </w:pPr>
            <w:r w:rsidRPr="00A97486">
              <w:rPr>
                <w:noProof/>
              </w:rPr>
              <w:drawing>
                <wp:inline distT="0" distB="0" distL="0" distR="0" wp14:anchorId="5FAC6C7C" wp14:editId="74CAC51C">
                  <wp:extent cx="2533606" cy="1429315"/>
                  <wp:effectExtent l="0" t="0" r="0" b="0"/>
                  <wp:docPr id="279128" name="图片 279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2540281" cy="1433080"/>
                          </a:xfrm>
                          <a:prstGeom prst="rect">
                            <a:avLst/>
                          </a:prstGeom>
                          <a:noFill/>
                          <a:ln>
                            <a:noFill/>
                          </a:ln>
                        </pic:spPr>
                      </pic:pic>
                    </a:graphicData>
                  </a:graphic>
                </wp:inline>
              </w:drawing>
            </w:r>
          </w:p>
        </w:tc>
      </w:tr>
      <w:tr w:rsidR="00EA3F71" w:rsidRPr="00A97486" w:rsidTr="00EA3F71">
        <w:trPr>
          <w:jc w:val="center"/>
        </w:trPr>
        <w:tc>
          <w:tcPr>
            <w:tcW w:w="714" w:type="dxa"/>
            <w:shd w:val="clear" w:color="auto" w:fill="auto"/>
          </w:tcPr>
          <w:p w:rsidR="00EA3F71" w:rsidRPr="00A97486" w:rsidRDefault="00EA3F71" w:rsidP="00DC4603">
            <w:pPr>
              <w:numPr>
                <w:ilvl w:val="0"/>
                <w:numId w:val="72"/>
              </w:numPr>
              <w:spacing w:line="360" w:lineRule="auto"/>
              <w:rPr>
                <w:rFonts w:ascii="宋体" w:hAnsi="宋体"/>
                <w:szCs w:val="21"/>
              </w:rPr>
            </w:pPr>
          </w:p>
        </w:tc>
        <w:tc>
          <w:tcPr>
            <w:tcW w:w="2166" w:type="dxa"/>
            <w:shd w:val="clear" w:color="auto" w:fill="auto"/>
            <w:vAlign w:val="center"/>
          </w:tcPr>
          <w:p w:rsidR="00EA3F71" w:rsidRPr="00A97486" w:rsidRDefault="00EA3F71" w:rsidP="00EA3F71">
            <w:pPr>
              <w:rPr>
                <w:szCs w:val="21"/>
              </w:rPr>
            </w:pPr>
            <w:r w:rsidRPr="00A97486">
              <w:rPr>
                <w:rFonts w:hint="eastAsia"/>
                <w:szCs w:val="21"/>
              </w:rPr>
              <w:t>混合</w:t>
            </w:r>
            <w:r w:rsidRPr="00A97486">
              <w:rPr>
                <w:szCs w:val="21"/>
              </w:rPr>
              <w:t>风过滤网</w:t>
            </w:r>
          </w:p>
        </w:tc>
        <w:tc>
          <w:tcPr>
            <w:tcW w:w="6442" w:type="dxa"/>
            <w:shd w:val="clear" w:color="auto" w:fill="auto"/>
          </w:tcPr>
          <w:p w:rsidR="00EA3F71" w:rsidRPr="00A97486" w:rsidRDefault="00EA3F71" w:rsidP="00EA3F71">
            <w:pPr>
              <w:rPr>
                <w:szCs w:val="21"/>
              </w:rPr>
            </w:pPr>
            <w:r w:rsidRPr="00A97486">
              <w:rPr>
                <w:rFonts w:hint="eastAsia"/>
                <w:szCs w:val="21"/>
              </w:rPr>
              <w:t>更换混合风滤芯</w:t>
            </w:r>
          </w:p>
        </w:tc>
      </w:tr>
      <w:tr w:rsidR="00EA3F71" w:rsidRPr="00A97486" w:rsidTr="00EA3F71">
        <w:trPr>
          <w:jc w:val="center"/>
        </w:trPr>
        <w:tc>
          <w:tcPr>
            <w:tcW w:w="714" w:type="dxa"/>
            <w:shd w:val="clear" w:color="auto" w:fill="auto"/>
          </w:tcPr>
          <w:p w:rsidR="00EA3F71" w:rsidRPr="00A97486" w:rsidRDefault="00EA3F71" w:rsidP="00DC4603">
            <w:pPr>
              <w:numPr>
                <w:ilvl w:val="0"/>
                <w:numId w:val="72"/>
              </w:numPr>
              <w:spacing w:line="360" w:lineRule="auto"/>
              <w:rPr>
                <w:rFonts w:ascii="宋体" w:hAnsi="宋体"/>
                <w:szCs w:val="21"/>
              </w:rPr>
            </w:pPr>
          </w:p>
        </w:tc>
        <w:tc>
          <w:tcPr>
            <w:tcW w:w="2166" w:type="dxa"/>
            <w:shd w:val="clear" w:color="auto" w:fill="auto"/>
            <w:vAlign w:val="center"/>
          </w:tcPr>
          <w:p w:rsidR="00EA3F71" w:rsidRPr="00A97486" w:rsidRDefault="00EA3F71" w:rsidP="00EA3F71">
            <w:pPr>
              <w:rPr>
                <w:szCs w:val="21"/>
              </w:rPr>
            </w:pPr>
            <w:r w:rsidRPr="00A97486">
              <w:rPr>
                <w:rFonts w:hint="eastAsia"/>
                <w:szCs w:val="21"/>
              </w:rPr>
              <w:t>盖板二级锁</w:t>
            </w:r>
          </w:p>
        </w:tc>
        <w:tc>
          <w:tcPr>
            <w:tcW w:w="6442" w:type="dxa"/>
            <w:shd w:val="clear" w:color="auto" w:fill="auto"/>
          </w:tcPr>
          <w:p w:rsidR="00EA3F71" w:rsidRPr="00A97486" w:rsidRDefault="00EA3F71" w:rsidP="00EA3F71">
            <w:pPr>
              <w:rPr>
                <w:szCs w:val="21"/>
              </w:rPr>
            </w:pPr>
            <w:r w:rsidRPr="00A97486">
              <w:rPr>
                <w:rFonts w:hint="eastAsia"/>
                <w:szCs w:val="21"/>
              </w:rPr>
              <w:t>检查盖板二级锁是否损坏，如果损坏，则进行修理或更换</w:t>
            </w:r>
          </w:p>
          <w:p w:rsidR="00112A51" w:rsidRPr="00A97486" w:rsidRDefault="00112A51" w:rsidP="00EA3F71">
            <w:pPr>
              <w:rPr>
                <w:szCs w:val="21"/>
              </w:rPr>
            </w:pPr>
            <w:r w:rsidRPr="00A97486">
              <w:rPr>
                <w:noProof/>
              </w:rPr>
              <w:drawing>
                <wp:inline distT="0" distB="0" distL="0" distR="0" wp14:anchorId="074772A3" wp14:editId="5B0589CA">
                  <wp:extent cx="3495675" cy="1876425"/>
                  <wp:effectExtent l="0" t="0" r="9525" b="9525"/>
                  <wp:docPr id="279129" name="图片 12" descr="121">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9525E46A-23D3-478C-A5B5-CC7BD0AC447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891" name="图片 12" descr="121">
                            <a:extLst>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9525E46A-23D3-478C-A5B5-CC7BD0AC4478}"/>
                              </a:ext>
                            </a:extLst>
                          </pic:cNvPr>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495675" cy="18764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tc>
      </w:tr>
      <w:tr w:rsidR="00EA3F71" w:rsidRPr="00A97486" w:rsidTr="00EA3F71">
        <w:trPr>
          <w:jc w:val="center"/>
        </w:trPr>
        <w:tc>
          <w:tcPr>
            <w:tcW w:w="714" w:type="dxa"/>
            <w:shd w:val="clear" w:color="auto" w:fill="auto"/>
          </w:tcPr>
          <w:p w:rsidR="00EA3F71" w:rsidRPr="00A97486" w:rsidRDefault="00EA3F71" w:rsidP="00DC4603">
            <w:pPr>
              <w:numPr>
                <w:ilvl w:val="0"/>
                <w:numId w:val="72"/>
              </w:numPr>
              <w:spacing w:line="360" w:lineRule="auto"/>
              <w:rPr>
                <w:rFonts w:ascii="宋体" w:hAnsi="宋体"/>
                <w:szCs w:val="21"/>
              </w:rPr>
            </w:pPr>
          </w:p>
        </w:tc>
        <w:tc>
          <w:tcPr>
            <w:tcW w:w="2166" w:type="dxa"/>
            <w:shd w:val="clear" w:color="auto" w:fill="auto"/>
            <w:vAlign w:val="center"/>
          </w:tcPr>
          <w:p w:rsidR="00EA3F71" w:rsidRPr="00A97486" w:rsidRDefault="00EA3F71" w:rsidP="00EA3F71">
            <w:pPr>
              <w:rPr>
                <w:szCs w:val="21"/>
              </w:rPr>
            </w:pPr>
            <w:r w:rsidRPr="00A97486">
              <w:rPr>
                <w:szCs w:val="21"/>
              </w:rPr>
              <w:t>保温棉</w:t>
            </w:r>
          </w:p>
        </w:tc>
        <w:tc>
          <w:tcPr>
            <w:tcW w:w="6442" w:type="dxa"/>
            <w:shd w:val="clear" w:color="auto" w:fill="auto"/>
          </w:tcPr>
          <w:p w:rsidR="00EA3F71" w:rsidRPr="00A97486" w:rsidRDefault="00EA3F71" w:rsidP="00EA3F71">
            <w:pPr>
              <w:rPr>
                <w:szCs w:val="21"/>
              </w:rPr>
            </w:pPr>
            <w:r w:rsidRPr="00A97486">
              <w:rPr>
                <w:rFonts w:hint="eastAsia"/>
                <w:szCs w:val="21"/>
              </w:rPr>
              <w:t>更换保温棉</w:t>
            </w:r>
          </w:p>
        </w:tc>
      </w:tr>
      <w:tr w:rsidR="00EA3F71" w:rsidRPr="00A97486" w:rsidTr="00EA3F71">
        <w:trPr>
          <w:jc w:val="center"/>
        </w:trPr>
        <w:tc>
          <w:tcPr>
            <w:tcW w:w="714" w:type="dxa"/>
            <w:shd w:val="clear" w:color="auto" w:fill="auto"/>
          </w:tcPr>
          <w:p w:rsidR="00EA3F71" w:rsidRPr="00A97486" w:rsidRDefault="00EA3F71" w:rsidP="00DC4603">
            <w:pPr>
              <w:numPr>
                <w:ilvl w:val="0"/>
                <w:numId w:val="72"/>
              </w:numPr>
              <w:spacing w:line="360" w:lineRule="auto"/>
              <w:rPr>
                <w:rFonts w:ascii="宋体" w:hAnsi="宋体"/>
                <w:szCs w:val="21"/>
              </w:rPr>
            </w:pPr>
          </w:p>
        </w:tc>
        <w:tc>
          <w:tcPr>
            <w:tcW w:w="2166" w:type="dxa"/>
            <w:shd w:val="clear" w:color="auto" w:fill="auto"/>
            <w:vAlign w:val="center"/>
          </w:tcPr>
          <w:p w:rsidR="00EA3F71" w:rsidRPr="00A97486" w:rsidRDefault="00EA3F71" w:rsidP="00EA3F71">
            <w:pPr>
              <w:rPr>
                <w:szCs w:val="21"/>
              </w:rPr>
            </w:pPr>
            <w:r w:rsidRPr="00A97486">
              <w:rPr>
                <w:szCs w:val="21"/>
              </w:rPr>
              <w:t>线缆</w:t>
            </w:r>
          </w:p>
        </w:tc>
        <w:tc>
          <w:tcPr>
            <w:tcW w:w="6442" w:type="dxa"/>
            <w:shd w:val="clear" w:color="auto" w:fill="auto"/>
          </w:tcPr>
          <w:p w:rsidR="00EA3F71" w:rsidRPr="00A97486" w:rsidRDefault="00EA3F71" w:rsidP="00EA3F71">
            <w:pPr>
              <w:rPr>
                <w:szCs w:val="21"/>
              </w:rPr>
            </w:pPr>
            <w:r w:rsidRPr="00A97486">
              <w:rPr>
                <w:rFonts w:hint="eastAsia"/>
                <w:szCs w:val="21"/>
              </w:rPr>
              <w:t>检查是否有破损，如有破损，则进行更换</w:t>
            </w:r>
          </w:p>
        </w:tc>
      </w:tr>
      <w:tr w:rsidR="00EA3F71" w:rsidRPr="00A97486" w:rsidTr="00EA3F71">
        <w:trPr>
          <w:jc w:val="center"/>
        </w:trPr>
        <w:tc>
          <w:tcPr>
            <w:tcW w:w="714" w:type="dxa"/>
            <w:shd w:val="clear" w:color="auto" w:fill="auto"/>
          </w:tcPr>
          <w:p w:rsidR="00EA3F71" w:rsidRPr="00A97486" w:rsidRDefault="00EA3F71" w:rsidP="00DC4603">
            <w:pPr>
              <w:numPr>
                <w:ilvl w:val="0"/>
                <w:numId w:val="72"/>
              </w:numPr>
              <w:spacing w:line="360" w:lineRule="auto"/>
              <w:rPr>
                <w:rFonts w:ascii="宋体" w:hAnsi="宋体"/>
                <w:szCs w:val="21"/>
              </w:rPr>
            </w:pPr>
          </w:p>
        </w:tc>
        <w:tc>
          <w:tcPr>
            <w:tcW w:w="2166" w:type="dxa"/>
            <w:shd w:val="clear" w:color="auto" w:fill="auto"/>
            <w:vAlign w:val="center"/>
          </w:tcPr>
          <w:p w:rsidR="00EA3F71" w:rsidRPr="00A97486" w:rsidRDefault="00EA3F71" w:rsidP="00EA3F71">
            <w:pPr>
              <w:rPr>
                <w:szCs w:val="21"/>
              </w:rPr>
            </w:pPr>
            <w:r w:rsidRPr="00A97486">
              <w:rPr>
                <w:szCs w:val="21"/>
              </w:rPr>
              <w:t>锁</w:t>
            </w:r>
          </w:p>
        </w:tc>
        <w:tc>
          <w:tcPr>
            <w:tcW w:w="6442" w:type="dxa"/>
            <w:shd w:val="clear" w:color="auto" w:fill="auto"/>
          </w:tcPr>
          <w:p w:rsidR="00EA3F71" w:rsidRPr="00A97486" w:rsidRDefault="00EA3F71" w:rsidP="00EA3F71">
            <w:pPr>
              <w:rPr>
                <w:szCs w:val="21"/>
              </w:rPr>
            </w:pPr>
            <w:r w:rsidRPr="00A97486">
              <w:rPr>
                <w:rFonts w:hint="eastAsia"/>
                <w:szCs w:val="21"/>
              </w:rPr>
              <w:t>检查锁是否功能完好，如果无法锁紧，则进行修理或更换</w:t>
            </w:r>
          </w:p>
          <w:p w:rsidR="00F121C0" w:rsidRPr="00A97486" w:rsidRDefault="00F121C0" w:rsidP="00F121C0">
            <w:pPr>
              <w:jc w:val="center"/>
              <w:rPr>
                <w:szCs w:val="21"/>
              </w:rPr>
            </w:pPr>
            <w:r w:rsidRPr="00A97486">
              <w:rPr>
                <w:noProof/>
              </w:rPr>
              <w:lastRenderedPageBreak/>
              <w:drawing>
                <wp:inline distT="0" distB="0" distL="0" distR="0" wp14:anchorId="690767E9" wp14:editId="5C2A564C">
                  <wp:extent cx="2035534" cy="1488210"/>
                  <wp:effectExtent l="0" t="0" r="0" b="0"/>
                  <wp:docPr id="279130" name="图片 12" descr="121">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9525E46A-23D3-478C-A5B5-CC7BD0AC447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891" name="图片 12" descr="121">
                            <a:extLst>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9525E46A-23D3-478C-A5B5-CC7BD0AC4478}"/>
                              </a:ext>
                            </a:extLst>
                          </pic:cNvPr>
                          <pic:cNvPicPr>
                            <a:picLocks noChangeAspect="1" noChangeArrowheads="1"/>
                          </pic:cNvPicPr>
                        </pic:nvPicPr>
                        <pic:blipFill rotWithShape="1">
                          <a:blip r:embed="rId101">
                            <a:extLst>
                              <a:ext uri="{28A0092B-C50C-407E-A947-70E740481C1C}">
                                <a14:useLocalDpi xmlns:a14="http://schemas.microsoft.com/office/drawing/2010/main" val="0"/>
                              </a:ext>
                            </a:extLst>
                          </a:blip>
                          <a:srcRect l="73243" b="63556"/>
                          <a:stretch/>
                        </pic:blipFill>
                        <pic:spPr bwMode="auto">
                          <a:xfrm>
                            <a:off x="0" y="0"/>
                            <a:ext cx="2051049" cy="1499553"/>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EA3F71" w:rsidRPr="00A97486" w:rsidTr="00EA3F71">
        <w:trPr>
          <w:jc w:val="center"/>
        </w:trPr>
        <w:tc>
          <w:tcPr>
            <w:tcW w:w="714" w:type="dxa"/>
            <w:shd w:val="clear" w:color="auto" w:fill="auto"/>
          </w:tcPr>
          <w:p w:rsidR="00EA3F71" w:rsidRPr="00A97486" w:rsidRDefault="00EA3F71" w:rsidP="00DC4603">
            <w:pPr>
              <w:numPr>
                <w:ilvl w:val="0"/>
                <w:numId w:val="72"/>
              </w:numPr>
              <w:spacing w:line="360" w:lineRule="auto"/>
              <w:rPr>
                <w:rFonts w:ascii="宋体" w:hAnsi="宋体"/>
                <w:szCs w:val="21"/>
              </w:rPr>
            </w:pPr>
          </w:p>
        </w:tc>
        <w:tc>
          <w:tcPr>
            <w:tcW w:w="2166" w:type="dxa"/>
            <w:shd w:val="clear" w:color="auto" w:fill="auto"/>
            <w:vAlign w:val="center"/>
          </w:tcPr>
          <w:p w:rsidR="00EA3F71" w:rsidRPr="00A97486" w:rsidRDefault="00EA3F71" w:rsidP="00EA3F71">
            <w:pPr>
              <w:rPr>
                <w:szCs w:val="21"/>
              </w:rPr>
            </w:pPr>
            <w:r w:rsidRPr="00A97486">
              <w:rPr>
                <w:rFonts w:hint="eastAsia"/>
                <w:szCs w:val="21"/>
              </w:rPr>
              <w:t>四通换向阀及线圈</w:t>
            </w:r>
          </w:p>
        </w:tc>
        <w:tc>
          <w:tcPr>
            <w:tcW w:w="6442" w:type="dxa"/>
            <w:shd w:val="clear" w:color="auto" w:fill="auto"/>
          </w:tcPr>
          <w:p w:rsidR="00EA3F71" w:rsidRPr="00A97486" w:rsidRDefault="00EA3F71" w:rsidP="00EA3F71">
            <w:pPr>
              <w:rPr>
                <w:szCs w:val="21"/>
              </w:rPr>
            </w:pPr>
            <w:r w:rsidRPr="00A97486">
              <w:rPr>
                <w:rFonts w:hint="eastAsia"/>
                <w:szCs w:val="21"/>
              </w:rPr>
              <w:t>检查四通换向阀，并更换线圈</w:t>
            </w:r>
          </w:p>
          <w:p w:rsidR="00F121C0" w:rsidRPr="00A97486" w:rsidRDefault="00F121C0" w:rsidP="00F121C0">
            <w:pPr>
              <w:jc w:val="center"/>
              <w:rPr>
                <w:szCs w:val="21"/>
              </w:rPr>
            </w:pPr>
            <w:r w:rsidRPr="00A97486">
              <w:rPr>
                <w:noProof/>
              </w:rPr>
              <w:drawing>
                <wp:inline distT="0" distB="0" distL="0" distR="0" wp14:anchorId="3B790764" wp14:editId="2D1D6584">
                  <wp:extent cx="2514600" cy="1485900"/>
                  <wp:effectExtent l="0" t="0" r="0" b="0"/>
                  <wp:docPr id="279131" name="图片 279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514600" cy="1485900"/>
                          </a:xfrm>
                          <a:prstGeom prst="rect">
                            <a:avLst/>
                          </a:prstGeom>
                        </pic:spPr>
                      </pic:pic>
                    </a:graphicData>
                  </a:graphic>
                </wp:inline>
              </w:drawing>
            </w:r>
          </w:p>
        </w:tc>
      </w:tr>
      <w:tr w:rsidR="00EA3F71" w:rsidRPr="00A97486" w:rsidTr="00EA3F71">
        <w:trPr>
          <w:jc w:val="center"/>
        </w:trPr>
        <w:tc>
          <w:tcPr>
            <w:tcW w:w="714" w:type="dxa"/>
            <w:shd w:val="clear" w:color="auto" w:fill="auto"/>
          </w:tcPr>
          <w:p w:rsidR="00EA3F71" w:rsidRPr="00A97486" w:rsidRDefault="00EA3F71" w:rsidP="00DC4603">
            <w:pPr>
              <w:numPr>
                <w:ilvl w:val="0"/>
                <w:numId w:val="72"/>
              </w:numPr>
              <w:spacing w:line="360" w:lineRule="auto"/>
              <w:rPr>
                <w:rFonts w:ascii="宋体" w:hAnsi="宋体"/>
                <w:szCs w:val="21"/>
              </w:rPr>
            </w:pPr>
          </w:p>
        </w:tc>
        <w:tc>
          <w:tcPr>
            <w:tcW w:w="2166" w:type="dxa"/>
            <w:shd w:val="clear" w:color="auto" w:fill="auto"/>
            <w:vAlign w:val="center"/>
          </w:tcPr>
          <w:p w:rsidR="00EA3F71" w:rsidRPr="00A97486" w:rsidRDefault="00EA3F71" w:rsidP="00EA3F71">
            <w:pPr>
              <w:rPr>
                <w:szCs w:val="21"/>
              </w:rPr>
            </w:pPr>
            <w:r w:rsidRPr="00A97486">
              <w:rPr>
                <w:rFonts w:hint="eastAsia"/>
                <w:szCs w:val="21"/>
              </w:rPr>
              <w:t>电子膨胀阀及线圈</w:t>
            </w:r>
          </w:p>
        </w:tc>
        <w:tc>
          <w:tcPr>
            <w:tcW w:w="6442" w:type="dxa"/>
            <w:shd w:val="clear" w:color="auto" w:fill="auto"/>
          </w:tcPr>
          <w:p w:rsidR="00EA3F71" w:rsidRPr="00A97486" w:rsidRDefault="00EA3F71" w:rsidP="00EA3F71">
            <w:pPr>
              <w:rPr>
                <w:szCs w:val="21"/>
              </w:rPr>
            </w:pPr>
            <w:r w:rsidRPr="00A97486">
              <w:rPr>
                <w:rFonts w:hint="eastAsia"/>
                <w:szCs w:val="21"/>
              </w:rPr>
              <w:t>检查四通换向阀，并更换线圈</w:t>
            </w:r>
          </w:p>
          <w:p w:rsidR="00F121C0" w:rsidRPr="00A97486" w:rsidRDefault="00F121C0" w:rsidP="00F121C0">
            <w:pPr>
              <w:jc w:val="center"/>
              <w:rPr>
                <w:szCs w:val="21"/>
              </w:rPr>
            </w:pPr>
            <w:r w:rsidRPr="00A97486">
              <w:rPr>
                <w:noProof/>
                <w:szCs w:val="21"/>
              </w:rPr>
              <w:drawing>
                <wp:inline distT="0" distB="0" distL="0" distR="0" wp14:anchorId="21DF1269" wp14:editId="05D2071C">
                  <wp:extent cx="2553374" cy="1440000"/>
                  <wp:effectExtent l="0" t="0" r="0" b="0"/>
                  <wp:docPr id="279132" name="图片 279132" descr="C:\Users\shaolong\Desktop\空调系统维护手册图片\更换膨胀阀.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haolong\Desktop\空调系统维护手册图片\更换膨胀阀.jpg"/>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2553374" cy="1440000"/>
                          </a:xfrm>
                          <a:prstGeom prst="rect">
                            <a:avLst/>
                          </a:prstGeom>
                          <a:noFill/>
                          <a:ln>
                            <a:noFill/>
                          </a:ln>
                        </pic:spPr>
                      </pic:pic>
                    </a:graphicData>
                  </a:graphic>
                </wp:inline>
              </w:drawing>
            </w:r>
          </w:p>
        </w:tc>
      </w:tr>
      <w:tr w:rsidR="00EA3F71" w:rsidRPr="00A97486" w:rsidTr="00EA3F71">
        <w:trPr>
          <w:jc w:val="center"/>
        </w:trPr>
        <w:tc>
          <w:tcPr>
            <w:tcW w:w="714" w:type="dxa"/>
            <w:shd w:val="clear" w:color="auto" w:fill="auto"/>
          </w:tcPr>
          <w:p w:rsidR="00EA3F71" w:rsidRPr="00A97486" w:rsidRDefault="00EA3F71" w:rsidP="00DC4603">
            <w:pPr>
              <w:numPr>
                <w:ilvl w:val="0"/>
                <w:numId w:val="72"/>
              </w:numPr>
              <w:spacing w:line="360" w:lineRule="auto"/>
              <w:rPr>
                <w:rFonts w:ascii="宋体" w:hAnsi="宋体"/>
                <w:szCs w:val="21"/>
              </w:rPr>
            </w:pPr>
          </w:p>
        </w:tc>
        <w:tc>
          <w:tcPr>
            <w:tcW w:w="2166" w:type="dxa"/>
            <w:shd w:val="clear" w:color="auto" w:fill="auto"/>
            <w:vAlign w:val="center"/>
          </w:tcPr>
          <w:p w:rsidR="00EA3F71" w:rsidRPr="00A97486" w:rsidRDefault="00EA3F71" w:rsidP="00EA3F71">
            <w:pPr>
              <w:rPr>
                <w:szCs w:val="21"/>
              </w:rPr>
            </w:pPr>
            <w:r w:rsidRPr="00A97486">
              <w:rPr>
                <w:rFonts w:hint="eastAsia"/>
                <w:szCs w:val="21"/>
              </w:rPr>
              <w:t>变频器</w:t>
            </w:r>
          </w:p>
        </w:tc>
        <w:tc>
          <w:tcPr>
            <w:tcW w:w="6442" w:type="dxa"/>
            <w:shd w:val="clear" w:color="auto" w:fill="auto"/>
          </w:tcPr>
          <w:p w:rsidR="00EA3F71" w:rsidRPr="00A97486" w:rsidRDefault="00EA3F71" w:rsidP="00EA3F71">
            <w:pPr>
              <w:rPr>
                <w:szCs w:val="21"/>
              </w:rPr>
            </w:pPr>
            <w:r w:rsidRPr="00A97486">
              <w:rPr>
                <w:rFonts w:hint="eastAsia"/>
                <w:szCs w:val="21"/>
              </w:rPr>
              <w:t>检查变频器及组件</w:t>
            </w:r>
          </w:p>
          <w:p w:rsidR="00F121C0" w:rsidRPr="00A97486" w:rsidRDefault="00F121C0" w:rsidP="00F121C0">
            <w:pPr>
              <w:jc w:val="center"/>
              <w:rPr>
                <w:szCs w:val="21"/>
              </w:rPr>
            </w:pPr>
            <w:r w:rsidRPr="00A97486">
              <w:rPr>
                <w:noProof/>
              </w:rPr>
              <w:drawing>
                <wp:inline distT="0" distB="0" distL="0" distR="0" wp14:anchorId="0E0B3A1E" wp14:editId="5FC14E0A">
                  <wp:extent cx="2247900" cy="1211720"/>
                  <wp:effectExtent l="0" t="0" r="0" b="0"/>
                  <wp:docPr id="279134" name="图片 279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250551" cy="1213149"/>
                          </a:xfrm>
                          <a:prstGeom prst="rect">
                            <a:avLst/>
                          </a:prstGeom>
                        </pic:spPr>
                      </pic:pic>
                    </a:graphicData>
                  </a:graphic>
                </wp:inline>
              </w:drawing>
            </w:r>
          </w:p>
        </w:tc>
      </w:tr>
      <w:tr w:rsidR="00EA3F71" w:rsidRPr="00A97486" w:rsidTr="00EA3F71">
        <w:trPr>
          <w:jc w:val="center"/>
        </w:trPr>
        <w:tc>
          <w:tcPr>
            <w:tcW w:w="714" w:type="dxa"/>
            <w:shd w:val="clear" w:color="auto" w:fill="auto"/>
          </w:tcPr>
          <w:p w:rsidR="00EA3F71" w:rsidRPr="00A97486" w:rsidRDefault="00EA3F71" w:rsidP="00DC4603">
            <w:pPr>
              <w:numPr>
                <w:ilvl w:val="0"/>
                <w:numId w:val="72"/>
              </w:numPr>
              <w:spacing w:line="360" w:lineRule="auto"/>
              <w:rPr>
                <w:rFonts w:ascii="宋体" w:hAnsi="宋体"/>
                <w:szCs w:val="21"/>
              </w:rPr>
            </w:pPr>
          </w:p>
        </w:tc>
        <w:tc>
          <w:tcPr>
            <w:tcW w:w="2166" w:type="dxa"/>
            <w:shd w:val="clear" w:color="auto" w:fill="auto"/>
            <w:vAlign w:val="center"/>
          </w:tcPr>
          <w:p w:rsidR="00EA3F71" w:rsidRPr="00A97486" w:rsidRDefault="00EA3F71" w:rsidP="00EA3F71">
            <w:pPr>
              <w:rPr>
                <w:szCs w:val="21"/>
              </w:rPr>
            </w:pPr>
            <w:r w:rsidRPr="00A97486">
              <w:rPr>
                <w:rFonts w:hint="eastAsia"/>
                <w:szCs w:val="21"/>
              </w:rPr>
              <w:t>远程</w:t>
            </w:r>
            <w:r w:rsidRPr="00A97486">
              <w:rPr>
                <w:rFonts w:hint="eastAsia"/>
                <w:szCs w:val="21"/>
              </w:rPr>
              <w:t>I/O</w:t>
            </w:r>
            <w:r w:rsidRPr="00A97486">
              <w:rPr>
                <w:rFonts w:hint="eastAsia"/>
                <w:szCs w:val="21"/>
              </w:rPr>
              <w:t>模块</w:t>
            </w:r>
          </w:p>
        </w:tc>
        <w:tc>
          <w:tcPr>
            <w:tcW w:w="6442" w:type="dxa"/>
            <w:shd w:val="clear" w:color="auto" w:fill="auto"/>
          </w:tcPr>
          <w:p w:rsidR="00EA3F71" w:rsidRPr="00A97486" w:rsidRDefault="00EA3F71" w:rsidP="00EA3F71">
            <w:pPr>
              <w:rPr>
                <w:szCs w:val="21"/>
              </w:rPr>
            </w:pPr>
            <w:r w:rsidRPr="00A97486">
              <w:rPr>
                <w:rFonts w:hint="eastAsia"/>
                <w:szCs w:val="21"/>
              </w:rPr>
              <w:t>检查</w:t>
            </w:r>
            <w:r w:rsidRPr="00A97486">
              <w:rPr>
                <w:rFonts w:hint="eastAsia"/>
                <w:szCs w:val="21"/>
              </w:rPr>
              <w:t>I</w:t>
            </w:r>
            <w:r w:rsidRPr="00A97486">
              <w:rPr>
                <w:szCs w:val="21"/>
              </w:rPr>
              <w:t>/</w:t>
            </w:r>
            <w:r w:rsidRPr="00A97486">
              <w:rPr>
                <w:rFonts w:hint="eastAsia"/>
                <w:szCs w:val="21"/>
              </w:rPr>
              <w:t>O</w:t>
            </w:r>
            <w:r w:rsidRPr="00A97486">
              <w:rPr>
                <w:rFonts w:hint="eastAsia"/>
                <w:szCs w:val="21"/>
              </w:rPr>
              <w:t>模块</w:t>
            </w:r>
          </w:p>
          <w:p w:rsidR="00F121C0" w:rsidRPr="00A97486" w:rsidRDefault="00F121C0" w:rsidP="00F121C0">
            <w:pPr>
              <w:jc w:val="center"/>
              <w:rPr>
                <w:szCs w:val="21"/>
              </w:rPr>
            </w:pPr>
            <w:r w:rsidRPr="00A97486">
              <w:rPr>
                <w:noProof/>
              </w:rPr>
              <w:drawing>
                <wp:inline distT="0" distB="0" distL="0" distR="0" wp14:anchorId="3A6474D5" wp14:editId="3AE2F2E2">
                  <wp:extent cx="2228850" cy="1257300"/>
                  <wp:effectExtent l="0" t="0" r="0" b="0"/>
                  <wp:docPr id="279133" name="图片 279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228850" cy="1257300"/>
                          </a:xfrm>
                          <a:prstGeom prst="rect">
                            <a:avLst/>
                          </a:prstGeom>
                        </pic:spPr>
                      </pic:pic>
                    </a:graphicData>
                  </a:graphic>
                </wp:inline>
              </w:drawing>
            </w:r>
          </w:p>
        </w:tc>
      </w:tr>
      <w:tr w:rsidR="00EA3F71" w:rsidRPr="00A97486" w:rsidTr="00EA3F71">
        <w:trPr>
          <w:jc w:val="center"/>
        </w:trPr>
        <w:tc>
          <w:tcPr>
            <w:tcW w:w="714" w:type="dxa"/>
            <w:shd w:val="clear" w:color="auto" w:fill="auto"/>
          </w:tcPr>
          <w:p w:rsidR="00EA3F71" w:rsidRPr="00A97486" w:rsidRDefault="00EA3F71" w:rsidP="00DC4603">
            <w:pPr>
              <w:numPr>
                <w:ilvl w:val="0"/>
                <w:numId w:val="72"/>
              </w:numPr>
              <w:spacing w:line="360" w:lineRule="auto"/>
              <w:rPr>
                <w:rFonts w:ascii="宋体" w:hAnsi="宋体"/>
                <w:szCs w:val="21"/>
              </w:rPr>
            </w:pPr>
          </w:p>
        </w:tc>
        <w:tc>
          <w:tcPr>
            <w:tcW w:w="2166" w:type="dxa"/>
            <w:shd w:val="clear" w:color="auto" w:fill="auto"/>
            <w:vAlign w:val="center"/>
          </w:tcPr>
          <w:p w:rsidR="00EA3F71" w:rsidRPr="00A97486" w:rsidRDefault="00EA3F71" w:rsidP="00EA3F71">
            <w:pPr>
              <w:rPr>
                <w:szCs w:val="21"/>
              </w:rPr>
            </w:pPr>
            <w:r w:rsidRPr="00A97486">
              <w:rPr>
                <w:rFonts w:hint="eastAsia"/>
                <w:szCs w:val="21"/>
              </w:rPr>
              <w:t>DC</w:t>
            </w:r>
            <w:r w:rsidRPr="00A97486">
              <w:rPr>
                <w:szCs w:val="21"/>
              </w:rPr>
              <w:t>24</w:t>
            </w:r>
            <w:r w:rsidRPr="00A97486">
              <w:rPr>
                <w:rFonts w:hint="eastAsia"/>
                <w:szCs w:val="21"/>
              </w:rPr>
              <w:t>V</w:t>
            </w:r>
            <w:r w:rsidRPr="00A97486">
              <w:rPr>
                <w:rFonts w:hint="eastAsia"/>
                <w:szCs w:val="21"/>
              </w:rPr>
              <w:t>电源</w:t>
            </w:r>
          </w:p>
        </w:tc>
        <w:tc>
          <w:tcPr>
            <w:tcW w:w="6442" w:type="dxa"/>
            <w:shd w:val="clear" w:color="auto" w:fill="auto"/>
          </w:tcPr>
          <w:p w:rsidR="00EA3F71" w:rsidRPr="00A97486" w:rsidRDefault="00EA3F71" w:rsidP="00EA3F71">
            <w:pPr>
              <w:rPr>
                <w:szCs w:val="21"/>
              </w:rPr>
            </w:pPr>
            <w:r w:rsidRPr="00A97486">
              <w:rPr>
                <w:rFonts w:hint="eastAsia"/>
                <w:szCs w:val="21"/>
              </w:rPr>
              <w:t>检查电源模块</w:t>
            </w:r>
          </w:p>
        </w:tc>
      </w:tr>
    </w:tbl>
    <w:p w:rsidR="00EA3F71" w:rsidRPr="00A97486" w:rsidRDefault="00EA3F71" w:rsidP="00EA3F71">
      <w:pPr>
        <w:spacing w:line="360" w:lineRule="auto"/>
        <w:rPr>
          <w:sz w:val="24"/>
        </w:rPr>
      </w:pPr>
    </w:p>
    <w:p w:rsidR="00EA3F71" w:rsidRPr="00A97486" w:rsidRDefault="00EA3F71" w:rsidP="00EA3F71">
      <w:pPr>
        <w:spacing w:line="360" w:lineRule="auto"/>
        <w:jc w:val="center"/>
        <w:rPr>
          <w:b/>
          <w:sz w:val="24"/>
        </w:rPr>
      </w:pPr>
      <w:r w:rsidRPr="00A97486">
        <w:rPr>
          <w:rFonts w:hint="eastAsia"/>
          <w:b/>
          <w:sz w:val="24"/>
        </w:rPr>
        <w:t>厂修具体内容</w:t>
      </w:r>
    </w:p>
    <w:tbl>
      <w:tblPr>
        <w:tblW w:w="93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26"/>
        <w:gridCol w:w="1395"/>
        <w:gridCol w:w="17"/>
        <w:gridCol w:w="7484"/>
        <w:gridCol w:w="18"/>
      </w:tblGrid>
      <w:tr w:rsidR="00EA3F71" w:rsidRPr="00A97486" w:rsidTr="00EA3F71">
        <w:trPr>
          <w:gridAfter w:val="1"/>
          <w:wAfter w:w="18" w:type="dxa"/>
          <w:jc w:val="center"/>
        </w:trPr>
        <w:tc>
          <w:tcPr>
            <w:tcW w:w="423" w:type="dxa"/>
            <w:shd w:val="clear" w:color="auto" w:fill="auto"/>
          </w:tcPr>
          <w:p w:rsidR="00EA3F71" w:rsidRPr="00A97486" w:rsidRDefault="00EA3F71" w:rsidP="00EA3F71">
            <w:r w:rsidRPr="00A97486">
              <w:rPr>
                <w:rFonts w:hint="eastAsia"/>
              </w:rPr>
              <w:t>序号</w:t>
            </w:r>
          </w:p>
        </w:tc>
        <w:tc>
          <w:tcPr>
            <w:tcW w:w="1413" w:type="dxa"/>
            <w:gridSpan w:val="2"/>
            <w:shd w:val="clear" w:color="auto" w:fill="auto"/>
          </w:tcPr>
          <w:p w:rsidR="00EA3F71" w:rsidRPr="00A97486" w:rsidRDefault="00EA3F71" w:rsidP="00EA3F71">
            <w:r w:rsidRPr="00A97486">
              <w:rPr>
                <w:rFonts w:hint="eastAsia"/>
              </w:rPr>
              <w:t>检查内容</w:t>
            </w:r>
          </w:p>
        </w:tc>
        <w:tc>
          <w:tcPr>
            <w:tcW w:w="7486" w:type="dxa"/>
            <w:shd w:val="clear" w:color="auto" w:fill="auto"/>
          </w:tcPr>
          <w:p w:rsidR="00EA3F71" w:rsidRPr="00A97486" w:rsidRDefault="00EA3F71" w:rsidP="00EA3F71">
            <w:r w:rsidRPr="00A97486">
              <w:rPr>
                <w:rFonts w:hint="eastAsia"/>
              </w:rPr>
              <w:t>步骤</w:t>
            </w:r>
          </w:p>
        </w:tc>
      </w:tr>
      <w:tr w:rsidR="00EA3F71" w:rsidRPr="00A97486" w:rsidTr="00EA3F71">
        <w:trPr>
          <w:gridAfter w:val="1"/>
          <w:wAfter w:w="18" w:type="dxa"/>
          <w:jc w:val="center"/>
        </w:trPr>
        <w:tc>
          <w:tcPr>
            <w:tcW w:w="423" w:type="dxa"/>
            <w:shd w:val="clear" w:color="auto" w:fill="auto"/>
          </w:tcPr>
          <w:p w:rsidR="00EA3F71" w:rsidRPr="00A97486" w:rsidRDefault="00EA3F71" w:rsidP="00DC4603">
            <w:pPr>
              <w:numPr>
                <w:ilvl w:val="0"/>
                <w:numId w:val="73"/>
              </w:numPr>
              <w:spacing w:line="360" w:lineRule="auto"/>
              <w:rPr>
                <w:rFonts w:ascii="宋体" w:hAnsi="宋体"/>
                <w:szCs w:val="21"/>
              </w:rPr>
            </w:pPr>
          </w:p>
        </w:tc>
        <w:tc>
          <w:tcPr>
            <w:tcW w:w="1413" w:type="dxa"/>
            <w:gridSpan w:val="2"/>
            <w:shd w:val="clear" w:color="auto" w:fill="auto"/>
          </w:tcPr>
          <w:p w:rsidR="00EA3F71" w:rsidRPr="00A97486" w:rsidRDefault="00EA3F71" w:rsidP="00EA3F71">
            <w:pPr>
              <w:spacing w:line="360" w:lineRule="auto"/>
              <w:rPr>
                <w:szCs w:val="21"/>
              </w:rPr>
            </w:pPr>
            <w:r w:rsidRPr="00A97486">
              <w:rPr>
                <w:rFonts w:hint="eastAsia"/>
                <w:szCs w:val="21"/>
              </w:rPr>
              <w:t>室内换热</w:t>
            </w:r>
            <w:r w:rsidRPr="00A97486">
              <w:rPr>
                <w:szCs w:val="21"/>
              </w:rPr>
              <w:t>器</w:t>
            </w:r>
          </w:p>
          <w:p w:rsidR="00EA3F71" w:rsidRPr="00A97486" w:rsidRDefault="00EA3F71" w:rsidP="00EA3F71">
            <w:pPr>
              <w:rPr>
                <w:szCs w:val="21"/>
              </w:rPr>
            </w:pPr>
          </w:p>
        </w:tc>
        <w:tc>
          <w:tcPr>
            <w:tcW w:w="7486" w:type="dxa"/>
            <w:shd w:val="clear" w:color="auto" w:fill="auto"/>
          </w:tcPr>
          <w:p w:rsidR="00EA3F71" w:rsidRPr="00A97486" w:rsidRDefault="00EA3F71" w:rsidP="00EA3F71">
            <w:pPr>
              <w:spacing w:line="360" w:lineRule="exact"/>
              <w:rPr>
                <w:szCs w:val="21"/>
              </w:rPr>
            </w:pPr>
            <w:r w:rsidRPr="00A97486">
              <w:rPr>
                <w:rFonts w:hint="eastAsia"/>
                <w:szCs w:val="21"/>
              </w:rPr>
              <w:t>更换换热器</w:t>
            </w:r>
          </w:p>
        </w:tc>
      </w:tr>
      <w:tr w:rsidR="00EA3F71" w:rsidRPr="00A97486" w:rsidTr="00EA3F71">
        <w:trPr>
          <w:gridAfter w:val="1"/>
          <w:wAfter w:w="18" w:type="dxa"/>
          <w:jc w:val="center"/>
        </w:trPr>
        <w:tc>
          <w:tcPr>
            <w:tcW w:w="423" w:type="dxa"/>
            <w:shd w:val="clear" w:color="auto" w:fill="auto"/>
          </w:tcPr>
          <w:p w:rsidR="00EA3F71" w:rsidRPr="00A97486" w:rsidRDefault="00EA3F71" w:rsidP="00DC4603">
            <w:pPr>
              <w:numPr>
                <w:ilvl w:val="0"/>
                <w:numId w:val="73"/>
              </w:numPr>
              <w:spacing w:line="360" w:lineRule="auto"/>
              <w:rPr>
                <w:rFonts w:ascii="宋体" w:hAnsi="宋体"/>
                <w:szCs w:val="21"/>
              </w:rPr>
            </w:pPr>
          </w:p>
        </w:tc>
        <w:tc>
          <w:tcPr>
            <w:tcW w:w="1413" w:type="dxa"/>
            <w:gridSpan w:val="2"/>
            <w:shd w:val="clear" w:color="auto" w:fill="auto"/>
          </w:tcPr>
          <w:p w:rsidR="00EA3F71" w:rsidRPr="00A97486" w:rsidRDefault="00EA3F71" w:rsidP="00EA3F71">
            <w:pPr>
              <w:spacing w:line="360" w:lineRule="auto"/>
              <w:rPr>
                <w:szCs w:val="21"/>
              </w:rPr>
            </w:pPr>
            <w:r w:rsidRPr="00A97486">
              <w:rPr>
                <w:rFonts w:hint="eastAsia"/>
                <w:szCs w:val="21"/>
              </w:rPr>
              <w:t>室外换热</w:t>
            </w:r>
            <w:r w:rsidRPr="00A97486">
              <w:rPr>
                <w:szCs w:val="21"/>
              </w:rPr>
              <w:t>器</w:t>
            </w:r>
          </w:p>
        </w:tc>
        <w:tc>
          <w:tcPr>
            <w:tcW w:w="7486" w:type="dxa"/>
            <w:shd w:val="clear" w:color="auto" w:fill="auto"/>
          </w:tcPr>
          <w:p w:rsidR="00EA3F71" w:rsidRPr="00A97486" w:rsidRDefault="00EA3F71" w:rsidP="00EA3F71">
            <w:pPr>
              <w:rPr>
                <w:szCs w:val="21"/>
              </w:rPr>
            </w:pPr>
            <w:r w:rsidRPr="00A97486">
              <w:rPr>
                <w:rFonts w:hint="eastAsia"/>
                <w:szCs w:val="21"/>
              </w:rPr>
              <w:t>更换换热器</w:t>
            </w:r>
          </w:p>
        </w:tc>
      </w:tr>
      <w:tr w:rsidR="00EA3F71" w:rsidRPr="00A97486" w:rsidTr="00EA3F71">
        <w:trPr>
          <w:gridAfter w:val="1"/>
          <w:wAfter w:w="18" w:type="dxa"/>
          <w:jc w:val="center"/>
        </w:trPr>
        <w:tc>
          <w:tcPr>
            <w:tcW w:w="423" w:type="dxa"/>
            <w:shd w:val="clear" w:color="auto" w:fill="auto"/>
          </w:tcPr>
          <w:p w:rsidR="00EA3F71" w:rsidRPr="00A97486" w:rsidRDefault="00EA3F71" w:rsidP="00DC4603">
            <w:pPr>
              <w:numPr>
                <w:ilvl w:val="0"/>
                <w:numId w:val="73"/>
              </w:numPr>
              <w:spacing w:line="360" w:lineRule="auto"/>
              <w:rPr>
                <w:rFonts w:ascii="宋体" w:hAnsi="宋体"/>
                <w:szCs w:val="21"/>
              </w:rPr>
            </w:pPr>
          </w:p>
        </w:tc>
        <w:tc>
          <w:tcPr>
            <w:tcW w:w="1413" w:type="dxa"/>
            <w:gridSpan w:val="2"/>
            <w:shd w:val="clear" w:color="auto" w:fill="auto"/>
          </w:tcPr>
          <w:p w:rsidR="00EA3F71" w:rsidRPr="00A97486" w:rsidRDefault="00EA3F71" w:rsidP="00EA3F71">
            <w:pPr>
              <w:spacing w:line="360" w:lineRule="auto"/>
              <w:rPr>
                <w:szCs w:val="21"/>
              </w:rPr>
            </w:pPr>
            <w:r w:rsidRPr="00A97486">
              <w:rPr>
                <w:rFonts w:hint="eastAsia"/>
                <w:szCs w:val="21"/>
              </w:rPr>
              <w:t>制冷系统</w:t>
            </w:r>
          </w:p>
        </w:tc>
        <w:tc>
          <w:tcPr>
            <w:tcW w:w="7486" w:type="dxa"/>
            <w:shd w:val="clear" w:color="auto" w:fill="auto"/>
          </w:tcPr>
          <w:p w:rsidR="00EA3F71" w:rsidRPr="00A97486" w:rsidRDefault="00EA3F71" w:rsidP="00EA3F71">
            <w:pPr>
              <w:rPr>
                <w:szCs w:val="21"/>
              </w:rPr>
            </w:pPr>
            <w:r w:rsidRPr="00A97486">
              <w:rPr>
                <w:rFonts w:hint="eastAsia"/>
                <w:szCs w:val="21"/>
              </w:rPr>
              <w:t>使用电子检漏仪，对系统进行检漏，如发现漏点，则根据实际情况处理。</w:t>
            </w:r>
          </w:p>
          <w:p w:rsidR="00EA3F71" w:rsidRPr="00A97486" w:rsidRDefault="00EA3F71" w:rsidP="00EA3F71">
            <w:pPr>
              <w:rPr>
                <w:szCs w:val="21"/>
              </w:rPr>
            </w:pPr>
            <w:r w:rsidRPr="00A97486">
              <w:rPr>
                <w:rFonts w:hint="eastAsia"/>
                <w:szCs w:val="21"/>
              </w:rPr>
              <w:t>铜管泄露：对铜管进行补焊</w:t>
            </w:r>
          </w:p>
          <w:p w:rsidR="00EA3F71" w:rsidRPr="00A97486" w:rsidRDefault="00EA3F71" w:rsidP="00EA3F71">
            <w:pPr>
              <w:rPr>
                <w:szCs w:val="21"/>
              </w:rPr>
            </w:pPr>
            <w:r w:rsidRPr="00A97486">
              <w:rPr>
                <w:rFonts w:hint="eastAsia"/>
                <w:szCs w:val="21"/>
              </w:rPr>
              <w:t>部件泄露：对部件进行修理或更换</w:t>
            </w:r>
          </w:p>
        </w:tc>
      </w:tr>
      <w:tr w:rsidR="00EA3F71" w:rsidRPr="00A97486" w:rsidTr="00EA3F71">
        <w:trPr>
          <w:gridAfter w:val="1"/>
          <w:wAfter w:w="18" w:type="dxa"/>
          <w:jc w:val="center"/>
        </w:trPr>
        <w:tc>
          <w:tcPr>
            <w:tcW w:w="423" w:type="dxa"/>
            <w:shd w:val="clear" w:color="auto" w:fill="auto"/>
          </w:tcPr>
          <w:p w:rsidR="00EA3F71" w:rsidRPr="00A97486" w:rsidRDefault="00EA3F71" w:rsidP="00DC4603">
            <w:pPr>
              <w:numPr>
                <w:ilvl w:val="0"/>
                <w:numId w:val="73"/>
              </w:numPr>
              <w:spacing w:line="360" w:lineRule="auto"/>
              <w:rPr>
                <w:rFonts w:ascii="宋体" w:hAnsi="宋体"/>
                <w:szCs w:val="21"/>
              </w:rPr>
            </w:pPr>
          </w:p>
        </w:tc>
        <w:tc>
          <w:tcPr>
            <w:tcW w:w="1413" w:type="dxa"/>
            <w:gridSpan w:val="2"/>
            <w:shd w:val="clear" w:color="auto" w:fill="auto"/>
          </w:tcPr>
          <w:p w:rsidR="00EA3F71" w:rsidRPr="00A97486" w:rsidRDefault="00EA3F71" w:rsidP="00EA3F71">
            <w:pPr>
              <w:spacing w:line="360" w:lineRule="auto"/>
              <w:rPr>
                <w:szCs w:val="21"/>
              </w:rPr>
            </w:pPr>
            <w:r w:rsidRPr="00A97486">
              <w:rPr>
                <w:rFonts w:hint="eastAsia"/>
                <w:szCs w:val="21"/>
              </w:rPr>
              <w:t>压缩机</w:t>
            </w:r>
          </w:p>
        </w:tc>
        <w:tc>
          <w:tcPr>
            <w:tcW w:w="7486" w:type="dxa"/>
            <w:shd w:val="clear" w:color="auto" w:fill="auto"/>
          </w:tcPr>
          <w:p w:rsidR="00EA3F71" w:rsidRPr="00A97486" w:rsidRDefault="00EA3F71" w:rsidP="00EA3F71">
            <w:pPr>
              <w:rPr>
                <w:szCs w:val="21"/>
              </w:rPr>
            </w:pPr>
            <w:r w:rsidRPr="00A97486">
              <w:rPr>
                <w:rFonts w:hint="eastAsia"/>
                <w:szCs w:val="21"/>
              </w:rPr>
              <w:t>更换压缩机</w:t>
            </w:r>
          </w:p>
          <w:p w:rsidR="00057701" w:rsidRPr="00A97486" w:rsidRDefault="00057701" w:rsidP="00057701">
            <w:pPr>
              <w:jc w:val="center"/>
              <w:rPr>
                <w:szCs w:val="21"/>
              </w:rPr>
            </w:pPr>
            <w:r w:rsidRPr="00A97486">
              <w:rPr>
                <w:noProof/>
              </w:rPr>
              <w:drawing>
                <wp:inline distT="0" distB="0" distL="0" distR="0" wp14:anchorId="3F1878F6" wp14:editId="28E54EC2">
                  <wp:extent cx="923935" cy="1638300"/>
                  <wp:effectExtent l="361950" t="0" r="333375" b="0"/>
                  <wp:docPr id="279135" name="图片 279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rot="16200000">
                            <a:off x="0" y="0"/>
                            <a:ext cx="931103" cy="1651010"/>
                          </a:xfrm>
                          <a:prstGeom prst="rect">
                            <a:avLst/>
                          </a:prstGeom>
                          <a:noFill/>
                          <a:ln>
                            <a:noFill/>
                          </a:ln>
                        </pic:spPr>
                      </pic:pic>
                    </a:graphicData>
                  </a:graphic>
                </wp:inline>
              </w:drawing>
            </w:r>
          </w:p>
        </w:tc>
      </w:tr>
      <w:tr w:rsidR="00EA3F71" w:rsidRPr="00A97486" w:rsidTr="00EA3F71">
        <w:trPr>
          <w:gridAfter w:val="1"/>
          <w:wAfter w:w="18" w:type="dxa"/>
          <w:jc w:val="center"/>
        </w:trPr>
        <w:tc>
          <w:tcPr>
            <w:tcW w:w="423" w:type="dxa"/>
            <w:shd w:val="clear" w:color="auto" w:fill="auto"/>
          </w:tcPr>
          <w:p w:rsidR="00EA3F71" w:rsidRPr="00A97486" w:rsidRDefault="00EA3F71" w:rsidP="00DC4603">
            <w:pPr>
              <w:numPr>
                <w:ilvl w:val="0"/>
                <w:numId w:val="73"/>
              </w:numPr>
              <w:spacing w:line="360" w:lineRule="auto"/>
              <w:rPr>
                <w:rFonts w:ascii="宋体" w:hAnsi="宋体"/>
                <w:szCs w:val="21"/>
              </w:rPr>
            </w:pPr>
          </w:p>
        </w:tc>
        <w:tc>
          <w:tcPr>
            <w:tcW w:w="1413" w:type="dxa"/>
            <w:gridSpan w:val="2"/>
            <w:shd w:val="clear" w:color="auto" w:fill="auto"/>
          </w:tcPr>
          <w:p w:rsidR="00EA3F71" w:rsidRPr="00A97486" w:rsidRDefault="00EA3F71" w:rsidP="00EA3F71">
            <w:pPr>
              <w:spacing w:line="360" w:lineRule="auto"/>
              <w:rPr>
                <w:szCs w:val="21"/>
              </w:rPr>
            </w:pPr>
            <w:r w:rsidRPr="00A97486">
              <w:rPr>
                <w:rFonts w:hint="eastAsia"/>
                <w:szCs w:val="21"/>
              </w:rPr>
              <w:t>通风机</w:t>
            </w:r>
          </w:p>
        </w:tc>
        <w:tc>
          <w:tcPr>
            <w:tcW w:w="7486" w:type="dxa"/>
            <w:shd w:val="clear" w:color="auto" w:fill="auto"/>
          </w:tcPr>
          <w:p w:rsidR="00EA3F71" w:rsidRPr="00A97486" w:rsidRDefault="00EA3F71" w:rsidP="00EA3F71">
            <w:pPr>
              <w:rPr>
                <w:szCs w:val="21"/>
              </w:rPr>
            </w:pPr>
            <w:r w:rsidRPr="00A97486">
              <w:rPr>
                <w:rFonts w:hint="eastAsia"/>
                <w:szCs w:val="21"/>
              </w:rPr>
              <w:t>检查通风机，更换风机轴承</w:t>
            </w:r>
          </w:p>
          <w:p w:rsidR="00057701" w:rsidRPr="00A97486" w:rsidRDefault="00057701" w:rsidP="00057701">
            <w:pPr>
              <w:jc w:val="center"/>
              <w:rPr>
                <w:szCs w:val="21"/>
              </w:rPr>
            </w:pPr>
            <w:r w:rsidRPr="00A97486">
              <w:rPr>
                <w:noProof/>
              </w:rPr>
              <w:drawing>
                <wp:inline distT="0" distB="0" distL="0" distR="0" wp14:anchorId="2D8DF367" wp14:editId="39BF9068">
                  <wp:extent cx="1440000" cy="2553374"/>
                  <wp:effectExtent l="552450" t="0" r="541655" b="0"/>
                  <wp:docPr id="263872" name="图片 263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rot="5400000">
                            <a:off x="0" y="0"/>
                            <a:ext cx="1440000" cy="2553374"/>
                          </a:xfrm>
                          <a:prstGeom prst="rect">
                            <a:avLst/>
                          </a:prstGeom>
                          <a:noFill/>
                          <a:ln>
                            <a:noFill/>
                          </a:ln>
                        </pic:spPr>
                      </pic:pic>
                    </a:graphicData>
                  </a:graphic>
                </wp:inline>
              </w:drawing>
            </w:r>
          </w:p>
        </w:tc>
      </w:tr>
      <w:tr w:rsidR="00EA3F71" w:rsidRPr="00A97486" w:rsidTr="00EA3F71">
        <w:trPr>
          <w:jc w:val="center"/>
        </w:trPr>
        <w:tc>
          <w:tcPr>
            <w:tcW w:w="423" w:type="dxa"/>
            <w:shd w:val="clear" w:color="auto" w:fill="auto"/>
          </w:tcPr>
          <w:p w:rsidR="00EA3F71" w:rsidRPr="00A97486" w:rsidRDefault="00EA3F71" w:rsidP="00DC4603">
            <w:pPr>
              <w:numPr>
                <w:ilvl w:val="0"/>
                <w:numId w:val="73"/>
              </w:numPr>
              <w:spacing w:line="360" w:lineRule="auto"/>
              <w:rPr>
                <w:rFonts w:ascii="宋体" w:hAnsi="宋体"/>
                <w:szCs w:val="21"/>
              </w:rPr>
            </w:pPr>
          </w:p>
        </w:tc>
        <w:tc>
          <w:tcPr>
            <w:tcW w:w="1396" w:type="dxa"/>
            <w:shd w:val="clear" w:color="auto" w:fill="auto"/>
          </w:tcPr>
          <w:p w:rsidR="00EA3F71" w:rsidRPr="00A97486" w:rsidRDefault="00EA3F71" w:rsidP="00EA3F71">
            <w:pPr>
              <w:spacing w:line="360" w:lineRule="auto"/>
              <w:rPr>
                <w:szCs w:val="21"/>
              </w:rPr>
            </w:pPr>
            <w:r w:rsidRPr="00A97486">
              <w:rPr>
                <w:rFonts w:hint="eastAsia"/>
                <w:szCs w:val="21"/>
              </w:rPr>
              <w:t>轴流风机</w:t>
            </w:r>
          </w:p>
        </w:tc>
        <w:tc>
          <w:tcPr>
            <w:tcW w:w="7521" w:type="dxa"/>
            <w:gridSpan w:val="3"/>
            <w:shd w:val="clear" w:color="auto" w:fill="auto"/>
          </w:tcPr>
          <w:p w:rsidR="00EA3F71" w:rsidRPr="00A97486" w:rsidRDefault="00EA3F71" w:rsidP="00EA3F71">
            <w:pPr>
              <w:rPr>
                <w:szCs w:val="21"/>
              </w:rPr>
            </w:pPr>
            <w:r w:rsidRPr="00A97486">
              <w:rPr>
                <w:rFonts w:hint="eastAsia"/>
                <w:szCs w:val="21"/>
              </w:rPr>
              <w:t>检查轴流风机，更换风机轴承</w:t>
            </w:r>
          </w:p>
          <w:p w:rsidR="00057701" w:rsidRPr="00A97486" w:rsidRDefault="00057701" w:rsidP="00057701">
            <w:pPr>
              <w:jc w:val="center"/>
              <w:rPr>
                <w:szCs w:val="21"/>
              </w:rPr>
            </w:pPr>
            <w:r w:rsidRPr="00A97486">
              <w:rPr>
                <w:noProof/>
              </w:rPr>
              <w:drawing>
                <wp:inline distT="0" distB="0" distL="0" distR="0" wp14:anchorId="35C26D27" wp14:editId="7EE2381F">
                  <wp:extent cx="811530" cy="1200501"/>
                  <wp:effectExtent l="0" t="0" r="0" b="0"/>
                  <wp:docPr id="263873" name="图片 263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0" cstate="print">
                            <a:extLst>
                              <a:ext uri="{28A0092B-C50C-407E-A947-70E740481C1C}">
                                <a14:useLocalDpi xmlns:a14="http://schemas.microsoft.com/office/drawing/2010/main" val="0"/>
                              </a:ext>
                            </a:extLst>
                          </a:blip>
                          <a:srcRect b="16573"/>
                          <a:stretch/>
                        </pic:blipFill>
                        <pic:spPr bwMode="auto">
                          <a:xfrm>
                            <a:off x="0" y="0"/>
                            <a:ext cx="812102" cy="1201347"/>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EA3F71" w:rsidRPr="00A97486" w:rsidTr="00EA3F71">
        <w:trPr>
          <w:jc w:val="center"/>
        </w:trPr>
        <w:tc>
          <w:tcPr>
            <w:tcW w:w="423" w:type="dxa"/>
            <w:shd w:val="clear" w:color="auto" w:fill="auto"/>
          </w:tcPr>
          <w:p w:rsidR="00EA3F71" w:rsidRPr="00A97486" w:rsidRDefault="00EA3F71" w:rsidP="00DC4603">
            <w:pPr>
              <w:numPr>
                <w:ilvl w:val="0"/>
                <w:numId w:val="73"/>
              </w:numPr>
              <w:spacing w:line="360" w:lineRule="auto"/>
              <w:rPr>
                <w:rFonts w:ascii="宋体" w:hAnsi="宋体"/>
                <w:szCs w:val="21"/>
              </w:rPr>
            </w:pPr>
          </w:p>
        </w:tc>
        <w:tc>
          <w:tcPr>
            <w:tcW w:w="1396" w:type="dxa"/>
            <w:shd w:val="clear" w:color="auto" w:fill="auto"/>
          </w:tcPr>
          <w:p w:rsidR="00EA3F71" w:rsidRPr="00A97486" w:rsidRDefault="00EA3F71" w:rsidP="00EA3F71">
            <w:pPr>
              <w:spacing w:line="360" w:lineRule="auto"/>
              <w:rPr>
                <w:szCs w:val="21"/>
              </w:rPr>
            </w:pPr>
            <w:r w:rsidRPr="00A97486">
              <w:rPr>
                <w:rFonts w:hint="eastAsia"/>
                <w:szCs w:val="21"/>
              </w:rPr>
              <w:t>减震器</w:t>
            </w:r>
          </w:p>
        </w:tc>
        <w:tc>
          <w:tcPr>
            <w:tcW w:w="7521" w:type="dxa"/>
            <w:gridSpan w:val="3"/>
            <w:shd w:val="clear" w:color="auto" w:fill="auto"/>
          </w:tcPr>
          <w:p w:rsidR="00EA3F71" w:rsidRPr="00A97486" w:rsidRDefault="00EA3F71" w:rsidP="00EA3F71">
            <w:pPr>
              <w:rPr>
                <w:szCs w:val="21"/>
              </w:rPr>
            </w:pPr>
            <w:r w:rsidRPr="00A97486">
              <w:rPr>
                <w:rFonts w:hint="eastAsia"/>
                <w:szCs w:val="21"/>
              </w:rPr>
              <w:t>检查压缩机减震器，如有变形、老化或损坏，则更换</w:t>
            </w:r>
          </w:p>
          <w:p w:rsidR="00057701" w:rsidRPr="00A97486" w:rsidRDefault="00057701" w:rsidP="00057701">
            <w:pPr>
              <w:jc w:val="center"/>
              <w:rPr>
                <w:szCs w:val="21"/>
              </w:rPr>
            </w:pPr>
            <w:r w:rsidRPr="00A97486">
              <w:rPr>
                <w:noProof/>
              </w:rPr>
              <w:drawing>
                <wp:inline distT="0" distB="0" distL="0" distR="0" wp14:anchorId="27321EAC" wp14:editId="48CF638E">
                  <wp:extent cx="1881718" cy="1440000"/>
                  <wp:effectExtent l="0" t="0" r="0" b="0"/>
                  <wp:docPr id="263874" name="图片 1" descr="20161018_134703">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423603C0-1C9F-42FB-80A3-E1259486D92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947" name="图片 1" descr="20161018_134703">
                            <a:extLst>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423603C0-1C9F-42FB-80A3-E1259486D92E}"/>
                              </a:ext>
                            </a:extLst>
                          </pic:cNvPr>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1881718" cy="1440000"/>
                          </a:xfrm>
                          <a:prstGeom prst="rect">
                            <a:avLst/>
                          </a:prstGeom>
                          <a:noFill/>
                          <a:ln>
                            <a:noFill/>
                          </a:ln>
                          <a:extLst/>
                        </pic:spPr>
                      </pic:pic>
                    </a:graphicData>
                  </a:graphic>
                </wp:inline>
              </w:drawing>
            </w:r>
          </w:p>
        </w:tc>
      </w:tr>
      <w:tr w:rsidR="00EA3F71" w:rsidRPr="00A97486" w:rsidTr="00EA3F71">
        <w:trPr>
          <w:jc w:val="center"/>
        </w:trPr>
        <w:tc>
          <w:tcPr>
            <w:tcW w:w="423" w:type="dxa"/>
            <w:shd w:val="clear" w:color="auto" w:fill="auto"/>
          </w:tcPr>
          <w:p w:rsidR="00EA3F71" w:rsidRPr="00A97486" w:rsidRDefault="00EA3F71" w:rsidP="00DC4603">
            <w:pPr>
              <w:numPr>
                <w:ilvl w:val="0"/>
                <w:numId w:val="73"/>
              </w:numPr>
              <w:spacing w:line="360" w:lineRule="auto"/>
              <w:rPr>
                <w:rFonts w:ascii="宋体" w:hAnsi="宋体"/>
                <w:szCs w:val="21"/>
              </w:rPr>
            </w:pPr>
          </w:p>
        </w:tc>
        <w:tc>
          <w:tcPr>
            <w:tcW w:w="1396" w:type="dxa"/>
            <w:shd w:val="clear" w:color="auto" w:fill="auto"/>
          </w:tcPr>
          <w:p w:rsidR="00EA3F71" w:rsidRPr="00A97486" w:rsidRDefault="00EA3F71" w:rsidP="00EA3F71">
            <w:pPr>
              <w:spacing w:line="360" w:lineRule="auto"/>
              <w:rPr>
                <w:szCs w:val="21"/>
              </w:rPr>
            </w:pPr>
            <w:r w:rsidRPr="00A97486">
              <w:rPr>
                <w:rFonts w:hint="eastAsia"/>
                <w:szCs w:val="21"/>
              </w:rPr>
              <w:t>风阀执行器</w:t>
            </w:r>
          </w:p>
        </w:tc>
        <w:tc>
          <w:tcPr>
            <w:tcW w:w="7521" w:type="dxa"/>
            <w:gridSpan w:val="3"/>
            <w:shd w:val="clear" w:color="auto" w:fill="auto"/>
          </w:tcPr>
          <w:p w:rsidR="00EA3F71" w:rsidRPr="00A97486" w:rsidRDefault="00EA3F71" w:rsidP="00EA3F71">
            <w:pPr>
              <w:rPr>
                <w:szCs w:val="21"/>
              </w:rPr>
            </w:pPr>
            <w:r w:rsidRPr="00A97486">
              <w:rPr>
                <w:rFonts w:hint="eastAsia"/>
                <w:szCs w:val="21"/>
              </w:rPr>
              <w:t>检查风阀执行器功能，如有损坏，进行修理或更换</w:t>
            </w:r>
          </w:p>
          <w:p w:rsidR="00255230" w:rsidRPr="00A97486" w:rsidRDefault="00255230" w:rsidP="00255230">
            <w:pPr>
              <w:jc w:val="center"/>
              <w:rPr>
                <w:szCs w:val="21"/>
              </w:rPr>
            </w:pPr>
            <w:r w:rsidRPr="00A97486">
              <w:rPr>
                <w:noProof/>
              </w:rPr>
              <w:drawing>
                <wp:inline distT="0" distB="0" distL="0" distR="0" wp14:anchorId="05E9CF9E" wp14:editId="75CE814A">
                  <wp:extent cx="3101009" cy="1447800"/>
                  <wp:effectExtent l="0" t="0" r="0" b="0"/>
                  <wp:docPr id="263875" name="图片 1" descr="1">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E944B188-9C6E-4B8C-A8E0-0005514EF64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005" name="图片 1" descr="1">
                            <a:extLst>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E944B188-9C6E-4B8C-A8E0-0005514EF648}"/>
                              </a:ext>
                            </a:extLst>
                          </pic:cNvPr>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116420" cy="1454995"/>
                          </a:xfrm>
                          <a:prstGeom prst="rect">
                            <a:avLst/>
                          </a:prstGeom>
                          <a:noFill/>
                          <a:ln>
                            <a:noFill/>
                          </a:ln>
                          <a:extLst/>
                        </pic:spPr>
                      </pic:pic>
                    </a:graphicData>
                  </a:graphic>
                </wp:inline>
              </w:drawing>
            </w:r>
          </w:p>
        </w:tc>
      </w:tr>
      <w:tr w:rsidR="00EA3F71" w:rsidRPr="00A97486" w:rsidTr="00EA3F71">
        <w:trPr>
          <w:jc w:val="center"/>
        </w:trPr>
        <w:tc>
          <w:tcPr>
            <w:tcW w:w="423" w:type="dxa"/>
            <w:shd w:val="clear" w:color="auto" w:fill="auto"/>
          </w:tcPr>
          <w:p w:rsidR="00EA3F71" w:rsidRPr="00A97486" w:rsidRDefault="00EA3F71" w:rsidP="00DC4603">
            <w:pPr>
              <w:numPr>
                <w:ilvl w:val="0"/>
                <w:numId w:val="73"/>
              </w:numPr>
              <w:spacing w:line="360" w:lineRule="auto"/>
              <w:rPr>
                <w:rFonts w:ascii="宋体" w:hAnsi="宋体"/>
                <w:szCs w:val="21"/>
              </w:rPr>
            </w:pPr>
          </w:p>
        </w:tc>
        <w:tc>
          <w:tcPr>
            <w:tcW w:w="1396" w:type="dxa"/>
            <w:shd w:val="clear" w:color="auto" w:fill="auto"/>
          </w:tcPr>
          <w:p w:rsidR="00EA3F71" w:rsidRPr="00A97486" w:rsidRDefault="00EA3F71" w:rsidP="00EA3F71">
            <w:pPr>
              <w:spacing w:line="360" w:lineRule="auto"/>
              <w:rPr>
                <w:szCs w:val="21"/>
              </w:rPr>
            </w:pPr>
            <w:r w:rsidRPr="00A97486">
              <w:rPr>
                <w:rFonts w:hint="eastAsia"/>
                <w:szCs w:val="21"/>
              </w:rPr>
              <w:t>检查温度传感器</w:t>
            </w:r>
          </w:p>
        </w:tc>
        <w:tc>
          <w:tcPr>
            <w:tcW w:w="7521" w:type="dxa"/>
            <w:gridSpan w:val="3"/>
            <w:shd w:val="clear" w:color="auto" w:fill="auto"/>
          </w:tcPr>
          <w:p w:rsidR="00EA3F71" w:rsidRPr="00A97486" w:rsidRDefault="00EA3F71" w:rsidP="00EA3F71">
            <w:pPr>
              <w:rPr>
                <w:szCs w:val="21"/>
              </w:rPr>
            </w:pPr>
            <w:r w:rsidRPr="00A97486">
              <w:rPr>
                <w:rFonts w:hint="eastAsia"/>
                <w:szCs w:val="21"/>
              </w:rPr>
              <w:t>检查温度传感器是否损坏，如果损坏，则进行更换</w:t>
            </w:r>
          </w:p>
        </w:tc>
      </w:tr>
      <w:tr w:rsidR="00EA3F71" w:rsidRPr="00A97486" w:rsidTr="00EA3F71">
        <w:trPr>
          <w:jc w:val="center"/>
        </w:trPr>
        <w:tc>
          <w:tcPr>
            <w:tcW w:w="423" w:type="dxa"/>
            <w:shd w:val="clear" w:color="auto" w:fill="auto"/>
          </w:tcPr>
          <w:p w:rsidR="00EA3F71" w:rsidRPr="00A97486" w:rsidRDefault="00EA3F71" w:rsidP="00DC4603">
            <w:pPr>
              <w:numPr>
                <w:ilvl w:val="0"/>
                <w:numId w:val="73"/>
              </w:numPr>
              <w:spacing w:line="360" w:lineRule="auto"/>
              <w:rPr>
                <w:rFonts w:ascii="宋体" w:hAnsi="宋体"/>
                <w:szCs w:val="21"/>
              </w:rPr>
            </w:pPr>
          </w:p>
        </w:tc>
        <w:tc>
          <w:tcPr>
            <w:tcW w:w="1396" w:type="dxa"/>
            <w:shd w:val="clear" w:color="auto" w:fill="auto"/>
          </w:tcPr>
          <w:p w:rsidR="00EA3F71" w:rsidRPr="00A97486" w:rsidRDefault="00EA3F71" w:rsidP="00EA3F71">
            <w:pPr>
              <w:spacing w:line="360" w:lineRule="auto"/>
              <w:rPr>
                <w:szCs w:val="21"/>
              </w:rPr>
            </w:pPr>
            <w:r w:rsidRPr="00A97486">
              <w:rPr>
                <w:rFonts w:hint="eastAsia"/>
                <w:szCs w:val="21"/>
              </w:rPr>
              <w:t>高压开关</w:t>
            </w:r>
          </w:p>
        </w:tc>
        <w:tc>
          <w:tcPr>
            <w:tcW w:w="7521" w:type="dxa"/>
            <w:gridSpan w:val="3"/>
            <w:shd w:val="clear" w:color="auto" w:fill="auto"/>
          </w:tcPr>
          <w:p w:rsidR="00EA3F71" w:rsidRPr="00A97486" w:rsidRDefault="00EA3F71" w:rsidP="00EA3F71">
            <w:pPr>
              <w:rPr>
                <w:szCs w:val="21"/>
              </w:rPr>
            </w:pPr>
            <w:r w:rsidRPr="00A97486">
              <w:rPr>
                <w:rFonts w:hint="eastAsia"/>
                <w:szCs w:val="21"/>
              </w:rPr>
              <w:t>检查高压开关是否损坏，如果损坏，则进行更换</w:t>
            </w:r>
          </w:p>
          <w:p w:rsidR="00255230" w:rsidRPr="00A97486" w:rsidRDefault="00255230" w:rsidP="00255230">
            <w:pPr>
              <w:jc w:val="center"/>
              <w:rPr>
                <w:szCs w:val="21"/>
              </w:rPr>
            </w:pPr>
            <w:r w:rsidRPr="00A97486">
              <w:rPr>
                <w:noProof/>
              </w:rPr>
              <w:drawing>
                <wp:inline distT="0" distB="0" distL="0" distR="0" wp14:anchorId="0792006C" wp14:editId="0726E1F7">
                  <wp:extent cx="1890508" cy="1159140"/>
                  <wp:effectExtent l="0" t="0" r="0" b="0"/>
                  <wp:docPr id="263876" name="图片 263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1" cstate="print">
                            <a:extLst>
                              <a:ext uri="{28A0092B-C50C-407E-A947-70E740481C1C}">
                                <a14:useLocalDpi xmlns:a14="http://schemas.microsoft.com/office/drawing/2010/main" val="0"/>
                              </a:ext>
                            </a:extLst>
                          </a:blip>
                          <a:srcRect l="34724" t="6237" r="6136" b="29465"/>
                          <a:stretch/>
                        </pic:blipFill>
                        <pic:spPr bwMode="auto">
                          <a:xfrm>
                            <a:off x="0" y="0"/>
                            <a:ext cx="1896017" cy="1162518"/>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EA3F71" w:rsidRPr="00A97486" w:rsidTr="00EA3F71">
        <w:trPr>
          <w:jc w:val="center"/>
        </w:trPr>
        <w:tc>
          <w:tcPr>
            <w:tcW w:w="423" w:type="dxa"/>
            <w:shd w:val="clear" w:color="auto" w:fill="auto"/>
          </w:tcPr>
          <w:p w:rsidR="00EA3F71" w:rsidRPr="00A97486" w:rsidRDefault="00EA3F71" w:rsidP="00DC4603">
            <w:pPr>
              <w:numPr>
                <w:ilvl w:val="0"/>
                <w:numId w:val="73"/>
              </w:numPr>
              <w:spacing w:line="360" w:lineRule="auto"/>
              <w:rPr>
                <w:rFonts w:ascii="宋体" w:hAnsi="宋体"/>
                <w:szCs w:val="21"/>
              </w:rPr>
            </w:pPr>
          </w:p>
        </w:tc>
        <w:tc>
          <w:tcPr>
            <w:tcW w:w="1396" w:type="dxa"/>
            <w:shd w:val="clear" w:color="auto" w:fill="auto"/>
          </w:tcPr>
          <w:p w:rsidR="00EA3F71" w:rsidRPr="00A97486" w:rsidRDefault="00EA3F71" w:rsidP="00EA3F71">
            <w:pPr>
              <w:spacing w:line="360" w:lineRule="auto"/>
              <w:rPr>
                <w:szCs w:val="21"/>
              </w:rPr>
            </w:pPr>
            <w:r w:rsidRPr="00A97486">
              <w:rPr>
                <w:rFonts w:hint="eastAsia"/>
                <w:szCs w:val="21"/>
              </w:rPr>
              <w:t>压力传感器</w:t>
            </w:r>
          </w:p>
        </w:tc>
        <w:tc>
          <w:tcPr>
            <w:tcW w:w="7521" w:type="dxa"/>
            <w:gridSpan w:val="3"/>
            <w:shd w:val="clear" w:color="auto" w:fill="auto"/>
          </w:tcPr>
          <w:p w:rsidR="00EA3F71" w:rsidRPr="00A97486" w:rsidRDefault="00EA3F71" w:rsidP="00EA3F71">
            <w:pPr>
              <w:rPr>
                <w:szCs w:val="21"/>
              </w:rPr>
            </w:pPr>
            <w:r w:rsidRPr="00A97486">
              <w:rPr>
                <w:rFonts w:hint="eastAsia"/>
                <w:szCs w:val="21"/>
              </w:rPr>
              <w:t>检查压力传感器是否损坏，如果损坏，则进行更换</w:t>
            </w:r>
          </w:p>
          <w:p w:rsidR="00255230" w:rsidRPr="00A97486" w:rsidRDefault="00255230" w:rsidP="00255230">
            <w:pPr>
              <w:jc w:val="center"/>
              <w:rPr>
                <w:szCs w:val="21"/>
              </w:rPr>
            </w:pPr>
            <w:r w:rsidRPr="00A97486">
              <w:rPr>
                <w:noProof/>
              </w:rPr>
              <w:drawing>
                <wp:inline distT="0" distB="0" distL="0" distR="0" wp14:anchorId="32EFC46B" wp14:editId="334EFA3D">
                  <wp:extent cx="1509041" cy="1014929"/>
                  <wp:effectExtent l="0" t="0" r="0" b="0"/>
                  <wp:docPr id="263877" name="图片 263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12" cstate="print">
                            <a:extLst>
                              <a:ext uri="{28A0092B-C50C-407E-A947-70E740481C1C}">
                                <a14:useLocalDpi xmlns:a14="http://schemas.microsoft.com/office/drawing/2010/main" val="0"/>
                              </a:ext>
                            </a:extLst>
                          </a:blip>
                          <a:srcRect l="26153" t="7800" r="14695" b="21656"/>
                          <a:stretch/>
                        </pic:blipFill>
                        <pic:spPr bwMode="auto">
                          <a:xfrm>
                            <a:off x="0" y="0"/>
                            <a:ext cx="1510373" cy="101582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EA3F71" w:rsidRPr="00A97486" w:rsidTr="00EA3F71">
        <w:trPr>
          <w:jc w:val="center"/>
        </w:trPr>
        <w:tc>
          <w:tcPr>
            <w:tcW w:w="423" w:type="dxa"/>
            <w:shd w:val="clear" w:color="auto" w:fill="auto"/>
          </w:tcPr>
          <w:p w:rsidR="00EA3F71" w:rsidRPr="00A97486" w:rsidRDefault="00EA3F71" w:rsidP="00DC4603">
            <w:pPr>
              <w:numPr>
                <w:ilvl w:val="0"/>
                <w:numId w:val="73"/>
              </w:numPr>
              <w:spacing w:line="360" w:lineRule="auto"/>
              <w:rPr>
                <w:rFonts w:ascii="宋体" w:hAnsi="宋体"/>
                <w:szCs w:val="21"/>
              </w:rPr>
            </w:pPr>
          </w:p>
        </w:tc>
        <w:tc>
          <w:tcPr>
            <w:tcW w:w="1396" w:type="dxa"/>
            <w:shd w:val="clear" w:color="auto" w:fill="auto"/>
          </w:tcPr>
          <w:p w:rsidR="00EA3F71" w:rsidRPr="00A97486" w:rsidRDefault="00EA3F71" w:rsidP="00EA3F71">
            <w:pPr>
              <w:spacing w:line="360" w:lineRule="auto"/>
              <w:rPr>
                <w:szCs w:val="21"/>
              </w:rPr>
            </w:pPr>
            <w:r w:rsidRPr="00A97486">
              <w:rPr>
                <w:rFonts w:hint="eastAsia"/>
                <w:szCs w:val="21"/>
              </w:rPr>
              <w:t>干燥过滤器</w:t>
            </w:r>
          </w:p>
        </w:tc>
        <w:tc>
          <w:tcPr>
            <w:tcW w:w="7521" w:type="dxa"/>
            <w:gridSpan w:val="3"/>
            <w:shd w:val="clear" w:color="auto" w:fill="auto"/>
          </w:tcPr>
          <w:p w:rsidR="00EA3F71" w:rsidRPr="00A97486" w:rsidRDefault="00EA3F71" w:rsidP="00EA3F71">
            <w:pPr>
              <w:rPr>
                <w:szCs w:val="21"/>
              </w:rPr>
            </w:pPr>
            <w:r w:rsidRPr="00A97486">
              <w:rPr>
                <w:rFonts w:hint="eastAsia"/>
                <w:szCs w:val="21"/>
              </w:rPr>
              <w:t>更换干燥过滤器</w:t>
            </w:r>
          </w:p>
          <w:p w:rsidR="0030410B" w:rsidRPr="00A97486" w:rsidRDefault="0030410B" w:rsidP="0030410B">
            <w:pPr>
              <w:jc w:val="center"/>
              <w:rPr>
                <w:szCs w:val="21"/>
              </w:rPr>
            </w:pPr>
            <w:r w:rsidRPr="00A97486">
              <w:rPr>
                <w:noProof/>
              </w:rPr>
              <w:drawing>
                <wp:inline distT="0" distB="0" distL="0" distR="0" wp14:anchorId="4C47BDCA" wp14:editId="7748BE07">
                  <wp:extent cx="1688233" cy="1144403"/>
                  <wp:effectExtent l="0" t="0" r="0" b="0"/>
                  <wp:docPr id="263878" name="图片 263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14" cstate="print">
                            <a:extLst>
                              <a:ext uri="{28A0092B-C50C-407E-A947-70E740481C1C}">
                                <a14:useLocalDpi xmlns:a14="http://schemas.microsoft.com/office/drawing/2010/main" val="0"/>
                              </a:ext>
                            </a:extLst>
                          </a:blip>
                          <a:srcRect l="17145" t="12470" r="16707" b="8020"/>
                          <a:stretch/>
                        </pic:blipFill>
                        <pic:spPr bwMode="auto">
                          <a:xfrm>
                            <a:off x="0" y="0"/>
                            <a:ext cx="1689022" cy="1144938"/>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EA3F71" w:rsidRPr="00A97486" w:rsidTr="00EA3F71">
        <w:trPr>
          <w:jc w:val="center"/>
        </w:trPr>
        <w:tc>
          <w:tcPr>
            <w:tcW w:w="423" w:type="dxa"/>
            <w:shd w:val="clear" w:color="auto" w:fill="auto"/>
          </w:tcPr>
          <w:p w:rsidR="00EA3F71" w:rsidRPr="00A97486" w:rsidRDefault="00EA3F71" w:rsidP="00DC4603">
            <w:pPr>
              <w:numPr>
                <w:ilvl w:val="0"/>
                <w:numId w:val="73"/>
              </w:numPr>
              <w:spacing w:line="360" w:lineRule="auto"/>
              <w:rPr>
                <w:rFonts w:ascii="宋体" w:hAnsi="宋体"/>
                <w:szCs w:val="21"/>
              </w:rPr>
            </w:pPr>
          </w:p>
        </w:tc>
        <w:tc>
          <w:tcPr>
            <w:tcW w:w="1396" w:type="dxa"/>
            <w:shd w:val="clear" w:color="auto" w:fill="auto"/>
          </w:tcPr>
          <w:p w:rsidR="00EA3F71" w:rsidRPr="00A97486" w:rsidRDefault="00EA3F71" w:rsidP="00EA3F71">
            <w:pPr>
              <w:spacing w:line="360" w:lineRule="auto"/>
              <w:rPr>
                <w:szCs w:val="21"/>
              </w:rPr>
            </w:pPr>
            <w:r w:rsidRPr="00A97486">
              <w:rPr>
                <w:rFonts w:hint="eastAsia"/>
                <w:szCs w:val="21"/>
              </w:rPr>
              <w:t>视液镜</w:t>
            </w:r>
          </w:p>
        </w:tc>
        <w:tc>
          <w:tcPr>
            <w:tcW w:w="7521" w:type="dxa"/>
            <w:gridSpan w:val="3"/>
            <w:shd w:val="clear" w:color="auto" w:fill="auto"/>
          </w:tcPr>
          <w:p w:rsidR="00EA3F71" w:rsidRPr="00A97486" w:rsidRDefault="00EA3F71" w:rsidP="00EA3F71">
            <w:pPr>
              <w:rPr>
                <w:szCs w:val="21"/>
              </w:rPr>
            </w:pPr>
            <w:r w:rsidRPr="00A97486">
              <w:rPr>
                <w:rFonts w:hint="eastAsia"/>
                <w:szCs w:val="21"/>
              </w:rPr>
              <w:t>检查视液镜，如果损坏，则进行更换</w:t>
            </w:r>
          </w:p>
        </w:tc>
      </w:tr>
      <w:tr w:rsidR="00EA3F71" w:rsidRPr="00A97486" w:rsidTr="00EA3F71">
        <w:trPr>
          <w:jc w:val="center"/>
        </w:trPr>
        <w:tc>
          <w:tcPr>
            <w:tcW w:w="423" w:type="dxa"/>
            <w:shd w:val="clear" w:color="auto" w:fill="auto"/>
          </w:tcPr>
          <w:p w:rsidR="00EA3F71" w:rsidRPr="00A97486" w:rsidRDefault="00EA3F71" w:rsidP="00DC4603">
            <w:pPr>
              <w:numPr>
                <w:ilvl w:val="0"/>
                <w:numId w:val="73"/>
              </w:numPr>
              <w:spacing w:line="360" w:lineRule="auto"/>
              <w:rPr>
                <w:rFonts w:ascii="宋体" w:hAnsi="宋体"/>
                <w:szCs w:val="21"/>
              </w:rPr>
            </w:pPr>
          </w:p>
        </w:tc>
        <w:tc>
          <w:tcPr>
            <w:tcW w:w="1396" w:type="dxa"/>
            <w:shd w:val="clear" w:color="auto" w:fill="auto"/>
            <w:vAlign w:val="center"/>
          </w:tcPr>
          <w:p w:rsidR="00EA3F71" w:rsidRPr="00A97486" w:rsidRDefault="00EA3F71" w:rsidP="00EA3F71">
            <w:pPr>
              <w:rPr>
                <w:szCs w:val="21"/>
              </w:rPr>
            </w:pPr>
            <w:r w:rsidRPr="00A97486">
              <w:rPr>
                <w:szCs w:val="21"/>
              </w:rPr>
              <w:t>减震器</w:t>
            </w:r>
          </w:p>
        </w:tc>
        <w:tc>
          <w:tcPr>
            <w:tcW w:w="7521" w:type="dxa"/>
            <w:gridSpan w:val="3"/>
            <w:shd w:val="clear" w:color="auto" w:fill="auto"/>
          </w:tcPr>
          <w:p w:rsidR="00EA3F71" w:rsidRPr="00A97486" w:rsidRDefault="00EA3F71" w:rsidP="00EA3F71">
            <w:pPr>
              <w:rPr>
                <w:szCs w:val="21"/>
              </w:rPr>
            </w:pPr>
            <w:r w:rsidRPr="00A97486">
              <w:rPr>
                <w:rFonts w:hint="eastAsia"/>
                <w:szCs w:val="21"/>
              </w:rPr>
              <w:t>检查减震器，如果损坏，则进行更换</w:t>
            </w:r>
          </w:p>
        </w:tc>
      </w:tr>
      <w:tr w:rsidR="00EA3F71" w:rsidRPr="00A97486" w:rsidTr="00EA3F71">
        <w:trPr>
          <w:jc w:val="center"/>
        </w:trPr>
        <w:tc>
          <w:tcPr>
            <w:tcW w:w="423" w:type="dxa"/>
            <w:shd w:val="clear" w:color="auto" w:fill="auto"/>
          </w:tcPr>
          <w:p w:rsidR="00EA3F71" w:rsidRPr="00A97486" w:rsidRDefault="00EA3F71" w:rsidP="00DC4603">
            <w:pPr>
              <w:numPr>
                <w:ilvl w:val="0"/>
                <w:numId w:val="73"/>
              </w:numPr>
              <w:spacing w:line="360" w:lineRule="auto"/>
              <w:rPr>
                <w:rFonts w:ascii="宋体" w:hAnsi="宋体"/>
                <w:szCs w:val="21"/>
              </w:rPr>
            </w:pPr>
          </w:p>
        </w:tc>
        <w:tc>
          <w:tcPr>
            <w:tcW w:w="1396" w:type="dxa"/>
            <w:shd w:val="clear" w:color="auto" w:fill="auto"/>
            <w:vAlign w:val="center"/>
          </w:tcPr>
          <w:p w:rsidR="00EA3F71" w:rsidRPr="00A97486" w:rsidRDefault="00EA3F71" w:rsidP="00EA3F71">
            <w:pPr>
              <w:rPr>
                <w:szCs w:val="21"/>
              </w:rPr>
            </w:pPr>
            <w:r w:rsidRPr="00A97486">
              <w:rPr>
                <w:szCs w:val="21"/>
              </w:rPr>
              <w:t>连接器插</w:t>
            </w:r>
            <w:r w:rsidRPr="00A97486">
              <w:rPr>
                <w:rFonts w:hint="eastAsia"/>
                <w:szCs w:val="21"/>
              </w:rPr>
              <w:t>座</w:t>
            </w:r>
          </w:p>
        </w:tc>
        <w:tc>
          <w:tcPr>
            <w:tcW w:w="7521" w:type="dxa"/>
            <w:gridSpan w:val="3"/>
            <w:shd w:val="clear" w:color="auto" w:fill="auto"/>
          </w:tcPr>
          <w:p w:rsidR="00EA3F71" w:rsidRPr="00A97486" w:rsidRDefault="00EA3F71" w:rsidP="00EA3F71">
            <w:pPr>
              <w:rPr>
                <w:szCs w:val="21"/>
              </w:rPr>
            </w:pPr>
            <w:r w:rsidRPr="00A97486">
              <w:rPr>
                <w:rFonts w:hint="eastAsia"/>
                <w:szCs w:val="21"/>
              </w:rPr>
              <w:t>检查连接器插座，如果损坏，则进行更换</w:t>
            </w:r>
          </w:p>
          <w:p w:rsidR="0030410B" w:rsidRPr="00A97486" w:rsidRDefault="0030410B" w:rsidP="00EA3F71">
            <w:pPr>
              <w:rPr>
                <w:szCs w:val="21"/>
              </w:rPr>
            </w:pPr>
            <w:r w:rsidRPr="00A97486">
              <w:rPr>
                <w:noProof/>
              </w:rPr>
              <w:drawing>
                <wp:inline distT="0" distB="0" distL="0" distR="0" wp14:anchorId="6874DD3F" wp14:editId="6658B584">
                  <wp:extent cx="1800751" cy="1235666"/>
                  <wp:effectExtent l="0" t="0" r="0" b="0"/>
                  <wp:docPr id="263879" name="图片 263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a:srcRect l="6786" t="17762"/>
                          <a:stretch/>
                        </pic:blipFill>
                        <pic:spPr bwMode="auto">
                          <a:xfrm>
                            <a:off x="0" y="0"/>
                            <a:ext cx="1816062" cy="1246172"/>
                          </a:xfrm>
                          <a:prstGeom prst="rect">
                            <a:avLst/>
                          </a:prstGeom>
                          <a:ln>
                            <a:noFill/>
                          </a:ln>
                          <a:extLst>
                            <a:ext uri="{53640926-AAD7-44D8-BBD7-CCE9431645EC}">
                              <a14:shadowObscured xmlns:a14="http://schemas.microsoft.com/office/drawing/2010/main"/>
                            </a:ext>
                          </a:extLst>
                        </pic:spPr>
                      </pic:pic>
                    </a:graphicData>
                  </a:graphic>
                </wp:inline>
              </w:drawing>
            </w:r>
            <w:r w:rsidRPr="00A97486">
              <w:rPr>
                <w:rFonts w:hint="eastAsia"/>
                <w:szCs w:val="21"/>
              </w:rPr>
              <w:t xml:space="preserve"> </w:t>
            </w:r>
            <w:r w:rsidRPr="00A97486">
              <w:rPr>
                <w:szCs w:val="21"/>
              </w:rPr>
              <w:t xml:space="preserve"> </w:t>
            </w:r>
            <w:r w:rsidRPr="00A97486">
              <w:rPr>
                <w:noProof/>
              </w:rPr>
              <w:drawing>
                <wp:inline distT="0" distB="0" distL="0" distR="0" wp14:anchorId="508DAA63" wp14:editId="65CE6DD5">
                  <wp:extent cx="1705731" cy="1231982"/>
                  <wp:effectExtent l="0" t="0" r="0" b="0"/>
                  <wp:docPr id="263880" name="图片 263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a:srcRect l="8191" t="14419" r="4575" b="7619"/>
                          <a:stretch/>
                        </pic:blipFill>
                        <pic:spPr bwMode="auto">
                          <a:xfrm>
                            <a:off x="0" y="0"/>
                            <a:ext cx="1729807" cy="1249371"/>
                          </a:xfrm>
                          <a:prstGeom prst="rect">
                            <a:avLst/>
                          </a:prstGeom>
                          <a:ln>
                            <a:noFill/>
                          </a:ln>
                          <a:extLst>
                            <a:ext uri="{53640926-AAD7-44D8-BBD7-CCE9431645EC}">
                              <a14:shadowObscured xmlns:a14="http://schemas.microsoft.com/office/drawing/2010/main"/>
                            </a:ext>
                          </a:extLst>
                        </pic:spPr>
                      </pic:pic>
                    </a:graphicData>
                  </a:graphic>
                </wp:inline>
              </w:drawing>
            </w:r>
          </w:p>
        </w:tc>
      </w:tr>
      <w:tr w:rsidR="00EA3F71" w:rsidRPr="00A97486" w:rsidTr="00EA3F71">
        <w:trPr>
          <w:jc w:val="center"/>
        </w:trPr>
        <w:tc>
          <w:tcPr>
            <w:tcW w:w="423" w:type="dxa"/>
            <w:shd w:val="clear" w:color="auto" w:fill="auto"/>
          </w:tcPr>
          <w:p w:rsidR="00EA3F71" w:rsidRPr="00A97486" w:rsidRDefault="00EA3F71" w:rsidP="00DC4603">
            <w:pPr>
              <w:numPr>
                <w:ilvl w:val="0"/>
                <w:numId w:val="73"/>
              </w:numPr>
              <w:spacing w:line="360" w:lineRule="auto"/>
              <w:rPr>
                <w:rFonts w:ascii="宋体" w:hAnsi="宋体"/>
                <w:szCs w:val="21"/>
              </w:rPr>
            </w:pPr>
          </w:p>
        </w:tc>
        <w:tc>
          <w:tcPr>
            <w:tcW w:w="1396" w:type="dxa"/>
            <w:shd w:val="clear" w:color="auto" w:fill="auto"/>
            <w:vAlign w:val="center"/>
          </w:tcPr>
          <w:p w:rsidR="00EA3F71" w:rsidRPr="00A97486" w:rsidRDefault="00EA3F71" w:rsidP="00EA3F71">
            <w:pPr>
              <w:rPr>
                <w:szCs w:val="21"/>
              </w:rPr>
            </w:pPr>
            <w:r w:rsidRPr="00A97486">
              <w:rPr>
                <w:szCs w:val="21"/>
              </w:rPr>
              <w:t>送风口密封垫</w:t>
            </w:r>
          </w:p>
        </w:tc>
        <w:tc>
          <w:tcPr>
            <w:tcW w:w="7521" w:type="dxa"/>
            <w:gridSpan w:val="3"/>
            <w:shd w:val="clear" w:color="auto" w:fill="auto"/>
          </w:tcPr>
          <w:p w:rsidR="00EA3F71" w:rsidRPr="00A97486" w:rsidRDefault="00EA3F71" w:rsidP="00EA3F71">
            <w:pPr>
              <w:rPr>
                <w:szCs w:val="21"/>
              </w:rPr>
            </w:pPr>
            <w:r w:rsidRPr="00A97486">
              <w:rPr>
                <w:rFonts w:hint="eastAsia"/>
                <w:szCs w:val="21"/>
              </w:rPr>
              <w:t>检查送风口密封垫是否损坏，如果损坏，则更换</w:t>
            </w:r>
          </w:p>
        </w:tc>
      </w:tr>
      <w:tr w:rsidR="00EA3F71" w:rsidRPr="00A97486" w:rsidTr="00EA3F71">
        <w:trPr>
          <w:jc w:val="center"/>
        </w:trPr>
        <w:tc>
          <w:tcPr>
            <w:tcW w:w="423" w:type="dxa"/>
            <w:shd w:val="clear" w:color="auto" w:fill="auto"/>
          </w:tcPr>
          <w:p w:rsidR="00EA3F71" w:rsidRPr="00A97486" w:rsidRDefault="00EA3F71" w:rsidP="00DC4603">
            <w:pPr>
              <w:numPr>
                <w:ilvl w:val="0"/>
                <w:numId w:val="73"/>
              </w:numPr>
              <w:spacing w:line="360" w:lineRule="auto"/>
              <w:rPr>
                <w:rFonts w:ascii="宋体" w:hAnsi="宋体"/>
                <w:szCs w:val="21"/>
              </w:rPr>
            </w:pPr>
          </w:p>
        </w:tc>
        <w:tc>
          <w:tcPr>
            <w:tcW w:w="1396" w:type="dxa"/>
            <w:shd w:val="clear" w:color="auto" w:fill="auto"/>
            <w:vAlign w:val="center"/>
          </w:tcPr>
          <w:p w:rsidR="00EA3F71" w:rsidRPr="00A97486" w:rsidRDefault="00EA3F71" w:rsidP="00EA3F71">
            <w:pPr>
              <w:rPr>
                <w:szCs w:val="21"/>
              </w:rPr>
            </w:pPr>
            <w:r w:rsidRPr="00A97486">
              <w:rPr>
                <w:szCs w:val="21"/>
              </w:rPr>
              <w:t>回风口密封垫</w:t>
            </w:r>
          </w:p>
        </w:tc>
        <w:tc>
          <w:tcPr>
            <w:tcW w:w="7521" w:type="dxa"/>
            <w:gridSpan w:val="3"/>
            <w:shd w:val="clear" w:color="auto" w:fill="auto"/>
          </w:tcPr>
          <w:p w:rsidR="00EA3F71" w:rsidRPr="00A97486" w:rsidRDefault="00EA3F71" w:rsidP="00EA3F71">
            <w:pPr>
              <w:rPr>
                <w:szCs w:val="21"/>
              </w:rPr>
            </w:pPr>
            <w:r w:rsidRPr="00A97486">
              <w:rPr>
                <w:rFonts w:hint="eastAsia"/>
                <w:szCs w:val="21"/>
              </w:rPr>
              <w:t>检查回风口密封垫是否损坏，如果损坏，则更换</w:t>
            </w:r>
          </w:p>
        </w:tc>
      </w:tr>
      <w:tr w:rsidR="00EA3F71" w:rsidRPr="00A97486" w:rsidTr="00EA3F71">
        <w:trPr>
          <w:jc w:val="center"/>
        </w:trPr>
        <w:tc>
          <w:tcPr>
            <w:tcW w:w="423" w:type="dxa"/>
            <w:shd w:val="clear" w:color="auto" w:fill="auto"/>
          </w:tcPr>
          <w:p w:rsidR="00EA3F71" w:rsidRPr="00A97486" w:rsidRDefault="00EA3F71" w:rsidP="00DC4603">
            <w:pPr>
              <w:numPr>
                <w:ilvl w:val="0"/>
                <w:numId w:val="73"/>
              </w:numPr>
              <w:spacing w:line="360" w:lineRule="auto"/>
              <w:rPr>
                <w:rFonts w:ascii="宋体" w:hAnsi="宋体"/>
                <w:szCs w:val="21"/>
              </w:rPr>
            </w:pPr>
          </w:p>
        </w:tc>
        <w:tc>
          <w:tcPr>
            <w:tcW w:w="1396" w:type="dxa"/>
            <w:shd w:val="clear" w:color="auto" w:fill="auto"/>
            <w:vAlign w:val="center"/>
          </w:tcPr>
          <w:p w:rsidR="00EA3F71" w:rsidRPr="00A97486" w:rsidRDefault="00EA3F71" w:rsidP="00EA3F71">
            <w:pPr>
              <w:rPr>
                <w:szCs w:val="21"/>
              </w:rPr>
            </w:pPr>
            <w:r w:rsidRPr="00A97486">
              <w:rPr>
                <w:szCs w:val="21"/>
              </w:rPr>
              <w:t>新风过滤网</w:t>
            </w:r>
          </w:p>
        </w:tc>
        <w:tc>
          <w:tcPr>
            <w:tcW w:w="7521" w:type="dxa"/>
            <w:gridSpan w:val="3"/>
            <w:shd w:val="clear" w:color="auto" w:fill="auto"/>
          </w:tcPr>
          <w:p w:rsidR="00EA3F71" w:rsidRPr="00A97486" w:rsidRDefault="00EA3F71" w:rsidP="00EA3F71">
            <w:pPr>
              <w:rPr>
                <w:szCs w:val="21"/>
              </w:rPr>
            </w:pPr>
            <w:r w:rsidRPr="00A97486">
              <w:rPr>
                <w:rFonts w:hint="eastAsia"/>
                <w:szCs w:val="21"/>
              </w:rPr>
              <w:t>检查新风滤网，如果损坏，则进行更换</w:t>
            </w:r>
          </w:p>
          <w:p w:rsidR="0030410B" w:rsidRPr="00A97486" w:rsidRDefault="0030410B" w:rsidP="0030410B">
            <w:pPr>
              <w:jc w:val="center"/>
              <w:rPr>
                <w:szCs w:val="21"/>
              </w:rPr>
            </w:pPr>
            <w:r w:rsidRPr="00A97486">
              <w:rPr>
                <w:noProof/>
              </w:rPr>
              <w:drawing>
                <wp:inline distT="0" distB="0" distL="0" distR="0" wp14:anchorId="0EB4DD08" wp14:editId="4B903108">
                  <wp:extent cx="2533606" cy="1429315"/>
                  <wp:effectExtent l="0" t="0" r="0" b="0"/>
                  <wp:docPr id="263881" name="图片 263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2540281" cy="1433080"/>
                          </a:xfrm>
                          <a:prstGeom prst="rect">
                            <a:avLst/>
                          </a:prstGeom>
                          <a:noFill/>
                          <a:ln>
                            <a:noFill/>
                          </a:ln>
                        </pic:spPr>
                      </pic:pic>
                    </a:graphicData>
                  </a:graphic>
                </wp:inline>
              </w:drawing>
            </w:r>
          </w:p>
        </w:tc>
      </w:tr>
      <w:tr w:rsidR="00EA3F71" w:rsidRPr="00A97486" w:rsidTr="00EA3F71">
        <w:trPr>
          <w:jc w:val="center"/>
        </w:trPr>
        <w:tc>
          <w:tcPr>
            <w:tcW w:w="423" w:type="dxa"/>
            <w:shd w:val="clear" w:color="auto" w:fill="auto"/>
          </w:tcPr>
          <w:p w:rsidR="00EA3F71" w:rsidRPr="00A97486" w:rsidRDefault="00EA3F71" w:rsidP="00DC4603">
            <w:pPr>
              <w:numPr>
                <w:ilvl w:val="0"/>
                <w:numId w:val="73"/>
              </w:numPr>
              <w:spacing w:line="360" w:lineRule="auto"/>
              <w:rPr>
                <w:rFonts w:ascii="宋体" w:hAnsi="宋体"/>
                <w:szCs w:val="21"/>
              </w:rPr>
            </w:pPr>
          </w:p>
        </w:tc>
        <w:tc>
          <w:tcPr>
            <w:tcW w:w="1396" w:type="dxa"/>
            <w:shd w:val="clear" w:color="auto" w:fill="auto"/>
            <w:vAlign w:val="center"/>
          </w:tcPr>
          <w:p w:rsidR="00EA3F71" w:rsidRPr="00A97486" w:rsidRDefault="00EA3F71" w:rsidP="00EA3F71">
            <w:pPr>
              <w:rPr>
                <w:szCs w:val="21"/>
              </w:rPr>
            </w:pPr>
            <w:r w:rsidRPr="00A97486">
              <w:rPr>
                <w:rFonts w:hint="eastAsia"/>
                <w:szCs w:val="21"/>
              </w:rPr>
              <w:t>混合</w:t>
            </w:r>
            <w:r w:rsidRPr="00A97486">
              <w:rPr>
                <w:szCs w:val="21"/>
              </w:rPr>
              <w:t>风过滤网</w:t>
            </w:r>
          </w:p>
        </w:tc>
        <w:tc>
          <w:tcPr>
            <w:tcW w:w="7521" w:type="dxa"/>
            <w:gridSpan w:val="3"/>
            <w:shd w:val="clear" w:color="auto" w:fill="auto"/>
          </w:tcPr>
          <w:p w:rsidR="00EA3F71" w:rsidRPr="00A97486" w:rsidRDefault="00EA3F71" w:rsidP="00EA3F71">
            <w:pPr>
              <w:rPr>
                <w:szCs w:val="21"/>
              </w:rPr>
            </w:pPr>
            <w:r w:rsidRPr="00A97486">
              <w:rPr>
                <w:rFonts w:hint="eastAsia"/>
                <w:szCs w:val="21"/>
              </w:rPr>
              <w:t>更换混合风滤芯</w:t>
            </w:r>
          </w:p>
        </w:tc>
      </w:tr>
      <w:tr w:rsidR="00EA3F71" w:rsidRPr="00A97486" w:rsidTr="00EA3F71">
        <w:trPr>
          <w:jc w:val="center"/>
        </w:trPr>
        <w:tc>
          <w:tcPr>
            <w:tcW w:w="423" w:type="dxa"/>
            <w:shd w:val="clear" w:color="auto" w:fill="auto"/>
          </w:tcPr>
          <w:p w:rsidR="00EA3F71" w:rsidRPr="00A97486" w:rsidRDefault="00EA3F71" w:rsidP="00DC4603">
            <w:pPr>
              <w:numPr>
                <w:ilvl w:val="0"/>
                <w:numId w:val="73"/>
              </w:numPr>
              <w:spacing w:line="360" w:lineRule="auto"/>
              <w:rPr>
                <w:rFonts w:ascii="宋体" w:hAnsi="宋体"/>
                <w:szCs w:val="21"/>
              </w:rPr>
            </w:pPr>
          </w:p>
        </w:tc>
        <w:tc>
          <w:tcPr>
            <w:tcW w:w="1396" w:type="dxa"/>
            <w:shd w:val="clear" w:color="auto" w:fill="auto"/>
            <w:vAlign w:val="center"/>
          </w:tcPr>
          <w:p w:rsidR="00EA3F71" w:rsidRPr="00A97486" w:rsidRDefault="00EA3F71" w:rsidP="00EA3F71">
            <w:pPr>
              <w:rPr>
                <w:szCs w:val="21"/>
              </w:rPr>
            </w:pPr>
            <w:r w:rsidRPr="00A97486">
              <w:rPr>
                <w:rFonts w:hint="eastAsia"/>
                <w:szCs w:val="21"/>
              </w:rPr>
              <w:t>盖板二级锁</w:t>
            </w:r>
          </w:p>
        </w:tc>
        <w:tc>
          <w:tcPr>
            <w:tcW w:w="7521" w:type="dxa"/>
            <w:gridSpan w:val="3"/>
            <w:shd w:val="clear" w:color="auto" w:fill="auto"/>
          </w:tcPr>
          <w:p w:rsidR="00EA3F71" w:rsidRPr="00A97486" w:rsidRDefault="00EA3F71" w:rsidP="00EA3F71">
            <w:pPr>
              <w:rPr>
                <w:szCs w:val="21"/>
              </w:rPr>
            </w:pPr>
            <w:r w:rsidRPr="00A97486">
              <w:rPr>
                <w:rFonts w:hint="eastAsia"/>
                <w:szCs w:val="21"/>
              </w:rPr>
              <w:t>检查盖板二级锁是否损坏，如果损坏，则进行修理或更换</w:t>
            </w:r>
          </w:p>
          <w:p w:rsidR="0030410B" w:rsidRPr="00A97486" w:rsidRDefault="0030410B" w:rsidP="0030410B">
            <w:pPr>
              <w:jc w:val="center"/>
              <w:rPr>
                <w:szCs w:val="21"/>
              </w:rPr>
            </w:pPr>
            <w:r w:rsidRPr="00A97486">
              <w:rPr>
                <w:noProof/>
              </w:rPr>
              <w:drawing>
                <wp:inline distT="0" distB="0" distL="0" distR="0" wp14:anchorId="31350889" wp14:editId="5A95371A">
                  <wp:extent cx="3495675" cy="1876425"/>
                  <wp:effectExtent l="0" t="0" r="9525" b="9525"/>
                  <wp:docPr id="263882" name="图片 12" descr="121">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9525E46A-23D3-478C-A5B5-CC7BD0AC447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891" name="图片 12" descr="121">
                            <a:extLst>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9525E46A-23D3-478C-A5B5-CC7BD0AC4478}"/>
                              </a:ext>
                            </a:extLst>
                          </pic:cNvPr>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495675" cy="18764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tc>
      </w:tr>
      <w:tr w:rsidR="00EA3F71" w:rsidRPr="00A97486" w:rsidTr="00EA3F71">
        <w:trPr>
          <w:jc w:val="center"/>
        </w:trPr>
        <w:tc>
          <w:tcPr>
            <w:tcW w:w="423" w:type="dxa"/>
            <w:shd w:val="clear" w:color="auto" w:fill="auto"/>
          </w:tcPr>
          <w:p w:rsidR="00EA3F71" w:rsidRPr="00A97486" w:rsidRDefault="00EA3F71" w:rsidP="00DC4603">
            <w:pPr>
              <w:numPr>
                <w:ilvl w:val="0"/>
                <w:numId w:val="73"/>
              </w:numPr>
              <w:spacing w:line="360" w:lineRule="auto"/>
              <w:rPr>
                <w:rFonts w:ascii="宋体" w:hAnsi="宋体"/>
                <w:szCs w:val="21"/>
              </w:rPr>
            </w:pPr>
          </w:p>
        </w:tc>
        <w:tc>
          <w:tcPr>
            <w:tcW w:w="1396" w:type="dxa"/>
            <w:shd w:val="clear" w:color="auto" w:fill="auto"/>
            <w:vAlign w:val="center"/>
          </w:tcPr>
          <w:p w:rsidR="00EA3F71" w:rsidRPr="00A97486" w:rsidRDefault="00EA3F71" w:rsidP="00EA3F71">
            <w:pPr>
              <w:rPr>
                <w:szCs w:val="21"/>
              </w:rPr>
            </w:pPr>
            <w:r w:rsidRPr="00A97486">
              <w:rPr>
                <w:szCs w:val="21"/>
              </w:rPr>
              <w:t>保温棉</w:t>
            </w:r>
          </w:p>
        </w:tc>
        <w:tc>
          <w:tcPr>
            <w:tcW w:w="7521" w:type="dxa"/>
            <w:gridSpan w:val="3"/>
            <w:shd w:val="clear" w:color="auto" w:fill="auto"/>
          </w:tcPr>
          <w:p w:rsidR="00EA3F71" w:rsidRPr="00A97486" w:rsidRDefault="00EA3F71" w:rsidP="00EA3F71">
            <w:pPr>
              <w:rPr>
                <w:szCs w:val="21"/>
              </w:rPr>
            </w:pPr>
            <w:r w:rsidRPr="00A97486">
              <w:rPr>
                <w:rFonts w:hint="eastAsia"/>
                <w:szCs w:val="21"/>
              </w:rPr>
              <w:t>检查是否有破损，如有破损，则进行修补或更换</w:t>
            </w:r>
          </w:p>
        </w:tc>
      </w:tr>
      <w:tr w:rsidR="00EA3F71" w:rsidRPr="00A97486" w:rsidTr="00EA3F71">
        <w:trPr>
          <w:jc w:val="center"/>
        </w:trPr>
        <w:tc>
          <w:tcPr>
            <w:tcW w:w="423" w:type="dxa"/>
            <w:shd w:val="clear" w:color="auto" w:fill="auto"/>
          </w:tcPr>
          <w:p w:rsidR="00EA3F71" w:rsidRPr="00A97486" w:rsidRDefault="00EA3F71" w:rsidP="00DC4603">
            <w:pPr>
              <w:numPr>
                <w:ilvl w:val="0"/>
                <w:numId w:val="73"/>
              </w:numPr>
              <w:spacing w:line="360" w:lineRule="auto"/>
              <w:rPr>
                <w:rFonts w:ascii="宋体" w:hAnsi="宋体"/>
                <w:szCs w:val="21"/>
              </w:rPr>
            </w:pPr>
          </w:p>
        </w:tc>
        <w:tc>
          <w:tcPr>
            <w:tcW w:w="1396" w:type="dxa"/>
            <w:shd w:val="clear" w:color="auto" w:fill="auto"/>
            <w:vAlign w:val="center"/>
          </w:tcPr>
          <w:p w:rsidR="00EA3F71" w:rsidRPr="00A97486" w:rsidRDefault="00EA3F71" w:rsidP="00EA3F71">
            <w:pPr>
              <w:rPr>
                <w:szCs w:val="21"/>
              </w:rPr>
            </w:pPr>
            <w:r w:rsidRPr="00A97486">
              <w:rPr>
                <w:szCs w:val="21"/>
              </w:rPr>
              <w:t>线缆</w:t>
            </w:r>
          </w:p>
        </w:tc>
        <w:tc>
          <w:tcPr>
            <w:tcW w:w="7521" w:type="dxa"/>
            <w:gridSpan w:val="3"/>
            <w:shd w:val="clear" w:color="auto" w:fill="auto"/>
          </w:tcPr>
          <w:p w:rsidR="00EA3F71" w:rsidRPr="00A97486" w:rsidRDefault="00EA3F71" w:rsidP="00EA3F71">
            <w:pPr>
              <w:rPr>
                <w:szCs w:val="21"/>
              </w:rPr>
            </w:pPr>
            <w:r w:rsidRPr="00A97486">
              <w:rPr>
                <w:rFonts w:hint="eastAsia"/>
                <w:szCs w:val="21"/>
              </w:rPr>
              <w:t>检查是否有破损，如有破损，则进行更换</w:t>
            </w:r>
          </w:p>
        </w:tc>
      </w:tr>
      <w:tr w:rsidR="00EA3F71" w:rsidRPr="00A97486" w:rsidTr="00EA3F71">
        <w:trPr>
          <w:jc w:val="center"/>
        </w:trPr>
        <w:tc>
          <w:tcPr>
            <w:tcW w:w="423" w:type="dxa"/>
            <w:shd w:val="clear" w:color="auto" w:fill="auto"/>
          </w:tcPr>
          <w:p w:rsidR="00EA3F71" w:rsidRPr="00A97486" w:rsidRDefault="00EA3F71" w:rsidP="00DC4603">
            <w:pPr>
              <w:numPr>
                <w:ilvl w:val="0"/>
                <w:numId w:val="73"/>
              </w:numPr>
              <w:spacing w:line="360" w:lineRule="auto"/>
              <w:rPr>
                <w:rFonts w:ascii="宋体" w:hAnsi="宋体"/>
                <w:szCs w:val="21"/>
              </w:rPr>
            </w:pPr>
          </w:p>
        </w:tc>
        <w:tc>
          <w:tcPr>
            <w:tcW w:w="1396" w:type="dxa"/>
            <w:shd w:val="clear" w:color="auto" w:fill="auto"/>
            <w:vAlign w:val="center"/>
          </w:tcPr>
          <w:p w:rsidR="00EA3F71" w:rsidRPr="00A97486" w:rsidRDefault="00EA3F71" w:rsidP="00EA3F71">
            <w:pPr>
              <w:rPr>
                <w:szCs w:val="21"/>
              </w:rPr>
            </w:pPr>
            <w:r w:rsidRPr="00A97486">
              <w:rPr>
                <w:szCs w:val="21"/>
              </w:rPr>
              <w:t>锁</w:t>
            </w:r>
          </w:p>
        </w:tc>
        <w:tc>
          <w:tcPr>
            <w:tcW w:w="7521" w:type="dxa"/>
            <w:gridSpan w:val="3"/>
            <w:shd w:val="clear" w:color="auto" w:fill="auto"/>
          </w:tcPr>
          <w:p w:rsidR="00EA3F71" w:rsidRPr="00A97486" w:rsidRDefault="00EA3F71" w:rsidP="00EA3F71">
            <w:pPr>
              <w:rPr>
                <w:szCs w:val="21"/>
              </w:rPr>
            </w:pPr>
            <w:r w:rsidRPr="00A97486">
              <w:rPr>
                <w:rFonts w:hint="eastAsia"/>
                <w:szCs w:val="21"/>
              </w:rPr>
              <w:t>检查锁是否功能完好，如果无法锁紧，则进行修理或更换</w:t>
            </w:r>
          </w:p>
          <w:p w:rsidR="0030410B" w:rsidRPr="00A97486" w:rsidRDefault="0030410B" w:rsidP="0030410B">
            <w:pPr>
              <w:jc w:val="center"/>
              <w:rPr>
                <w:szCs w:val="21"/>
              </w:rPr>
            </w:pPr>
            <w:r w:rsidRPr="00A97486">
              <w:rPr>
                <w:noProof/>
              </w:rPr>
              <w:lastRenderedPageBreak/>
              <w:drawing>
                <wp:inline distT="0" distB="0" distL="0" distR="0" wp14:anchorId="3C585EF5" wp14:editId="253FA217">
                  <wp:extent cx="2035534" cy="1488210"/>
                  <wp:effectExtent l="0" t="0" r="0" b="0"/>
                  <wp:docPr id="263883" name="图片 12" descr="121">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9525E46A-23D3-478C-A5B5-CC7BD0AC447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891" name="图片 12" descr="121">
                            <a:extLst>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9525E46A-23D3-478C-A5B5-CC7BD0AC4478}"/>
                              </a:ext>
                            </a:extLst>
                          </pic:cNvPr>
                          <pic:cNvPicPr>
                            <a:picLocks noChangeAspect="1" noChangeArrowheads="1"/>
                          </pic:cNvPicPr>
                        </pic:nvPicPr>
                        <pic:blipFill rotWithShape="1">
                          <a:blip r:embed="rId101">
                            <a:extLst>
                              <a:ext uri="{28A0092B-C50C-407E-A947-70E740481C1C}">
                                <a14:useLocalDpi xmlns:a14="http://schemas.microsoft.com/office/drawing/2010/main" val="0"/>
                              </a:ext>
                            </a:extLst>
                          </a:blip>
                          <a:srcRect l="73243" b="63556"/>
                          <a:stretch/>
                        </pic:blipFill>
                        <pic:spPr bwMode="auto">
                          <a:xfrm>
                            <a:off x="0" y="0"/>
                            <a:ext cx="2051049" cy="1499553"/>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EA3F71" w:rsidRPr="00A97486" w:rsidTr="00EA3F71">
        <w:trPr>
          <w:jc w:val="center"/>
        </w:trPr>
        <w:tc>
          <w:tcPr>
            <w:tcW w:w="423" w:type="dxa"/>
            <w:shd w:val="clear" w:color="auto" w:fill="auto"/>
          </w:tcPr>
          <w:p w:rsidR="00EA3F71" w:rsidRPr="00A97486" w:rsidRDefault="00EA3F71" w:rsidP="00DC4603">
            <w:pPr>
              <w:numPr>
                <w:ilvl w:val="0"/>
                <w:numId w:val="73"/>
              </w:numPr>
              <w:spacing w:line="360" w:lineRule="auto"/>
              <w:rPr>
                <w:rFonts w:ascii="宋体" w:hAnsi="宋体"/>
                <w:szCs w:val="21"/>
              </w:rPr>
            </w:pPr>
          </w:p>
        </w:tc>
        <w:tc>
          <w:tcPr>
            <w:tcW w:w="1396" w:type="dxa"/>
            <w:shd w:val="clear" w:color="auto" w:fill="auto"/>
            <w:vAlign w:val="center"/>
          </w:tcPr>
          <w:p w:rsidR="00EA3F71" w:rsidRPr="00A97486" w:rsidRDefault="00EA3F71" w:rsidP="00EA3F71">
            <w:pPr>
              <w:rPr>
                <w:szCs w:val="21"/>
              </w:rPr>
            </w:pPr>
            <w:r w:rsidRPr="00A97486">
              <w:rPr>
                <w:rFonts w:hint="eastAsia"/>
                <w:szCs w:val="21"/>
              </w:rPr>
              <w:t>变频器</w:t>
            </w:r>
          </w:p>
        </w:tc>
        <w:tc>
          <w:tcPr>
            <w:tcW w:w="7521" w:type="dxa"/>
            <w:gridSpan w:val="3"/>
            <w:shd w:val="clear" w:color="auto" w:fill="auto"/>
          </w:tcPr>
          <w:p w:rsidR="00EA3F71" w:rsidRPr="00A97486" w:rsidRDefault="00EA3F71" w:rsidP="00EA3F71">
            <w:pPr>
              <w:rPr>
                <w:szCs w:val="21"/>
              </w:rPr>
            </w:pPr>
            <w:r w:rsidRPr="00A97486">
              <w:rPr>
                <w:rFonts w:hint="eastAsia"/>
                <w:szCs w:val="21"/>
              </w:rPr>
              <w:t>检查变频器及组件</w:t>
            </w:r>
          </w:p>
          <w:p w:rsidR="0030410B" w:rsidRPr="00A97486" w:rsidRDefault="0030410B" w:rsidP="0030410B">
            <w:pPr>
              <w:jc w:val="center"/>
              <w:rPr>
                <w:szCs w:val="21"/>
              </w:rPr>
            </w:pPr>
            <w:r w:rsidRPr="00A97486">
              <w:rPr>
                <w:noProof/>
              </w:rPr>
              <w:drawing>
                <wp:inline distT="0" distB="0" distL="0" distR="0" wp14:anchorId="2C234AAA" wp14:editId="60F416A6">
                  <wp:extent cx="2247900" cy="1211720"/>
                  <wp:effectExtent l="0" t="0" r="0" b="0"/>
                  <wp:docPr id="263884" name="图片 263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250551" cy="1213149"/>
                          </a:xfrm>
                          <a:prstGeom prst="rect">
                            <a:avLst/>
                          </a:prstGeom>
                        </pic:spPr>
                      </pic:pic>
                    </a:graphicData>
                  </a:graphic>
                </wp:inline>
              </w:drawing>
            </w:r>
          </w:p>
        </w:tc>
      </w:tr>
      <w:tr w:rsidR="00EA3F71" w:rsidRPr="00A97486" w:rsidTr="00EA3F71">
        <w:trPr>
          <w:jc w:val="center"/>
        </w:trPr>
        <w:tc>
          <w:tcPr>
            <w:tcW w:w="423" w:type="dxa"/>
            <w:shd w:val="clear" w:color="auto" w:fill="auto"/>
          </w:tcPr>
          <w:p w:rsidR="00EA3F71" w:rsidRPr="00A97486" w:rsidRDefault="00EA3F71" w:rsidP="00DC4603">
            <w:pPr>
              <w:numPr>
                <w:ilvl w:val="0"/>
                <w:numId w:val="73"/>
              </w:numPr>
              <w:spacing w:line="360" w:lineRule="auto"/>
              <w:rPr>
                <w:rFonts w:ascii="宋体" w:hAnsi="宋体"/>
                <w:szCs w:val="21"/>
              </w:rPr>
            </w:pPr>
          </w:p>
        </w:tc>
        <w:tc>
          <w:tcPr>
            <w:tcW w:w="1396" w:type="dxa"/>
            <w:shd w:val="clear" w:color="auto" w:fill="auto"/>
            <w:vAlign w:val="center"/>
          </w:tcPr>
          <w:p w:rsidR="00EA3F71" w:rsidRPr="00A97486" w:rsidRDefault="00EA3F71" w:rsidP="00EA3F71">
            <w:pPr>
              <w:rPr>
                <w:szCs w:val="21"/>
              </w:rPr>
            </w:pPr>
            <w:r w:rsidRPr="00A97486">
              <w:rPr>
                <w:rFonts w:hint="eastAsia"/>
                <w:szCs w:val="21"/>
              </w:rPr>
              <w:t>四通换向阀及线圈</w:t>
            </w:r>
          </w:p>
        </w:tc>
        <w:tc>
          <w:tcPr>
            <w:tcW w:w="7521" w:type="dxa"/>
            <w:gridSpan w:val="3"/>
            <w:shd w:val="clear" w:color="auto" w:fill="auto"/>
          </w:tcPr>
          <w:p w:rsidR="00EA3F71" w:rsidRPr="00A97486" w:rsidRDefault="00EA3F71" w:rsidP="00EA3F71">
            <w:pPr>
              <w:rPr>
                <w:szCs w:val="21"/>
              </w:rPr>
            </w:pPr>
            <w:r w:rsidRPr="00A97486">
              <w:rPr>
                <w:rFonts w:hint="eastAsia"/>
                <w:szCs w:val="21"/>
              </w:rPr>
              <w:t>检查四通换向阀及线圈，如果有问题，则进行修理或更换</w:t>
            </w:r>
          </w:p>
          <w:p w:rsidR="0030410B" w:rsidRPr="00A97486" w:rsidRDefault="0030410B" w:rsidP="0030410B">
            <w:pPr>
              <w:jc w:val="center"/>
              <w:rPr>
                <w:szCs w:val="21"/>
              </w:rPr>
            </w:pPr>
            <w:r w:rsidRPr="00A97486">
              <w:rPr>
                <w:noProof/>
              </w:rPr>
              <w:drawing>
                <wp:inline distT="0" distB="0" distL="0" distR="0" wp14:anchorId="353E0806" wp14:editId="27C69583">
                  <wp:extent cx="2514600" cy="1485900"/>
                  <wp:effectExtent l="0" t="0" r="0" b="0"/>
                  <wp:docPr id="263885" name="图片 263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514600" cy="1485900"/>
                          </a:xfrm>
                          <a:prstGeom prst="rect">
                            <a:avLst/>
                          </a:prstGeom>
                        </pic:spPr>
                      </pic:pic>
                    </a:graphicData>
                  </a:graphic>
                </wp:inline>
              </w:drawing>
            </w:r>
          </w:p>
        </w:tc>
      </w:tr>
      <w:tr w:rsidR="00EA3F71" w:rsidRPr="00A97486" w:rsidTr="00EA3F71">
        <w:trPr>
          <w:jc w:val="center"/>
        </w:trPr>
        <w:tc>
          <w:tcPr>
            <w:tcW w:w="423" w:type="dxa"/>
            <w:shd w:val="clear" w:color="auto" w:fill="auto"/>
          </w:tcPr>
          <w:p w:rsidR="00EA3F71" w:rsidRPr="00A97486" w:rsidRDefault="00EA3F71" w:rsidP="00DC4603">
            <w:pPr>
              <w:numPr>
                <w:ilvl w:val="0"/>
                <w:numId w:val="73"/>
              </w:numPr>
              <w:spacing w:line="360" w:lineRule="auto"/>
              <w:rPr>
                <w:rFonts w:ascii="宋体" w:hAnsi="宋体"/>
                <w:szCs w:val="21"/>
              </w:rPr>
            </w:pPr>
          </w:p>
        </w:tc>
        <w:tc>
          <w:tcPr>
            <w:tcW w:w="1396" w:type="dxa"/>
            <w:shd w:val="clear" w:color="auto" w:fill="auto"/>
            <w:vAlign w:val="center"/>
          </w:tcPr>
          <w:p w:rsidR="00EA3F71" w:rsidRPr="00A97486" w:rsidRDefault="00EA3F71" w:rsidP="00EA3F71">
            <w:pPr>
              <w:rPr>
                <w:szCs w:val="21"/>
              </w:rPr>
            </w:pPr>
            <w:r w:rsidRPr="00A97486">
              <w:rPr>
                <w:rFonts w:hint="eastAsia"/>
                <w:szCs w:val="21"/>
              </w:rPr>
              <w:t>电子膨胀阀及线圈</w:t>
            </w:r>
          </w:p>
        </w:tc>
        <w:tc>
          <w:tcPr>
            <w:tcW w:w="7521" w:type="dxa"/>
            <w:gridSpan w:val="3"/>
            <w:shd w:val="clear" w:color="auto" w:fill="auto"/>
          </w:tcPr>
          <w:p w:rsidR="00EA3F71" w:rsidRPr="00A97486" w:rsidRDefault="00EA3F71" w:rsidP="00EA3F71">
            <w:pPr>
              <w:rPr>
                <w:szCs w:val="21"/>
              </w:rPr>
            </w:pPr>
            <w:r w:rsidRPr="00A97486">
              <w:rPr>
                <w:rFonts w:hint="eastAsia"/>
                <w:szCs w:val="21"/>
              </w:rPr>
              <w:t>检查电子膨胀阀及线圈，如果有问题，则进行修理或更换</w:t>
            </w:r>
          </w:p>
          <w:p w:rsidR="0030410B" w:rsidRPr="00A97486" w:rsidRDefault="0030410B" w:rsidP="0030410B">
            <w:pPr>
              <w:jc w:val="center"/>
              <w:rPr>
                <w:szCs w:val="21"/>
              </w:rPr>
            </w:pPr>
            <w:r w:rsidRPr="00A97486">
              <w:rPr>
                <w:noProof/>
                <w:szCs w:val="21"/>
              </w:rPr>
              <w:drawing>
                <wp:inline distT="0" distB="0" distL="0" distR="0" wp14:anchorId="20822BBE" wp14:editId="3CD4DE62">
                  <wp:extent cx="2553374" cy="1440000"/>
                  <wp:effectExtent l="0" t="0" r="0" b="0"/>
                  <wp:docPr id="263886" name="图片 263886" descr="C:\Users\shaolong\Desktop\空调系统维护手册图片\更换膨胀阀.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haolong\Desktop\空调系统维护手册图片\更换膨胀阀.jpg"/>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2553374" cy="1440000"/>
                          </a:xfrm>
                          <a:prstGeom prst="rect">
                            <a:avLst/>
                          </a:prstGeom>
                          <a:noFill/>
                          <a:ln>
                            <a:noFill/>
                          </a:ln>
                        </pic:spPr>
                      </pic:pic>
                    </a:graphicData>
                  </a:graphic>
                </wp:inline>
              </w:drawing>
            </w:r>
          </w:p>
        </w:tc>
      </w:tr>
      <w:tr w:rsidR="00EA3F71" w:rsidRPr="00A97486" w:rsidTr="00EA3F71">
        <w:trPr>
          <w:jc w:val="center"/>
        </w:trPr>
        <w:tc>
          <w:tcPr>
            <w:tcW w:w="423" w:type="dxa"/>
            <w:shd w:val="clear" w:color="auto" w:fill="auto"/>
          </w:tcPr>
          <w:p w:rsidR="00EA3F71" w:rsidRPr="00A97486" w:rsidRDefault="00EA3F71" w:rsidP="00DC4603">
            <w:pPr>
              <w:numPr>
                <w:ilvl w:val="0"/>
                <w:numId w:val="73"/>
              </w:numPr>
              <w:spacing w:line="360" w:lineRule="auto"/>
              <w:rPr>
                <w:rFonts w:ascii="宋体" w:hAnsi="宋体"/>
                <w:szCs w:val="21"/>
              </w:rPr>
            </w:pPr>
          </w:p>
        </w:tc>
        <w:tc>
          <w:tcPr>
            <w:tcW w:w="1396" w:type="dxa"/>
            <w:shd w:val="clear" w:color="auto" w:fill="auto"/>
            <w:vAlign w:val="center"/>
          </w:tcPr>
          <w:p w:rsidR="00EA3F71" w:rsidRPr="00A97486" w:rsidRDefault="00EA3F71" w:rsidP="00EA3F71">
            <w:pPr>
              <w:rPr>
                <w:szCs w:val="21"/>
              </w:rPr>
            </w:pPr>
            <w:r w:rsidRPr="00A97486">
              <w:rPr>
                <w:rFonts w:hint="eastAsia"/>
                <w:szCs w:val="21"/>
              </w:rPr>
              <w:t>远程</w:t>
            </w:r>
            <w:r w:rsidRPr="00A97486">
              <w:rPr>
                <w:rFonts w:hint="eastAsia"/>
                <w:szCs w:val="21"/>
              </w:rPr>
              <w:t>I/O</w:t>
            </w:r>
            <w:r w:rsidRPr="00A97486">
              <w:rPr>
                <w:rFonts w:hint="eastAsia"/>
                <w:szCs w:val="21"/>
              </w:rPr>
              <w:t>模块</w:t>
            </w:r>
          </w:p>
        </w:tc>
        <w:tc>
          <w:tcPr>
            <w:tcW w:w="7521" w:type="dxa"/>
            <w:gridSpan w:val="3"/>
            <w:shd w:val="clear" w:color="auto" w:fill="auto"/>
          </w:tcPr>
          <w:p w:rsidR="00EA3F71" w:rsidRPr="00A97486" w:rsidRDefault="00EA3F71" w:rsidP="00EA3F71">
            <w:pPr>
              <w:rPr>
                <w:szCs w:val="21"/>
              </w:rPr>
            </w:pPr>
            <w:r w:rsidRPr="00A97486">
              <w:rPr>
                <w:rFonts w:hint="eastAsia"/>
                <w:szCs w:val="21"/>
              </w:rPr>
              <w:t>检查</w:t>
            </w:r>
            <w:r w:rsidRPr="00A97486">
              <w:rPr>
                <w:rFonts w:hint="eastAsia"/>
                <w:szCs w:val="21"/>
              </w:rPr>
              <w:t>I</w:t>
            </w:r>
            <w:r w:rsidRPr="00A97486">
              <w:rPr>
                <w:szCs w:val="21"/>
              </w:rPr>
              <w:t>/</w:t>
            </w:r>
            <w:r w:rsidRPr="00A97486">
              <w:rPr>
                <w:rFonts w:hint="eastAsia"/>
                <w:szCs w:val="21"/>
              </w:rPr>
              <w:t>O</w:t>
            </w:r>
            <w:r w:rsidRPr="00A97486">
              <w:rPr>
                <w:rFonts w:hint="eastAsia"/>
                <w:szCs w:val="21"/>
              </w:rPr>
              <w:t>模块</w:t>
            </w:r>
          </w:p>
          <w:p w:rsidR="0030410B" w:rsidRPr="00A97486" w:rsidRDefault="0030410B" w:rsidP="0030410B">
            <w:pPr>
              <w:jc w:val="center"/>
              <w:rPr>
                <w:szCs w:val="21"/>
              </w:rPr>
            </w:pPr>
            <w:r w:rsidRPr="00A97486">
              <w:rPr>
                <w:noProof/>
              </w:rPr>
              <w:drawing>
                <wp:inline distT="0" distB="0" distL="0" distR="0" wp14:anchorId="5E3CEA95" wp14:editId="62002BB2">
                  <wp:extent cx="2228850" cy="1257300"/>
                  <wp:effectExtent l="0" t="0" r="0" b="0"/>
                  <wp:docPr id="263887" name="图片 263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228850" cy="1257300"/>
                          </a:xfrm>
                          <a:prstGeom prst="rect">
                            <a:avLst/>
                          </a:prstGeom>
                        </pic:spPr>
                      </pic:pic>
                    </a:graphicData>
                  </a:graphic>
                </wp:inline>
              </w:drawing>
            </w:r>
          </w:p>
        </w:tc>
      </w:tr>
      <w:tr w:rsidR="00EA3F71" w:rsidRPr="00A97486" w:rsidTr="00EA3F71">
        <w:trPr>
          <w:jc w:val="center"/>
        </w:trPr>
        <w:tc>
          <w:tcPr>
            <w:tcW w:w="423" w:type="dxa"/>
            <w:shd w:val="clear" w:color="auto" w:fill="auto"/>
          </w:tcPr>
          <w:p w:rsidR="00EA3F71" w:rsidRPr="00A97486" w:rsidRDefault="00EA3F71" w:rsidP="00DC4603">
            <w:pPr>
              <w:numPr>
                <w:ilvl w:val="0"/>
                <w:numId w:val="73"/>
              </w:numPr>
              <w:spacing w:line="360" w:lineRule="auto"/>
              <w:rPr>
                <w:rFonts w:ascii="宋体" w:hAnsi="宋体"/>
                <w:szCs w:val="21"/>
              </w:rPr>
            </w:pPr>
          </w:p>
        </w:tc>
        <w:tc>
          <w:tcPr>
            <w:tcW w:w="1396" w:type="dxa"/>
            <w:shd w:val="clear" w:color="auto" w:fill="auto"/>
            <w:vAlign w:val="center"/>
          </w:tcPr>
          <w:p w:rsidR="00EA3F71" w:rsidRPr="00A97486" w:rsidRDefault="00EA3F71" w:rsidP="00EA3F71">
            <w:pPr>
              <w:rPr>
                <w:szCs w:val="21"/>
              </w:rPr>
            </w:pPr>
            <w:r w:rsidRPr="00A97486">
              <w:rPr>
                <w:rFonts w:hint="eastAsia"/>
                <w:szCs w:val="21"/>
              </w:rPr>
              <w:t>DC</w:t>
            </w:r>
            <w:r w:rsidRPr="00A97486">
              <w:rPr>
                <w:szCs w:val="21"/>
              </w:rPr>
              <w:t>24</w:t>
            </w:r>
            <w:r w:rsidRPr="00A97486">
              <w:rPr>
                <w:rFonts w:hint="eastAsia"/>
                <w:szCs w:val="21"/>
              </w:rPr>
              <w:t>V</w:t>
            </w:r>
            <w:r w:rsidRPr="00A97486">
              <w:rPr>
                <w:rFonts w:hint="eastAsia"/>
                <w:szCs w:val="21"/>
              </w:rPr>
              <w:t>电源</w:t>
            </w:r>
          </w:p>
        </w:tc>
        <w:tc>
          <w:tcPr>
            <w:tcW w:w="7521" w:type="dxa"/>
            <w:gridSpan w:val="3"/>
            <w:shd w:val="clear" w:color="auto" w:fill="auto"/>
          </w:tcPr>
          <w:p w:rsidR="00EA3F71" w:rsidRPr="00A97486" w:rsidRDefault="00EA3F71" w:rsidP="00EA3F71">
            <w:pPr>
              <w:rPr>
                <w:szCs w:val="21"/>
              </w:rPr>
            </w:pPr>
            <w:r w:rsidRPr="00A97486">
              <w:rPr>
                <w:rFonts w:hint="eastAsia"/>
                <w:szCs w:val="21"/>
              </w:rPr>
              <w:t>检查电源模块</w:t>
            </w:r>
          </w:p>
        </w:tc>
      </w:tr>
    </w:tbl>
    <w:p w:rsidR="00EA3F71" w:rsidRPr="00A97486" w:rsidRDefault="00EA3F71" w:rsidP="0030410B">
      <w:pPr>
        <w:pStyle w:val="31"/>
        <w:numPr>
          <w:ilvl w:val="1"/>
          <w:numId w:val="52"/>
        </w:numPr>
        <w:spacing w:line="360" w:lineRule="auto"/>
        <w:rPr>
          <w:rFonts w:ascii="宋体" w:hAnsi="宋体"/>
          <w:sz w:val="24"/>
        </w:rPr>
      </w:pPr>
      <w:bookmarkStart w:id="476" w:name="_Toc511243055"/>
      <w:bookmarkStart w:id="477" w:name="_Toc517755474"/>
      <w:r w:rsidRPr="00A97486">
        <w:rPr>
          <w:rFonts w:ascii="宋体" w:hAnsi="宋体" w:hint="eastAsia"/>
          <w:sz w:val="24"/>
        </w:rPr>
        <w:lastRenderedPageBreak/>
        <w:t>司机室空调机组维护</w:t>
      </w:r>
      <w:bookmarkEnd w:id="476"/>
      <w:bookmarkEnd w:id="477"/>
    </w:p>
    <w:p w:rsidR="00EA3F71" w:rsidRPr="00A97486" w:rsidRDefault="00EA3F71" w:rsidP="00EA3F71">
      <w:pPr>
        <w:spacing w:line="360" w:lineRule="auto"/>
        <w:ind w:firstLineChars="200" w:firstLine="480"/>
        <w:rPr>
          <w:sz w:val="24"/>
        </w:rPr>
      </w:pPr>
      <w:r w:rsidRPr="00A97486">
        <w:rPr>
          <w:rFonts w:hint="eastAsia"/>
          <w:sz w:val="24"/>
        </w:rPr>
        <w:t>此项预防性维修计划旨在确保设备在工作中不出故障。维修间隔时间取决于设备的使用强度和设备运行的环境。大气湿度、尘土、气温的季节性变化都将影响设备检修要求。因此，在制定车辆维护工作日程时，所有这些有关因素都必须考虑到。自车辆交付使用之时就开始系统监控设备将获得最佳维护效果。维护要求可根据监控结果确定。随着经验的积累，必要时应调整检修周期。</w:t>
      </w:r>
    </w:p>
    <w:p w:rsidR="00EA3F71" w:rsidRPr="00A97486" w:rsidRDefault="00EA3F71" w:rsidP="00EA3F71">
      <w:pPr>
        <w:spacing w:line="360" w:lineRule="auto"/>
        <w:jc w:val="center"/>
        <w:rPr>
          <w:b/>
          <w:sz w:val="24"/>
        </w:rPr>
      </w:pPr>
      <w:r w:rsidRPr="00A97486">
        <w:rPr>
          <w:rFonts w:hint="eastAsia"/>
          <w:b/>
          <w:sz w:val="24"/>
        </w:rPr>
        <w:t>维修等级</w:t>
      </w:r>
    </w:p>
    <w:tbl>
      <w:tblPr>
        <w:tblW w:w="691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0"/>
        <w:gridCol w:w="1840"/>
        <w:gridCol w:w="2093"/>
        <w:gridCol w:w="2077"/>
      </w:tblGrid>
      <w:tr w:rsidR="00EA3F71" w:rsidRPr="00A97486" w:rsidTr="00EA3F71">
        <w:trPr>
          <w:trHeight w:val="300"/>
          <w:jc w:val="center"/>
        </w:trPr>
        <w:tc>
          <w:tcPr>
            <w:tcW w:w="900" w:type="dxa"/>
            <w:shd w:val="clear" w:color="auto" w:fill="auto"/>
            <w:noWrap/>
            <w:vAlign w:val="center"/>
            <w:hideMark/>
          </w:tcPr>
          <w:p w:rsidR="00EA3F71" w:rsidRPr="00A97486" w:rsidRDefault="00EA3F71" w:rsidP="00EA3F71">
            <w:pPr>
              <w:rPr>
                <w:rFonts w:ascii="宋体" w:hAnsi="宋体" w:cs="宋体"/>
                <w:sz w:val="24"/>
              </w:rPr>
            </w:pPr>
            <w:r w:rsidRPr="00A97486">
              <w:rPr>
                <w:rFonts w:ascii="宋体" w:hAnsi="宋体" w:cs="宋体" w:hint="eastAsia"/>
                <w:sz w:val="24"/>
              </w:rPr>
              <w:t>级别</w:t>
            </w:r>
          </w:p>
        </w:tc>
        <w:tc>
          <w:tcPr>
            <w:tcW w:w="1840" w:type="dxa"/>
            <w:shd w:val="clear" w:color="auto" w:fill="auto"/>
            <w:noWrap/>
            <w:vAlign w:val="center"/>
            <w:hideMark/>
          </w:tcPr>
          <w:p w:rsidR="00EA3F71" w:rsidRPr="00A97486" w:rsidRDefault="00EA3F71" w:rsidP="00EA3F71">
            <w:pPr>
              <w:jc w:val="center"/>
              <w:rPr>
                <w:rFonts w:ascii="宋体" w:hAnsi="宋体" w:cs="宋体"/>
                <w:sz w:val="24"/>
              </w:rPr>
            </w:pPr>
            <w:r w:rsidRPr="00A97486">
              <w:rPr>
                <w:rFonts w:ascii="宋体" w:hAnsi="宋体" w:cs="宋体" w:hint="eastAsia"/>
                <w:sz w:val="24"/>
              </w:rPr>
              <w:t>级别</w:t>
            </w:r>
          </w:p>
        </w:tc>
        <w:tc>
          <w:tcPr>
            <w:tcW w:w="2093" w:type="dxa"/>
            <w:shd w:val="clear" w:color="auto" w:fill="auto"/>
            <w:noWrap/>
            <w:vAlign w:val="center"/>
            <w:hideMark/>
          </w:tcPr>
          <w:p w:rsidR="00EA3F71" w:rsidRPr="00A97486" w:rsidRDefault="00EA3F71" w:rsidP="00EA3F71">
            <w:pPr>
              <w:jc w:val="center"/>
              <w:rPr>
                <w:rFonts w:ascii="宋体" w:hAnsi="宋体" w:cs="宋体"/>
                <w:sz w:val="24"/>
              </w:rPr>
            </w:pPr>
            <w:r w:rsidRPr="00A97486">
              <w:rPr>
                <w:rFonts w:ascii="宋体" w:hAnsi="宋体" w:cs="宋体" w:hint="eastAsia"/>
                <w:sz w:val="24"/>
              </w:rPr>
              <w:t>间隔（时间）</w:t>
            </w:r>
          </w:p>
        </w:tc>
        <w:tc>
          <w:tcPr>
            <w:tcW w:w="2077" w:type="dxa"/>
            <w:shd w:val="clear" w:color="auto" w:fill="auto"/>
            <w:noWrap/>
            <w:vAlign w:val="center"/>
            <w:hideMark/>
          </w:tcPr>
          <w:p w:rsidR="00EA3F71" w:rsidRPr="00A97486" w:rsidRDefault="00EA3F71" w:rsidP="00EA3F71">
            <w:pPr>
              <w:rPr>
                <w:rFonts w:ascii="宋体" w:hAnsi="宋体" w:cs="宋体"/>
                <w:sz w:val="24"/>
              </w:rPr>
            </w:pPr>
            <w:r w:rsidRPr="00A97486">
              <w:rPr>
                <w:rFonts w:ascii="宋体" w:hAnsi="宋体" w:cs="宋体" w:hint="eastAsia"/>
                <w:sz w:val="24"/>
              </w:rPr>
              <w:t>间隔（距离）</w:t>
            </w:r>
          </w:p>
        </w:tc>
      </w:tr>
      <w:tr w:rsidR="00EA3F71" w:rsidRPr="00A97486" w:rsidTr="00EA3F71">
        <w:trPr>
          <w:trHeight w:val="300"/>
          <w:jc w:val="center"/>
        </w:trPr>
        <w:tc>
          <w:tcPr>
            <w:tcW w:w="900" w:type="dxa"/>
            <w:shd w:val="clear" w:color="auto" w:fill="auto"/>
            <w:noWrap/>
            <w:vAlign w:val="center"/>
            <w:hideMark/>
          </w:tcPr>
          <w:p w:rsidR="00EA3F71" w:rsidRPr="00A97486" w:rsidRDefault="00EA3F71" w:rsidP="00EA3F71">
            <w:pPr>
              <w:rPr>
                <w:rFonts w:ascii="宋体" w:hAnsi="宋体" w:cs="宋体"/>
                <w:sz w:val="24"/>
              </w:rPr>
            </w:pPr>
            <w:r w:rsidRPr="00A97486">
              <w:rPr>
                <w:rFonts w:ascii="宋体" w:hAnsi="宋体" w:cs="宋体" w:hint="eastAsia"/>
                <w:sz w:val="24"/>
              </w:rPr>
              <w:t>日检</w:t>
            </w:r>
          </w:p>
        </w:tc>
        <w:tc>
          <w:tcPr>
            <w:tcW w:w="1840" w:type="dxa"/>
            <w:shd w:val="clear" w:color="auto" w:fill="auto"/>
            <w:noWrap/>
            <w:vAlign w:val="center"/>
            <w:hideMark/>
          </w:tcPr>
          <w:p w:rsidR="00EA3F71" w:rsidRPr="00A97486" w:rsidRDefault="00EA3F71" w:rsidP="00EA3F71">
            <w:pPr>
              <w:jc w:val="center"/>
              <w:rPr>
                <w:rFonts w:ascii="宋体" w:hAnsi="宋体" w:cs="宋体"/>
                <w:sz w:val="24"/>
              </w:rPr>
            </w:pPr>
            <w:r w:rsidRPr="00A97486">
              <w:rPr>
                <w:rFonts w:ascii="宋体" w:hAnsi="宋体" w:cs="宋体" w:hint="eastAsia"/>
                <w:sz w:val="24"/>
              </w:rPr>
              <w:t>G</w:t>
            </w:r>
          </w:p>
        </w:tc>
        <w:tc>
          <w:tcPr>
            <w:tcW w:w="2093" w:type="dxa"/>
            <w:shd w:val="clear" w:color="auto" w:fill="auto"/>
            <w:noWrap/>
            <w:vAlign w:val="center"/>
            <w:hideMark/>
          </w:tcPr>
          <w:p w:rsidR="00EA3F71" w:rsidRPr="00A97486" w:rsidRDefault="00EA3F71" w:rsidP="00EA3F71">
            <w:pPr>
              <w:jc w:val="center"/>
              <w:rPr>
                <w:rFonts w:ascii="宋体" w:hAnsi="宋体" w:cs="宋体"/>
                <w:sz w:val="24"/>
              </w:rPr>
            </w:pPr>
            <w:r w:rsidRPr="00A97486">
              <w:rPr>
                <w:rFonts w:ascii="宋体" w:hAnsi="宋体" w:cs="宋体" w:hint="eastAsia"/>
                <w:sz w:val="24"/>
              </w:rPr>
              <w:t>每天</w:t>
            </w:r>
          </w:p>
        </w:tc>
        <w:tc>
          <w:tcPr>
            <w:tcW w:w="2077" w:type="dxa"/>
            <w:shd w:val="clear" w:color="auto" w:fill="auto"/>
            <w:noWrap/>
            <w:vAlign w:val="center"/>
            <w:hideMark/>
          </w:tcPr>
          <w:p w:rsidR="00EA3F71" w:rsidRPr="00A97486" w:rsidRDefault="00EA3F71" w:rsidP="00EA3F71">
            <w:pPr>
              <w:rPr>
                <w:rFonts w:ascii="宋体" w:hAnsi="宋体" w:cs="宋体"/>
                <w:sz w:val="24"/>
              </w:rPr>
            </w:pPr>
            <w:r w:rsidRPr="00A97486">
              <w:rPr>
                <w:rFonts w:ascii="宋体" w:hAnsi="宋体" w:cs="宋体"/>
                <w:sz w:val="24"/>
              </w:rPr>
              <w:t>420</w:t>
            </w:r>
            <w:r w:rsidRPr="00A97486">
              <w:rPr>
                <w:rFonts w:ascii="宋体" w:hAnsi="宋体" w:cs="宋体" w:hint="eastAsia"/>
                <w:sz w:val="24"/>
              </w:rPr>
              <w:t>km</w:t>
            </w:r>
          </w:p>
        </w:tc>
      </w:tr>
      <w:tr w:rsidR="00EA3F71" w:rsidRPr="00A97486" w:rsidTr="00EA3F71">
        <w:trPr>
          <w:trHeight w:val="300"/>
          <w:jc w:val="center"/>
        </w:trPr>
        <w:tc>
          <w:tcPr>
            <w:tcW w:w="900" w:type="dxa"/>
            <w:shd w:val="clear" w:color="auto" w:fill="auto"/>
            <w:noWrap/>
            <w:vAlign w:val="center"/>
            <w:hideMark/>
          </w:tcPr>
          <w:p w:rsidR="00EA3F71" w:rsidRPr="00A97486" w:rsidRDefault="00EA3F71" w:rsidP="00EA3F71">
            <w:pPr>
              <w:rPr>
                <w:rFonts w:ascii="宋体" w:hAnsi="宋体" w:cs="宋体"/>
                <w:sz w:val="24"/>
              </w:rPr>
            </w:pPr>
            <w:r w:rsidRPr="00A97486">
              <w:rPr>
                <w:rFonts w:ascii="宋体" w:hAnsi="宋体" w:cs="宋体" w:hint="eastAsia"/>
                <w:sz w:val="24"/>
              </w:rPr>
              <w:t>15日检</w:t>
            </w:r>
          </w:p>
        </w:tc>
        <w:tc>
          <w:tcPr>
            <w:tcW w:w="1840" w:type="dxa"/>
            <w:shd w:val="clear" w:color="auto" w:fill="auto"/>
            <w:noWrap/>
            <w:vAlign w:val="center"/>
            <w:hideMark/>
          </w:tcPr>
          <w:p w:rsidR="00EA3F71" w:rsidRPr="00A97486" w:rsidRDefault="00EA3F71" w:rsidP="00EA3F71">
            <w:pPr>
              <w:jc w:val="center"/>
              <w:rPr>
                <w:rFonts w:ascii="宋体" w:hAnsi="宋体" w:cs="宋体"/>
                <w:sz w:val="24"/>
              </w:rPr>
            </w:pPr>
            <w:r w:rsidRPr="00A97486">
              <w:rPr>
                <w:rFonts w:ascii="宋体" w:hAnsi="宋体" w:cs="宋体" w:hint="eastAsia"/>
                <w:sz w:val="24"/>
              </w:rPr>
              <w:t>F</w:t>
            </w:r>
          </w:p>
        </w:tc>
        <w:tc>
          <w:tcPr>
            <w:tcW w:w="2093" w:type="dxa"/>
            <w:shd w:val="clear" w:color="auto" w:fill="auto"/>
            <w:noWrap/>
            <w:vAlign w:val="center"/>
            <w:hideMark/>
          </w:tcPr>
          <w:p w:rsidR="00EA3F71" w:rsidRPr="00A97486" w:rsidRDefault="00EA3F71" w:rsidP="00EA3F71">
            <w:pPr>
              <w:jc w:val="center"/>
              <w:rPr>
                <w:rFonts w:ascii="宋体" w:hAnsi="宋体" w:cs="宋体"/>
                <w:sz w:val="24"/>
              </w:rPr>
            </w:pPr>
            <w:r w:rsidRPr="00A97486">
              <w:rPr>
                <w:rFonts w:ascii="宋体" w:hAnsi="宋体" w:cs="宋体" w:hint="eastAsia"/>
                <w:sz w:val="24"/>
              </w:rPr>
              <w:t>每15天</w:t>
            </w:r>
          </w:p>
        </w:tc>
        <w:tc>
          <w:tcPr>
            <w:tcW w:w="2077" w:type="dxa"/>
            <w:shd w:val="clear" w:color="auto" w:fill="auto"/>
            <w:noWrap/>
            <w:vAlign w:val="center"/>
            <w:hideMark/>
          </w:tcPr>
          <w:p w:rsidR="00EA3F71" w:rsidRPr="00A97486" w:rsidRDefault="00EA3F71" w:rsidP="00EA3F71">
            <w:pPr>
              <w:rPr>
                <w:rFonts w:ascii="宋体" w:hAnsi="宋体" w:cs="宋体"/>
                <w:sz w:val="24"/>
              </w:rPr>
            </w:pPr>
            <w:r w:rsidRPr="00A97486">
              <w:rPr>
                <w:rFonts w:ascii="宋体" w:hAnsi="宋体" w:cs="宋体"/>
                <w:sz w:val="24"/>
              </w:rPr>
              <w:t>6,250</w:t>
            </w:r>
            <w:r w:rsidRPr="00A97486">
              <w:rPr>
                <w:rFonts w:ascii="宋体" w:hAnsi="宋体" w:cs="宋体" w:hint="eastAsia"/>
                <w:sz w:val="24"/>
              </w:rPr>
              <w:t>km</w:t>
            </w:r>
          </w:p>
        </w:tc>
      </w:tr>
      <w:tr w:rsidR="00EA3F71" w:rsidRPr="00A97486" w:rsidTr="00EA3F71">
        <w:trPr>
          <w:trHeight w:val="300"/>
          <w:jc w:val="center"/>
        </w:trPr>
        <w:tc>
          <w:tcPr>
            <w:tcW w:w="900" w:type="dxa"/>
            <w:shd w:val="clear" w:color="auto" w:fill="auto"/>
            <w:noWrap/>
            <w:vAlign w:val="center"/>
            <w:hideMark/>
          </w:tcPr>
          <w:p w:rsidR="00EA3F71" w:rsidRPr="00A97486" w:rsidRDefault="00EA3F71" w:rsidP="00EA3F71">
            <w:pPr>
              <w:rPr>
                <w:rFonts w:ascii="宋体" w:hAnsi="宋体" w:cs="宋体"/>
                <w:sz w:val="24"/>
              </w:rPr>
            </w:pPr>
            <w:r w:rsidRPr="00A97486">
              <w:rPr>
                <w:rFonts w:ascii="宋体" w:hAnsi="宋体" w:cs="宋体" w:hint="eastAsia"/>
                <w:sz w:val="24"/>
              </w:rPr>
              <w:t>月检</w:t>
            </w:r>
          </w:p>
        </w:tc>
        <w:tc>
          <w:tcPr>
            <w:tcW w:w="1840" w:type="dxa"/>
            <w:shd w:val="clear" w:color="auto" w:fill="auto"/>
            <w:noWrap/>
            <w:vAlign w:val="center"/>
            <w:hideMark/>
          </w:tcPr>
          <w:p w:rsidR="00EA3F71" w:rsidRPr="00A97486" w:rsidRDefault="00EA3F71" w:rsidP="00EA3F71">
            <w:pPr>
              <w:jc w:val="center"/>
              <w:rPr>
                <w:rFonts w:ascii="宋体" w:hAnsi="宋体" w:cs="宋体"/>
                <w:sz w:val="24"/>
              </w:rPr>
            </w:pPr>
            <w:r w:rsidRPr="00A97486">
              <w:rPr>
                <w:rFonts w:ascii="宋体" w:hAnsi="宋体" w:cs="宋体" w:hint="eastAsia"/>
                <w:sz w:val="24"/>
              </w:rPr>
              <w:t>E</w:t>
            </w:r>
          </w:p>
        </w:tc>
        <w:tc>
          <w:tcPr>
            <w:tcW w:w="2093" w:type="dxa"/>
            <w:shd w:val="clear" w:color="auto" w:fill="auto"/>
            <w:noWrap/>
            <w:vAlign w:val="center"/>
            <w:hideMark/>
          </w:tcPr>
          <w:p w:rsidR="00EA3F71" w:rsidRPr="00A97486" w:rsidRDefault="00EA3F71" w:rsidP="00EA3F71">
            <w:pPr>
              <w:jc w:val="center"/>
              <w:rPr>
                <w:rFonts w:ascii="宋体" w:hAnsi="宋体" w:cs="宋体"/>
                <w:sz w:val="24"/>
              </w:rPr>
            </w:pPr>
            <w:r w:rsidRPr="00A97486">
              <w:rPr>
                <w:rFonts w:ascii="宋体" w:hAnsi="宋体" w:cs="宋体" w:hint="eastAsia"/>
                <w:sz w:val="24"/>
              </w:rPr>
              <w:t>每月</w:t>
            </w:r>
          </w:p>
        </w:tc>
        <w:tc>
          <w:tcPr>
            <w:tcW w:w="2077" w:type="dxa"/>
            <w:shd w:val="clear" w:color="auto" w:fill="auto"/>
            <w:noWrap/>
            <w:vAlign w:val="center"/>
            <w:hideMark/>
          </w:tcPr>
          <w:p w:rsidR="00EA3F71" w:rsidRPr="00A97486" w:rsidRDefault="00EA3F71" w:rsidP="00EA3F71">
            <w:pPr>
              <w:rPr>
                <w:rFonts w:ascii="宋体" w:hAnsi="宋体" w:cs="宋体"/>
                <w:sz w:val="24"/>
              </w:rPr>
            </w:pPr>
            <w:r w:rsidRPr="00A97486">
              <w:rPr>
                <w:rFonts w:ascii="宋体" w:hAnsi="宋体" w:cs="宋体" w:hint="eastAsia"/>
                <w:sz w:val="24"/>
              </w:rPr>
              <w:t>1</w:t>
            </w:r>
            <w:r w:rsidRPr="00A97486">
              <w:rPr>
                <w:rFonts w:ascii="宋体" w:hAnsi="宋体" w:cs="宋体"/>
                <w:sz w:val="24"/>
              </w:rPr>
              <w:t>2</w:t>
            </w:r>
            <w:r w:rsidRPr="00A97486">
              <w:rPr>
                <w:rFonts w:ascii="宋体" w:hAnsi="宋体" w:cs="宋体" w:hint="eastAsia"/>
                <w:sz w:val="24"/>
              </w:rPr>
              <w:t>,</w:t>
            </w:r>
            <w:r w:rsidRPr="00A97486">
              <w:rPr>
                <w:rFonts w:ascii="宋体" w:hAnsi="宋体" w:cs="宋体"/>
                <w:sz w:val="24"/>
              </w:rPr>
              <w:t>500</w:t>
            </w:r>
            <w:r w:rsidRPr="00A97486">
              <w:rPr>
                <w:rFonts w:ascii="宋体" w:hAnsi="宋体" w:cs="宋体" w:hint="eastAsia"/>
                <w:sz w:val="24"/>
              </w:rPr>
              <w:t>km</w:t>
            </w:r>
          </w:p>
        </w:tc>
      </w:tr>
      <w:tr w:rsidR="00EA3F71" w:rsidRPr="00A97486" w:rsidTr="00EA3F71">
        <w:trPr>
          <w:trHeight w:val="300"/>
          <w:jc w:val="center"/>
        </w:trPr>
        <w:tc>
          <w:tcPr>
            <w:tcW w:w="900" w:type="dxa"/>
            <w:shd w:val="clear" w:color="auto" w:fill="auto"/>
            <w:noWrap/>
            <w:vAlign w:val="center"/>
            <w:hideMark/>
          </w:tcPr>
          <w:p w:rsidR="00EA3F71" w:rsidRPr="00A97486" w:rsidRDefault="00EA3F71" w:rsidP="00EA3F71">
            <w:pPr>
              <w:rPr>
                <w:rFonts w:ascii="宋体" w:hAnsi="宋体" w:cs="宋体"/>
                <w:sz w:val="24"/>
              </w:rPr>
            </w:pPr>
            <w:r w:rsidRPr="00A97486">
              <w:rPr>
                <w:rFonts w:ascii="宋体" w:hAnsi="宋体" w:cs="宋体" w:hint="eastAsia"/>
                <w:sz w:val="24"/>
              </w:rPr>
              <w:t>年检</w:t>
            </w:r>
          </w:p>
        </w:tc>
        <w:tc>
          <w:tcPr>
            <w:tcW w:w="1840" w:type="dxa"/>
            <w:shd w:val="clear" w:color="auto" w:fill="auto"/>
            <w:noWrap/>
            <w:vAlign w:val="center"/>
            <w:hideMark/>
          </w:tcPr>
          <w:p w:rsidR="00EA3F71" w:rsidRPr="00A97486" w:rsidRDefault="00EA3F71" w:rsidP="00EA3F71">
            <w:pPr>
              <w:jc w:val="center"/>
              <w:rPr>
                <w:rFonts w:ascii="宋体" w:hAnsi="宋体" w:cs="宋体"/>
                <w:sz w:val="24"/>
              </w:rPr>
            </w:pPr>
            <w:r w:rsidRPr="00A97486">
              <w:rPr>
                <w:rFonts w:ascii="宋体" w:hAnsi="宋体" w:cs="宋体" w:hint="eastAsia"/>
                <w:sz w:val="24"/>
              </w:rPr>
              <w:t>D</w:t>
            </w:r>
          </w:p>
        </w:tc>
        <w:tc>
          <w:tcPr>
            <w:tcW w:w="2093" w:type="dxa"/>
            <w:shd w:val="clear" w:color="auto" w:fill="auto"/>
            <w:noWrap/>
            <w:vAlign w:val="center"/>
            <w:hideMark/>
          </w:tcPr>
          <w:p w:rsidR="00EA3F71" w:rsidRPr="00A97486" w:rsidRDefault="00EA3F71" w:rsidP="00EA3F71">
            <w:pPr>
              <w:jc w:val="center"/>
              <w:rPr>
                <w:rFonts w:ascii="宋体" w:hAnsi="宋体" w:cs="宋体"/>
                <w:sz w:val="24"/>
              </w:rPr>
            </w:pPr>
            <w:r w:rsidRPr="00A97486">
              <w:rPr>
                <w:rFonts w:ascii="宋体" w:hAnsi="宋体" w:cs="宋体" w:hint="eastAsia"/>
                <w:sz w:val="24"/>
              </w:rPr>
              <w:t>每年</w:t>
            </w:r>
          </w:p>
        </w:tc>
        <w:tc>
          <w:tcPr>
            <w:tcW w:w="2077" w:type="dxa"/>
            <w:shd w:val="clear" w:color="000000" w:fill="FFFFFF"/>
            <w:noWrap/>
            <w:vAlign w:val="center"/>
            <w:hideMark/>
          </w:tcPr>
          <w:p w:rsidR="00EA3F71" w:rsidRPr="00A97486" w:rsidRDefault="00EA3F71" w:rsidP="00EA3F71">
            <w:pPr>
              <w:rPr>
                <w:rFonts w:ascii="宋体" w:hAnsi="宋体" w:cs="宋体"/>
                <w:sz w:val="24"/>
              </w:rPr>
            </w:pPr>
            <w:r w:rsidRPr="00A97486">
              <w:rPr>
                <w:rFonts w:ascii="宋体" w:hAnsi="宋体" w:cs="宋体" w:hint="eastAsia"/>
                <w:sz w:val="24"/>
              </w:rPr>
              <w:t>1</w:t>
            </w:r>
            <w:r w:rsidRPr="00A97486">
              <w:rPr>
                <w:rFonts w:ascii="宋体" w:hAnsi="宋体" w:cs="宋体"/>
                <w:sz w:val="24"/>
              </w:rPr>
              <w:t>50</w:t>
            </w:r>
            <w:r w:rsidRPr="00A97486">
              <w:rPr>
                <w:rFonts w:ascii="宋体" w:hAnsi="宋体" w:cs="宋体" w:hint="eastAsia"/>
                <w:sz w:val="24"/>
              </w:rPr>
              <w:t>,000km</w:t>
            </w:r>
          </w:p>
        </w:tc>
      </w:tr>
      <w:tr w:rsidR="00EA3F71" w:rsidRPr="00A97486" w:rsidTr="00EA3F71">
        <w:trPr>
          <w:trHeight w:val="300"/>
          <w:jc w:val="center"/>
        </w:trPr>
        <w:tc>
          <w:tcPr>
            <w:tcW w:w="900" w:type="dxa"/>
            <w:shd w:val="clear" w:color="auto" w:fill="auto"/>
            <w:noWrap/>
            <w:vAlign w:val="center"/>
            <w:hideMark/>
          </w:tcPr>
          <w:p w:rsidR="00EA3F71" w:rsidRPr="00A97486" w:rsidRDefault="00EA3F71" w:rsidP="00EA3F71">
            <w:pPr>
              <w:rPr>
                <w:rFonts w:ascii="宋体" w:hAnsi="宋体" w:cs="宋体"/>
                <w:sz w:val="24"/>
              </w:rPr>
            </w:pPr>
            <w:r w:rsidRPr="00A97486">
              <w:rPr>
                <w:rFonts w:ascii="宋体" w:hAnsi="宋体" w:cs="宋体" w:hint="eastAsia"/>
                <w:sz w:val="24"/>
              </w:rPr>
              <w:t>架修</w:t>
            </w:r>
          </w:p>
        </w:tc>
        <w:tc>
          <w:tcPr>
            <w:tcW w:w="1840" w:type="dxa"/>
            <w:shd w:val="clear" w:color="auto" w:fill="auto"/>
            <w:noWrap/>
            <w:vAlign w:val="center"/>
            <w:hideMark/>
          </w:tcPr>
          <w:p w:rsidR="00EA3F71" w:rsidRPr="00A97486" w:rsidRDefault="00EA3F71" w:rsidP="00EA3F71">
            <w:pPr>
              <w:jc w:val="center"/>
              <w:rPr>
                <w:rFonts w:ascii="宋体" w:hAnsi="宋体" w:cs="宋体"/>
                <w:sz w:val="24"/>
              </w:rPr>
            </w:pPr>
            <w:r w:rsidRPr="00A97486">
              <w:rPr>
                <w:rFonts w:ascii="宋体" w:hAnsi="宋体" w:cs="宋体" w:hint="eastAsia"/>
                <w:sz w:val="24"/>
              </w:rPr>
              <w:t>C</w:t>
            </w:r>
          </w:p>
        </w:tc>
        <w:tc>
          <w:tcPr>
            <w:tcW w:w="2093" w:type="dxa"/>
            <w:shd w:val="clear" w:color="auto" w:fill="auto"/>
            <w:noWrap/>
            <w:vAlign w:val="center"/>
            <w:hideMark/>
          </w:tcPr>
          <w:p w:rsidR="00EA3F71" w:rsidRPr="00A97486" w:rsidRDefault="00EA3F71" w:rsidP="00EA3F71">
            <w:pPr>
              <w:jc w:val="center"/>
              <w:rPr>
                <w:rFonts w:ascii="宋体" w:hAnsi="宋体" w:cs="宋体"/>
                <w:sz w:val="24"/>
              </w:rPr>
            </w:pPr>
            <w:r w:rsidRPr="00A97486">
              <w:rPr>
                <w:rFonts w:ascii="宋体" w:hAnsi="宋体" w:cs="宋体" w:hint="eastAsia"/>
                <w:sz w:val="24"/>
              </w:rPr>
              <w:t>每5年</w:t>
            </w:r>
          </w:p>
        </w:tc>
        <w:tc>
          <w:tcPr>
            <w:tcW w:w="2077" w:type="dxa"/>
            <w:shd w:val="clear" w:color="auto" w:fill="auto"/>
            <w:noWrap/>
            <w:vAlign w:val="center"/>
            <w:hideMark/>
          </w:tcPr>
          <w:p w:rsidR="00EA3F71" w:rsidRPr="00A97486" w:rsidRDefault="00EA3F71" w:rsidP="00EA3F71">
            <w:pPr>
              <w:rPr>
                <w:rFonts w:ascii="宋体" w:hAnsi="宋体" w:cs="宋体"/>
                <w:sz w:val="24"/>
              </w:rPr>
            </w:pPr>
            <w:r w:rsidRPr="00A97486">
              <w:rPr>
                <w:rFonts w:ascii="宋体" w:hAnsi="宋体" w:cs="宋体"/>
                <w:sz w:val="24"/>
              </w:rPr>
              <w:t>750</w:t>
            </w:r>
            <w:r w:rsidRPr="00A97486">
              <w:rPr>
                <w:rFonts w:ascii="宋体" w:hAnsi="宋体" w:cs="宋体" w:hint="eastAsia"/>
                <w:sz w:val="24"/>
              </w:rPr>
              <w:t>,000km</w:t>
            </w:r>
          </w:p>
        </w:tc>
      </w:tr>
      <w:tr w:rsidR="00EA3F71" w:rsidRPr="00A97486" w:rsidTr="00EA3F71">
        <w:trPr>
          <w:trHeight w:val="300"/>
          <w:jc w:val="center"/>
        </w:trPr>
        <w:tc>
          <w:tcPr>
            <w:tcW w:w="900" w:type="dxa"/>
            <w:shd w:val="clear" w:color="auto" w:fill="auto"/>
            <w:noWrap/>
            <w:vAlign w:val="center"/>
            <w:hideMark/>
          </w:tcPr>
          <w:p w:rsidR="00EA3F71" w:rsidRPr="00A97486" w:rsidRDefault="00EA3F71" w:rsidP="00EA3F71">
            <w:pPr>
              <w:rPr>
                <w:rFonts w:ascii="宋体" w:hAnsi="宋体" w:cs="宋体"/>
                <w:sz w:val="24"/>
              </w:rPr>
            </w:pPr>
            <w:r w:rsidRPr="00A97486">
              <w:rPr>
                <w:rFonts w:ascii="宋体" w:hAnsi="宋体" w:cs="宋体" w:hint="eastAsia"/>
                <w:sz w:val="24"/>
              </w:rPr>
              <w:t>大修</w:t>
            </w:r>
          </w:p>
        </w:tc>
        <w:tc>
          <w:tcPr>
            <w:tcW w:w="1840" w:type="dxa"/>
            <w:shd w:val="clear" w:color="auto" w:fill="auto"/>
            <w:noWrap/>
            <w:vAlign w:val="center"/>
            <w:hideMark/>
          </w:tcPr>
          <w:p w:rsidR="00EA3F71" w:rsidRPr="00A97486" w:rsidRDefault="00EA3F71" w:rsidP="00EA3F71">
            <w:pPr>
              <w:jc w:val="center"/>
              <w:rPr>
                <w:rFonts w:ascii="宋体" w:hAnsi="宋体" w:cs="宋体"/>
                <w:sz w:val="24"/>
              </w:rPr>
            </w:pPr>
            <w:r w:rsidRPr="00A97486">
              <w:rPr>
                <w:rFonts w:ascii="宋体" w:hAnsi="宋体" w:cs="宋体" w:hint="eastAsia"/>
                <w:sz w:val="24"/>
              </w:rPr>
              <w:t>B</w:t>
            </w:r>
          </w:p>
        </w:tc>
        <w:tc>
          <w:tcPr>
            <w:tcW w:w="2093" w:type="dxa"/>
            <w:shd w:val="clear" w:color="auto" w:fill="auto"/>
            <w:noWrap/>
            <w:vAlign w:val="center"/>
            <w:hideMark/>
          </w:tcPr>
          <w:p w:rsidR="00EA3F71" w:rsidRPr="00A97486" w:rsidRDefault="00EA3F71" w:rsidP="00EA3F71">
            <w:pPr>
              <w:jc w:val="center"/>
              <w:rPr>
                <w:rFonts w:ascii="宋体" w:hAnsi="宋体" w:cs="宋体"/>
                <w:sz w:val="24"/>
              </w:rPr>
            </w:pPr>
            <w:r w:rsidRPr="00A97486">
              <w:rPr>
                <w:rFonts w:ascii="宋体" w:hAnsi="宋体" w:cs="宋体" w:hint="eastAsia"/>
                <w:sz w:val="24"/>
              </w:rPr>
              <w:t>每10年</w:t>
            </w:r>
          </w:p>
        </w:tc>
        <w:tc>
          <w:tcPr>
            <w:tcW w:w="2077" w:type="dxa"/>
            <w:shd w:val="clear" w:color="auto" w:fill="auto"/>
            <w:noWrap/>
            <w:vAlign w:val="center"/>
            <w:hideMark/>
          </w:tcPr>
          <w:p w:rsidR="00EA3F71" w:rsidRPr="00A97486" w:rsidRDefault="00EA3F71" w:rsidP="00EA3F71">
            <w:pPr>
              <w:rPr>
                <w:rFonts w:ascii="宋体" w:hAnsi="宋体" w:cs="宋体"/>
                <w:sz w:val="24"/>
              </w:rPr>
            </w:pPr>
            <w:r w:rsidRPr="00A97486">
              <w:rPr>
                <w:rFonts w:ascii="宋体" w:hAnsi="宋体" w:cs="宋体"/>
                <w:sz w:val="24"/>
              </w:rPr>
              <w:t>1</w:t>
            </w:r>
            <w:r w:rsidRPr="00A97486">
              <w:rPr>
                <w:rFonts w:ascii="宋体" w:hAnsi="宋体" w:cs="宋体" w:hint="eastAsia"/>
                <w:sz w:val="24"/>
              </w:rPr>
              <w:t>,</w:t>
            </w:r>
            <w:r w:rsidRPr="00A97486">
              <w:rPr>
                <w:rFonts w:ascii="宋体" w:hAnsi="宋体" w:cs="宋体"/>
                <w:sz w:val="24"/>
              </w:rPr>
              <w:t>50</w:t>
            </w:r>
            <w:r w:rsidRPr="00A97486">
              <w:rPr>
                <w:rFonts w:ascii="宋体" w:hAnsi="宋体" w:cs="宋体" w:hint="eastAsia"/>
                <w:sz w:val="24"/>
              </w:rPr>
              <w:t>0,000km</w:t>
            </w:r>
          </w:p>
        </w:tc>
      </w:tr>
      <w:tr w:rsidR="00EA3F71" w:rsidRPr="00A97486" w:rsidTr="00EA3F71">
        <w:trPr>
          <w:trHeight w:val="300"/>
          <w:jc w:val="center"/>
        </w:trPr>
        <w:tc>
          <w:tcPr>
            <w:tcW w:w="900" w:type="dxa"/>
            <w:shd w:val="clear" w:color="auto" w:fill="auto"/>
            <w:noWrap/>
            <w:vAlign w:val="center"/>
            <w:hideMark/>
          </w:tcPr>
          <w:p w:rsidR="00EA3F71" w:rsidRPr="00A97486" w:rsidRDefault="00EA3F71" w:rsidP="00EA3F71">
            <w:pPr>
              <w:rPr>
                <w:rFonts w:ascii="宋体" w:hAnsi="宋体" w:cs="宋体"/>
                <w:sz w:val="24"/>
              </w:rPr>
            </w:pPr>
            <w:r w:rsidRPr="00A97486">
              <w:rPr>
                <w:rFonts w:ascii="宋体" w:hAnsi="宋体" w:cs="宋体" w:hint="eastAsia"/>
                <w:sz w:val="24"/>
              </w:rPr>
              <w:t>厂修</w:t>
            </w:r>
          </w:p>
        </w:tc>
        <w:tc>
          <w:tcPr>
            <w:tcW w:w="1840" w:type="dxa"/>
            <w:shd w:val="clear" w:color="auto" w:fill="auto"/>
            <w:noWrap/>
            <w:vAlign w:val="center"/>
            <w:hideMark/>
          </w:tcPr>
          <w:p w:rsidR="00EA3F71" w:rsidRPr="00A97486" w:rsidRDefault="00EA3F71" w:rsidP="00EA3F71">
            <w:pPr>
              <w:jc w:val="center"/>
              <w:rPr>
                <w:rFonts w:ascii="宋体" w:hAnsi="宋体" w:cs="宋体"/>
                <w:sz w:val="24"/>
              </w:rPr>
            </w:pPr>
            <w:r w:rsidRPr="00A97486">
              <w:rPr>
                <w:rFonts w:ascii="宋体" w:hAnsi="宋体" w:cs="宋体" w:hint="eastAsia"/>
                <w:sz w:val="24"/>
              </w:rPr>
              <w:t>A</w:t>
            </w:r>
          </w:p>
        </w:tc>
        <w:tc>
          <w:tcPr>
            <w:tcW w:w="2093" w:type="dxa"/>
            <w:shd w:val="clear" w:color="auto" w:fill="auto"/>
            <w:noWrap/>
            <w:vAlign w:val="center"/>
            <w:hideMark/>
          </w:tcPr>
          <w:p w:rsidR="00EA3F71" w:rsidRPr="00A97486" w:rsidRDefault="00EA3F71" w:rsidP="00EA3F71">
            <w:pPr>
              <w:jc w:val="center"/>
              <w:rPr>
                <w:rFonts w:ascii="宋体" w:hAnsi="宋体" w:cs="宋体"/>
                <w:sz w:val="24"/>
              </w:rPr>
            </w:pPr>
            <w:r w:rsidRPr="00A97486">
              <w:rPr>
                <w:rFonts w:ascii="宋体" w:hAnsi="宋体" w:cs="宋体" w:hint="eastAsia"/>
                <w:sz w:val="24"/>
              </w:rPr>
              <w:t>每15年</w:t>
            </w:r>
          </w:p>
        </w:tc>
        <w:tc>
          <w:tcPr>
            <w:tcW w:w="2077" w:type="dxa"/>
            <w:shd w:val="clear" w:color="auto" w:fill="auto"/>
            <w:noWrap/>
            <w:vAlign w:val="center"/>
            <w:hideMark/>
          </w:tcPr>
          <w:p w:rsidR="00EA3F71" w:rsidRPr="00A97486" w:rsidRDefault="00EA3F71" w:rsidP="00EA3F71">
            <w:pPr>
              <w:rPr>
                <w:rFonts w:ascii="宋体" w:hAnsi="宋体" w:cs="宋体"/>
                <w:sz w:val="24"/>
              </w:rPr>
            </w:pPr>
            <w:r w:rsidRPr="00A97486">
              <w:rPr>
                <w:rFonts w:ascii="宋体" w:hAnsi="宋体" w:cs="宋体"/>
                <w:sz w:val="24"/>
              </w:rPr>
              <w:t>2</w:t>
            </w:r>
            <w:r w:rsidRPr="00A97486">
              <w:rPr>
                <w:rFonts w:ascii="宋体" w:hAnsi="宋体" w:cs="宋体" w:hint="eastAsia"/>
                <w:sz w:val="24"/>
              </w:rPr>
              <w:t>,</w:t>
            </w:r>
            <w:r w:rsidRPr="00A97486">
              <w:rPr>
                <w:rFonts w:ascii="宋体" w:hAnsi="宋体" w:cs="宋体"/>
                <w:sz w:val="24"/>
              </w:rPr>
              <w:t>250</w:t>
            </w:r>
            <w:r w:rsidRPr="00A97486">
              <w:rPr>
                <w:rFonts w:ascii="宋体" w:hAnsi="宋体" w:cs="宋体" w:hint="eastAsia"/>
                <w:sz w:val="24"/>
              </w:rPr>
              <w:t>,000km</w:t>
            </w:r>
          </w:p>
        </w:tc>
      </w:tr>
    </w:tbl>
    <w:p w:rsidR="00EA3F71" w:rsidRPr="00A97486" w:rsidRDefault="00EA3F71" w:rsidP="00EA3F71">
      <w:pPr>
        <w:spacing w:line="360" w:lineRule="auto"/>
        <w:rPr>
          <w:sz w:val="24"/>
        </w:rPr>
      </w:pPr>
    </w:p>
    <w:p w:rsidR="00EA3F71" w:rsidRPr="00A97486" w:rsidRDefault="00EA3F71" w:rsidP="00EA3F71">
      <w:pPr>
        <w:spacing w:line="360" w:lineRule="auto"/>
        <w:jc w:val="center"/>
        <w:rPr>
          <w:b/>
          <w:sz w:val="24"/>
        </w:rPr>
      </w:pPr>
      <w:r w:rsidRPr="00A97486">
        <w:rPr>
          <w:rFonts w:hint="eastAsia"/>
          <w:b/>
          <w:sz w:val="24"/>
        </w:rPr>
        <w:t>维修计划</w:t>
      </w:r>
    </w:p>
    <w:tbl>
      <w:tblPr>
        <w:tblW w:w="417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05"/>
        <w:gridCol w:w="1302"/>
        <w:gridCol w:w="621"/>
        <w:gridCol w:w="625"/>
        <w:gridCol w:w="625"/>
        <w:gridCol w:w="715"/>
        <w:gridCol w:w="981"/>
        <w:gridCol w:w="911"/>
        <w:gridCol w:w="922"/>
      </w:tblGrid>
      <w:tr w:rsidR="00EA3F71" w:rsidRPr="00A97486" w:rsidTr="00E81FCC">
        <w:trPr>
          <w:trHeight w:val="873"/>
          <w:tblHeader/>
          <w:jc w:val="center"/>
        </w:trPr>
        <w:tc>
          <w:tcPr>
            <w:tcW w:w="284" w:type="pct"/>
            <w:vAlign w:val="center"/>
          </w:tcPr>
          <w:p w:rsidR="00EA3F71" w:rsidRPr="00A97486" w:rsidRDefault="00EA3F71" w:rsidP="00EA3F71">
            <w:pPr>
              <w:jc w:val="center"/>
              <w:rPr>
                <w:b/>
                <w:szCs w:val="21"/>
              </w:rPr>
            </w:pPr>
            <w:r w:rsidRPr="00A97486">
              <w:rPr>
                <w:rFonts w:hint="eastAsia"/>
                <w:b/>
                <w:szCs w:val="21"/>
              </w:rPr>
              <w:t>序号</w:t>
            </w:r>
          </w:p>
        </w:tc>
        <w:tc>
          <w:tcPr>
            <w:tcW w:w="916" w:type="pct"/>
            <w:vAlign w:val="center"/>
          </w:tcPr>
          <w:p w:rsidR="00EA3F71" w:rsidRPr="00A97486" w:rsidRDefault="00EA3F71" w:rsidP="00EA3F71">
            <w:pPr>
              <w:jc w:val="center"/>
              <w:rPr>
                <w:rFonts w:eastAsia="黑体"/>
                <w:b/>
                <w:szCs w:val="21"/>
              </w:rPr>
            </w:pPr>
            <w:r w:rsidRPr="00A97486">
              <w:rPr>
                <w:rFonts w:hint="eastAsia"/>
                <w:b/>
                <w:szCs w:val="21"/>
              </w:rPr>
              <w:t>设备名称</w:t>
            </w:r>
          </w:p>
        </w:tc>
        <w:tc>
          <w:tcPr>
            <w:tcW w:w="437" w:type="pct"/>
            <w:vAlign w:val="center"/>
          </w:tcPr>
          <w:p w:rsidR="00EA3F71" w:rsidRPr="00A97486" w:rsidRDefault="00EA3F71" w:rsidP="00EA3F71">
            <w:pPr>
              <w:jc w:val="center"/>
              <w:rPr>
                <w:b/>
                <w:szCs w:val="21"/>
              </w:rPr>
            </w:pPr>
            <w:r w:rsidRPr="00A97486">
              <w:rPr>
                <w:rFonts w:hint="eastAsia"/>
                <w:b/>
                <w:szCs w:val="21"/>
              </w:rPr>
              <w:t>日检</w:t>
            </w:r>
          </w:p>
        </w:tc>
        <w:tc>
          <w:tcPr>
            <w:tcW w:w="440" w:type="pct"/>
          </w:tcPr>
          <w:p w:rsidR="00EA3F71" w:rsidRPr="00A97486" w:rsidRDefault="00EA3F71" w:rsidP="00EA3F71">
            <w:pPr>
              <w:jc w:val="center"/>
              <w:rPr>
                <w:b/>
                <w:szCs w:val="21"/>
              </w:rPr>
            </w:pPr>
            <w:r w:rsidRPr="00A97486">
              <w:rPr>
                <w:rFonts w:hint="eastAsia"/>
                <w:b/>
                <w:szCs w:val="21"/>
              </w:rPr>
              <w:t>15</w:t>
            </w:r>
            <w:r w:rsidRPr="00A97486">
              <w:rPr>
                <w:rFonts w:hint="eastAsia"/>
                <w:b/>
                <w:szCs w:val="21"/>
              </w:rPr>
              <w:t>日检</w:t>
            </w:r>
          </w:p>
        </w:tc>
        <w:tc>
          <w:tcPr>
            <w:tcW w:w="440" w:type="pct"/>
            <w:vAlign w:val="center"/>
          </w:tcPr>
          <w:p w:rsidR="00EA3F71" w:rsidRPr="00A97486" w:rsidRDefault="00EA3F71" w:rsidP="00EA3F71">
            <w:pPr>
              <w:jc w:val="center"/>
              <w:rPr>
                <w:b/>
                <w:szCs w:val="21"/>
              </w:rPr>
            </w:pPr>
            <w:r w:rsidRPr="00A97486">
              <w:rPr>
                <w:rFonts w:hint="eastAsia"/>
                <w:b/>
                <w:szCs w:val="21"/>
              </w:rPr>
              <w:t>月检</w:t>
            </w:r>
          </w:p>
        </w:tc>
        <w:tc>
          <w:tcPr>
            <w:tcW w:w="503" w:type="pct"/>
            <w:vAlign w:val="center"/>
          </w:tcPr>
          <w:p w:rsidR="00EA3F71" w:rsidRPr="00A97486" w:rsidRDefault="00EA3F71" w:rsidP="00EA3F71">
            <w:pPr>
              <w:jc w:val="center"/>
              <w:rPr>
                <w:b/>
                <w:szCs w:val="21"/>
              </w:rPr>
            </w:pPr>
            <w:r w:rsidRPr="00A97486">
              <w:rPr>
                <w:rFonts w:hint="eastAsia"/>
                <w:b/>
                <w:szCs w:val="21"/>
              </w:rPr>
              <w:t>年检</w:t>
            </w:r>
          </w:p>
        </w:tc>
        <w:tc>
          <w:tcPr>
            <w:tcW w:w="690" w:type="pct"/>
            <w:vAlign w:val="center"/>
          </w:tcPr>
          <w:p w:rsidR="00EA3F71" w:rsidRPr="00A97486" w:rsidRDefault="00EA3F71" w:rsidP="00EA3F71">
            <w:pPr>
              <w:jc w:val="center"/>
              <w:rPr>
                <w:b/>
                <w:szCs w:val="21"/>
              </w:rPr>
            </w:pPr>
            <w:r w:rsidRPr="00A97486">
              <w:rPr>
                <w:rFonts w:hint="eastAsia"/>
                <w:b/>
                <w:szCs w:val="21"/>
              </w:rPr>
              <w:t>架修</w:t>
            </w:r>
          </w:p>
        </w:tc>
        <w:tc>
          <w:tcPr>
            <w:tcW w:w="641" w:type="pct"/>
            <w:vAlign w:val="center"/>
          </w:tcPr>
          <w:p w:rsidR="00EA3F71" w:rsidRPr="00A97486" w:rsidRDefault="00EA3F71" w:rsidP="00EA3F71">
            <w:pPr>
              <w:jc w:val="center"/>
              <w:rPr>
                <w:b/>
                <w:szCs w:val="21"/>
              </w:rPr>
            </w:pPr>
            <w:r w:rsidRPr="00A97486">
              <w:rPr>
                <w:rFonts w:hint="eastAsia"/>
                <w:b/>
                <w:szCs w:val="21"/>
              </w:rPr>
              <w:t>大修</w:t>
            </w:r>
          </w:p>
        </w:tc>
        <w:tc>
          <w:tcPr>
            <w:tcW w:w="650" w:type="pct"/>
            <w:vAlign w:val="center"/>
          </w:tcPr>
          <w:p w:rsidR="00EA3F71" w:rsidRPr="00A97486" w:rsidRDefault="00EA3F71" w:rsidP="00EA3F71">
            <w:pPr>
              <w:jc w:val="center"/>
              <w:rPr>
                <w:b/>
                <w:szCs w:val="21"/>
              </w:rPr>
            </w:pPr>
            <w:r w:rsidRPr="00A97486">
              <w:rPr>
                <w:rFonts w:hint="eastAsia"/>
                <w:b/>
                <w:szCs w:val="21"/>
              </w:rPr>
              <w:t>厂修</w:t>
            </w:r>
          </w:p>
        </w:tc>
      </w:tr>
      <w:tr w:rsidR="00EA3F71" w:rsidRPr="00A97486" w:rsidTr="00E81FCC">
        <w:trPr>
          <w:cantSplit/>
          <w:trHeight w:val="510"/>
          <w:jc w:val="center"/>
        </w:trPr>
        <w:tc>
          <w:tcPr>
            <w:tcW w:w="284" w:type="pct"/>
            <w:vAlign w:val="center"/>
          </w:tcPr>
          <w:p w:rsidR="00EA3F71" w:rsidRPr="00A97486" w:rsidRDefault="00EA3F71" w:rsidP="00DC4603">
            <w:pPr>
              <w:numPr>
                <w:ilvl w:val="0"/>
                <w:numId w:val="74"/>
              </w:numPr>
              <w:rPr>
                <w:szCs w:val="21"/>
              </w:rPr>
            </w:pPr>
          </w:p>
        </w:tc>
        <w:tc>
          <w:tcPr>
            <w:tcW w:w="916" w:type="pct"/>
            <w:vAlign w:val="center"/>
          </w:tcPr>
          <w:p w:rsidR="00EA3F71" w:rsidRPr="00A97486" w:rsidRDefault="00EA3F71" w:rsidP="00EA3F71">
            <w:pPr>
              <w:rPr>
                <w:szCs w:val="21"/>
              </w:rPr>
            </w:pPr>
            <w:r w:rsidRPr="00A97486">
              <w:rPr>
                <w:szCs w:val="21"/>
              </w:rPr>
              <w:t>密封条</w:t>
            </w:r>
          </w:p>
        </w:tc>
        <w:tc>
          <w:tcPr>
            <w:tcW w:w="437" w:type="pct"/>
            <w:vAlign w:val="center"/>
          </w:tcPr>
          <w:p w:rsidR="00EA3F71" w:rsidRPr="00A97486" w:rsidRDefault="00EA3F71" w:rsidP="00EA3F71">
            <w:pPr>
              <w:jc w:val="center"/>
              <w:rPr>
                <w:szCs w:val="21"/>
              </w:rPr>
            </w:pPr>
          </w:p>
        </w:tc>
        <w:tc>
          <w:tcPr>
            <w:tcW w:w="440" w:type="pct"/>
            <w:vAlign w:val="center"/>
          </w:tcPr>
          <w:p w:rsidR="00EA3F71" w:rsidRPr="00A97486" w:rsidRDefault="00EA3F71" w:rsidP="00EA3F71">
            <w:pPr>
              <w:jc w:val="center"/>
              <w:rPr>
                <w:szCs w:val="21"/>
              </w:rPr>
            </w:pPr>
          </w:p>
        </w:tc>
        <w:tc>
          <w:tcPr>
            <w:tcW w:w="440" w:type="pct"/>
            <w:vAlign w:val="center"/>
          </w:tcPr>
          <w:p w:rsidR="00EA3F71" w:rsidRPr="00A97486" w:rsidRDefault="00EA3F71" w:rsidP="00EA3F71">
            <w:pPr>
              <w:jc w:val="center"/>
              <w:rPr>
                <w:szCs w:val="21"/>
              </w:rPr>
            </w:pPr>
          </w:p>
        </w:tc>
        <w:tc>
          <w:tcPr>
            <w:tcW w:w="503" w:type="pct"/>
            <w:vAlign w:val="center"/>
          </w:tcPr>
          <w:p w:rsidR="00EA3F71" w:rsidRPr="00A97486" w:rsidRDefault="00EA3F71" w:rsidP="00EA3F71">
            <w:pPr>
              <w:jc w:val="center"/>
              <w:rPr>
                <w:szCs w:val="21"/>
              </w:rPr>
            </w:pPr>
          </w:p>
        </w:tc>
        <w:tc>
          <w:tcPr>
            <w:tcW w:w="690" w:type="pct"/>
            <w:vAlign w:val="center"/>
          </w:tcPr>
          <w:p w:rsidR="00EA3F71" w:rsidRPr="00A97486" w:rsidRDefault="00EA3F71" w:rsidP="00EA3F71">
            <w:pPr>
              <w:jc w:val="center"/>
              <w:rPr>
                <w:szCs w:val="21"/>
              </w:rPr>
            </w:pPr>
            <w:r w:rsidRPr="00A97486">
              <w:rPr>
                <w:rFonts w:hint="eastAsia"/>
                <w:szCs w:val="21"/>
              </w:rPr>
              <w:t>更换</w:t>
            </w:r>
          </w:p>
        </w:tc>
        <w:tc>
          <w:tcPr>
            <w:tcW w:w="641" w:type="pct"/>
            <w:vAlign w:val="center"/>
          </w:tcPr>
          <w:p w:rsidR="00EA3F71" w:rsidRPr="00A97486" w:rsidRDefault="00EA3F71" w:rsidP="00EA3F71">
            <w:pPr>
              <w:jc w:val="center"/>
              <w:rPr>
                <w:szCs w:val="21"/>
              </w:rPr>
            </w:pPr>
            <w:r w:rsidRPr="00A97486">
              <w:rPr>
                <w:rFonts w:hint="eastAsia"/>
                <w:szCs w:val="21"/>
              </w:rPr>
              <w:t>更换</w:t>
            </w:r>
          </w:p>
        </w:tc>
        <w:tc>
          <w:tcPr>
            <w:tcW w:w="650" w:type="pct"/>
            <w:vAlign w:val="center"/>
          </w:tcPr>
          <w:p w:rsidR="00EA3F71" w:rsidRPr="00A97486" w:rsidRDefault="00EA3F71" w:rsidP="00EA3F71">
            <w:pPr>
              <w:jc w:val="center"/>
              <w:rPr>
                <w:szCs w:val="21"/>
              </w:rPr>
            </w:pPr>
            <w:r w:rsidRPr="00A97486">
              <w:rPr>
                <w:rFonts w:hint="eastAsia"/>
                <w:szCs w:val="21"/>
              </w:rPr>
              <w:t>更换</w:t>
            </w:r>
          </w:p>
        </w:tc>
      </w:tr>
      <w:tr w:rsidR="00EA3F71" w:rsidRPr="00A97486" w:rsidTr="00E81FCC">
        <w:trPr>
          <w:cantSplit/>
          <w:trHeight w:val="510"/>
          <w:jc w:val="center"/>
        </w:trPr>
        <w:tc>
          <w:tcPr>
            <w:tcW w:w="284" w:type="pct"/>
            <w:vAlign w:val="center"/>
          </w:tcPr>
          <w:p w:rsidR="00EA3F71" w:rsidRPr="00A97486" w:rsidRDefault="00EA3F71" w:rsidP="00DC4603">
            <w:pPr>
              <w:numPr>
                <w:ilvl w:val="0"/>
                <w:numId w:val="74"/>
              </w:numPr>
              <w:rPr>
                <w:szCs w:val="21"/>
              </w:rPr>
            </w:pPr>
          </w:p>
        </w:tc>
        <w:tc>
          <w:tcPr>
            <w:tcW w:w="916" w:type="pct"/>
            <w:vAlign w:val="center"/>
          </w:tcPr>
          <w:p w:rsidR="00EA3F71" w:rsidRPr="00A97486" w:rsidRDefault="00EA3F71" w:rsidP="00EA3F71">
            <w:pPr>
              <w:rPr>
                <w:szCs w:val="21"/>
              </w:rPr>
            </w:pPr>
            <w:r w:rsidRPr="00A97486">
              <w:rPr>
                <w:szCs w:val="21"/>
              </w:rPr>
              <w:t>压缩机</w:t>
            </w:r>
          </w:p>
        </w:tc>
        <w:tc>
          <w:tcPr>
            <w:tcW w:w="437" w:type="pct"/>
            <w:vAlign w:val="center"/>
          </w:tcPr>
          <w:p w:rsidR="00EA3F71" w:rsidRPr="00A97486" w:rsidRDefault="00EA3F71" w:rsidP="00EA3F71">
            <w:pPr>
              <w:jc w:val="center"/>
              <w:rPr>
                <w:szCs w:val="21"/>
              </w:rPr>
            </w:pPr>
          </w:p>
        </w:tc>
        <w:tc>
          <w:tcPr>
            <w:tcW w:w="440" w:type="pct"/>
            <w:vAlign w:val="center"/>
          </w:tcPr>
          <w:p w:rsidR="00EA3F71" w:rsidRPr="00A97486" w:rsidRDefault="00EA3F71" w:rsidP="00EA3F71">
            <w:pPr>
              <w:jc w:val="center"/>
              <w:rPr>
                <w:szCs w:val="21"/>
              </w:rPr>
            </w:pPr>
          </w:p>
        </w:tc>
        <w:tc>
          <w:tcPr>
            <w:tcW w:w="440" w:type="pct"/>
            <w:vAlign w:val="center"/>
          </w:tcPr>
          <w:p w:rsidR="00EA3F71" w:rsidRPr="00A97486" w:rsidRDefault="00EA3F71" w:rsidP="00EA3F71">
            <w:pPr>
              <w:jc w:val="center"/>
              <w:rPr>
                <w:szCs w:val="21"/>
              </w:rPr>
            </w:pPr>
          </w:p>
        </w:tc>
        <w:tc>
          <w:tcPr>
            <w:tcW w:w="503" w:type="pct"/>
            <w:vAlign w:val="center"/>
          </w:tcPr>
          <w:p w:rsidR="00EA3F71" w:rsidRPr="00A97486" w:rsidRDefault="00EA3F71" w:rsidP="00EA3F71">
            <w:pPr>
              <w:jc w:val="center"/>
              <w:rPr>
                <w:szCs w:val="21"/>
              </w:rPr>
            </w:pPr>
          </w:p>
        </w:tc>
        <w:tc>
          <w:tcPr>
            <w:tcW w:w="690" w:type="pct"/>
            <w:vAlign w:val="center"/>
          </w:tcPr>
          <w:p w:rsidR="00EA3F71" w:rsidRPr="00A97486" w:rsidRDefault="00EA3F71" w:rsidP="00EA3F71">
            <w:pPr>
              <w:jc w:val="center"/>
              <w:rPr>
                <w:szCs w:val="21"/>
              </w:rPr>
            </w:pPr>
            <w:r w:rsidRPr="00A97486">
              <w:rPr>
                <w:rFonts w:hint="eastAsia"/>
                <w:szCs w:val="21"/>
              </w:rPr>
              <w:t>检修</w:t>
            </w:r>
          </w:p>
        </w:tc>
        <w:tc>
          <w:tcPr>
            <w:tcW w:w="641" w:type="pct"/>
            <w:vAlign w:val="center"/>
          </w:tcPr>
          <w:p w:rsidR="00EA3F71" w:rsidRPr="00A97486" w:rsidRDefault="00EA3F71" w:rsidP="00EA3F71">
            <w:pPr>
              <w:jc w:val="center"/>
              <w:rPr>
                <w:szCs w:val="21"/>
              </w:rPr>
            </w:pPr>
            <w:r w:rsidRPr="00A97486">
              <w:rPr>
                <w:rFonts w:hint="eastAsia"/>
                <w:szCs w:val="21"/>
              </w:rPr>
              <w:t>检修</w:t>
            </w:r>
          </w:p>
        </w:tc>
        <w:tc>
          <w:tcPr>
            <w:tcW w:w="650" w:type="pct"/>
            <w:vAlign w:val="center"/>
          </w:tcPr>
          <w:p w:rsidR="00EA3F71" w:rsidRPr="00A97486" w:rsidRDefault="00EA3F71" w:rsidP="00EA3F71">
            <w:pPr>
              <w:jc w:val="center"/>
              <w:rPr>
                <w:szCs w:val="21"/>
              </w:rPr>
            </w:pPr>
            <w:r w:rsidRPr="00A97486">
              <w:rPr>
                <w:rFonts w:hint="eastAsia"/>
                <w:szCs w:val="21"/>
              </w:rPr>
              <w:t>更换</w:t>
            </w:r>
          </w:p>
        </w:tc>
      </w:tr>
      <w:tr w:rsidR="00EA3F71" w:rsidRPr="00A97486" w:rsidTr="00E81FCC">
        <w:trPr>
          <w:cantSplit/>
          <w:trHeight w:val="510"/>
          <w:jc w:val="center"/>
        </w:trPr>
        <w:tc>
          <w:tcPr>
            <w:tcW w:w="284" w:type="pct"/>
            <w:vAlign w:val="center"/>
          </w:tcPr>
          <w:p w:rsidR="00EA3F71" w:rsidRPr="00A97486" w:rsidRDefault="00EA3F71" w:rsidP="00DC4603">
            <w:pPr>
              <w:numPr>
                <w:ilvl w:val="0"/>
                <w:numId w:val="74"/>
              </w:numPr>
              <w:rPr>
                <w:szCs w:val="21"/>
              </w:rPr>
            </w:pPr>
          </w:p>
        </w:tc>
        <w:tc>
          <w:tcPr>
            <w:tcW w:w="916" w:type="pct"/>
            <w:vAlign w:val="center"/>
          </w:tcPr>
          <w:p w:rsidR="00EA3F71" w:rsidRPr="00A97486" w:rsidRDefault="00EA3F71" w:rsidP="00EA3F71">
            <w:pPr>
              <w:rPr>
                <w:szCs w:val="21"/>
              </w:rPr>
            </w:pPr>
            <w:r w:rsidRPr="00A97486">
              <w:rPr>
                <w:rFonts w:hint="eastAsia"/>
                <w:szCs w:val="21"/>
              </w:rPr>
              <w:t>室外换热器</w:t>
            </w:r>
          </w:p>
        </w:tc>
        <w:tc>
          <w:tcPr>
            <w:tcW w:w="437" w:type="pct"/>
            <w:vAlign w:val="center"/>
          </w:tcPr>
          <w:p w:rsidR="00EA3F71" w:rsidRPr="00A97486" w:rsidRDefault="00EA3F71" w:rsidP="00EA3F71">
            <w:pPr>
              <w:jc w:val="center"/>
              <w:rPr>
                <w:szCs w:val="21"/>
              </w:rPr>
            </w:pPr>
          </w:p>
        </w:tc>
        <w:tc>
          <w:tcPr>
            <w:tcW w:w="440" w:type="pct"/>
            <w:vAlign w:val="center"/>
          </w:tcPr>
          <w:p w:rsidR="00EA3F71" w:rsidRPr="00A97486" w:rsidRDefault="00EA3F71" w:rsidP="00EA3F71">
            <w:pPr>
              <w:jc w:val="center"/>
              <w:rPr>
                <w:szCs w:val="21"/>
              </w:rPr>
            </w:pPr>
          </w:p>
        </w:tc>
        <w:tc>
          <w:tcPr>
            <w:tcW w:w="440" w:type="pct"/>
            <w:vAlign w:val="center"/>
          </w:tcPr>
          <w:p w:rsidR="00EA3F71" w:rsidRPr="00A97486" w:rsidRDefault="00EA3F71" w:rsidP="00EA3F71">
            <w:pPr>
              <w:jc w:val="center"/>
              <w:rPr>
                <w:szCs w:val="21"/>
              </w:rPr>
            </w:pPr>
          </w:p>
        </w:tc>
        <w:tc>
          <w:tcPr>
            <w:tcW w:w="503" w:type="pct"/>
            <w:vAlign w:val="center"/>
          </w:tcPr>
          <w:p w:rsidR="00EA3F71" w:rsidRPr="00A97486" w:rsidRDefault="00EA3F71" w:rsidP="00EA3F71">
            <w:pPr>
              <w:jc w:val="center"/>
              <w:rPr>
                <w:szCs w:val="21"/>
              </w:rPr>
            </w:pPr>
            <w:r w:rsidRPr="00A97486">
              <w:rPr>
                <w:rFonts w:hint="eastAsia"/>
                <w:szCs w:val="21"/>
              </w:rPr>
              <w:t>清洗</w:t>
            </w:r>
          </w:p>
        </w:tc>
        <w:tc>
          <w:tcPr>
            <w:tcW w:w="690" w:type="pct"/>
            <w:vAlign w:val="center"/>
          </w:tcPr>
          <w:p w:rsidR="00EA3F71" w:rsidRPr="00A97486" w:rsidRDefault="00EA3F71" w:rsidP="00EA3F71">
            <w:pPr>
              <w:jc w:val="center"/>
              <w:rPr>
                <w:szCs w:val="21"/>
              </w:rPr>
            </w:pPr>
            <w:r w:rsidRPr="00A97486">
              <w:rPr>
                <w:rFonts w:hint="eastAsia"/>
                <w:szCs w:val="21"/>
              </w:rPr>
              <w:t>检修</w:t>
            </w:r>
          </w:p>
        </w:tc>
        <w:tc>
          <w:tcPr>
            <w:tcW w:w="641" w:type="pct"/>
            <w:vAlign w:val="center"/>
          </w:tcPr>
          <w:p w:rsidR="00EA3F71" w:rsidRPr="00A97486" w:rsidRDefault="00EA3F71" w:rsidP="00EA3F71">
            <w:pPr>
              <w:jc w:val="center"/>
              <w:rPr>
                <w:szCs w:val="21"/>
              </w:rPr>
            </w:pPr>
            <w:r w:rsidRPr="00A97486">
              <w:rPr>
                <w:rFonts w:hint="eastAsia"/>
                <w:szCs w:val="21"/>
              </w:rPr>
              <w:t>检修</w:t>
            </w:r>
          </w:p>
        </w:tc>
        <w:tc>
          <w:tcPr>
            <w:tcW w:w="650" w:type="pct"/>
            <w:vAlign w:val="center"/>
          </w:tcPr>
          <w:p w:rsidR="00EA3F71" w:rsidRPr="00A97486" w:rsidRDefault="00EA3F71" w:rsidP="00EA3F71">
            <w:pPr>
              <w:jc w:val="center"/>
              <w:rPr>
                <w:szCs w:val="21"/>
              </w:rPr>
            </w:pPr>
            <w:r w:rsidRPr="00A97486">
              <w:rPr>
                <w:rFonts w:hint="eastAsia"/>
                <w:szCs w:val="21"/>
              </w:rPr>
              <w:t>更换</w:t>
            </w:r>
          </w:p>
        </w:tc>
      </w:tr>
      <w:tr w:rsidR="00EA3F71" w:rsidRPr="00A97486" w:rsidTr="00E81FCC">
        <w:trPr>
          <w:cantSplit/>
          <w:trHeight w:val="510"/>
          <w:jc w:val="center"/>
        </w:trPr>
        <w:tc>
          <w:tcPr>
            <w:tcW w:w="284" w:type="pct"/>
            <w:vAlign w:val="center"/>
          </w:tcPr>
          <w:p w:rsidR="00EA3F71" w:rsidRPr="00A97486" w:rsidRDefault="00EA3F71" w:rsidP="00DC4603">
            <w:pPr>
              <w:numPr>
                <w:ilvl w:val="0"/>
                <w:numId w:val="74"/>
              </w:numPr>
              <w:rPr>
                <w:szCs w:val="21"/>
              </w:rPr>
            </w:pPr>
          </w:p>
        </w:tc>
        <w:tc>
          <w:tcPr>
            <w:tcW w:w="916" w:type="pct"/>
            <w:vAlign w:val="center"/>
          </w:tcPr>
          <w:p w:rsidR="00EA3F71" w:rsidRPr="00A97486" w:rsidRDefault="00EA3F71" w:rsidP="00EA3F71">
            <w:pPr>
              <w:rPr>
                <w:szCs w:val="21"/>
              </w:rPr>
            </w:pPr>
            <w:r w:rsidRPr="00A97486">
              <w:rPr>
                <w:rFonts w:hint="eastAsia"/>
                <w:szCs w:val="21"/>
              </w:rPr>
              <w:t>室内换热器</w:t>
            </w:r>
          </w:p>
        </w:tc>
        <w:tc>
          <w:tcPr>
            <w:tcW w:w="437" w:type="pct"/>
            <w:vAlign w:val="center"/>
          </w:tcPr>
          <w:p w:rsidR="00EA3F71" w:rsidRPr="00A97486" w:rsidRDefault="00EA3F71" w:rsidP="00EA3F71">
            <w:pPr>
              <w:jc w:val="center"/>
              <w:rPr>
                <w:szCs w:val="21"/>
              </w:rPr>
            </w:pPr>
          </w:p>
        </w:tc>
        <w:tc>
          <w:tcPr>
            <w:tcW w:w="440" w:type="pct"/>
            <w:vAlign w:val="center"/>
          </w:tcPr>
          <w:p w:rsidR="00EA3F71" w:rsidRPr="00A97486" w:rsidRDefault="00EA3F71" w:rsidP="00EA3F71">
            <w:pPr>
              <w:jc w:val="center"/>
              <w:rPr>
                <w:szCs w:val="21"/>
              </w:rPr>
            </w:pPr>
          </w:p>
        </w:tc>
        <w:tc>
          <w:tcPr>
            <w:tcW w:w="440" w:type="pct"/>
            <w:vAlign w:val="center"/>
          </w:tcPr>
          <w:p w:rsidR="00EA3F71" w:rsidRPr="00A97486" w:rsidRDefault="00EA3F71" w:rsidP="00EA3F71">
            <w:pPr>
              <w:jc w:val="center"/>
              <w:rPr>
                <w:szCs w:val="21"/>
              </w:rPr>
            </w:pPr>
          </w:p>
        </w:tc>
        <w:tc>
          <w:tcPr>
            <w:tcW w:w="503" w:type="pct"/>
            <w:vAlign w:val="center"/>
          </w:tcPr>
          <w:p w:rsidR="00EA3F71" w:rsidRPr="00A97486" w:rsidRDefault="00EA3F71" w:rsidP="00EA3F71">
            <w:pPr>
              <w:jc w:val="center"/>
              <w:rPr>
                <w:szCs w:val="21"/>
              </w:rPr>
            </w:pPr>
            <w:r w:rsidRPr="00A97486">
              <w:rPr>
                <w:rFonts w:hint="eastAsia"/>
                <w:szCs w:val="21"/>
              </w:rPr>
              <w:t>清洗</w:t>
            </w:r>
          </w:p>
        </w:tc>
        <w:tc>
          <w:tcPr>
            <w:tcW w:w="690" w:type="pct"/>
            <w:vAlign w:val="center"/>
          </w:tcPr>
          <w:p w:rsidR="00EA3F71" w:rsidRPr="00A97486" w:rsidRDefault="00EA3F71" w:rsidP="00EA3F71">
            <w:pPr>
              <w:jc w:val="center"/>
              <w:rPr>
                <w:szCs w:val="21"/>
              </w:rPr>
            </w:pPr>
            <w:r w:rsidRPr="00A97486">
              <w:rPr>
                <w:rFonts w:hint="eastAsia"/>
                <w:szCs w:val="21"/>
              </w:rPr>
              <w:t>检修</w:t>
            </w:r>
          </w:p>
        </w:tc>
        <w:tc>
          <w:tcPr>
            <w:tcW w:w="641" w:type="pct"/>
            <w:vAlign w:val="center"/>
          </w:tcPr>
          <w:p w:rsidR="00EA3F71" w:rsidRPr="00A97486" w:rsidRDefault="00EA3F71" w:rsidP="00EA3F71">
            <w:pPr>
              <w:jc w:val="center"/>
              <w:rPr>
                <w:szCs w:val="21"/>
              </w:rPr>
            </w:pPr>
            <w:r w:rsidRPr="00A97486">
              <w:rPr>
                <w:rFonts w:hint="eastAsia"/>
                <w:szCs w:val="21"/>
              </w:rPr>
              <w:t>检修</w:t>
            </w:r>
          </w:p>
        </w:tc>
        <w:tc>
          <w:tcPr>
            <w:tcW w:w="650" w:type="pct"/>
            <w:vAlign w:val="center"/>
          </w:tcPr>
          <w:p w:rsidR="00EA3F71" w:rsidRPr="00A97486" w:rsidRDefault="00EA3F71" w:rsidP="00EA3F71">
            <w:pPr>
              <w:jc w:val="center"/>
              <w:rPr>
                <w:szCs w:val="21"/>
              </w:rPr>
            </w:pPr>
            <w:r w:rsidRPr="00A97486">
              <w:rPr>
                <w:rFonts w:hint="eastAsia"/>
                <w:szCs w:val="21"/>
              </w:rPr>
              <w:t>更换</w:t>
            </w:r>
          </w:p>
        </w:tc>
      </w:tr>
      <w:tr w:rsidR="00EA3F71" w:rsidRPr="00A97486" w:rsidTr="00E81FCC">
        <w:trPr>
          <w:cantSplit/>
          <w:trHeight w:val="510"/>
          <w:jc w:val="center"/>
        </w:trPr>
        <w:tc>
          <w:tcPr>
            <w:tcW w:w="284" w:type="pct"/>
            <w:vAlign w:val="center"/>
          </w:tcPr>
          <w:p w:rsidR="00EA3F71" w:rsidRPr="00A97486" w:rsidRDefault="00EA3F71" w:rsidP="00DC4603">
            <w:pPr>
              <w:numPr>
                <w:ilvl w:val="0"/>
                <w:numId w:val="74"/>
              </w:numPr>
              <w:rPr>
                <w:szCs w:val="21"/>
              </w:rPr>
            </w:pPr>
          </w:p>
        </w:tc>
        <w:tc>
          <w:tcPr>
            <w:tcW w:w="916" w:type="pct"/>
            <w:vAlign w:val="center"/>
          </w:tcPr>
          <w:p w:rsidR="00EA3F71" w:rsidRPr="00A97486" w:rsidRDefault="00EA3F71" w:rsidP="00EA3F71">
            <w:pPr>
              <w:rPr>
                <w:szCs w:val="21"/>
              </w:rPr>
            </w:pPr>
            <w:r w:rsidRPr="00A97486">
              <w:rPr>
                <w:rFonts w:hint="eastAsia"/>
                <w:szCs w:val="21"/>
              </w:rPr>
              <w:t>通</w:t>
            </w:r>
            <w:r w:rsidRPr="00A97486">
              <w:rPr>
                <w:szCs w:val="21"/>
              </w:rPr>
              <w:t>风机</w:t>
            </w:r>
          </w:p>
        </w:tc>
        <w:tc>
          <w:tcPr>
            <w:tcW w:w="437" w:type="pct"/>
            <w:vAlign w:val="center"/>
          </w:tcPr>
          <w:p w:rsidR="00EA3F71" w:rsidRPr="00A97486" w:rsidRDefault="00EA3F71" w:rsidP="00EA3F71">
            <w:pPr>
              <w:jc w:val="center"/>
              <w:rPr>
                <w:szCs w:val="21"/>
              </w:rPr>
            </w:pPr>
          </w:p>
        </w:tc>
        <w:tc>
          <w:tcPr>
            <w:tcW w:w="440" w:type="pct"/>
            <w:vAlign w:val="center"/>
          </w:tcPr>
          <w:p w:rsidR="00EA3F71" w:rsidRPr="00A97486" w:rsidRDefault="00EA3F71" w:rsidP="00EA3F71">
            <w:pPr>
              <w:jc w:val="center"/>
              <w:rPr>
                <w:szCs w:val="21"/>
              </w:rPr>
            </w:pPr>
          </w:p>
        </w:tc>
        <w:tc>
          <w:tcPr>
            <w:tcW w:w="440" w:type="pct"/>
            <w:vAlign w:val="center"/>
          </w:tcPr>
          <w:p w:rsidR="00EA3F71" w:rsidRPr="00A97486" w:rsidRDefault="00EA3F71" w:rsidP="00EA3F71">
            <w:pPr>
              <w:jc w:val="center"/>
              <w:rPr>
                <w:szCs w:val="21"/>
              </w:rPr>
            </w:pPr>
          </w:p>
        </w:tc>
        <w:tc>
          <w:tcPr>
            <w:tcW w:w="503" w:type="pct"/>
            <w:vAlign w:val="center"/>
          </w:tcPr>
          <w:p w:rsidR="00EA3F71" w:rsidRPr="00A97486" w:rsidRDefault="00EA3F71" w:rsidP="00EA3F71">
            <w:pPr>
              <w:jc w:val="center"/>
              <w:rPr>
                <w:szCs w:val="21"/>
              </w:rPr>
            </w:pPr>
          </w:p>
        </w:tc>
        <w:tc>
          <w:tcPr>
            <w:tcW w:w="690" w:type="pct"/>
            <w:vAlign w:val="center"/>
          </w:tcPr>
          <w:p w:rsidR="00EA3F71" w:rsidRPr="00A97486" w:rsidRDefault="00EA3F71" w:rsidP="00EA3F71">
            <w:pPr>
              <w:jc w:val="center"/>
              <w:rPr>
                <w:szCs w:val="21"/>
              </w:rPr>
            </w:pPr>
            <w:r w:rsidRPr="00A97486">
              <w:rPr>
                <w:rFonts w:hint="eastAsia"/>
                <w:szCs w:val="21"/>
              </w:rPr>
              <w:t>更换轴承</w:t>
            </w:r>
          </w:p>
        </w:tc>
        <w:tc>
          <w:tcPr>
            <w:tcW w:w="641" w:type="pct"/>
            <w:vAlign w:val="center"/>
          </w:tcPr>
          <w:p w:rsidR="00EA3F71" w:rsidRPr="00A97486" w:rsidRDefault="00EA3F71" w:rsidP="00EA3F71">
            <w:pPr>
              <w:jc w:val="center"/>
              <w:rPr>
                <w:szCs w:val="21"/>
              </w:rPr>
            </w:pPr>
            <w:r w:rsidRPr="00A97486">
              <w:rPr>
                <w:rFonts w:hint="eastAsia"/>
                <w:szCs w:val="21"/>
              </w:rPr>
              <w:t>更换轴承</w:t>
            </w:r>
          </w:p>
        </w:tc>
        <w:tc>
          <w:tcPr>
            <w:tcW w:w="650" w:type="pct"/>
            <w:vAlign w:val="center"/>
          </w:tcPr>
          <w:p w:rsidR="00EA3F71" w:rsidRPr="00A97486" w:rsidRDefault="00EA3F71" w:rsidP="00EA3F71">
            <w:pPr>
              <w:jc w:val="center"/>
              <w:rPr>
                <w:szCs w:val="21"/>
              </w:rPr>
            </w:pPr>
            <w:r w:rsidRPr="00A97486">
              <w:rPr>
                <w:rFonts w:hint="eastAsia"/>
                <w:szCs w:val="21"/>
              </w:rPr>
              <w:t>更换轴承</w:t>
            </w:r>
          </w:p>
        </w:tc>
      </w:tr>
      <w:tr w:rsidR="00EA3F71" w:rsidRPr="00A97486" w:rsidTr="00E81FCC">
        <w:trPr>
          <w:cantSplit/>
          <w:trHeight w:val="510"/>
          <w:jc w:val="center"/>
        </w:trPr>
        <w:tc>
          <w:tcPr>
            <w:tcW w:w="284" w:type="pct"/>
            <w:vAlign w:val="center"/>
          </w:tcPr>
          <w:p w:rsidR="00EA3F71" w:rsidRPr="00A97486" w:rsidRDefault="00EA3F71" w:rsidP="00DC4603">
            <w:pPr>
              <w:numPr>
                <w:ilvl w:val="0"/>
                <w:numId w:val="74"/>
              </w:numPr>
              <w:rPr>
                <w:szCs w:val="21"/>
              </w:rPr>
            </w:pPr>
          </w:p>
        </w:tc>
        <w:tc>
          <w:tcPr>
            <w:tcW w:w="916" w:type="pct"/>
            <w:vAlign w:val="center"/>
          </w:tcPr>
          <w:p w:rsidR="00EA3F71" w:rsidRPr="00A97486" w:rsidRDefault="00EA3F71" w:rsidP="00EA3F71">
            <w:pPr>
              <w:rPr>
                <w:szCs w:val="21"/>
              </w:rPr>
            </w:pPr>
            <w:r w:rsidRPr="00A97486">
              <w:rPr>
                <w:rFonts w:hint="eastAsia"/>
                <w:szCs w:val="21"/>
              </w:rPr>
              <w:t>轴流</w:t>
            </w:r>
            <w:r w:rsidRPr="00A97486">
              <w:rPr>
                <w:szCs w:val="21"/>
              </w:rPr>
              <w:t>风机</w:t>
            </w:r>
          </w:p>
        </w:tc>
        <w:tc>
          <w:tcPr>
            <w:tcW w:w="437" w:type="pct"/>
            <w:vAlign w:val="center"/>
          </w:tcPr>
          <w:p w:rsidR="00EA3F71" w:rsidRPr="00A97486" w:rsidRDefault="00EA3F71" w:rsidP="00EA3F71">
            <w:pPr>
              <w:jc w:val="center"/>
              <w:rPr>
                <w:szCs w:val="21"/>
              </w:rPr>
            </w:pPr>
          </w:p>
        </w:tc>
        <w:tc>
          <w:tcPr>
            <w:tcW w:w="440" w:type="pct"/>
            <w:vAlign w:val="center"/>
          </w:tcPr>
          <w:p w:rsidR="00EA3F71" w:rsidRPr="00A97486" w:rsidRDefault="00EA3F71" w:rsidP="00EA3F71">
            <w:pPr>
              <w:jc w:val="center"/>
              <w:rPr>
                <w:szCs w:val="21"/>
              </w:rPr>
            </w:pPr>
          </w:p>
        </w:tc>
        <w:tc>
          <w:tcPr>
            <w:tcW w:w="440" w:type="pct"/>
            <w:vAlign w:val="center"/>
          </w:tcPr>
          <w:p w:rsidR="00EA3F71" w:rsidRPr="00A97486" w:rsidRDefault="00EA3F71" w:rsidP="00EA3F71">
            <w:pPr>
              <w:jc w:val="center"/>
              <w:rPr>
                <w:szCs w:val="21"/>
              </w:rPr>
            </w:pPr>
          </w:p>
        </w:tc>
        <w:tc>
          <w:tcPr>
            <w:tcW w:w="503" w:type="pct"/>
            <w:vAlign w:val="center"/>
          </w:tcPr>
          <w:p w:rsidR="00EA3F71" w:rsidRPr="00A97486" w:rsidRDefault="00EA3F71" w:rsidP="00EA3F71">
            <w:pPr>
              <w:jc w:val="center"/>
              <w:rPr>
                <w:szCs w:val="21"/>
              </w:rPr>
            </w:pPr>
          </w:p>
        </w:tc>
        <w:tc>
          <w:tcPr>
            <w:tcW w:w="690" w:type="pct"/>
            <w:vAlign w:val="center"/>
          </w:tcPr>
          <w:p w:rsidR="00EA3F71" w:rsidRPr="00A97486" w:rsidRDefault="00EA3F71" w:rsidP="00EA3F71">
            <w:pPr>
              <w:jc w:val="center"/>
              <w:rPr>
                <w:szCs w:val="21"/>
              </w:rPr>
            </w:pPr>
            <w:r w:rsidRPr="00A97486">
              <w:rPr>
                <w:rFonts w:hint="eastAsia"/>
                <w:szCs w:val="21"/>
              </w:rPr>
              <w:t>更换轴承</w:t>
            </w:r>
          </w:p>
        </w:tc>
        <w:tc>
          <w:tcPr>
            <w:tcW w:w="641" w:type="pct"/>
            <w:vAlign w:val="center"/>
          </w:tcPr>
          <w:p w:rsidR="00EA3F71" w:rsidRPr="00A97486" w:rsidRDefault="00EA3F71" w:rsidP="00EA3F71">
            <w:pPr>
              <w:jc w:val="center"/>
              <w:rPr>
                <w:szCs w:val="21"/>
              </w:rPr>
            </w:pPr>
            <w:r w:rsidRPr="00A97486">
              <w:rPr>
                <w:rFonts w:hint="eastAsia"/>
                <w:szCs w:val="21"/>
              </w:rPr>
              <w:t>更换轴承</w:t>
            </w:r>
          </w:p>
        </w:tc>
        <w:tc>
          <w:tcPr>
            <w:tcW w:w="650" w:type="pct"/>
            <w:vAlign w:val="center"/>
          </w:tcPr>
          <w:p w:rsidR="00EA3F71" w:rsidRPr="00A97486" w:rsidRDefault="00EA3F71" w:rsidP="00EA3F71">
            <w:pPr>
              <w:jc w:val="center"/>
              <w:rPr>
                <w:szCs w:val="21"/>
              </w:rPr>
            </w:pPr>
            <w:r w:rsidRPr="00A97486">
              <w:rPr>
                <w:rFonts w:hint="eastAsia"/>
                <w:szCs w:val="21"/>
              </w:rPr>
              <w:t>更换轴承</w:t>
            </w:r>
          </w:p>
        </w:tc>
      </w:tr>
      <w:tr w:rsidR="00EA3F71" w:rsidRPr="00A97486" w:rsidTr="00E81FCC">
        <w:trPr>
          <w:cantSplit/>
          <w:trHeight w:val="510"/>
          <w:jc w:val="center"/>
        </w:trPr>
        <w:tc>
          <w:tcPr>
            <w:tcW w:w="284" w:type="pct"/>
            <w:vAlign w:val="center"/>
          </w:tcPr>
          <w:p w:rsidR="00EA3F71" w:rsidRPr="00A97486" w:rsidRDefault="00EA3F71" w:rsidP="00DC4603">
            <w:pPr>
              <w:numPr>
                <w:ilvl w:val="0"/>
                <w:numId w:val="74"/>
              </w:numPr>
              <w:rPr>
                <w:szCs w:val="21"/>
              </w:rPr>
            </w:pPr>
          </w:p>
        </w:tc>
        <w:tc>
          <w:tcPr>
            <w:tcW w:w="916" w:type="pct"/>
            <w:vAlign w:val="center"/>
          </w:tcPr>
          <w:p w:rsidR="00EA3F71" w:rsidRPr="00A97486" w:rsidRDefault="00EA3F71" w:rsidP="00EA3F71">
            <w:pPr>
              <w:rPr>
                <w:szCs w:val="21"/>
              </w:rPr>
            </w:pPr>
            <w:r w:rsidRPr="00A97486">
              <w:rPr>
                <w:szCs w:val="21"/>
              </w:rPr>
              <w:t>温度传感器</w:t>
            </w:r>
          </w:p>
        </w:tc>
        <w:tc>
          <w:tcPr>
            <w:tcW w:w="437" w:type="pct"/>
            <w:vAlign w:val="center"/>
          </w:tcPr>
          <w:p w:rsidR="00EA3F71" w:rsidRPr="00A97486" w:rsidRDefault="00EA3F71" w:rsidP="00EA3F71">
            <w:pPr>
              <w:jc w:val="center"/>
              <w:rPr>
                <w:szCs w:val="21"/>
              </w:rPr>
            </w:pPr>
          </w:p>
        </w:tc>
        <w:tc>
          <w:tcPr>
            <w:tcW w:w="440" w:type="pct"/>
            <w:vAlign w:val="center"/>
          </w:tcPr>
          <w:p w:rsidR="00EA3F71" w:rsidRPr="00A97486" w:rsidRDefault="00EA3F71" w:rsidP="00EA3F71">
            <w:pPr>
              <w:jc w:val="center"/>
              <w:rPr>
                <w:szCs w:val="21"/>
              </w:rPr>
            </w:pPr>
          </w:p>
        </w:tc>
        <w:tc>
          <w:tcPr>
            <w:tcW w:w="440" w:type="pct"/>
            <w:vAlign w:val="center"/>
          </w:tcPr>
          <w:p w:rsidR="00EA3F71" w:rsidRPr="00A97486" w:rsidRDefault="00EA3F71" w:rsidP="00EA3F71">
            <w:pPr>
              <w:jc w:val="center"/>
              <w:rPr>
                <w:szCs w:val="21"/>
              </w:rPr>
            </w:pPr>
          </w:p>
        </w:tc>
        <w:tc>
          <w:tcPr>
            <w:tcW w:w="503" w:type="pct"/>
            <w:vAlign w:val="center"/>
          </w:tcPr>
          <w:p w:rsidR="00EA3F71" w:rsidRPr="00A97486" w:rsidRDefault="00EA3F71" w:rsidP="00EA3F71">
            <w:pPr>
              <w:jc w:val="center"/>
              <w:rPr>
                <w:szCs w:val="21"/>
              </w:rPr>
            </w:pPr>
          </w:p>
        </w:tc>
        <w:tc>
          <w:tcPr>
            <w:tcW w:w="690" w:type="pct"/>
            <w:vAlign w:val="center"/>
          </w:tcPr>
          <w:p w:rsidR="00EA3F71" w:rsidRPr="00A97486" w:rsidRDefault="00EA3F71" w:rsidP="00EA3F71">
            <w:pPr>
              <w:jc w:val="center"/>
              <w:rPr>
                <w:szCs w:val="21"/>
              </w:rPr>
            </w:pPr>
            <w:r w:rsidRPr="00A97486">
              <w:rPr>
                <w:rFonts w:hint="eastAsia"/>
                <w:szCs w:val="21"/>
              </w:rPr>
              <w:t>检修</w:t>
            </w:r>
          </w:p>
        </w:tc>
        <w:tc>
          <w:tcPr>
            <w:tcW w:w="641" w:type="pct"/>
            <w:vAlign w:val="center"/>
          </w:tcPr>
          <w:p w:rsidR="00EA3F71" w:rsidRPr="00A97486" w:rsidRDefault="00EA3F71" w:rsidP="00EA3F71">
            <w:pPr>
              <w:jc w:val="center"/>
              <w:rPr>
                <w:szCs w:val="21"/>
              </w:rPr>
            </w:pPr>
            <w:r w:rsidRPr="00A97486">
              <w:rPr>
                <w:rFonts w:hint="eastAsia"/>
                <w:szCs w:val="21"/>
              </w:rPr>
              <w:t>检修</w:t>
            </w:r>
          </w:p>
        </w:tc>
        <w:tc>
          <w:tcPr>
            <w:tcW w:w="650" w:type="pct"/>
            <w:vAlign w:val="center"/>
          </w:tcPr>
          <w:p w:rsidR="00EA3F71" w:rsidRPr="00A97486" w:rsidRDefault="00EA3F71" w:rsidP="00EA3F71">
            <w:pPr>
              <w:jc w:val="center"/>
              <w:rPr>
                <w:szCs w:val="21"/>
              </w:rPr>
            </w:pPr>
            <w:r w:rsidRPr="00A97486">
              <w:rPr>
                <w:rFonts w:hint="eastAsia"/>
                <w:szCs w:val="21"/>
              </w:rPr>
              <w:t>更换</w:t>
            </w:r>
          </w:p>
        </w:tc>
      </w:tr>
      <w:tr w:rsidR="00EA3F71" w:rsidRPr="00A97486" w:rsidTr="00E81FCC">
        <w:trPr>
          <w:cantSplit/>
          <w:trHeight w:val="510"/>
          <w:jc w:val="center"/>
        </w:trPr>
        <w:tc>
          <w:tcPr>
            <w:tcW w:w="284" w:type="pct"/>
            <w:vAlign w:val="center"/>
          </w:tcPr>
          <w:p w:rsidR="00EA3F71" w:rsidRPr="00A97486" w:rsidRDefault="00EA3F71" w:rsidP="00DC4603">
            <w:pPr>
              <w:numPr>
                <w:ilvl w:val="0"/>
                <w:numId w:val="74"/>
              </w:numPr>
              <w:rPr>
                <w:szCs w:val="21"/>
              </w:rPr>
            </w:pPr>
          </w:p>
        </w:tc>
        <w:tc>
          <w:tcPr>
            <w:tcW w:w="916" w:type="pct"/>
            <w:vAlign w:val="center"/>
          </w:tcPr>
          <w:p w:rsidR="00EA3F71" w:rsidRPr="00A97486" w:rsidRDefault="00EA3F71" w:rsidP="00EA3F71">
            <w:pPr>
              <w:rPr>
                <w:szCs w:val="21"/>
              </w:rPr>
            </w:pPr>
            <w:r w:rsidRPr="00A97486">
              <w:rPr>
                <w:szCs w:val="21"/>
              </w:rPr>
              <w:t>高压压力开关</w:t>
            </w:r>
          </w:p>
        </w:tc>
        <w:tc>
          <w:tcPr>
            <w:tcW w:w="437" w:type="pct"/>
            <w:vAlign w:val="center"/>
          </w:tcPr>
          <w:p w:rsidR="00EA3F71" w:rsidRPr="00A97486" w:rsidRDefault="00EA3F71" w:rsidP="00EA3F71">
            <w:pPr>
              <w:jc w:val="center"/>
              <w:rPr>
                <w:szCs w:val="21"/>
              </w:rPr>
            </w:pPr>
          </w:p>
        </w:tc>
        <w:tc>
          <w:tcPr>
            <w:tcW w:w="440" w:type="pct"/>
            <w:vAlign w:val="center"/>
          </w:tcPr>
          <w:p w:rsidR="00EA3F71" w:rsidRPr="00A97486" w:rsidRDefault="00EA3F71" w:rsidP="00EA3F71">
            <w:pPr>
              <w:jc w:val="center"/>
              <w:rPr>
                <w:szCs w:val="21"/>
              </w:rPr>
            </w:pPr>
          </w:p>
        </w:tc>
        <w:tc>
          <w:tcPr>
            <w:tcW w:w="440" w:type="pct"/>
            <w:vAlign w:val="center"/>
          </w:tcPr>
          <w:p w:rsidR="00EA3F71" w:rsidRPr="00A97486" w:rsidRDefault="00EA3F71" w:rsidP="00EA3F71">
            <w:pPr>
              <w:jc w:val="center"/>
              <w:rPr>
                <w:szCs w:val="21"/>
              </w:rPr>
            </w:pPr>
          </w:p>
        </w:tc>
        <w:tc>
          <w:tcPr>
            <w:tcW w:w="503" w:type="pct"/>
            <w:vAlign w:val="center"/>
          </w:tcPr>
          <w:p w:rsidR="00EA3F71" w:rsidRPr="00A97486" w:rsidRDefault="00EA3F71" w:rsidP="00EA3F71">
            <w:pPr>
              <w:jc w:val="center"/>
              <w:rPr>
                <w:szCs w:val="21"/>
              </w:rPr>
            </w:pPr>
          </w:p>
        </w:tc>
        <w:tc>
          <w:tcPr>
            <w:tcW w:w="690" w:type="pct"/>
            <w:vAlign w:val="center"/>
          </w:tcPr>
          <w:p w:rsidR="00EA3F71" w:rsidRPr="00A97486" w:rsidRDefault="00EA3F71" w:rsidP="00EA3F71">
            <w:pPr>
              <w:jc w:val="center"/>
              <w:rPr>
                <w:szCs w:val="21"/>
              </w:rPr>
            </w:pPr>
            <w:r w:rsidRPr="00A97486">
              <w:rPr>
                <w:rFonts w:hint="eastAsia"/>
                <w:szCs w:val="21"/>
              </w:rPr>
              <w:t>检修</w:t>
            </w:r>
          </w:p>
        </w:tc>
        <w:tc>
          <w:tcPr>
            <w:tcW w:w="641" w:type="pct"/>
            <w:vAlign w:val="center"/>
          </w:tcPr>
          <w:p w:rsidR="00EA3F71" w:rsidRPr="00A97486" w:rsidRDefault="00EA3F71" w:rsidP="00EA3F71">
            <w:pPr>
              <w:jc w:val="center"/>
              <w:rPr>
                <w:szCs w:val="21"/>
              </w:rPr>
            </w:pPr>
            <w:r w:rsidRPr="00A97486">
              <w:rPr>
                <w:rFonts w:hint="eastAsia"/>
                <w:szCs w:val="21"/>
              </w:rPr>
              <w:t>检修</w:t>
            </w:r>
          </w:p>
        </w:tc>
        <w:tc>
          <w:tcPr>
            <w:tcW w:w="650" w:type="pct"/>
            <w:vAlign w:val="center"/>
          </w:tcPr>
          <w:p w:rsidR="00EA3F71" w:rsidRPr="00A97486" w:rsidRDefault="00EA3F71" w:rsidP="00EA3F71">
            <w:pPr>
              <w:jc w:val="center"/>
              <w:rPr>
                <w:szCs w:val="21"/>
              </w:rPr>
            </w:pPr>
            <w:r w:rsidRPr="00A97486">
              <w:rPr>
                <w:rFonts w:hint="eastAsia"/>
                <w:szCs w:val="21"/>
              </w:rPr>
              <w:t>检修</w:t>
            </w:r>
          </w:p>
        </w:tc>
      </w:tr>
      <w:tr w:rsidR="00EA3F71" w:rsidRPr="00A97486" w:rsidTr="00E81FCC">
        <w:trPr>
          <w:cantSplit/>
          <w:trHeight w:val="510"/>
          <w:jc w:val="center"/>
        </w:trPr>
        <w:tc>
          <w:tcPr>
            <w:tcW w:w="284" w:type="pct"/>
            <w:vAlign w:val="center"/>
          </w:tcPr>
          <w:p w:rsidR="00EA3F71" w:rsidRPr="00A97486" w:rsidRDefault="00EA3F71" w:rsidP="00DC4603">
            <w:pPr>
              <w:numPr>
                <w:ilvl w:val="0"/>
                <w:numId w:val="74"/>
              </w:numPr>
              <w:rPr>
                <w:szCs w:val="21"/>
              </w:rPr>
            </w:pPr>
          </w:p>
        </w:tc>
        <w:tc>
          <w:tcPr>
            <w:tcW w:w="916" w:type="pct"/>
            <w:vAlign w:val="center"/>
          </w:tcPr>
          <w:p w:rsidR="00EA3F71" w:rsidRPr="00A97486" w:rsidRDefault="00E81FCC" w:rsidP="00EA3F71">
            <w:pPr>
              <w:rPr>
                <w:szCs w:val="21"/>
              </w:rPr>
            </w:pPr>
            <w:r w:rsidRPr="00A97486">
              <w:rPr>
                <w:rFonts w:hint="eastAsia"/>
                <w:szCs w:val="21"/>
              </w:rPr>
              <w:t>低压压力开关</w:t>
            </w:r>
          </w:p>
        </w:tc>
        <w:tc>
          <w:tcPr>
            <w:tcW w:w="437" w:type="pct"/>
            <w:vAlign w:val="center"/>
          </w:tcPr>
          <w:p w:rsidR="00EA3F71" w:rsidRPr="00A97486" w:rsidRDefault="00EA3F71" w:rsidP="00EA3F71">
            <w:pPr>
              <w:jc w:val="center"/>
              <w:rPr>
                <w:szCs w:val="21"/>
              </w:rPr>
            </w:pPr>
          </w:p>
        </w:tc>
        <w:tc>
          <w:tcPr>
            <w:tcW w:w="440" w:type="pct"/>
            <w:vAlign w:val="center"/>
          </w:tcPr>
          <w:p w:rsidR="00EA3F71" w:rsidRPr="00A97486" w:rsidRDefault="00EA3F71" w:rsidP="00EA3F71">
            <w:pPr>
              <w:jc w:val="center"/>
              <w:rPr>
                <w:szCs w:val="21"/>
              </w:rPr>
            </w:pPr>
          </w:p>
        </w:tc>
        <w:tc>
          <w:tcPr>
            <w:tcW w:w="440" w:type="pct"/>
            <w:vAlign w:val="center"/>
          </w:tcPr>
          <w:p w:rsidR="00EA3F71" w:rsidRPr="00A97486" w:rsidRDefault="00EA3F71" w:rsidP="00EA3F71">
            <w:pPr>
              <w:jc w:val="center"/>
              <w:rPr>
                <w:szCs w:val="21"/>
              </w:rPr>
            </w:pPr>
          </w:p>
        </w:tc>
        <w:tc>
          <w:tcPr>
            <w:tcW w:w="503" w:type="pct"/>
            <w:vAlign w:val="center"/>
          </w:tcPr>
          <w:p w:rsidR="00EA3F71" w:rsidRPr="00A97486" w:rsidRDefault="00EA3F71" w:rsidP="00EA3F71">
            <w:pPr>
              <w:jc w:val="center"/>
              <w:rPr>
                <w:szCs w:val="21"/>
              </w:rPr>
            </w:pPr>
          </w:p>
        </w:tc>
        <w:tc>
          <w:tcPr>
            <w:tcW w:w="690" w:type="pct"/>
            <w:vAlign w:val="center"/>
          </w:tcPr>
          <w:p w:rsidR="00EA3F71" w:rsidRPr="00A97486" w:rsidRDefault="00EA3F71" w:rsidP="00EA3F71">
            <w:pPr>
              <w:jc w:val="center"/>
              <w:rPr>
                <w:szCs w:val="21"/>
              </w:rPr>
            </w:pPr>
            <w:r w:rsidRPr="00A97486">
              <w:rPr>
                <w:rFonts w:hint="eastAsia"/>
                <w:szCs w:val="21"/>
              </w:rPr>
              <w:t>检修</w:t>
            </w:r>
          </w:p>
        </w:tc>
        <w:tc>
          <w:tcPr>
            <w:tcW w:w="641" w:type="pct"/>
            <w:vAlign w:val="center"/>
          </w:tcPr>
          <w:p w:rsidR="00EA3F71" w:rsidRPr="00A97486" w:rsidRDefault="00EA3F71" w:rsidP="00EA3F71">
            <w:pPr>
              <w:jc w:val="center"/>
              <w:rPr>
                <w:szCs w:val="21"/>
              </w:rPr>
            </w:pPr>
            <w:r w:rsidRPr="00A97486">
              <w:rPr>
                <w:rFonts w:hint="eastAsia"/>
                <w:szCs w:val="21"/>
              </w:rPr>
              <w:t>检修</w:t>
            </w:r>
          </w:p>
        </w:tc>
        <w:tc>
          <w:tcPr>
            <w:tcW w:w="650" w:type="pct"/>
            <w:vAlign w:val="center"/>
          </w:tcPr>
          <w:p w:rsidR="00EA3F71" w:rsidRPr="00A97486" w:rsidRDefault="00EA3F71" w:rsidP="00EA3F71">
            <w:pPr>
              <w:jc w:val="center"/>
              <w:rPr>
                <w:szCs w:val="21"/>
              </w:rPr>
            </w:pPr>
            <w:r w:rsidRPr="00A97486">
              <w:rPr>
                <w:rFonts w:hint="eastAsia"/>
                <w:szCs w:val="21"/>
              </w:rPr>
              <w:t>检修</w:t>
            </w:r>
          </w:p>
        </w:tc>
      </w:tr>
      <w:tr w:rsidR="00EA3F71" w:rsidRPr="00A97486" w:rsidTr="00E81FCC">
        <w:trPr>
          <w:cantSplit/>
          <w:trHeight w:val="510"/>
          <w:jc w:val="center"/>
        </w:trPr>
        <w:tc>
          <w:tcPr>
            <w:tcW w:w="284" w:type="pct"/>
            <w:vAlign w:val="center"/>
          </w:tcPr>
          <w:p w:rsidR="00EA3F71" w:rsidRPr="00A97486" w:rsidRDefault="00EA3F71" w:rsidP="00DC4603">
            <w:pPr>
              <w:numPr>
                <w:ilvl w:val="0"/>
                <w:numId w:val="74"/>
              </w:numPr>
              <w:rPr>
                <w:szCs w:val="21"/>
              </w:rPr>
            </w:pPr>
          </w:p>
        </w:tc>
        <w:tc>
          <w:tcPr>
            <w:tcW w:w="916" w:type="pct"/>
            <w:vAlign w:val="center"/>
          </w:tcPr>
          <w:p w:rsidR="00EA3F71" w:rsidRPr="00A97486" w:rsidRDefault="00EA3F71" w:rsidP="00EA3F71">
            <w:pPr>
              <w:rPr>
                <w:szCs w:val="21"/>
              </w:rPr>
            </w:pPr>
            <w:r w:rsidRPr="00A97486">
              <w:rPr>
                <w:szCs w:val="21"/>
              </w:rPr>
              <w:t>汽液分离器</w:t>
            </w:r>
          </w:p>
        </w:tc>
        <w:tc>
          <w:tcPr>
            <w:tcW w:w="437" w:type="pct"/>
            <w:vAlign w:val="center"/>
          </w:tcPr>
          <w:p w:rsidR="00EA3F71" w:rsidRPr="00A97486" w:rsidRDefault="00EA3F71" w:rsidP="00EA3F71">
            <w:pPr>
              <w:jc w:val="center"/>
              <w:rPr>
                <w:szCs w:val="21"/>
              </w:rPr>
            </w:pPr>
          </w:p>
        </w:tc>
        <w:tc>
          <w:tcPr>
            <w:tcW w:w="440" w:type="pct"/>
            <w:vAlign w:val="center"/>
          </w:tcPr>
          <w:p w:rsidR="00EA3F71" w:rsidRPr="00A97486" w:rsidRDefault="00EA3F71" w:rsidP="00EA3F71">
            <w:pPr>
              <w:jc w:val="center"/>
              <w:rPr>
                <w:szCs w:val="21"/>
              </w:rPr>
            </w:pPr>
          </w:p>
        </w:tc>
        <w:tc>
          <w:tcPr>
            <w:tcW w:w="440" w:type="pct"/>
            <w:vAlign w:val="center"/>
          </w:tcPr>
          <w:p w:rsidR="00EA3F71" w:rsidRPr="00A97486" w:rsidRDefault="00EA3F71" w:rsidP="00EA3F71">
            <w:pPr>
              <w:jc w:val="center"/>
              <w:rPr>
                <w:szCs w:val="21"/>
              </w:rPr>
            </w:pPr>
          </w:p>
        </w:tc>
        <w:tc>
          <w:tcPr>
            <w:tcW w:w="503" w:type="pct"/>
            <w:vAlign w:val="center"/>
          </w:tcPr>
          <w:p w:rsidR="00EA3F71" w:rsidRPr="00A97486" w:rsidRDefault="00EA3F71" w:rsidP="00EA3F71">
            <w:pPr>
              <w:jc w:val="center"/>
              <w:rPr>
                <w:szCs w:val="21"/>
              </w:rPr>
            </w:pPr>
          </w:p>
        </w:tc>
        <w:tc>
          <w:tcPr>
            <w:tcW w:w="690" w:type="pct"/>
            <w:vAlign w:val="center"/>
          </w:tcPr>
          <w:p w:rsidR="00EA3F71" w:rsidRPr="00A97486" w:rsidRDefault="00EA3F71" w:rsidP="00EA3F71">
            <w:pPr>
              <w:jc w:val="center"/>
              <w:rPr>
                <w:szCs w:val="21"/>
              </w:rPr>
            </w:pPr>
            <w:r w:rsidRPr="00A97486">
              <w:rPr>
                <w:rFonts w:hint="eastAsia"/>
                <w:szCs w:val="21"/>
              </w:rPr>
              <w:t>检修</w:t>
            </w:r>
          </w:p>
        </w:tc>
        <w:tc>
          <w:tcPr>
            <w:tcW w:w="641" w:type="pct"/>
            <w:vAlign w:val="center"/>
          </w:tcPr>
          <w:p w:rsidR="00EA3F71" w:rsidRPr="00A97486" w:rsidRDefault="00EA3F71" w:rsidP="00EA3F71">
            <w:pPr>
              <w:jc w:val="center"/>
              <w:rPr>
                <w:szCs w:val="21"/>
              </w:rPr>
            </w:pPr>
            <w:r w:rsidRPr="00A97486">
              <w:rPr>
                <w:rFonts w:hint="eastAsia"/>
                <w:szCs w:val="21"/>
              </w:rPr>
              <w:t>检修</w:t>
            </w:r>
          </w:p>
        </w:tc>
        <w:tc>
          <w:tcPr>
            <w:tcW w:w="650" w:type="pct"/>
            <w:vAlign w:val="center"/>
          </w:tcPr>
          <w:p w:rsidR="00EA3F71" w:rsidRPr="00A97486" w:rsidRDefault="00EA3F71" w:rsidP="00EA3F71">
            <w:pPr>
              <w:jc w:val="center"/>
              <w:rPr>
                <w:szCs w:val="21"/>
              </w:rPr>
            </w:pPr>
            <w:r w:rsidRPr="00A97486">
              <w:rPr>
                <w:rFonts w:hint="eastAsia"/>
                <w:szCs w:val="21"/>
              </w:rPr>
              <w:t>检修</w:t>
            </w:r>
          </w:p>
        </w:tc>
      </w:tr>
      <w:tr w:rsidR="00EA3F71" w:rsidRPr="00A97486" w:rsidTr="00E81FCC">
        <w:trPr>
          <w:cantSplit/>
          <w:trHeight w:val="510"/>
          <w:jc w:val="center"/>
        </w:trPr>
        <w:tc>
          <w:tcPr>
            <w:tcW w:w="284" w:type="pct"/>
            <w:vAlign w:val="center"/>
          </w:tcPr>
          <w:p w:rsidR="00EA3F71" w:rsidRPr="00A97486" w:rsidRDefault="00EA3F71" w:rsidP="00DC4603">
            <w:pPr>
              <w:numPr>
                <w:ilvl w:val="0"/>
                <w:numId w:val="74"/>
              </w:numPr>
              <w:rPr>
                <w:szCs w:val="21"/>
              </w:rPr>
            </w:pPr>
          </w:p>
        </w:tc>
        <w:tc>
          <w:tcPr>
            <w:tcW w:w="916" w:type="pct"/>
            <w:vAlign w:val="center"/>
          </w:tcPr>
          <w:p w:rsidR="00EA3F71" w:rsidRPr="00A97486" w:rsidRDefault="00EA3F71" w:rsidP="00EA3F71">
            <w:pPr>
              <w:rPr>
                <w:szCs w:val="21"/>
              </w:rPr>
            </w:pPr>
            <w:r w:rsidRPr="00A97486">
              <w:rPr>
                <w:szCs w:val="21"/>
              </w:rPr>
              <w:t>干燥过滤器</w:t>
            </w:r>
          </w:p>
        </w:tc>
        <w:tc>
          <w:tcPr>
            <w:tcW w:w="437" w:type="pct"/>
            <w:vAlign w:val="center"/>
          </w:tcPr>
          <w:p w:rsidR="00EA3F71" w:rsidRPr="00A97486" w:rsidRDefault="00EA3F71" w:rsidP="00EA3F71">
            <w:pPr>
              <w:jc w:val="center"/>
              <w:rPr>
                <w:szCs w:val="21"/>
              </w:rPr>
            </w:pPr>
          </w:p>
        </w:tc>
        <w:tc>
          <w:tcPr>
            <w:tcW w:w="440" w:type="pct"/>
            <w:vAlign w:val="center"/>
          </w:tcPr>
          <w:p w:rsidR="00EA3F71" w:rsidRPr="00A97486" w:rsidRDefault="00EA3F71" w:rsidP="00EA3F71">
            <w:pPr>
              <w:jc w:val="center"/>
              <w:rPr>
                <w:szCs w:val="21"/>
              </w:rPr>
            </w:pPr>
          </w:p>
        </w:tc>
        <w:tc>
          <w:tcPr>
            <w:tcW w:w="440" w:type="pct"/>
            <w:vAlign w:val="center"/>
          </w:tcPr>
          <w:p w:rsidR="00EA3F71" w:rsidRPr="00A97486" w:rsidRDefault="00EA3F71" w:rsidP="00EA3F71">
            <w:pPr>
              <w:jc w:val="center"/>
              <w:rPr>
                <w:szCs w:val="21"/>
              </w:rPr>
            </w:pPr>
          </w:p>
        </w:tc>
        <w:tc>
          <w:tcPr>
            <w:tcW w:w="503" w:type="pct"/>
            <w:vAlign w:val="center"/>
          </w:tcPr>
          <w:p w:rsidR="00EA3F71" w:rsidRPr="00A97486" w:rsidRDefault="00EA3F71" w:rsidP="00EA3F71">
            <w:pPr>
              <w:jc w:val="center"/>
              <w:rPr>
                <w:szCs w:val="21"/>
              </w:rPr>
            </w:pPr>
          </w:p>
        </w:tc>
        <w:tc>
          <w:tcPr>
            <w:tcW w:w="690" w:type="pct"/>
            <w:vAlign w:val="center"/>
          </w:tcPr>
          <w:p w:rsidR="00EA3F71" w:rsidRPr="00A97486" w:rsidRDefault="00EA3F71" w:rsidP="00EA3F71">
            <w:pPr>
              <w:jc w:val="center"/>
              <w:rPr>
                <w:szCs w:val="21"/>
              </w:rPr>
            </w:pPr>
            <w:r w:rsidRPr="00A97486">
              <w:rPr>
                <w:rFonts w:hint="eastAsia"/>
                <w:szCs w:val="21"/>
              </w:rPr>
              <w:t>更换</w:t>
            </w:r>
          </w:p>
        </w:tc>
        <w:tc>
          <w:tcPr>
            <w:tcW w:w="641" w:type="pct"/>
            <w:vAlign w:val="center"/>
          </w:tcPr>
          <w:p w:rsidR="00EA3F71" w:rsidRPr="00A97486" w:rsidRDefault="00EA3F71" w:rsidP="00EA3F71">
            <w:pPr>
              <w:jc w:val="center"/>
              <w:rPr>
                <w:szCs w:val="21"/>
              </w:rPr>
            </w:pPr>
            <w:r w:rsidRPr="00A97486">
              <w:rPr>
                <w:rFonts w:hint="eastAsia"/>
                <w:szCs w:val="21"/>
              </w:rPr>
              <w:t>更换</w:t>
            </w:r>
          </w:p>
        </w:tc>
        <w:tc>
          <w:tcPr>
            <w:tcW w:w="650" w:type="pct"/>
            <w:vAlign w:val="center"/>
          </w:tcPr>
          <w:p w:rsidR="00EA3F71" w:rsidRPr="00A97486" w:rsidRDefault="00EA3F71" w:rsidP="00EA3F71">
            <w:pPr>
              <w:jc w:val="center"/>
              <w:rPr>
                <w:szCs w:val="21"/>
              </w:rPr>
            </w:pPr>
            <w:r w:rsidRPr="00A97486">
              <w:rPr>
                <w:rFonts w:hint="eastAsia"/>
                <w:szCs w:val="21"/>
              </w:rPr>
              <w:t>更换</w:t>
            </w:r>
          </w:p>
        </w:tc>
      </w:tr>
      <w:tr w:rsidR="00EA3F71" w:rsidRPr="00A97486" w:rsidTr="00E81FCC">
        <w:trPr>
          <w:cantSplit/>
          <w:trHeight w:val="510"/>
          <w:jc w:val="center"/>
        </w:trPr>
        <w:tc>
          <w:tcPr>
            <w:tcW w:w="284" w:type="pct"/>
            <w:vAlign w:val="center"/>
          </w:tcPr>
          <w:p w:rsidR="00EA3F71" w:rsidRPr="00A97486" w:rsidRDefault="00EA3F71" w:rsidP="00DC4603">
            <w:pPr>
              <w:numPr>
                <w:ilvl w:val="0"/>
                <w:numId w:val="74"/>
              </w:numPr>
              <w:rPr>
                <w:szCs w:val="21"/>
              </w:rPr>
            </w:pPr>
          </w:p>
        </w:tc>
        <w:tc>
          <w:tcPr>
            <w:tcW w:w="916" w:type="pct"/>
            <w:vAlign w:val="center"/>
          </w:tcPr>
          <w:p w:rsidR="00EA3F71" w:rsidRPr="00A97486" w:rsidRDefault="00EA3F71" w:rsidP="00EA3F71">
            <w:pPr>
              <w:rPr>
                <w:rFonts w:ascii="宋体" w:hAnsi="宋体"/>
                <w:szCs w:val="21"/>
              </w:rPr>
            </w:pPr>
            <w:r w:rsidRPr="00A97486">
              <w:rPr>
                <w:rFonts w:ascii="宋体" w:hAnsi="宋体" w:hint="eastAsia"/>
                <w:szCs w:val="21"/>
              </w:rPr>
              <w:t>视液镜</w:t>
            </w:r>
          </w:p>
        </w:tc>
        <w:tc>
          <w:tcPr>
            <w:tcW w:w="437" w:type="pct"/>
            <w:vAlign w:val="center"/>
          </w:tcPr>
          <w:p w:rsidR="00EA3F71" w:rsidRPr="00A97486" w:rsidRDefault="00EA3F71" w:rsidP="00EA3F71">
            <w:pPr>
              <w:jc w:val="center"/>
              <w:rPr>
                <w:szCs w:val="21"/>
              </w:rPr>
            </w:pPr>
          </w:p>
        </w:tc>
        <w:tc>
          <w:tcPr>
            <w:tcW w:w="440" w:type="pct"/>
            <w:vAlign w:val="center"/>
          </w:tcPr>
          <w:p w:rsidR="00EA3F71" w:rsidRPr="00A97486" w:rsidRDefault="00EA3F71" w:rsidP="00EA3F71">
            <w:pPr>
              <w:jc w:val="center"/>
              <w:rPr>
                <w:szCs w:val="21"/>
              </w:rPr>
            </w:pPr>
          </w:p>
        </w:tc>
        <w:tc>
          <w:tcPr>
            <w:tcW w:w="440" w:type="pct"/>
            <w:vAlign w:val="center"/>
          </w:tcPr>
          <w:p w:rsidR="00EA3F71" w:rsidRPr="00A97486" w:rsidRDefault="00EA3F71" w:rsidP="00EA3F71">
            <w:pPr>
              <w:jc w:val="center"/>
              <w:rPr>
                <w:szCs w:val="21"/>
              </w:rPr>
            </w:pPr>
          </w:p>
        </w:tc>
        <w:tc>
          <w:tcPr>
            <w:tcW w:w="503" w:type="pct"/>
            <w:vAlign w:val="center"/>
          </w:tcPr>
          <w:p w:rsidR="00EA3F71" w:rsidRPr="00A97486" w:rsidRDefault="00220BC5" w:rsidP="00EA3F71">
            <w:pPr>
              <w:jc w:val="center"/>
              <w:rPr>
                <w:szCs w:val="21"/>
              </w:rPr>
            </w:pPr>
            <w:r w:rsidRPr="00A97486">
              <w:rPr>
                <w:szCs w:val="21"/>
              </w:rPr>
              <w:t>检查</w:t>
            </w:r>
          </w:p>
        </w:tc>
        <w:tc>
          <w:tcPr>
            <w:tcW w:w="690" w:type="pct"/>
            <w:vAlign w:val="center"/>
          </w:tcPr>
          <w:p w:rsidR="00EA3F71" w:rsidRPr="00A97486" w:rsidRDefault="00EA3F71" w:rsidP="00EA3F71">
            <w:pPr>
              <w:jc w:val="center"/>
              <w:rPr>
                <w:szCs w:val="21"/>
              </w:rPr>
            </w:pPr>
            <w:r w:rsidRPr="00A97486">
              <w:rPr>
                <w:rFonts w:hint="eastAsia"/>
                <w:szCs w:val="21"/>
              </w:rPr>
              <w:t>检修</w:t>
            </w:r>
          </w:p>
        </w:tc>
        <w:tc>
          <w:tcPr>
            <w:tcW w:w="641" w:type="pct"/>
            <w:vAlign w:val="center"/>
          </w:tcPr>
          <w:p w:rsidR="00EA3F71" w:rsidRPr="00A97486" w:rsidRDefault="00EA3F71" w:rsidP="00EA3F71">
            <w:pPr>
              <w:jc w:val="center"/>
              <w:rPr>
                <w:szCs w:val="21"/>
              </w:rPr>
            </w:pPr>
            <w:r w:rsidRPr="00A97486">
              <w:rPr>
                <w:rFonts w:hint="eastAsia"/>
                <w:szCs w:val="21"/>
              </w:rPr>
              <w:t>检修</w:t>
            </w:r>
          </w:p>
        </w:tc>
        <w:tc>
          <w:tcPr>
            <w:tcW w:w="650" w:type="pct"/>
            <w:vAlign w:val="center"/>
          </w:tcPr>
          <w:p w:rsidR="00EA3F71" w:rsidRPr="00A97486" w:rsidRDefault="00EA3F71" w:rsidP="00EA3F71">
            <w:pPr>
              <w:jc w:val="center"/>
              <w:rPr>
                <w:szCs w:val="21"/>
              </w:rPr>
            </w:pPr>
            <w:r w:rsidRPr="00A97486">
              <w:rPr>
                <w:rFonts w:hint="eastAsia"/>
                <w:szCs w:val="21"/>
              </w:rPr>
              <w:t>检修</w:t>
            </w:r>
          </w:p>
        </w:tc>
      </w:tr>
      <w:tr w:rsidR="00EA3F71" w:rsidRPr="00A97486" w:rsidTr="00E81FCC">
        <w:trPr>
          <w:cantSplit/>
          <w:trHeight w:val="510"/>
          <w:jc w:val="center"/>
        </w:trPr>
        <w:tc>
          <w:tcPr>
            <w:tcW w:w="284" w:type="pct"/>
            <w:vAlign w:val="center"/>
          </w:tcPr>
          <w:p w:rsidR="00EA3F71" w:rsidRPr="00A97486" w:rsidRDefault="00EA3F71" w:rsidP="00DC4603">
            <w:pPr>
              <w:numPr>
                <w:ilvl w:val="0"/>
                <w:numId w:val="74"/>
              </w:numPr>
              <w:rPr>
                <w:szCs w:val="21"/>
              </w:rPr>
            </w:pPr>
          </w:p>
        </w:tc>
        <w:tc>
          <w:tcPr>
            <w:tcW w:w="916" w:type="pct"/>
            <w:vAlign w:val="center"/>
          </w:tcPr>
          <w:p w:rsidR="00EA3F71" w:rsidRPr="00A97486" w:rsidRDefault="00EA3F71" w:rsidP="00EA3F71">
            <w:pPr>
              <w:rPr>
                <w:szCs w:val="21"/>
              </w:rPr>
            </w:pPr>
            <w:r w:rsidRPr="00A97486">
              <w:rPr>
                <w:rFonts w:ascii="宋体" w:hAnsi="宋体" w:hint="eastAsia"/>
                <w:szCs w:val="21"/>
              </w:rPr>
              <w:t>风阀执行器</w:t>
            </w:r>
          </w:p>
        </w:tc>
        <w:tc>
          <w:tcPr>
            <w:tcW w:w="437" w:type="pct"/>
            <w:vAlign w:val="center"/>
          </w:tcPr>
          <w:p w:rsidR="00EA3F71" w:rsidRPr="00A97486" w:rsidRDefault="00EA3F71" w:rsidP="00EA3F71">
            <w:pPr>
              <w:jc w:val="center"/>
              <w:rPr>
                <w:szCs w:val="21"/>
              </w:rPr>
            </w:pPr>
          </w:p>
        </w:tc>
        <w:tc>
          <w:tcPr>
            <w:tcW w:w="440" w:type="pct"/>
            <w:vAlign w:val="center"/>
          </w:tcPr>
          <w:p w:rsidR="00EA3F71" w:rsidRPr="00A97486" w:rsidRDefault="00EA3F71" w:rsidP="00EA3F71">
            <w:pPr>
              <w:jc w:val="center"/>
              <w:rPr>
                <w:szCs w:val="21"/>
              </w:rPr>
            </w:pPr>
          </w:p>
        </w:tc>
        <w:tc>
          <w:tcPr>
            <w:tcW w:w="440" w:type="pct"/>
            <w:vAlign w:val="center"/>
          </w:tcPr>
          <w:p w:rsidR="00EA3F71" w:rsidRPr="00A97486" w:rsidRDefault="00EA3F71" w:rsidP="00EA3F71">
            <w:pPr>
              <w:jc w:val="center"/>
              <w:rPr>
                <w:szCs w:val="21"/>
              </w:rPr>
            </w:pPr>
          </w:p>
        </w:tc>
        <w:tc>
          <w:tcPr>
            <w:tcW w:w="503" w:type="pct"/>
            <w:vAlign w:val="center"/>
          </w:tcPr>
          <w:p w:rsidR="00EA3F71" w:rsidRPr="00A97486" w:rsidRDefault="00EA3F71" w:rsidP="00EA3F71">
            <w:pPr>
              <w:jc w:val="center"/>
              <w:rPr>
                <w:szCs w:val="21"/>
              </w:rPr>
            </w:pPr>
          </w:p>
        </w:tc>
        <w:tc>
          <w:tcPr>
            <w:tcW w:w="690" w:type="pct"/>
            <w:vAlign w:val="center"/>
          </w:tcPr>
          <w:p w:rsidR="00EA3F71" w:rsidRPr="00A97486" w:rsidRDefault="00EA3F71" w:rsidP="00EA3F71">
            <w:pPr>
              <w:jc w:val="center"/>
              <w:rPr>
                <w:szCs w:val="21"/>
              </w:rPr>
            </w:pPr>
            <w:r w:rsidRPr="00A97486">
              <w:rPr>
                <w:rFonts w:hint="eastAsia"/>
                <w:szCs w:val="21"/>
              </w:rPr>
              <w:t>检修</w:t>
            </w:r>
          </w:p>
        </w:tc>
        <w:tc>
          <w:tcPr>
            <w:tcW w:w="641" w:type="pct"/>
            <w:vAlign w:val="center"/>
          </w:tcPr>
          <w:p w:rsidR="00EA3F71" w:rsidRPr="00A97486" w:rsidRDefault="00EA3F71" w:rsidP="00EA3F71">
            <w:pPr>
              <w:jc w:val="center"/>
              <w:rPr>
                <w:szCs w:val="21"/>
              </w:rPr>
            </w:pPr>
            <w:r w:rsidRPr="00A97486">
              <w:rPr>
                <w:rFonts w:hint="eastAsia"/>
                <w:szCs w:val="21"/>
              </w:rPr>
              <w:t>更换</w:t>
            </w:r>
          </w:p>
        </w:tc>
        <w:tc>
          <w:tcPr>
            <w:tcW w:w="650" w:type="pct"/>
            <w:vAlign w:val="center"/>
          </w:tcPr>
          <w:p w:rsidR="00EA3F71" w:rsidRPr="00A97486" w:rsidRDefault="00EA3F71" w:rsidP="00EA3F71">
            <w:pPr>
              <w:jc w:val="center"/>
              <w:rPr>
                <w:szCs w:val="21"/>
              </w:rPr>
            </w:pPr>
            <w:r w:rsidRPr="00A97486">
              <w:rPr>
                <w:rFonts w:hint="eastAsia"/>
                <w:szCs w:val="21"/>
              </w:rPr>
              <w:t>检修</w:t>
            </w:r>
          </w:p>
        </w:tc>
      </w:tr>
      <w:tr w:rsidR="00EA3F71" w:rsidRPr="00A97486" w:rsidTr="00E81FCC">
        <w:trPr>
          <w:cantSplit/>
          <w:trHeight w:val="510"/>
          <w:jc w:val="center"/>
        </w:trPr>
        <w:tc>
          <w:tcPr>
            <w:tcW w:w="284" w:type="pct"/>
            <w:vAlign w:val="center"/>
          </w:tcPr>
          <w:p w:rsidR="00EA3F71" w:rsidRPr="00A97486" w:rsidRDefault="00EA3F71" w:rsidP="00DC4603">
            <w:pPr>
              <w:numPr>
                <w:ilvl w:val="0"/>
                <w:numId w:val="74"/>
              </w:numPr>
              <w:rPr>
                <w:szCs w:val="21"/>
              </w:rPr>
            </w:pPr>
          </w:p>
        </w:tc>
        <w:tc>
          <w:tcPr>
            <w:tcW w:w="916" w:type="pct"/>
            <w:vAlign w:val="center"/>
          </w:tcPr>
          <w:p w:rsidR="00EA3F71" w:rsidRPr="00A97486" w:rsidRDefault="00EA3F71" w:rsidP="00EA3F71">
            <w:pPr>
              <w:rPr>
                <w:szCs w:val="21"/>
              </w:rPr>
            </w:pPr>
            <w:r w:rsidRPr="00A97486">
              <w:rPr>
                <w:szCs w:val="21"/>
              </w:rPr>
              <w:t>减震器</w:t>
            </w:r>
          </w:p>
        </w:tc>
        <w:tc>
          <w:tcPr>
            <w:tcW w:w="437" w:type="pct"/>
            <w:vAlign w:val="center"/>
          </w:tcPr>
          <w:p w:rsidR="00EA3F71" w:rsidRPr="00A97486" w:rsidRDefault="00EA3F71" w:rsidP="00EA3F71">
            <w:pPr>
              <w:jc w:val="center"/>
              <w:rPr>
                <w:szCs w:val="21"/>
              </w:rPr>
            </w:pPr>
          </w:p>
        </w:tc>
        <w:tc>
          <w:tcPr>
            <w:tcW w:w="440" w:type="pct"/>
            <w:vAlign w:val="center"/>
          </w:tcPr>
          <w:p w:rsidR="00EA3F71" w:rsidRPr="00A97486" w:rsidRDefault="00EA3F71" w:rsidP="00EA3F71">
            <w:pPr>
              <w:jc w:val="center"/>
              <w:rPr>
                <w:szCs w:val="21"/>
              </w:rPr>
            </w:pPr>
          </w:p>
        </w:tc>
        <w:tc>
          <w:tcPr>
            <w:tcW w:w="440" w:type="pct"/>
            <w:vAlign w:val="center"/>
          </w:tcPr>
          <w:p w:rsidR="00EA3F71" w:rsidRPr="00A97486" w:rsidRDefault="00EA3F71" w:rsidP="00EA3F71">
            <w:pPr>
              <w:jc w:val="center"/>
              <w:rPr>
                <w:szCs w:val="21"/>
              </w:rPr>
            </w:pPr>
          </w:p>
        </w:tc>
        <w:tc>
          <w:tcPr>
            <w:tcW w:w="503" w:type="pct"/>
            <w:vAlign w:val="center"/>
          </w:tcPr>
          <w:p w:rsidR="00EA3F71" w:rsidRPr="00A97486" w:rsidRDefault="00EA3F71" w:rsidP="00EA3F71">
            <w:pPr>
              <w:jc w:val="center"/>
              <w:rPr>
                <w:szCs w:val="21"/>
              </w:rPr>
            </w:pPr>
          </w:p>
        </w:tc>
        <w:tc>
          <w:tcPr>
            <w:tcW w:w="690" w:type="pct"/>
            <w:vAlign w:val="center"/>
          </w:tcPr>
          <w:p w:rsidR="00EA3F71" w:rsidRPr="00A97486" w:rsidRDefault="00EA3F71" w:rsidP="00EA3F71">
            <w:pPr>
              <w:jc w:val="center"/>
              <w:rPr>
                <w:szCs w:val="21"/>
              </w:rPr>
            </w:pPr>
            <w:r w:rsidRPr="00A97486">
              <w:rPr>
                <w:rFonts w:hint="eastAsia"/>
                <w:szCs w:val="21"/>
              </w:rPr>
              <w:t>检修</w:t>
            </w:r>
          </w:p>
        </w:tc>
        <w:tc>
          <w:tcPr>
            <w:tcW w:w="641" w:type="pct"/>
            <w:vAlign w:val="center"/>
          </w:tcPr>
          <w:p w:rsidR="00EA3F71" w:rsidRPr="00A97486" w:rsidRDefault="00EA3F71" w:rsidP="00EA3F71">
            <w:pPr>
              <w:jc w:val="center"/>
              <w:rPr>
                <w:szCs w:val="21"/>
              </w:rPr>
            </w:pPr>
            <w:r w:rsidRPr="00A97486">
              <w:rPr>
                <w:rFonts w:hint="eastAsia"/>
                <w:szCs w:val="21"/>
              </w:rPr>
              <w:t>更换</w:t>
            </w:r>
          </w:p>
        </w:tc>
        <w:tc>
          <w:tcPr>
            <w:tcW w:w="650" w:type="pct"/>
            <w:vAlign w:val="center"/>
          </w:tcPr>
          <w:p w:rsidR="00EA3F71" w:rsidRPr="00A97486" w:rsidRDefault="00EA3F71" w:rsidP="00EA3F71">
            <w:pPr>
              <w:jc w:val="center"/>
              <w:rPr>
                <w:szCs w:val="21"/>
              </w:rPr>
            </w:pPr>
            <w:r w:rsidRPr="00A97486">
              <w:rPr>
                <w:rFonts w:hint="eastAsia"/>
                <w:szCs w:val="21"/>
              </w:rPr>
              <w:t>检修</w:t>
            </w:r>
          </w:p>
        </w:tc>
      </w:tr>
      <w:tr w:rsidR="00EA3F71" w:rsidRPr="00A97486" w:rsidTr="00E81FCC">
        <w:trPr>
          <w:cantSplit/>
          <w:trHeight w:val="510"/>
          <w:jc w:val="center"/>
        </w:trPr>
        <w:tc>
          <w:tcPr>
            <w:tcW w:w="284" w:type="pct"/>
            <w:vAlign w:val="center"/>
          </w:tcPr>
          <w:p w:rsidR="00EA3F71" w:rsidRPr="00A97486" w:rsidRDefault="00EA3F71" w:rsidP="00DC4603">
            <w:pPr>
              <w:numPr>
                <w:ilvl w:val="0"/>
                <w:numId w:val="74"/>
              </w:numPr>
              <w:rPr>
                <w:szCs w:val="21"/>
              </w:rPr>
            </w:pPr>
          </w:p>
        </w:tc>
        <w:tc>
          <w:tcPr>
            <w:tcW w:w="916" w:type="pct"/>
            <w:vAlign w:val="center"/>
          </w:tcPr>
          <w:p w:rsidR="00EA3F71" w:rsidRPr="00A97486" w:rsidRDefault="00EA3F71" w:rsidP="00EA3F71">
            <w:pPr>
              <w:rPr>
                <w:szCs w:val="21"/>
              </w:rPr>
            </w:pPr>
            <w:r w:rsidRPr="00A97486">
              <w:rPr>
                <w:szCs w:val="21"/>
              </w:rPr>
              <w:t>连接器插</w:t>
            </w:r>
            <w:r w:rsidRPr="00A97486">
              <w:rPr>
                <w:rFonts w:hint="eastAsia"/>
                <w:szCs w:val="21"/>
              </w:rPr>
              <w:t>座</w:t>
            </w:r>
          </w:p>
        </w:tc>
        <w:tc>
          <w:tcPr>
            <w:tcW w:w="437" w:type="pct"/>
            <w:vAlign w:val="center"/>
          </w:tcPr>
          <w:p w:rsidR="00EA3F71" w:rsidRPr="00A97486" w:rsidRDefault="00EA3F71" w:rsidP="00EA3F71">
            <w:pPr>
              <w:jc w:val="center"/>
              <w:rPr>
                <w:szCs w:val="21"/>
              </w:rPr>
            </w:pPr>
          </w:p>
        </w:tc>
        <w:tc>
          <w:tcPr>
            <w:tcW w:w="440" w:type="pct"/>
            <w:vAlign w:val="center"/>
          </w:tcPr>
          <w:p w:rsidR="00EA3F71" w:rsidRPr="00A97486" w:rsidRDefault="00EA3F71" w:rsidP="00EA3F71">
            <w:pPr>
              <w:jc w:val="center"/>
              <w:rPr>
                <w:szCs w:val="21"/>
              </w:rPr>
            </w:pPr>
          </w:p>
        </w:tc>
        <w:tc>
          <w:tcPr>
            <w:tcW w:w="440" w:type="pct"/>
            <w:vAlign w:val="center"/>
          </w:tcPr>
          <w:p w:rsidR="00EA3F71" w:rsidRPr="00A97486" w:rsidRDefault="00EA3F71" w:rsidP="00EA3F71">
            <w:pPr>
              <w:jc w:val="center"/>
              <w:rPr>
                <w:szCs w:val="21"/>
              </w:rPr>
            </w:pPr>
          </w:p>
        </w:tc>
        <w:tc>
          <w:tcPr>
            <w:tcW w:w="503" w:type="pct"/>
            <w:vAlign w:val="center"/>
          </w:tcPr>
          <w:p w:rsidR="00EA3F71" w:rsidRPr="00A97486" w:rsidRDefault="00EA3F71" w:rsidP="00EA3F71">
            <w:pPr>
              <w:jc w:val="center"/>
              <w:rPr>
                <w:szCs w:val="21"/>
              </w:rPr>
            </w:pPr>
          </w:p>
        </w:tc>
        <w:tc>
          <w:tcPr>
            <w:tcW w:w="690" w:type="pct"/>
            <w:vAlign w:val="center"/>
          </w:tcPr>
          <w:p w:rsidR="00EA3F71" w:rsidRPr="00A97486" w:rsidRDefault="00EA3F71" w:rsidP="00EA3F71">
            <w:pPr>
              <w:jc w:val="center"/>
              <w:rPr>
                <w:szCs w:val="21"/>
              </w:rPr>
            </w:pPr>
            <w:r w:rsidRPr="00A97486">
              <w:rPr>
                <w:rFonts w:hint="eastAsia"/>
                <w:szCs w:val="21"/>
              </w:rPr>
              <w:t>检修</w:t>
            </w:r>
          </w:p>
        </w:tc>
        <w:tc>
          <w:tcPr>
            <w:tcW w:w="641" w:type="pct"/>
            <w:vAlign w:val="center"/>
          </w:tcPr>
          <w:p w:rsidR="00EA3F71" w:rsidRPr="00A97486" w:rsidRDefault="00EA3F71" w:rsidP="00EA3F71">
            <w:pPr>
              <w:jc w:val="center"/>
              <w:rPr>
                <w:szCs w:val="21"/>
              </w:rPr>
            </w:pPr>
            <w:r w:rsidRPr="00A97486">
              <w:rPr>
                <w:rFonts w:hint="eastAsia"/>
                <w:szCs w:val="21"/>
              </w:rPr>
              <w:t>检修</w:t>
            </w:r>
          </w:p>
        </w:tc>
        <w:tc>
          <w:tcPr>
            <w:tcW w:w="650" w:type="pct"/>
            <w:vAlign w:val="center"/>
          </w:tcPr>
          <w:p w:rsidR="00EA3F71" w:rsidRPr="00A97486" w:rsidRDefault="00EA3F71" w:rsidP="00EA3F71">
            <w:pPr>
              <w:jc w:val="center"/>
              <w:rPr>
                <w:szCs w:val="21"/>
              </w:rPr>
            </w:pPr>
            <w:r w:rsidRPr="00A97486">
              <w:rPr>
                <w:rFonts w:hint="eastAsia"/>
                <w:szCs w:val="21"/>
              </w:rPr>
              <w:t>检修</w:t>
            </w:r>
          </w:p>
        </w:tc>
      </w:tr>
      <w:tr w:rsidR="00EA3F71" w:rsidRPr="00A97486" w:rsidTr="00E81FCC">
        <w:trPr>
          <w:cantSplit/>
          <w:trHeight w:val="510"/>
          <w:jc w:val="center"/>
        </w:trPr>
        <w:tc>
          <w:tcPr>
            <w:tcW w:w="284" w:type="pct"/>
            <w:vAlign w:val="center"/>
          </w:tcPr>
          <w:p w:rsidR="00EA3F71" w:rsidRPr="00A97486" w:rsidRDefault="00EA3F71" w:rsidP="00DC4603">
            <w:pPr>
              <w:numPr>
                <w:ilvl w:val="0"/>
                <w:numId w:val="74"/>
              </w:numPr>
              <w:rPr>
                <w:szCs w:val="21"/>
              </w:rPr>
            </w:pPr>
          </w:p>
        </w:tc>
        <w:tc>
          <w:tcPr>
            <w:tcW w:w="916" w:type="pct"/>
            <w:vAlign w:val="center"/>
          </w:tcPr>
          <w:p w:rsidR="00EA3F71" w:rsidRPr="00A97486" w:rsidRDefault="00EA3F71" w:rsidP="00EA3F71">
            <w:pPr>
              <w:rPr>
                <w:szCs w:val="21"/>
              </w:rPr>
            </w:pPr>
            <w:r w:rsidRPr="00A97486">
              <w:rPr>
                <w:szCs w:val="21"/>
              </w:rPr>
              <w:t>送风口密封垫</w:t>
            </w:r>
          </w:p>
        </w:tc>
        <w:tc>
          <w:tcPr>
            <w:tcW w:w="437" w:type="pct"/>
            <w:vAlign w:val="center"/>
          </w:tcPr>
          <w:p w:rsidR="00EA3F71" w:rsidRPr="00A97486" w:rsidRDefault="00EA3F71" w:rsidP="00EA3F71">
            <w:pPr>
              <w:jc w:val="center"/>
              <w:rPr>
                <w:szCs w:val="21"/>
              </w:rPr>
            </w:pPr>
          </w:p>
        </w:tc>
        <w:tc>
          <w:tcPr>
            <w:tcW w:w="440" w:type="pct"/>
            <w:vAlign w:val="center"/>
          </w:tcPr>
          <w:p w:rsidR="00EA3F71" w:rsidRPr="00A97486" w:rsidRDefault="00EA3F71" w:rsidP="00EA3F71">
            <w:pPr>
              <w:jc w:val="center"/>
              <w:rPr>
                <w:szCs w:val="21"/>
              </w:rPr>
            </w:pPr>
          </w:p>
        </w:tc>
        <w:tc>
          <w:tcPr>
            <w:tcW w:w="440" w:type="pct"/>
            <w:vAlign w:val="center"/>
          </w:tcPr>
          <w:p w:rsidR="00EA3F71" w:rsidRPr="00A97486" w:rsidRDefault="00EA3F71" w:rsidP="00EA3F71">
            <w:pPr>
              <w:jc w:val="center"/>
              <w:rPr>
                <w:szCs w:val="21"/>
              </w:rPr>
            </w:pPr>
          </w:p>
        </w:tc>
        <w:tc>
          <w:tcPr>
            <w:tcW w:w="503" w:type="pct"/>
            <w:vAlign w:val="center"/>
          </w:tcPr>
          <w:p w:rsidR="00EA3F71" w:rsidRPr="00A97486" w:rsidRDefault="00EA3F71" w:rsidP="00EA3F71">
            <w:pPr>
              <w:jc w:val="center"/>
              <w:rPr>
                <w:szCs w:val="21"/>
              </w:rPr>
            </w:pPr>
          </w:p>
        </w:tc>
        <w:tc>
          <w:tcPr>
            <w:tcW w:w="690" w:type="pct"/>
            <w:vAlign w:val="center"/>
          </w:tcPr>
          <w:p w:rsidR="00EA3F71" w:rsidRPr="00A97486" w:rsidRDefault="00EA3F71" w:rsidP="00EA3F71">
            <w:pPr>
              <w:jc w:val="center"/>
              <w:rPr>
                <w:szCs w:val="21"/>
              </w:rPr>
            </w:pPr>
            <w:r w:rsidRPr="00A97486">
              <w:rPr>
                <w:rFonts w:hint="eastAsia"/>
                <w:szCs w:val="21"/>
              </w:rPr>
              <w:t>检修</w:t>
            </w:r>
          </w:p>
        </w:tc>
        <w:tc>
          <w:tcPr>
            <w:tcW w:w="641" w:type="pct"/>
            <w:vAlign w:val="center"/>
          </w:tcPr>
          <w:p w:rsidR="00EA3F71" w:rsidRPr="00A97486" w:rsidRDefault="00EA3F71" w:rsidP="00EA3F71">
            <w:pPr>
              <w:jc w:val="center"/>
              <w:rPr>
                <w:szCs w:val="21"/>
              </w:rPr>
            </w:pPr>
            <w:r w:rsidRPr="00A97486">
              <w:rPr>
                <w:rFonts w:hint="eastAsia"/>
                <w:szCs w:val="21"/>
              </w:rPr>
              <w:t>更换</w:t>
            </w:r>
          </w:p>
        </w:tc>
        <w:tc>
          <w:tcPr>
            <w:tcW w:w="650" w:type="pct"/>
            <w:vAlign w:val="center"/>
          </w:tcPr>
          <w:p w:rsidR="00EA3F71" w:rsidRPr="00A97486" w:rsidRDefault="00EA3F71" w:rsidP="00EA3F71">
            <w:pPr>
              <w:jc w:val="center"/>
              <w:rPr>
                <w:szCs w:val="21"/>
              </w:rPr>
            </w:pPr>
            <w:r w:rsidRPr="00A97486">
              <w:rPr>
                <w:rFonts w:hint="eastAsia"/>
                <w:szCs w:val="21"/>
              </w:rPr>
              <w:t>检修</w:t>
            </w:r>
          </w:p>
        </w:tc>
      </w:tr>
      <w:tr w:rsidR="00EA3F71" w:rsidRPr="00A97486" w:rsidTr="00E81FCC">
        <w:trPr>
          <w:cantSplit/>
          <w:trHeight w:val="510"/>
          <w:jc w:val="center"/>
        </w:trPr>
        <w:tc>
          <w:tcPr>
            <w:tcW w:w="284" w:type="pct"/>
            <w:vAlign w:val="center"/>
          </w:tcPr>
          <w:p w:rsidR="00EA3F71" w:rsidRPr="00A97486" w:rsidRDefault="00EA3F71" w:rsidP="00DC4603">
            <w:pPr>
              <w:numPr>
                <w:ilvl w:val="0"/>
                <w:numId w:val="74"/>
              </w:numPr>
              <w:rPr>
                <w:szCs w:val="21"/>
              </w:rPr>
            </w:pPr>
          </w:p>
        </w:tc>
        <w:tc>
          <w:tcPr>
            <w:tcW w:w="916" w:type="pct"/>
            <w:vAlign w:val="center"/>
          </w:tcPr>
          <w:p w:rsidR="00EA3F71" w:rsidRPr="00A97486" w:rsidRDefault="00EA3F71" w:rsidP="00EA3F71">
            <w:pPr>
              <w:rPr>
                <w:szCs w:val="21"/>
              </w:rPr>
            </w:pPr>
            <w:r w:rsidRPr="00A97486">
              <w:rPr>
                <w:szCs w:val="21"/>
              </w:rPr>
              <w:t>回风口密封垫</w:t>
            </w:r>
          </w:p>
        </w:tc>
        <w:tc>
          <w:tcPr>
            <w:tcW w:w="437" w:type="pct"/>
            <w:vAlign w:val="center"/>
          </w:tcPr>
          <w:p w:rsidR="00EA3F71" w:rsidRPr="00A97486" w:rsidRDefault="00EA3F71" w:rsidP="00EA3F71">
            <w:pPr>
              <w:jc w:val="center"/>
              <w:rPr>
                <w:szCs w:val="21"/>
              </w:rPr>
            </w:pPr>
          </w:p>
        </w:tc>
        <w:tc>
          <w:tcPr>
            <w:tcW w:w="440" w:type="pct"/>
            <w:vAlign w:val="center"/>
          </w:tcPr>
          <w:p w:rsidR="00EA3F71" w:rsidRPr="00A97486" w:rsidRDefault="00EA3F71" w:rsidP="00EA3F71">
            <w:pPr>
              <w:jc w:val="center"/>
              <w:rPr>
                <w:szCs w:val="21"/>
              </w:rPr>
            </w:pPr>
          </w:p>
        </w:tc>
        <w:tc>
          <w:tcPr>
            <w:tcW w:w="440" w:type="pct"/>
            <w:vAlign w:val="center"/>
          </w:tcPr>
          <w:p w:rsidR="00EA3F71" w:rsidRPr="00A97486" w:rsidRDefault="00EA3F71" w:rsidP="00EA3F71">
            <w:pPr>
              <w:jc w:val="center"/>
              <w:rPr>
                <w:szCs w:val="21"/>
              </w:rPr>
            </w:pPr>
          </w:p>
        </w:tc>
        <w:tc>
          <w:tcPr>
            <w:tcW w:w="503" w:type="pct"/>
            <w:vAlign w:val="center"/>
          </w:tcPr>
          <w:p w:rsidR="00EA3F71" w:rsidRPr="00A97486" w:rsidRDefault="00EA3F71" w:rsidP="00EA3F71">
            <w:pPr>
              <w:jc w:val="center"/>
              <w:rPr>
                <w:szCs w:val="21"/>
              </w:rPr>
            </w:pPr>
          </w:p>
        </w:tc>
        <w:tc>
          <w:tcPr>
            <w:tcW w:w="690" w:type="pct"/>
            <w:vAlign w:val="center"/>
          </w:tcPr>
          <w:p w:rsidR="00EA3F71" w:rsidRPr="00A97486" w:rsidRDefault="00EA3F71" w:rsidP="00EA3F71">
            <w:pPr>
              <w:jc w:val="center"/>
              <w:rPr>
                <w:szCs w:val="21"/>
              </w:rPr>
            </w:pPr>
            <w:r w:rsidRPr="00A97486">
              <w:rPr>
                <w:rFonts w:hint="eastAsia"/>
                <w:szCs w:val="21"/>
              </w:rPr>
              <w:t>检修</w:t>
            </w:r>
          </w:p>
        </w:tc>
        <w:tc>
          <w:tcPr>
            <w:tcW w:w="641" w:type="pct"/>
            <w:vAlign w:val="center"/>
          </w:tcPr>
          <w:p w:rsidR="00EA3F71" w:rsidRPr="00A97486" w:rsidRDefault="00EA3F71" w:rsidP="00EA3F71">
            <w:pPr>
              <w:jc w:val="center"/>
              <w:rPr>
                <w:szCs w:val="21"/>
              </w:rPr>
            </w:pPr>
            <w:r w:rsidRPr="00A97486">
              <w:rPr>
                <w:rFonts w:hint="eastAsia"/>
                <w:szCs w:val="21"/>
              </w:rPr>
              <w:t>更换</w:t>
            </w:r>
          </w:p>
        </w:tc>
        <w:tc>
          <w:tcPr>
            <w:tcW w:w="650" w:type="pct"/>
            <w:vAlign w:val="center"/>
          </w:tcPr>
          <w:p w:rsidR="00EA3F71" w:rsidRPr="00A97486" w:rsidRDefault="00EA3F71" w:rsidP="00EA3F71">
            <w:pPr>
              <w:jc w:val="center"/>
              <w:rPr>
                <w:szCs w:val="21"/>
              </w:rPr>
            </w:pPr>
            <w:r w:rsidRPr="00A97486">
              <w:rPr>
                <w:rFonts w:hint="eastAsia"/>
                <w:szCs w:val="21"/>
              </w:rPr>
              <w:t>检修</w:t>
            </w:r>
          </w:p>
        </w:tc>
      </w:tr>
      <w:tr w:rsidR="00EA3F71" w:rsidRPr="00A97486" w:rsidTr="00E81FCC">
        <w:trPr>
          <w:cantSplit/>
          <w:trHeight w:val="510"/>
          <w:jc w:val="center"/>
        </w:trPr>
        <w:tc>
          <w:tcPr>
            <w:tcW w:w="284" w:type="pct"/>
            <w:vAlign w:val="center"/>
          </w:tcPr>
          <w:p w:rsidR="00EA3F71" w:rsidRPr="00A97486" w:rsidRDefault="00EA3F71" w:rsidP="00DC4603">
            <w:pPr>
              <w:numPr>
                <w:ilvl w:val="0"/>
                <w:numId w:val="74"/>
              </w:numPr>
              <w:rPr>
                <w:szCs w:val="21"/>
              </w:rPr>
            </w:pPr>
          </w:p>
        </w:tc>
        <w:tc>
          <w:tcPr>
            <w:tcW w:w="916" w:type="pct"/>
            <w:vAlign w:val="center"/>
          </w:tcPr>
          <w:p w:rsidR="00EA3F71" w:rsidRPr="00A97486" w:rsidRDefault="00EA3F71" w:rsidP="00EA3F71">
            <w:pPr>
              <w:rPr>
                <w:szCs w:val="21"/>
              </w:rPr>
            </w:pPr>
            <w:r w:rsidRPr="00A97486">
              <w:rPr>
                <w:szCs w:val="21"/>
              </w:rPr>
              <w:t>新风过滤网</w:t>
            </w:r>
          </w:p>
        </w:tc>
        <w:tc>
          <w:tcPr>
            <w:tcW w:w="437" w:type="pct"/>
            <w:vAlign w:val="center"/>
          </w:tcPr>
          <w:p w:rsidR="00EA3F71" w:rsidRPr="00A97486" w:rsidRDefault="00EA3F71" w:rsidP="00EA3F71">
            <w:pPr>
              <w:jc w:val="center"/>
              <w:rPr>
                <w:szCs w:val="21"/>
              </w:rPr>
            </w:pPr>
          </w:p>
        </w:tc>
        <w:tc>
          <w:tcPr>
            <w:tcW w:w="440" w:type="pct"/>
            <w:vAlign w:val="center"/>
          </w:tcPr>
          <w:p w:rsidR="00EA3F71" w:rsidRPr="00A97486" w:rsidRDefault="00EA3F71" w:rsidP="00EA3F71">
            <w:pPr>
              <w:jc w:val="center"/>
              <w:rPr>
                <w:szCs w:val="21"/>
              </w:rPr>
            </w:pPr>
          </w:p>
        </w:tc>
        <w:tc>
          <w:tcPr>
            <w:tcW w:w="440" w:type="pct"/>
            <w:vAlign w:val="center"/>
          </w:tcPr>
          <w:p w:rsidR="00EA3F71" w:rsidRPr="00A97486" w:rsidRDefault="00EA3F71" w:rsidP="00EA3F71">
            <w:pPr>
              <w:jc w:val="center"/>
              <w:rPr>
                <w:szCs w:val="21"/>
              </w:rPr>
            </w:pPr>
            <w:r w:rsidRPr="00A97486">
              <w:rPr>
                <w:rFonts w:hint="eastAsia"/>
                <w:szCs w:val="21"/>
              </w:rPr>
              <w:t>清洗</w:t>
            </w:r>
          </w:p>
        </w:tc>
        <w:tc>
          <w:tcPr>
            <w:tcW w:w="503" w:type="pct"/>
            <w:vAlign w:val="center"/>
          </w:tcPr>
          <w:p w:rsidR="00EA3F71" w:rsidRPr="00A97486" w:rsidRDefault="00EA3F71" w:rsidP="00EA3F71">
            <w:pPr>
              <w:jc w:val="center"/>
              <w:rPr>
                <w:szCs w:val="21"/>
              </w:rPr>
            </w:pPr>
          </w:p>
        </w:tc>
        <w:tc>
          <w:tcPr>
            <w:tcW w:w="690" w:type="pct"/>
            <w:vAlign w:val="center"/>
          </w:tcPr>
          <w:p w:rsidR="00EA3F71" w:rsidRPr="00A97486" w:rsidRDefault="00EA3F71" w:rsidP="00EA3F71">
            <w:pPr>
              <w:jc w:val="center"/>
              <w:rPr>
                <w:szCs w:val="21"/>
              </w:rPr>
            </w:pPr>
            <w:r w:rsidRPr="00A97486">
              <w:rPr>
                <w:rFonts w:hint="eastAsia"/>
                <w:szCs w:val="21"/>
              </w:rPr>
              <w:t>检修</w:t>
            </w:r>
          </w:p>
        </w:tc>
        <w:tc>
          <w:tcPr>
            <w:tcW w:w="641" w:type="pct"/>
            <w:vAlign w:val="center"/>
          </w:tcPr>
          <w:p w:rsidR="00EA3F71" w:rsidRPr="00A97486" w:rsidRDefault="00EA3F71" w:rsidP="00EA3F71">
            <w:pPr>
              <w:jc w:val="center"/>
              <w:rPr>
                <w:rFonts w:ascii="仿宋_GB2312" w:eastAsia="仿宋_GB2312"/>
                <w:szCs w:val="21"/>
              </w:rPr>
            </w:pPr>
            <w:r w:rsidRPr="00A97486">
              <w:rPr>
                <w:rFonts w:hint="eastAsia"/>
                <w:szCs w:val="21"/>
              </w:rPr>
              <w:t>检修</w:t>
            </w:r>
          </w:p>
        </w:tc>
        <w:tc>
          <w:tcPr>
            <w:tcW w:w="650" w:type="pct"/>
            <w:vAlign w:val="center"/>
          </w:tcPr>
          <w:p w:rsidR="00EA3F71" w:rsidRPr="00A97486" w:rsidRDefault="00EA3F71" w:rsidP="00EA3F71">
            <w:pPr>
              <w:jc w:val="center"/>
              <w:rPr>
                <w:szCs w:val="21"/>
              </w:rPr>
            </w:pPr>
            <w:r w:rsidRPr="00A97486">
              <w:rPr>
                <w:rFonts w:hint="eastAsia"/>
                <w:szCs w:val="21"/>
              </w:rPr>
              <w:t>检修</w:t>
            </w:r>
          </w:p>
        </w:tc>
      </w:tr>
      <w:tr w:rsidR="00EA3F71" w:rsidRPr="00A97486" w:rsidTr="00E81FCC">
        <w:trPr>
          <w:cantSplit/>
          <w:trHeight w:val="510"/>
          <w:jc w:val="center"/>
        </w:trPr>
        <w:tc>
          <w:tcPr>
            <w:tcW w:w="284" w:type="pct"/>
            <w:vAlign w:val="center"/>
          </w:tcPr>
          <w:p w:rsidR="00EA3F71" w:rsidRPr="00A97486" w:rsidRDefault="00EA3F71" w:rsidP="00DC4603">
            <w:pPr>
              <w:numPr>
                <w:ilvl w:val="0"/>
                <w:numId w:val="74"/>
              </w:numPr>
              <w:rPr>
                <w:szCs w:val="21"/>
              </w:rPr>
            </w:pPr>
          </w:p>
        </w:tc>
        <w:tc>
          <w:tcPr>
            <w:tcW w:w="916" w:type="pct"/>
            <w:vAlign w:val="center"/>
          </w:tcPr>
          <w:p w:rsidR="00EA3F71" w:rsidRPr="00A97486" w:rsidRDefault="00EA3F71" w:rsidP="00EA3F71">
            <w:pPr>
              <w:rPr>
                <w:szCs w:val="21"/>
              </w:rPr>
            </w:pPr>
            <w:r w:rsidRPr="00A97486">
              <w:rPr>
                <w:rFonts w:hint="eastAsia"/>
                <w:szCs w:val="21"/>
              </w:rPr>
              <w:t>混合</w:t>
            </w:r>
            <w:r w:rsidRPr="00A97486">
              <w:rPr>
                <w:szCs w:val="21"/>
              </w:rPr>
              <w:t>风过滤网</w:t>
            </w:r>
          </w:p>
        </w:tc>
        <w:tc>
          <w:tcPr>
            <w:tcW w:w="437" w:type="pct"/>
            <w:vAlign w:val="center"/>
          </w:tcPr>
          <w:p w:rsidR="00EA3F71" w:rsidRPr="00A97486" w:rsidRDefault="00EA3F71" w:rsidP="00EA3F71">
            <w:pPr>
              <w:jc w:val="center"/>
              <w:rPr>
                <w:szCs w:val="21"/>
              </w:rPr>
            </w:pPr>
          </w:p>
        </w:tc>
        <w:tc>
          <w:tcPr>
            <w:tcW w:w="440" w:type="pct"/>
            <w:vAlign w:val="center"/>
          </w:tcPr>
          <w:p w:rsidR="00EA3F71" w:rsidRPr="00A97486" w:rsidRDefault="00EA3F71" w:rsidP="00EA3F71">
            <w:pPr>
              <w:jc w:val="center"/>
              <w:rPr>
                <w:szCs w:val="21"/>
              </w:rPr>
            </w:pPr>
          </w:p>
        </w:tc>
        <w:tc>
          <w:tcPr>
            <w:tcW w:w="440" w:type="pct"/>
            <w:vAlign w:val="center"/>
          </w:tcPr>
          <w:p w:rsidR="00EA3F71" w:rsidRPr="00A97486" w:rsidRDefault="00EA3F71" w:rsidP="00EA3F71">
            <w:pPr>
              <w:jc w:val="center"/>
              <w:rPr>
                <w:szCs w:val="21"/>
              </w:rPr>
            </w:pPr>
            <w:r w:rsidRPr="00A97486">
              <w:rPr>
                <w:rFonts w:hint="eastAsia"/>
                <w:szCs w:val="21"/>
              </w:rPr>
              <w:t>更换</w:t>
            </w:r>
          </w:p>
        </w:tc>
        <w:tc>
          <w:tcPr>
            <w:tcW w:w="503" w:type="pct"/>
            <w:vAlign w:val="center"/>
          </w:tcPr>
          <w:p w:rsidR="00EA3F71" w:rsidRPr="00A97486" w:rsidRDefault="00EA3F71" w:rsidP="00EA3F71">
            <w:pPr>
              <w:jc w:val="center"/>
              <w:rPr>
                <w:szCs w:val="21"/>
              </w:rPr>
            </w:pPr>
          </w:p>
        </w:tc>
        <w:tc>
          <w:tcPr>
            <w:tcW w:w="690" w:type="pct"/>
            <w:vAlign w:val="center"/>
          </w:tcPr>
          <w:p w:rsidR="00EA3F71" w:rsidRPr="00A97486" w:rsidRDefault="00EA3F71" w:rsidP="00EA3F71">
            <w:pPr>
              <w:jc w:val="center"/>
              <w:rPr>
                <w:szCs w:val="21"/>
              </w:rPr>
            </w:pPr>
          </w:p>
        </w:tc>
        <w:tc>
          <w:tcPr>
            <w:tcW w:w="641" w:type="pct"/>
            <w:vAlign w:val="center"/>
          </w:tcPr>
          <w:p w:rsidR="00EA3F71" w:rsidRPr="00A97486" w:rsidRDefault="00EA3F71" w:rsidP="00EA3F71">
            <w:pPr>
              <w:jc w:val="center"/>
              <w:rPr>
                <w:rFonts w:ascii="仿宋_GB2312" w:eastAsia="仿宋_GB2312"/>
                <w:szCs w:val="21"/>
              </w:rPr>
            </w:pPr>
          </w:p>
        </w:tc>
        <w:tc>
          <w:tcPr>
            <w:tcW w:w="650" w:type="pct"/>
            <w:vAlign w:val="center"/>
          </w:tcPr>
          <w:p w:rsidR="00EA3F71" w:rsidRPr="00A97486" w:rsidRDefault="00EA3F71" w:rsidP="00EA3F71">
            <w:pPr>
              <w:jc w:val="center"/>
              <w:rPr>
                <w:szCs w:val="21"/>
              </w:rPr>
            </w:pPr>
          </w:p>
        </w:tc>
      </w:tr>
      <w:tr w:rsidR="00EA3F71" w:rsidRPr="00A97486" w:rsidTr="00E81FCC">
        <w:trPr>
          <w:cantSplit/>
          <w:trHeight w:val="510"/>
          <w:jc w:val="center"/>
        </w:trPr>
        <w:tc>
          <w:tcPr>
            <w:tcW w:w="284" w:type="pct"/>
            <w:vAlign w:val="center"/>
          </w:tcPr>
          <w:p w:rsidR="00EA3F71" w:rsidRPr="00A97486" w:rsidRDefault="00EA3F71" w:rsidP="00DC4603">
            <w:pPr>
              <w:numPr>
                <w:ilvl w:val="0"/>
                <w:numId w:val="74"/>
              </w:numPr>
              <w:rPr>
                <w:szCs w:val="21"/>
              </w:rPr>
            </w:pPr>
          </w:p>
        </w:tc>
        <w:tc>
          <w:tcPr>
            <w:tcW w:w="916" w:type="pct"/>
            <w:vAlign w:val="center"/>
          </w:tcPr>
          <w:p w:rsidR="00EA3F71" w:rsidRPr="00A97486" w:rsidRDefault="00EA3F71" w:rsidP="00EA3F71">
            <w:pPr>
              <w:rPr>
                <w:szCs w:val="21"/>
              </w:rPr>
            </w:pPr>
            <w:r w:rsidRPr="00A97486">
              <w:rPr>
                <w:rFonts w:hint="eastAsia"/>
                <w:szCs w:val="21"/>
              </w:rPr>
              <w:t>盖板二级锁</w:t>
            </w:r>
          </w:p>
        </w:tc>
        <w:tc>
          <w:tcPr>
            <w:tcW w:w="437" w:type="pct"/>
            <w:vAlign w:val="center"/>
          </w:tcPr>
          <w:p w:rsidR="00EA3F71" w:rsidRPr="00A97486" w:rsidRDefault="00EA3F71" w:rsidP="00EA3F71">
            <w:pPr>
              <w:jc w:val="center"/>
              <w:rPr>
                <w:szCs w:val="21"/>
              </w:rPr>
            </w:pPr>
          </w:p>
        </w:tc>
        <w:tc>
          <w:tcPr>
            <w:tcW w:w="440" w:type="pct"/>
            <w:vAlign w:val="center"/>
          </w:tcPr>
          <w:p w:rsidR="00EA3F71" w:rsidRPr="00A97486" w:rsidRDefault="00EA3F71" w:rsidP="00EA3F71">
            <w:pPr>
              <w:jc w:val="center"/>
              <w:rPr>
                <w:szCs w:val="21"/>
              </w:rPr>
            </w:pPr>
          </w:p>
        </w:tc>
        <w:tc>
          <w:tcPr>
            <w:tcW w:w="440" w:type="pct"/>
            <w:vAlign w:val="center"/>
          </w:tcPr>
          <w:p w:rsidR="00EA3F71" w:rsidRPr="00A97486" w:rsidRDefault="00EA3F71" w:rsidP="00EA3F71">
            <w:pPr>
              <w:jc w:val="center"/>
              <w:rPr>
                <w:szCs w:val="21"/>
              </w:rPr>
            </w:pPr>
          </w:p>
        </w:tc>
        <w:tc>
          <w:tcPr>
            <w:tcW w:w="503" w:type="pct"/>
            <w:vAlign w:val="center"/>
          </w:tcPr>
          <w:p w:rsidR="00EA3F71" w:rsidRPr="00A97486" w:rsidRDefault="00EA3F71" w:rsidP="00EA3F71">
            <w:pPr>
              <w:jc w:val="center"/>
              <w:rPr>
                <w:szCs w:val="21"/>
              </w:rPr>
            </w:pPr>
            <w:r w:rsidRPr="00A97486">
              <w:rPr>
                <w:rFonts w:hint="eastAsia"/>
                <w:szCs w:val="21"/>
              </w:rPr>
              <w:t>检修</w:t>
            </w:r>
          </w:p>
        </w:tc>
        <w:tc>
          <w:tcPr>
            <w:tcW w:w="690" w:type="pct"/>
            <w:vAlign w:val="center"/>
          </w:tcPr>
          <w:p w:rsidR="00EA3F71" w:rsidRPr="00A97486" w:rsidRDefault="00EA3F71" w:rsidP="00EA3F71">
            <w:pPr>
              <w:jc w:val="center"/>
              <w:rPr>
                <w:szCs w:val="21"/>
              </w:rPr>
            </w:pPr>
            <w:r w:rsidRPr="00A97486">
              <w:rPr>
                <w:rFonts w:hint="eastAsia"/>
                <w:szCs w:val="21"/>
              </w:rPr>
              <w:t>检修</w:t>
            </w:r>
          </w:p>
        </w:tc>
        <w:tc>
          <w:tcPr>
            <w:tcW w:w="641" w:type="pct"/>
            <w:vAlign w:val="center"/>
          </w:tcPr>
          <w:p w:rsidR="00EA3F71" w:rsidRPr="00A97486" w:rsidRDefault="00EA3F71" w:rsidP="00EA3F71">
            <w:pPr>
              <w:jc w:val="center"/>
              <w:rPr>
                <w:szCs w:val="21"/>
              </w:rPr>
            </w:pPr>
            <w:r w:rsidRPr="00A97486">
              <w:rPr>
                <w:rFonts w:hint="eastAsia"/>
                <w:szCs w:val="21"/>
              </w:rPr>
              <w:t>检修</w:t>
            </w:r>
          </w:p>
        </w:tc>
        <w:tc>
          <w:tcPr>
            <w:tcW w:w="650" w:type="pct"/>
            <w:vAlign w:val="center"/>
          </w:tcPr>
          <w:p w:rsidR="00EA3F71" w:rsidRPr="00A97486" w:rsidRDefault="00EA3F71" w:rsidP="00EA3F71">
            <w:pPr>
              <w:jc w:val="center"/>
              <w:rPr>
                <w:szCs w:val="21"/>
              </w:rPr>
            </w:pPr>
            <w:r w:rsidRPr="00A97486">
              <w:rPr>
                <w:rFonts w:hint="eastAsia"/>
                <w:szCs w:val="21"/>
              </w:rPr>
              <w:t>检修</w:t>
            </w:r>
          </w:p>
        </w:tc>
      </w:tr>
      <w:tr w:rsidR="00EA3F71" w:rsidRPr="00A97486" w:rsidTr="00E81FCC">
        <w:trPr>
          <w:cantSplit/>
          <w:trHeight w:val="510"/>
          <w:jc w:val="center"/>
        </w:trPr>
        <w:tc>
          <w:tcPr>
            <w:tcW w:w="284" w:type="pct"/>
            <w:vAlign w:val="center"/>
          </w:tcPr>
          <w:p w:rsidR="00EA3F71" w:rsidRPr="00A97486" w:rsidRDefault="00EA3F71" w:rsidP="00DC4603">
            <w:pPr>
              <w:numPr>
                <w:ilvl w:val="0"/>
                <w:numId w:val="74"/>
              </w:numPr>
              <w:rPr>
                <w:szCs w:val="21"/>
              </w:rPr>
            </w:pPr>
          </w:p>
        </w:tc>
        <w:tc>
          <w:tcPr>
            <w:tcW w:w="916" w:type="pct"/>
            <w:vAlign w:val="center"/>
          </w:tcPr>
          <w:p w:rsidR="00EA3F71" w:rsidRPr="00A97486" w:rsidRDefault="00EA3F71" w:rsidP="00EA3F71">
            <w:pPr>
              <w:rPr>
                <w:szCs w:val="21"/>
              </w:rPr>
            </w:pPr>
            <w:r w:rsidRPr="00A97486">
              <w:rPr>
                <w:szCs w:val="21"/>
              </w:rPr>
              <w:t>保温棉</w:t>
            </w:r>
          </w:p>
        </w:tc>
        <w:tc>
          <w:tcPr>
            <w:tcW w:w="437" w:type="pct"/>
            <w:vAlign w:val="center"/>
          </w:tcPr>
          <w:p w:rsidR="00EA3F71" w:rsidRPr="00A97486" w:rsidRDefault="00EA3F71" w:rsidP="00EA3F71">
            <w:pPr>
              <w:jc w:val="center"/>
              <w:rPr>
                <w:szCs w:val="21"/>
              </w:rPr>
            </w:pPr>
          </w:p>
        </w:tc>
        <w:tc>
          <w:tcPr>
            <w:tcW w:w="440" w:type="pct"/>
            <w:vAlign w:val="center"/>
          </w:tcPr>
          <w:p w:rsidR="00EA3F71" w:rsidRPr="00A97486" w:rsidRDefault="00EA3F71" w:rsidP="00EA3F71">
            <w:pPr>
              <w:jc w:val="center"/>
              <w:rPr>
                <w:szCs w:val="21"/>
              </w:rPr>
            </w:pPr>
          </w:p>
        </w:tc>
        <w:tc>
          <w:tcPr>
            <w:tcW w:w="440" w:type="pct"/>
            <w:vAlign w:val="center"/>
          </w:tcPr>
          <w:p w:rsidR="00EA3F71" w:rsidRPr="00A97486" w:rsidRDefault="00EA3F71" w:rsidP="00EA3F71">
            <w:pPr>
              <w:jc w:val="center"/>
              <w:rPr>
                <w:szCs w:val="21"/>
              </w:rPr>
            </w:pPr>
          </w:p>
        </w:tc>
        <w:tc>
          <w:tcPr>
            <w:tcW w:w="503" w:type="pct"/>
            <w:vAlign w:val="center"/>
          </w:tcPr>
          <w:p w:rsidR="00EA3F71" w:rsidRPr="00A97486" w:rsidRDefault="00EA3F71" w:rsidP="00EA3F71">
            <w:pPr>
              <w:jc w:val="center"/>
              <w:rPr>
                <w:szCs w:val="21"/>
              </w:rPr>
            </w:pPr>
          </w:p>
        </w:tc>
        <w:tc>
          <w:tcPr>
            <w:tcW w:w="690" w:type="pct"/>
            <w:vAlign w:val="center"/>
          </w:tcPr>
          <w:p w:rsidR="00EA3F71" w:rsidRPr="00A97486" w:rsidRDefault="00EA3F71" w:rsidP="00EA3F71">
            <w:pPr>
              <w:jc w:val="center"/>
              <w:rPr>
                <w:szCs w:val="21"/>
              </w:rPr>
            </w:pPr>
            <w:r w:rsidRPr="00A97486">
              <w:rPr>
                <w:rFonts w:hint="eastAsia"/>
                <w:szCs w:val="21"/>
              </w:rPr>
              <w:t>检修</w:t>
            </w:r>
          </w:p>
        </w:tc>
        <w:tc>
          <w:tcPr>
            <w:tcW w:w="641" w:type="pct"/>
            <w:vAlign w:val="center"/>
          </w:tcPr>
          <w:p w:rsidR="00EA3F71" w:rsidRPr="00A97486" w:rsidRDefault="00EA3F71" w:rsidP="00EA3F71">
            <w:pPr>
              <w:jc w:val="center"/>
              <w:rPr>
                <w:szCs w:val="21"/>
              </w:rPr>
            </w:pPr>
            <w:r w:rsidRPr="00A97486">
              <w:rPr>
                <w:rFonts w:hint="eastAsia"/>
                <w:szCs w:val="21"/>
              </w:rPr>
              <w:t>更换</w:t>
            </w:r>
          </w:p>
        </w:tc>
        <w:tc>
          <w:tcPr>
            <w:tcW w:w="650" w:type="pct"/>
            <w:vAlign w:val="center"/>
          </w:tcPr>
          <w:p w:rsidR="00EA3F71" w:rsidRPr="00A97486" w:rsidRDefault="00EA3F71" w:rsidP="00EA3F71">
            <w:pPr>
              <w:jc w:val="center"/>
              <w:rPr>
                <w:szCs w:val="21"/>
              </w:rPr>
            </w:pPr>
            <w:r w:rsidRPr="00A97486">
              <w:rPr>
                <w:rFonts w:hint="eastAsia"/>
                <w:szCs w:val="21"/>
              </w:rPr>
              <w:t>检修</w:t>
            </w:r>
          </w:p>
        </w:tc>
      </w:tr>
      <w:tr w:rsidR="00EA3F71" w:rsidRPr="00A97486" w:rsidTr="00E81FCC">
        <w:trPr>
          <w:cantSplit/>
          <w:trHeight w:val="510"/>
          <w:jc w:val="center"/>
        </w:trPr>
        <w:tc>
          <w:tcPr>
            <w:tcW w:w="284" w:type="pct"/>
            <w:vAlign w:val="center"/>
          </w:tcPr>
          <w:p w:rsidR="00EA3F71" w:rsidRPr="00A97486" w:rsidRDefault="00EA3F71" w:rsidP="00DC4603">
            <w:pPr>
              <w:numPr>
                <w:ilvl w:val="0"/>
                <w:numId w:val="74"/>
              </w:numPr>
              <w:rPr>
                <w:szCs w:val="21"/>
              </w:rPr>
            </w:pPr>
          </w:p>
        </w:tc>
        <w:tc>
          <w:tcPr>
            <w:tcW w:w="916" w:type="pct"/>
            <w:vAlign w:val="center"/>
          </w:tcPr>
          <w:p w:rsidR="00EA3F71" w:rsidRPr="00A97486" w:rsidRDefault="00EA3F71" w:rsidP="00EA3F71">
            <w:pPr>
              <w:rPr>
                <w:szCs w:val="21"/>
              </w:rPr>
            </w:pPr>
            <w:r w:rsidRPr="00A97486">
              <w:rPr>
                <w:szCs w:val="21"/>
              </w:rPr>
              <w:t>线缆</w:t>
            </w:r>
          </w:p>
        </w:tc>
        <w:tc>
          <w:tcPr>
            <w:tcW w:w="437" w:type="pct"/>
            <w:vAlign w:val="center"/>
          </w:tcPr>
          <w:p w:rsidR="00EA3F71" w:rsidRPr="00A97486" w:rsidRDefault="00EA3F71" w:rsidP="00EA3F71">
            <w:pPr>
              <w:jc w:val="center"/>
              <w:rPr>
                <w:szCs w:val="21"/>
              </w:rPr>
            </w:pPr>
          </w:p>
        </w:tc>
        <w:tc>
          <w:tcPr>
            <w:tcW w:w="440" w:type="pct"/>
            <w:vAlign w:val="center"/>
          </w:tcPr>
          <w:p w:rsidR="00EA3F71" w:rsidRPr="00A97486" w:rsidRDefault="00EA3F71" w:rsidP="00EA3F71">
            <w:pPr>
              <w:jc w:val="center"/>
              <w:rPr>
                <w:szCs w:val="21"/>
              </w:rPr>
            </w:pPr>
          </w:p>
        </w:tc>
        <w:tc>
          <w:tcPr>
            <w:tcW w:w="440" w:type="pct"/>
            <w:vAlign w:val="center"/>
          </w:tcPr>
          <w:p w:rsidR="00EA3F71" w:rsidRPr="00A97486" w:rsidRDefault="00EA3F71" w:rsidP="00EA3F71">
            <w:pPr>
              <w:jc w:val="center"/>
              <w:rPr>
                <w:szCs w:val="21"/>
              </w:rPr>
            </w:pPr>
          </w:p>
        </w:tc>
        <w:tc>
          <w:tcPr>
            <w:tcW w:w="503" w:type="pct"/>
            <w:vAlign w:val="center"/>
          </w:tcPr>
          <w:p w:rsidR="00EA3F71" w:rsidRPr="00A97486" w:rsidRDefault="00EA3F71" w:rsidP="00EA3F71">
            <w:pPr>
              <w:jc w:val="center"/>
              <w:rPr>
                <w:szCs w:val="21"/>
              </w:rPr>
            </w:pPr>
          </w:p>
        </w:tc>
        <w:tc>
          <w:tcPr>
            <w:tcW w:w="690" w:type="pct"/>
            <w:vAlign w:val="center"/>
          </w:tcPr>
          <w:p w:rsidR="00EA3F71" w:rsidRPr="00A97486" w:rsidRDefault="00EA3F71" w:rsidP="00EA3F71">
            <w:pPr>
              <w:jc w:val="center"/>
              <w:rPr>
                <w:szCs w:val="21"/>
              </w:rPr>
            </w:pPr>
            <w:r w:rsidRPr="00A97486">
              <w:rPr>
                <w:rFonts w:hint="eastAsia"/>
                <w:szCs w:val="21"/>
              </w:rPr>
              <w:t>检修</w:t>
            </w:r>
          </w:p>
        </w:tc>
        <w:tc>
          <w:tcPr>
            <w:tcW w:w="641" w:type="pct"/>
            <w:vAlign w:val="center"/>
          </w:tcPr>
          <w:p w:rsidR="00EA3F71" w:rsidRPr="00A97486" w:rsidRDefault="00EA3F71" w:rsidP="00EA3F71">
            <w:pPr>
              <w:jc w:val="center"/>
              <w:rPr>
                <w:szCs w:val="21"/>
              </w:rPr>
            </w:pPr>
            <w:r w:rsidRPr="00A97486">
              <w:rPr>
                <w:rFonts w:hint="eastAsia"/>
                <w:szCs w:val="21"/>
              </w:rPr>
              <w:t>检修</w:t>
            </w:r>
          </w:p>
        </w:tc>
        <w:tc>
          <w:tcPr>
            <w:tcW w:w="650" w:type="pct"/>
            <w:vAlign w:val="center"/>
          </w:tcPr>
          <w:p w:rsidR="00EA3F71" w:rsidRPr="00A97486" w:rsidRDefault="00EA3F71" w:rsidP="00EA3F71">
            <w:pPr>
              <w:jc w:val="center"/>
              <w:rPr>
                <w:szCs w:val="21"/>
              </w:rPr>
            </w:pPr>
            <w:r w:rsidRPr="00A97486">
              <w:rPr>
                <w:rFonts w:hint="eastAsia"/>
                <w:szCs w:val="21"/>
              </w:rPr>
              <w:t>检修</w:t>
            </w:r>
          </w:p>
        </w:tc>
      </w:tr>
      <w:tr w:rsidR="00EA3F71" w:rsidRPr="00A97486" w:rsidTr="00E81FCC">
        <w:trPr>
          <w:cantSplit/>
          <w:trHeight w:val="510"/>
          <w:jc w:val="center"/>
        </w:trPr>
        <w:tc>
          <w:tcPr>
            <w:tcW w:w="284" w:type="pct"/>
            <w:vAlign w:val="center"/>
          </w:tcPr>
          <w:p w:rsidR="00EA3F71" w:rsidRPr="00A97486" w:rsidRDefault="00EA3F71" w:rsidP="00DC4603">
            <w:pPr>
              <w:numPr>
                <w:ilvl w:val="0"/>
                <w:numId w:val="74"/>
              </w:numPr>
              <w:rPr>
                <w:szCs w:val="21"/>
              </w:rPr>
            </w:pPr>
          </w:p>
        </w:tc>
        <w:tc>
          <w:tcPr>
            <w:tcW w:w="916" w:type="pct"/>
            <w:vAlign w:val="center"/>
          </w:tcPr>
          <w:p w:rsidR="00EA3F71" w:rsidRPr="00A97486" w:rsidRDefault="00EA3F71" w:rsidP="00EA3F71">
            <w:pPr>
              <w:rPr>
                <w:szCs w:val="21"/>
              </w:rPr>
            </w:pPr>
            <w:r w:rsidRPr="00A97486">
              <w:rPr>
                <w:szCs w:val="21"/>
              </w:rPr>
              <w:t>锁</w:t>
            </w:r>
          </w:p>
        </w:tc>
        <w:tc>
          <w:tcPr>
            <w:tcW w:w="437" w:type="pct"/>
            <w:vAlign w:val="center"/>
          </w:tcPr>
          <w:p w:rsidR="00EA3F71" w:rsidRPr="00A97486" w:rsidRDefault="00EA3F71" w:rsidP="00EA3F71">
            <w:pPr>
              <w:jc w:val="center"/>
              <w:rPr>
                <w:szCs w:val="21"/>
              </w:rPr>
            </w:pPr>
          </w:p>
        </w:tc>
        <w:tc>
          <w:tcPr>
            <w:tcW w:w="440" w:type="pct"/>
            <w:vAlign w:val="center"/>
          </w:tcPr>
          <w:p w:rsidR="00EA3F71" w:rsidRPr="00A97486" w:rsidRDefault="00EA3F71" w:rsidP="00EA3F71">
            <w:pPr>
              <w:jc w:val="center"/>
              <w:rPr>
                <w:szCs w:val="21"/>
              </w:rPr>
            </w:pPr>
          </w:p>
        </w:tc>
        <w:tc>
          <w:tcPr>
            <w:tcW w:w="440" w:type="pct"/>
            <w:vAlign w:val="center"/>
          </w:tcPr>
          <w:p w:rsidR="00EA3F71" w:rsidRPr="00A97486" w:rsidRDefault="00EA3F71" w:rsidP="00EA3F71">
            <w:pPr>
              <w:jc w:val="center"/>
              <w:rPr>
                <w:szCs w:val="21"/>
              </w:rPr>
            </w:pPr>
          </w:p>
        </w:tc>
        <w:tc>
          <w:tcPr>
            <w:tcW w:w="503" w:type="pct"/>
            <w:vAlign w:val="center"/>
          </w:tcPr>
          <w:p w:rsidR="00EA3F71" w:rsidRPr="00A97486" w:rsidRDefault="00EA3F71" w:rsidP="00EA3F71">
            <w:pPr>
              <w:jc w:val="center"/>
              <w:rPr>
                <w:szCs w:val="21"/>
              </w:rPr>
            </w:pPr>
            <w:r w:rsidRPr="00A97486">
              <w:rPr>
                <w:rFonts w:hint="eastAsia"/>
                <w:szCs w:val="21"/>
              </w:rPr>
              <w:t>检修</w:t>
            </w:r>
          </w:p>
        </w:tc>
        <w:tc>
          <w:tcPr>
            <w:tcW w:w="690" w:type="pct"/>
            <w:vAlign w:val="center"/>
          </w:tcPr>
          <w:p w:rsidR="00EA3F71" w:rsidRPr="00A97486" w:rsidRDefault="00EA3F71" w:rsidP="00EA3F71">
            <w:pPr>
              <w:jc w:val="center"/>
              <w:rPr>
                <w:szCs w:val="21"/>
              </w:rPr>
            </w:pPr>
            <w:r w:rsidRPr="00A97486">
              <w:rPr>
                <w:rFonts w:hint="eastAsia"/>
                <w:szCs w:val="21"/>
              </w:rPr>
              <w:t>检修</w:t>
            </w:r>
          </w:p>
        </w:tc>
        <w:tc>
          <w:tcPr>
            <w:tcW w:w="641" w:type="pct"/>
            <w:vAlign w:val="center"/>
          </w:tcPr>
          <w:p w:rsidR="00EA3F71" w:rsidRPr="00A97486" w:rsidRDefault="00EA3F71" w:rsidP="00EA3F71">
            <w:pPr>
              <w:jc w:val="center"/>
              <w:rPr>
                <w:szCs w:val="21"/>
              </w:rPr>
            </w:pPr>
            <w:r w:rsidRPr="00A97486">
              <w:rPr>
                <w:rFonts w:hint="eastAsia"/>
                <w:szCs w:val="21"/>
              </w:rPr>
              <w:t>检修</w:t>
            </w:r>
          </w:p>
        </w:tc>
        <w:tc>
          <w:tcPr>
            <w:tcW w:w="650" w:type="pct"/>
            <w:vAlign w:val="center"/>
          </w:tcPr>
          <w:p w:rsidR="00EA3F71" w:rsidRPr="00A97486" w:rsidRDefault="00EA3F71" w:rsidP="00EA3F71">
            <w:pPr>
              <w:jc w:val="center"/>
              <w:rPr>
                <w:szCs w:val="21"/>
              </w:rPr>
            </w:pPr>
            <w:r w:rsidRPr="00A97486">
              <w:rPr>
                <w:rFonts w:hint="eastAsia"/>
                <w:szCs w:val="21"/>
              </w:rPr>
              <w:t>检修</w:t>
            </w:r>
          </w:p>
        </w:tc>
      </w:tr>
      <w:tr w:rsidR="00EA3F71" w:rsidRPr="00A97486" w:rsidTr="00E81FCC">
        <w:trPr>
          <w:cantSplit/>
          <w:trHeight w:val="510"/>
          <w:jc w:val="center"/>
        </w:trPr>
        <w:tc>
          <w:tcPr>
            <w:tcW w:w="284" w:type="pct"/>
            <w:vAlign w:val="center"/>
          </w:tcPr>
          <w:p w:rsidR="00EA3F71" w:rsidRPr="00A97486" w:rsidRDefault="00EA3F71" w:rsidP="00DC4603">
            <w:pPr>
              <w:numPr>
                <w:ilvl w:val="0"/>
                <w:numId w:val="74"/>
              </w:numPr>
              <w:rPr>
                <w:szCs w:val="21"/>
              </w:rPr>
            </w:pPr>
          </w:p>
        </w:tc>
        <w:tc>
          <w:tcPr>
            <w:tcW w:w="916" w:type="pct"/>
            <w:vAlign w:val="center"/>
          </w:tcPr>
          <w:p w:rsidR="00EA3F71" w:rsidRPr="00A97486" w:rsidRDefault="00EA3F71" w:rsidP="00EA3F71">
            <w:pPr>
              <w:rPr>
                <w:szCs w:val="21"/>
              </w:rPr>
            </w:pPr>
            <w:r w:rsidRPr="00A97486">
              <w:rPr>
                <w:rFonts w:hint="eastAsia"/>
                <w:szCs w:val="21"/>
              </w:rPr>
              <w:t>DC</w:t>
            </w:r>
            <w:r w:rsidRPr="00A97486">
              <w:rPr>
                <w:szCs w:val="21"/>
              </w:rPr>
              <w:t>24</w:t>
            </w:r>
            <w:r w:rsidRPr="00A97486">
              <w:rPr>
                <w:rFonts w:hint="eastAsia"/>
                <w:szCs w:val="21"/>
              </w:rPr>
              <w:t>V</w:t>
            </w:r>
            <w:r w:rsidRPr="00A97486">
              <w:rPr>
                <w:rFonts w:hint="eastAsia"/>
                <w:szCs w:val="21"/>
              </w:rPr>
              <w:t>电源</w:t>
            </w:r>
          </w:p>
        </w:tc>
        <w:tc>
          <w:tcPr>
            <w:tcW w:w="437" w:type="pct"/>
            <w:vAlign w:val="center"/>
          </w:tcPr>
          <w:p w:rsidR="00EA3F71" w:rsidRPr="00A97486" w:rsidRDefault="00EA3F71" w:rsidP="00EA3F71">
            <w:pPr>
              <w:jc w:val="center"/>
              <w:rPr>
                <w:szCs w:val="21"/>
              </w:rPr>
            </w:pPr>
          </w:p>
        </w:tc>
        <w:tc>
          <w:tcPr>
            <w:tcW w:w="440" w:type="pct"/>
            <w:vAlign w:val="center"/>
          </w:tcPr>
          <w:p w:rsidR="00EA3F71" w:rsidRPr="00A97486" w:rsidRDefault="00EA3F71" w:rsidP="00EA3F71">
            <w:pPr>
              <w:jc w:val="center"/>
              <w:rPr>
                <w:szCs w:val="21"/>
              </w:rPr>
            </w:pPr>
          </w:p>
        </w:tc>
        <w:tc>
          <w:tcPr>
            <w:tcW w:w="440" w:type="pct"/>
            <w:vAlign w:val="center"/>
          </w:tcPr>
          <w:p w:rsidR="00EA3F71" w:rsidRPr="00A97486" w:rsidRDefault="00EA3F71" w:rsidP="00EA3F71">
            <w:pPr>
              <w:jc w:val="center"/>
              <w:rPr>
                <w:szCs w:val="21"/>
              </w:rPr>
            </w:pPr>
          </w:p>
        </w:tc>
        <w:tc>
          <w:tcPr>
            <w:tcW w:w="503" w:type="pct"/>
            <w:vAlign w:val="center"/>
          </w:tcPr>
          <w:p w:rsidR="00EA3F71" w:rsidRPr="00A97486" w:rsidRDefault="00EA3F71" w:rsidP="00EA3F71">
            <w:pPr>
              <w:jc w:val="center"/>
              <w:rPr>
                <w:szCs w:val="21"/>
              </w:rPr>
            </w:pPr>
            <w:r w:rsidRPr="00A97486">
              <w:rPr>
                <w:rFonts w:hint="eastAsia"/>
                <w:szCs w:val="21"/>
              </w:rPr>
              <w:t>检修</w:t>
            </w:r>
          </w:p>
        </w:tc>
        <w:tc>
          <w:tcPr>
            <w:tcW w:w="690" w:type="pct"/>
            <w:vAlign w:val="center"/>
          </w:tcPr>
          <w:p w:rsidR="00EA3F71" w:rsidRPr="00A97486" w:rsidRDefault="00EA3F71" w:rsidP="00EA3F71">
            <w:pPr>
              <w:jc w:val="center"/>
              <w:rPr>
                <w:szCs w:val="21"/>
              </w:rPr>
            </w:pPr>
            <w:r w:rsidRPr="00A97486">
              <w:rPr>
                <w:rFonts w:hint="eastAsia"/>
                <w:szCs w:val="21"/>
              </w:rPr>
              <w:t>检修</w:t>
            </w:r>
          </w:p>
        </w:tc>
        <w:tc>
          <w:tcPr>
            <w:tcW w:w="641" w:type="pct"/>
            <w:vAlign w:val="center"/>
          </w:tcPr>
          <w:p w:rsidR="00EA3F71" w:rsidRPr="00A97486" w:rsidRDefault="00EA3F71" w:rsidP="00EA3F71">
            <w:pPr>
              <w:jc w:val="center"/>
              <w:rPr>
                <w:szCs w:val="21"/>
              </w:rPr>
            </w:pPr>
            <w:r w:rsidRPr="00A97486">
              <w:rPr>
                <w:rFonts w:hint="eastAsia"/>
                <w:szCs w:val="21"/>
              </w:rPr>
              <w:t>检修</w:t>
            </w:r>
          </w:p>
        </w:tc>
        <w:tc>
          <w:tcPr>
            <w:tcW w:w="650" w:type="pct"/>
            <w:vAlign w:val="center"/>
          </w:tcPr>
          <w:p w:rsidR="00EA3F71" w:rsidRPr="00A97486" w:rsidRDefault="00EA3F71" w:rsidP="00EA3F71">
            <w:pPr>
              <w:jc w:val="center"/>
              <w:rPr>
                <w:szCs w:val="21"/>
              </w:rPr>
            </w:pPr>
            <w:r w:rsidRPr="00A97486">
              <w:rPr>
                <w:rFonts w:hint="eastAsia"/>
                <w:szCs w:val="21"/>
              </w:rPr>
              <w:t>检修</w:t>
            </w:r>
          </w:p>
        </w:tc>
      </w:tr>
      <w:tr w:rsidR="00EA3F71" w:rsidRPr="00A97486" w:rsidTr="00E81FCC">
        <w:trPr>
          <w:cantSplit/>
          <w:trHeight w:val="510"/>
          <w:jc w:val="center"/>
        </w:trPr>
        <w:tc>
          <w:tcPr>
            <w:tcW w:w="284" w:type="pct"/>
            <w:vAlign w:val="center"/>
          </w:tcPr>
          <w:p w:rsidR="00EA3F71" w:rsidRPr="00A97486" w:rsidRDefault="00EA3F71" w:rsidP="00DC4603">
            <w:pPr>
              <w:numPr>
                <w:ilvl w:val="0"/>
                <w:numId w:val="74"/>
              </w:numPr>
              <w:rPr>
                <w:szCs w:val="21"/>
              </w:rPr>
            </w:pPr>
          </w:p>
        </w:tc>
        <w:tc>
          <w:tcPr>
            <w:tcW w:w="916" w:type="pct"/>
            <w:vAlign w:val="center"/>
          </w:tcPr>
          <w:p w:rsidR="00EA3F71" w:rsidRPr="00A97486" w:rsidRDefault="00EA3F71" w:rsidP="00EA3F71">
            <w:pPr>
              <w:rPr>
                <w:szCs w:val="21"/>
              </w:rPr>
            </w:pPr>
            <w:r w:rsidRPr="00A97486">
              <w:rPr>
                <w:rFonts w:hint="eastAsia"/>
                <w:szCs w:val="21"/>
              </w:rPr>
              <w:t>电加热器</w:t>
            </w:r>
          </w:p>
        </w:tc>
        <w:tc>
          <w:tcPr>
            <w:tcW w:w="437" w:type="pct"/>
            <w:vAlign w:val="center"/>
          </w:tcPr>
          <w:p w:rsidR="00EA3F71" w:rsidRPr="00A97486" w:rsidRDefault="00EA3F71" w:rsidP="00EA3F71">
            <w:pPr>
              <w:jc w:val="center"/>
              <w:rPr>
                <w:szCs w:val="21"/>
              </w:rPr>
            </w:pPr>
          </w:p>
        </w:tc>
        <w:tc>
          <w:tcPr>
            <w:tcW w:w="440" w:type="pct"/>
            <w:vAlign w:val="center"/>
          </w:tcPr>
          <w:p w:rsidR="00EA3F71" w:rsidRPr="00A97486" w:rsidRDefault="00EA3F71" w:rsidP="00EA3F71">
            <w:pPr>
              <w:jc w:val="center"/>
              <w:rPr>
                <w:szCs w:val="21"/>
              </w:rPr>
            </w:pPr>
          </w:p>
        </w:tc>
        <w:tc>
          <w:tcPr>
            <w:tcW w:w="440" w:type="pct"/>
            <w:vAlign w:val="center"/>
          </w:tcPr>
          <w:p w:rsidR="00EA3F71" w:rsidRPr="00A97486" w:rsidRDefault="00EA3F71" w:rsidP="00EA3F71">
            <w:pPr>
              <w:jc w:val="center"/>
              <w:rPr>
                <w:szCs w:val="21"/>
              </w:rPr>
            </w:pPr>
          </w:p>
        </w:tc>
        <w:tc>
          <w:tcPr>
            <w:tcW w:w="503" w:type="pct"/>
            <w:vAlign w:val="center"/>
          </w:tcPr>
          <w:p w:rsidR="00EA3F71" w:rsidRPr="00A97486" w:rsidRDefault="00EA3F71" w:rsidP="00EA3F71">
            <w:pPr>
              <w:jc w:val="center"/>
              <w:rPr>
                <w:szCs w:val="21"/>
              </w:rPr>
            </w:pPr>
            <w:r w:rsidRPr="00A97486">
              <w:rPr>
                <w:rFonts w:hint="eastAsia"/>
                <w:szCs w:val="21"/>
              </w:rPr>
              <w:t>检修</w:t>
            </w:r>
          </w:p>
        </w:tc>
        <w:tc>
          <w:tcPr>
            <w:tcW w:w="690" w:type="pct"/>
            <w:vAlign w:val="center"/>
          </w:tcPr>
          <w:p w:rsidR="00EA3F71" w:rsidRPr="00A97486" w:rsidRDefault="00EA3F71" w:rsidP="00EA3F71">
            <w:pPr>
              <w:jc w:val="center"/>
              <w:rPr>
                <w:szCs w:val="21"/>
              </w:rPr>
            </w:pPr>
            <w:r w:rsidRPr="00A97486">
              <w:rPr>
                <w:rFonts w:hint="eastAsia"/>
                <w:szCs w:val="21"/>
              </w:rPr>
              <w:t>检修</w:t>
            </w:r>
          </w:p>
        </w:tc>
        <w:tc>
          <w:tcPr>
            <w:tcW w:w="641" w:type="pct"/>
            <w:vAlign w:val="center"/>
          </w:tcPr>
          <w:p w:rsidR="00EA3F71" w:rsidRPr="00A97486" w:rsidRDefault="00EA3F71" w:rsidP="00EA3F71">
            <w:pPr>
              <w:jc w:val="center"/>
              <w:rPr>
                <w:szCs w:val="21"/>
              </w:rPr>
            </w:pPr>
            <w:r w:rsidRPr="00A97486">
              <w:rPr>
                <w:rFonts w:hint="eastAsia"/>
                <w:szCs w:val="21"/>
              </w:rPr>
              <w:t>检修</w:t>
            </w:r>
          </w:p>
        </w:tc>
        <w:tc>
          <w:tcPr>
            <w:tcW w:w="650" w:type="pct"/>
            <w:vAlign w:val="center"/>
          </w:tcPr>
          <w:p w:rsidR="00EA3F71" w:rsidRPr="00A97486" w:rsidRDefault="00EA3F71" w:rsidP="00EA3F71">
            <w:pPr>
              <w:jc w:val="center"/>
              <w:rPr>
                <w:szCs w:val="21"/>
              </w:rPr>
            </w:pPr>
            <w:r w:rsidRPr="00A97486">
              <w:rPr>
                <w:rFonts w:hint="eastAsia"/>
                <w:szCs w:val="21"/>
              </w:rPr>
              <w:t>检修</w:t>
            </w:r>
          </w:p>
        </w:tc>
      </w:tr>
    </w:tbl>
    <w:p w:rsidR="00EA3F71" w:rsidRPr="00A97486" w:rsidRDefault="00EA3F71" w:rsidP="00EA3F71">
      <w:pPr>
        <w:spacing w:line="360" w:lineRule="auto"/>
        <w:rPr>
          <w:b/>
          <w:sz w:val="24"/>
        </w:rPr>
      </w:pPr>
    </w:p>
    <w:p w:rsidR="00EA3F71" w:rsidRPr="00A97486" w:rsidRDefault="00EA3F71" w:rsidP="00EA3F71">
      <w:pPr>
        <w:spacing w:line="360" w:lineRule="auto"/>
        <w:rPr>
          <w:b/>
          <w:sz w:val="24"/>
        </w:rPr>
      </w:pPr>
    </w:p>
    <w:p w:rsidR="00EA3F71" w:rsidRPr="00A97486" w:rsidRDefault="00EA3F71" w:rsidP="00EA3F71">
      <w:pPr>
        <w:spacing w:line="360" w:lineRule="auto"/>
        <w:rPr>
          <w:b/>
          <w:sz w:val="24"/>
        </w:rPr>
      </w:pPr>
    </w:p>
    <w:p w:rsidR="00EA3F71" w:rsidRPr="00A97486" w:rsidRDefault="00EA3F71" w:rsidP="00EA3F71">
      <w:pPr>
        <w:spacing w:line="360" w:lineRule="auto"/>
        <w:jc w:val="center"/>
        <w:rPr>
          <w:b/>
          <w:sz w:val="24"/>
        </w:rPr>
      </w:pPr>
      <w:r w:rsidRPr="00A97486">
        <w:rPr>
          <w:rFonts w:hint="eastAsia"/>
          <w:b/>
          <w:sz w:val="24"/>
        </w:rPr>
        <w:t>月检具体内容与步骤</w:t>
      </w:r>
    </w:p>
    <w:tbl>
      <w:tblPr>
        <w:tblW w:w="940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10"/>
        <w:gridCol w:w="1701"/>
        <w:gridCol w:w="6991"/>
      </w:tblGrid>
      <w:tr w:rsidR="00EA3F71" w:rsidRPr="00A97486" w:rsidTr="00EA3F71">
        <w:trPr>
          <w:jc w:val="center"/>
        </w:trPr>
        <w:tc>
          <w:tcPr>
            <w:tcW w:w="710" w:type="dxa"/>
            <w:shd w:val="clear" w:color="auto" w:fill="auto"/>
          </w:tcPr>
          <w:p w:rsidR="00EA3F71" w:rsidRPr="00A97486" w:rsidRDefault="00EA3F71" w:rsidP="00EA3F71">
            <w:r w:rsidRPr="00A97486">
              <w:rPr>
                <w:rFonts w:hint="eastAsia"/>
              </w:rPr>
              <w:t>序号</w:t>
            </w:r>
          </w:p>
        </w:tc>
        <w:tc>
          <w:tcPr>
            <w:tcW w:w="1701" w:type="dxa"/>
            <w:shd w:val="clear" w:color="auto" w:fill="auto"/>
          </w:tcPr>
          <w:p w:rsidR="00EA3F71" w:rsidRPr="00A97486" w:rsidRDefault="00EA3F71" w:rsidP="00EA3F71">
            <w:r w:rsidRPr="00A97486">
              <w:rPr>
                <w:rFonts w:hint="eastAsia"/>
              </w:rPr>
              <w:t>检查内容</w:t>
            </w:r>
          </w:p>
        </w:tc>
        <w:tc>
          <w:tcPr>
            <w:tcW w:w="6991" w:type="dxa"/>
            <w:shd w:val="clear" w:color="auto" w:fill="auto"/>
          </w:tcPr>
          <w:p w:rsidR="00EA3F71" w:rsidRPr="00A97486" w:rsidRDefault="00EA3F71" w:rsidP="00EA3F71">
            <w:r w:rsidRPr="00A97486">
              <w:rPr>
                <w:rFonts w:hint="eastAsia"/>
              </w:rPr>
              <w:t>步骤</w:t>
            </w:r>
          </w:p>
        </w:tc>
      </w:tr>
      <w:tr w:rsidR="00EA3F71" w:rsidRPr="00A97486" w:rsidTr="00EA3F71">
        <w:trPr>
          <w:jc w:val="center"/>
        </w:trPr>
        <w:tc>
          <w:tcPr>
            <w:tcW w:w="710" w:type="dxa"/>
            <w:shd w:val="clear" w:color="auto" w:fill="auto"/>
          </w:tcPr>
          <w:p w:rsidR="00EA3F71" w:rsidRPr="00A97486" w:rsidRDefault="00EA3F71" w:rsidP="00EA3F71">
            <w:r w:rsidRPr="00A97486">
              <w:rPr>
                <w:rFonts w:hint="eastAsia"/>
              </w:rPr>
              <w:t>1</w:t>
            </w:r>
          </w:p>
        </w:tc>
        <w:tc>
          <w:tcPr>
            <w:tcW w:w="1701" w:type="dxa"/>
            <w:shd w:val="clear" w:color="auto" w:fill="auto"/>
          </w:tcPr>
          <w:p w:rsidR="00EA3F71" w:rsidRPr="00A97486" w:rsidRDefault="00EA3F71" w:rsidP="00EA3F71">
            <w:r w:rsidRPr="00A97486">
              <w:rPr>
                <w:rFonts w:hint="eastAsia"/>
                <w:szCs w:val="21"/>
              </w:rPr>
              <w:t>检查新风滤网，如有堵塞或损坏，更换</w:t>
            </w:r>
            <w:r w:rsidRPr="00A97486">
              <w:rPr>
                <w:szCs w:val="21"/>
              </w:rPr>
              <w:t>新风过滤</w:t>
            </w:r>
            <w:r w:rsidRPr="00A97486">
              <w:rPr>
                <w:rFonts w:hint="eastAsia"/>
                <w:szCs w:val="21"/>
              </w:rPr>
              <w:t>网</w:t>
            </w:r>
          </w:p>
        </w:tc>
        <w:tc>
          <w:tcPr>
            <w:tcW w:w="6991" w:type="dxa"/>
            <w:shd w:val="clear" w:color="auto" w:fill="auto"/>
          </w:tcPr>
          <w:p w:rsidR="00EA3F71" w:rsidRPr="00A97486" w:rsidRDefault="00EA3F71" w:rsidP="00DC4603">
            <w:pPr>
              <w:widowControl/>
              <w:numPr>
                <w:ilvl w:val="0"/>
                <w:numId w:val="65"/>
              </w:numPr>
              <w:spacing w:line="360" w:lineRule="auto"/>
              <w:jc w:val="left"/>
              <w:rPr>
                <w:rFonts w:ascii="宋体" w:hAnsi="宋体"/>
                <w:szCs w:val="21"/>
              </w:rPr>
            </w:pPr>
            <w:r w:rsidRPr="00A97486">
              <w:rPr>
                <w:rFonts w:ascii="宋体" w:hAnsi="宋体" w:hint="eastAsia"/>
                <w:szCs w:val="21"/>
              </w:rPr>
              <w:t>断开空调单元的车上电源；</w:t>
            </w:r>
          </w:p>
          <w:p w:rsidR="00EA3F71" w:rsidRPr="00A97486" w:rsidRDefault="00EA3F71" w:rsidP="00DC4603">
            <w:pPr>
              <w:widowControl/>
              <w:numPr>
                <w:ilvl w:val="0"/>
                <w:numId w:val="65"/>
              </w:numPr>
              <w:spacing w:line="360" w:lineRule="auto"/>
              <w:jc w:val="left"/>
              <w:rPr>
                <w:rFonts w:ascii="宋体" w:hAnsi="宋体"/>
                <w:szCs w:val="21"/>
              </w:rPr>
            </w:pPr>
            <w:r w:rsidRPr="00A97486">
              <w:rPr>
                <w:rFonts w:ascii="宋体" w:hAnsi="宋体" w:hint="eastAsia"/>
                <w:szCs w:val="21"/>
              </w:rPr>
              <w:t>打开新风滤网卡扣；</w:t>
            </w:r>
          </w:p>
          <w:p w:rsidR="00EA3F71" w:rsidRPr="00A97486" w:rsidRDefault="00EA3F71" w:rsidP="00DC4603">
            <w:pPr>
              <w:widowControl/>
              <w:numPr>
                <w:ilvl w:val="0"/>
                <w:numId w:val="65"/>
              </w:numPr>
              <w:spacing w:line="360" w:lineRule="auto"/>
              <w:jc w:val="left"/>
              <w:rPr>
                <w:rFonts w:ascii="宋体" w:hAnsi="宋体"/>
                <w:szCs w:val="21"/>
              </w:rPr>
            </w:pPr>
            <w:r w:rsidRPr="00A97486">
              <w:rPr>
                <w:rFonts w:ascii="宋体" w:hAnsi="宋体" w:hint="eastAsia"/>
                <w:szCs w:val="21"/>
              </w:rPr>
              <w:t>安装新的或已清洗晾干的新风滤网；</w:t>
            </w:r>
          </w:p>
          <w:p w:rsidR="00EA3F71" w:rsidRPr="00A97486" w:rsidRDefault="00EA3F71" w:rsidP="00DC4603">
            <w:pPr>
              <w:widowControl/>
              <w:numPr>
                <w:ilvl w:val="0"/>
                <w:numId w:val="65"/>
              </w:numPr>
              <w:spacing w:line="360" w:lineRule="auto"/>
              <w:jc w:val="left"/>
              <w:rPr>
                <w:rFonts w:ascii="宋体" w:hAnsi="宋体"/>
                <w:szCs w:val="21"/>
              </w:rPr>
            </w:pPr>
            <w:r w:rsidRPr="00A97486">
              <w:rPr>
                <w:rFonts w:ascii="宋体" w:hAnsi="宋体" w:hint="eastAsia"/>
                <w:szCs w:val="21"/>
              </w:rPr>
              <w:t>顺着新风滤网安装槽向下安装新风滤网；</w:t>
            </w:r>
          </w:p>
          <w:p w:rsidR="00EA3F71" w:rsidRPr="00A97486" w:rsidRDefault="00EA3F71" w:rsidP="00DC4603">
            <w:pPr>
              <w:widowControl/>
              <w:numPr>
                <w:ilvl w:val="0"/>
                <w:numId w:val="65"/>
              </w:numPr>
              <w:spacing w:line="360" w:lineRule="auto"/>
              <w:jc w:val="left"/>
              <w:rPr>
                <w:rFonts w:ascii="宋体" w:hAnsi="宋体"/>
                <w:szCs w:val="21"/>
              </w:rPr>
            </w:pPr>
            <w:r w:rsidRPr="00A97486">
              <w:rPr>
                <w:rFonts w:ascii="宋体" w:hAnsi="宋体" w:hint="eastAsia"/>
                <w:szCs w:val="21"/>
              </w:rPr>
              <w:t>合上卡扣。</w:t>
            </w:r>
          </w:p>
          <w:p w:rsidR="00EA3F71" w:rsidRPr="00A97486" w:rsidRDefault="00EA3F71" w:rsidP="00DC4603">
            <w:pPr>
              <w:widowControl/>
              <w:numPr>
                <w:ilvl w:val="0"/>
                <w:numId w:val="65"/>
              </w:numPr>
              <w:spacing w:line="360" w:lineRule="auto"/>
              <w:jc w:val="left"/>
              <w:rPr>
                <w:rFonts w:ascii="宋体" w:hAnsi="宋体"/>
                <w:szCs w:val="21"/>
              </w:rPr>
            </w:pPr>
            <w:r w:rsidRPr="00A97486">
              <w:rPr>
                <w:rFonts w:ascii="宋体" w:hAnsi="宋体" w:hint="eastAsia"/>
                <w:szCs w:val="21"/>
              </w:rPr>
              <w:lastRenderedPageBreak/>
              <w:t>对于换下的新风滤网，</w:t>
            </w:r>
            <w:r w:rsidRPr="00A97486">
              <w:rPr>
                <w:rFonts w:ascii="宋体" w:hAnsi="宋体" w:hint="eastAsia"/>
                <w:spacing w:val="6"/>
                <w:szCs w:val="21"/>
              </w:rPr>
              <w:t>用水按照与风向相反的方向进行冲洗，再用肥皂水洗净后清水漂洗，晾干，以备更换。</w:t>
            </w:r>
          </w:p>
        </w:tc>
      </w:tr>
      <w:tr w:rsidR="00EA3F71" w:rsidRPr="00A97486" w:rsidTr="00EA3F71">
        <w:trPr>
          <w:jc w:val="center"/>
        </w:trPr>
        <w:tc>
          <w:tcPr>
            <w:tcW w:w="710" w:type="dxa"/>
            <w:shd w:val="clear" w:color="auto" w:fill="auto"/>
          </w:tcPr>
          <w:p w:rsidR="00EA3F71" w:rsidRPr="00A97486" w:rsidRDefault="00EA3F71" w:rsidP="00EA3F71">
            <w:r w:rsidRPr="00A97486">
              <w:rPr>
                <w:rFonts w:hint="eastAsia"/>
              </w:rPr>
              <w:lastRenderedPageBreak/>
              <w:t>2</w:t>
            </w:r>
          </w:p>
        </w:tc>
        <w:tc>
          <w:tcPr>
            <w:tcW w:w="1701" w:type="dxa"/>
            <w:shd w:val="clear" w:color="auto" w:fill="auto"/>
          </w:tcPr>
          <w:p w:rsidR="00EA3F71" w:rsidRPr="00A97486" w:rsidRDefault="00EA3F71" w:rsidP="00EA3F71">
            <w:r w:rsidRPr="00A97486">
              <w:rPr>
                <w:rFonts w:hint="eastAsia"/>
              </w:rPr>
              <w:t>更换混合风过滤网</w:t>
            </w:r>
          </w:p>
        </w:tc>
        <w:tc>
          <w:tcPr>
            <w:tcW w:w="6991" w:type="dxa"/>
            <w:shd w:val="clear" w:color="auto" w:fill="auto"/>
          </w:tcPr>
          <w:p w:rsidR="00EA3F71" w:rsidRPr="00A97486" w:rsidRDefault="00EA3F71" w:rsidP="00DC4603">
            <w:pPr>
              <w:widowControl/>
              <w:numPr>
                <w:ilvl w:val="0"/>
                <w:numId w:val="66"/>
              </w:numPr>
              <w:spacing w:line="360" w:lineRule="auto"/>
              <w:jc w:val="left"/>
              <w:rPr>
                <w:rFonts w:ascii="宋体" w:hAnsi="宋体"/>
                <w:szCs w:val="21"/>
              </w:rPr>
            </w:pPr>
            <w:r w:rsidRPr="00A97486">
              <w:rPr>
                <w:rFonts w:ascii="宋体" w:hAnsi="宋体" w:hint="eastAsia"/>
                <w:szCs w:val="21"/>
              </w:rPr>
              <w:t>断开空调单元的车上电源；</w:t>
            </w:r>
          </w:p>
          <w:p w:rsidR="00EA3F71" w:rsidRPr="00A97486" w:rsidRDefault="00EA3F71" w:rsidP="00DC4603">
            <w:pPr>
              <w:widowControl/>
              <w:numPr>
                <w:ilvl w:val="0"/>
                <w:numId w:val="66"/>
              </w:numPr>
              <w:spacing w:line="360" w:lineRule="auto"/>
              <w:jc w:val="left"/>
              <w:rPr>
                <w:rFonts w:ascii="宋体" w:hAnsi="宋体"/>
                <w:szCs w:val="21"/>
              </w:rPr>
            </w:pPr>
            <w:r w:rsidRPr="00A97486">
              <w:rPr>
                <w:rFonts w:ascii="宋体" w:hAnsi="宋体" w:hint="eastAsia"/>
                <w:szCs w:val="21"/>
              </w:rPr>
              <w:t>打开送腔盖；</w:t>
            </w:r>
          </w:p>
          <w:p w:rsidR="00EA3F71" w:rsidRPr="00A97486" w:rsidRDefault="00EA3F71" w:rsidP="00DC4603">
            <w:pPr>
              <w:widowControl/>
              <w:numPr>
                <w:ilvl w:val="0"/>
                <w:numId w:val="66"/>
              </w:numPr>
              <w:spacing w:line="360" w:lineRule="auto"/>
              <w:jc w:val="left"/>
              <w:rPr>
                <w:rFonts w:ascii="宋体" w:hAnsi="宋体"/>
                <w:szCs w:val="21"/>
              </w:rPr>
            </w:pPr>
            <w:r w:rsidRPr="00A97486">
              <w:rPr>
                <w:rFonts w:ascii="宋体" w:hAnsi="宋体" w:hint="eastAsia"/>
                <w:szCs w:val="21"/>
              </w:rPr>
              <w:t>向上拉出混合风过滤网框架；</w:t>
            </w:r>
          </w:p>
          <w:p w:rsidR="00EA3F71" w:rsidRPr="00A97486" w:rsidRDefault="00EA3F71" w:rsidP="00DC4603">
            <w:pPr>
              <w:widowControl/>
              <w:numPr>
                <w:ilvl w:val="0"/>
                <w:numId w:val="66"/>
              </w:numPr>
              <w:spacing w:line="360" w:lineRule="auto"/>
              <w:jc w:val="left"/>
              <w:rPr>
                <w:rFonts w:ascii="宋体" w:hAnsi="宋体"/>
                <w:szCs w:val="21"/>
              </w:rPr>
            </w:pPr>
            <w:r w:rsidRPr="00A97486">
              <w:rPr>
                <w:rFonts w:ascii="宋体" w:hAnsi="宋体" w:hint="eastAsia"/>
                <w:szCs w:val="21"/>
              </w:rPr>
              <w:t>打开混合风过滤网框架，取出脏的混合风过滤网；</w:t>
            </w:r>
          </w:p>
          <w:p w:rsidR="00EA3F71" w:rsidRPr="00A97486" w:rsidRDefault="00EA3F71" w:rsidP="00DC4603">
            <w:pPr>
              <w:widowControl/>
              <w:numPr>
                <w:ilvl w:val="0"/>
                <w:numId w:val="66"/>
              </w:numPr>
              <w:spacing w:line="360" w:lineRule="auto"/>
              <w:jc w:val="left"/>
              <w:rPr>
                <w:rFonts w:ascii="宋体" w:hAnsi="宋体"/>
                <w:szCs w:val="21"/>
              </w:rPr>
            </w:pPr>
            <w:r w:rsidRPr="00A97486">
              <w:rPr>
                <w:rFonts w:ascii="宋体" w:hAnsi="宋体" w:hint="eastAsia"/>
                <w:szCs w:val="21"/>
              </w:rPr>
              <w:t>把新的或已清洗晾干的混合风过滤网放入混合风过滤网框架；</w:t>
            </w:r>
          </w:p>
          <w:p w:rsidR="00EA3F71" w:rsidRPr="00A97486" w:rsidRDefault="00EA3F71" w:rsidP="00DC4603">
            <w:pPr>
              <w:widowControl/>
              <w:numPr>
                <w:ilvl w:val="0"/>
                <w:numId w:val="66"/>
              </w:numPr>
              <w:spacing w:line="360" w:lineRule="auto"/>
              <w:jc w:val="left"/>
              <w:rPr>
                <w:rFonts w:ascii="宋体" w:hAnsi="宋体"/>
                <w:szCs w:val="21"/>
              </w:rPr>
            </w:pPr>
            <w:r w:rsidRPr="00A97486">
              <w:rPr>
                <w:rFonts w:ascii="宋体" w:hAnsi="宋体" w:hint="eastAsia"/>
                <w:szCs w:val="21"/>
              </w:rPr>
              <w:t>把混合风过滤网框架整套放入安装槽后向下压到底即可；</w:t>
            </w:r>
          </w:p>
          <w:p w:rsidR="00EA3F71" w:rsidRPr="00A97486" w:rsidRDefault="00EA3F71" w:rsidP="00DC4603">
            <w:pPr>
              <w:widowControl/>
              <w:numPr>
                <w:ilvl w:val="0"/>
                <w:numId w:val="66"/>
              </w:numPr>
              <w:spacing w:line="360" w:lineRule="auto"/>
              <w:jc w:val="left"/>
              <w:rPr>
                <w:rFonts w:ascii="宋体" w:hAnsi="宋体"/>
                <w:szCs w:val="21"/>
              </w:rPr>
            </w:pPr>
            <w:r w:rsidRPr="00A97486">
              <w:rPr>
                <w:rFonts w:ascii="宋体" w:hAnsi="宋体" w:hint="eastAsia"/>
                <w:szCs w:val="21"/>
              </w:rPr>
              <w:t>关闭送风腔盖板。</w:t>
            </w:r>
          </w:p>
        </w:tc>
      </w:tr>
    </w:tbl>
    <w:p w:rsidR="00EA3F71" w:rsidRPr="00A97486" w:rsidRDefault="00EA3F71" w:rsidP="00EA3F71">
      <w:pPr>
        <w:spacing w:line="360" w:lineRule="auto"/>
        <w:rPr>
          <w:sz w:val="24"/>
        </w:rPr>
      </w:pPr>
    </w:p>
    <w:p w:rsidR="00EA3F71" w:rsidRPr="00A97486" w:rsidRDefault="00EA3F71" w:rsidP="00EA3F71">
      <w:pPr>
        <w:spacing w:line="360" w:lineRule="auto"/>
        <w:jc w:val="center"/>
        <w:rPr>
          <w:b/>
          <w:sz w:val="24"/>
        </w:rPr>
      </w:pPr>
      <w:r w:rsidRPr="00A97486">
        <w:rPr>
          <w:rFonts w:hint="eastAsia"/>
          <w:b/>
          <w:sz w:val="24"/>
        </w:rPr>
        <w:t>年检具体内容与步骤</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0"/>
        <w:gridCol w:w="1576"/>
        <w:gridCol w:w="6246"/>
      </w:tblGrid>
      <w:tr w:rsidR="00EA3F71" w:rsidRPr="00A97486" w:rsidTr="00E81FCC">
        <w:trPr>
          <w:trHeight w:val="399"/>
          <w:tblHeader/>
          <w:jc w:val="center"/>
        </w:trPr>
        <w:tc>
          <w:tcPr>
            <w:tcW w:w="700" w:type="dxa"/>
            <w:shd w:val="clear" w:color="auto" w:fill="auto"/>
          </w:tcPr>
          <w:p w:rsidR="00EA3F71" w:rsidRPr="00A97486" w:rsidRDefault="00EA3F71" w:rsidP="00EA3F71">
            <w:pPr>
              <w:spacing w:line="360" w:lineRule="auto"/>
              <w:rPr>
                <w:sz w:val="24"/>
              </w:rPr>
            </w:pPr>
            <w:r w:rsidRPr="00A97486">
              <w:rPr>
                <w:rFonts w:hint="eastAsia"/>
                <w:sz w:val="24"/>
              </w:rPr>
              <w:t>序号</w:t>
            </w:r>
          </w:p>
        </w:tc>
        <w:tc>
          <w:tcPr>
            <w:tcW w:w="1576" w:type="dxa"/>
            <w:shd w:val="clear" w:color="auto" w:fill="auto"/>
          </w:tcPr>
          <w:p w:rsidR="00EA3F71" w:rsidRPr="00A97486" w:rsidRDefault="00EA3F71" w:rsidP="00EA3F71">
            <w:pPr>
              <w:spacing w:line="360" w:lineRule="auto"/>
              <w:rPr>
                <w:sz w:val="24"/>
              </w:rPr>
            </w:pPr>
            <w:r w:rsidRPr="00A97486">
              <w:rPr>
                <w:rFonts w:hint="eastAsia"/>
                <w:sz w:val="24"/>
              </w:rPr>
              <w:t>检查内容</w:t>
            </w:r>
          </w:p>
        </w:tc>
        <w:tc>
          <w:tcPr>
            <w:tcW w:w="6246" w:type="dxa"/>
            <w:shd w:val="clear" w:color="auto" w:fill="auto"/>
          </w:tcPr>
          <w:p w:rsidR="00EA3F71" w:rsidRPr="00A97486" w:rsidRDefault="00EA3F71" w:rsidP="00EA3F71">
            <w:pPr>
              <w:spacing w:line="360" w:lineRule="auto"/>
              <w:rPr>
                <w:sz w:val="24"/>
              </w:rPr>
            </w:pPr>
            <w:r w:rsidRPr="00A97486">
              <w:rPr>
                <w:rFonts w:hint="eastAsia"/>
                <w:sz w:val="24"/>
              </w:rPr>
              <w:t>步骤</w:t>
            </w:r>
          </w:p>
        </w:tc>
      </w:tr>
      <w:tr w:rsidR="00EA3F71" w:rsidRPr="00A97486" w:rsidTr="00E81FCC">
        <w:trPr>
          <w:trHeight w:val="399"/>
          <w:jc w:val="center"/>
        </w:trPr>
        <w:tc>
          <w:tcPr>
            <w:tcW w:w="700" w:type="dxa"/>
            <w:shd w:val="clear" w:color="auto" w:fill="auto"/>
          </w:tcPr>
          <w:p w:rsidR="00EA3F71" w:rsidRPr="00A97486" w:rsidRDefault="00EA3F71" w:rsidP="00DC4603">
            <w:pPr>
              <w:numPr>
                <w:ilvl w:val="0"/>
                <w:numId w:val="75"/>
              </w:numPr>
              <w:rPr>
                <w:sz w:val="24"/>
              </w:rPr>
            </w:pPr>
          </w:p>
        </w:tc>
        <w:tc>
          <w:tcPr>
            <w:tcW w:w="1576" w:type="dxa"/>
            <w:shd w:val="clear" w:color="auto" w:fill="auto"/>
          </w:tcPr>
          <w:p w:rsidR="00EA3F71" w:rsidRPr="00A97486" w:rsidRDefault="00EA3F71" w:rsidP="00EA3F71">
            <w:pPr>
              <w:spacing w:line="360" w:lineRule="auto"/>
              <w:rPr>
                <w:rFonts w:ascii="宋体" w:hAnsi="宋体"/>
                <w:szCs w:val="21"/>
              </w:rPr>
            </w:pPr>
            <w:r w:rsidRPr="00A97486">
              <w:rPr>
                <w:rFonts w:ascii="宋体" w:hAnsi="宋体" w:hint="eastAsia"/>
                <w:szCs w:val="21"/>
              </w:rPr>
              <w:t>检查锁</w:t>
            </w:r>
          </w:p>
        </w:tc>
        <w:tc>
          <w:tcPr>
            <w:tcW w:w="6246" w:type="dxa"/>
            <w:shd w:val="clear" w:color="auto" w:fill="auto"/>
          </w:tcPr>
          <w:p w:rsidR="00EA3F71" w:rsidRPr="00A97486" w:rsidRDefault="00EA3F71" w:rsidP="00DC4603">
            <w:pPr>
              <w:widowControl/>
              <w:numPr>
                <w:ilvl w:val="0"/>
                <w:numId w:val="68"/>
              </w:numPr>
              <w:spacing w:line="360" w:lineRule="auto"/>
              <w:jc w:val="left"/>
              <w:rPr>
                <w:rFonts w:ascii="宋体" w:hAnsi="宋体"/>
                <w:szCs w:val="21"/>
              </w:rPr>
            </w:pPr>
            <w:r w:rsidRPr="00A97486">
              <w:rPr>
                <w:rFonts w:ascii="宋体" w:hAnsi="宋体" w:hint="eastAsia"/>
                <w:szCs w:val="21"/>
              </w:rPr>
              <w:t>断开空调单元的车上电源；</w:t>
            </w:r>
          </w:p>
          <w:p w:rsidR="00EA3F71" w:rsidRPr="00A97486" w:rsidRDefault="00EA3F71" w:rsidP="00DC4603">
            <w:pPr>
              <w:widowControl/>
              <w:numPr>
                <w:ilvl w:val="0"/>
                <w:numId w:val="68"/>
              </w:numPr>
              <w:spacing w:line="360" w:lineRule="auto"/>
              <w:jc w:val="left"/>
              <w:rPr>
                <w:rFonts w:ascii="宋体" w:hAnsi="宋体"/>
                <w:szCs w:val="21"/>
              </w:rPr>
            </w:pPr>
            <w:r w:rsidRPr="00A97486">
              <w:rPr>
                <w:rFonts w:ascii="宋体" w:hAnsi="宋体" w:hint="eastAsia"/>
                <w:szCs w:val="21"/>
              </w:rPr>
              <w:t>清除锁凹槽及四周的灰尘及积水；</w:t>
            </w:r>
          </w:p>
          <w:p w:rsidR="00EA3F71" w:rsidRPr="00A97486" w:rsidRDefault="00EA3F71" w:rsidP="00DC4603">
            <w:pPr>
              <w:widowControl/>
              <w:numPr>
                <w:ilvl w:val="0"/>
                <w:numId w:val="68"/>
              </w:numPr>
              <w:spacing w:line="360" w:lineRule="auto"/>
              <w:jc w:val="left"/>
              <w:rPr>
                <w:rFonts w:ascii="宋体" w:hAnsi="宋体"/>
                <w:szCs w:val="21"/>
              </w:rPr>
            </w:pPr>
            <w:r w:rsidRPr="00A97486">
              <w:rPr>
                <w:rFonts w:ascii="宋体" w:hAnsi="宋体" w:hint="eastAsia"/>
                <w:szCs w:val="21"/>
              </w:rPr>
              <w:t>检查锁是否锁紧；如果没有锁紧，则重新锁紧；</w:t>
            </w:r>
          </w:p>
          <w:p w:rsidR="00EA3F71" w:rsidRPr="00A97486" w:rsidRDefault="00EA3F71" w:rsidP="00DC4603">
            <w:pPr>
              <w:widowControl/>
              <w:numPr>
                <w:ilvl w:val="0"/>
                <w:numId w:val="68"/>
              </w:numPr>
              <w:spacing w:line="360" w:lineRule="auto"/>
              <w:jc w:val="left"/>
              <w:rPr>
                <w:rFonts w:ascii="宋体" w:hAnsi="宋体"/>
                <w:szCs w:val="21"/>
              </w:rPr>
            </w:pPr>
            <w:r w:rsidRPr="00A97486">
              <w:rPr>
                <w:rFonts w:ascii="宋体" w:hAnsi="宋体" w:hint="eastAsia"/>
                <w:szCs w:val="21"/>
              </w:rPr>
              <w:t>检查锁舌是否变形；如果锁舌变形，则更换锁舌；</w:t>
            </w:r>
          </w:p>
          <w:p w:rsidR="00EA3F71" w:rsidRPr="00A97486" w:rsidRDefault="00EA3F71" w:rsidP="00DC4603">
            <w:pPr>
              <w:widowControl/>
              <w:numPr>
                <w:ilvl w:val="0"/>
                <w:numId w:val="68"/>
              </w:numPr>
              <w:spacing w:line="360" w:lineRule="auto"/>
              <w:jc w:val="left"/>
              <w:rPr>
                <w:rFonts w:ascii="宋体" w:hAnsi="宋体"/>
                <w:szCs w:val="21"/>
              </w:rPr>
            </w:pPr>
            <w:r w:rsidRPr="00A97486">
              <w:rPr>
                <w:rFonts w:ascii="宋体" w:hAnsi="宋体" w:hint="eastAsia"/>
                <w:szCs w:val="21"/>
              </w:rPr>
              <w:t>检查锁是否能锁紧盖板；如果没有锁紧盖板，则更换锁。</w:t>
            </w:r>
          </w:p>
          <w:p w:rsidR="00EA3F71" w:rsidRPr="00A97486" w:rsidRDefault="00EA3F71" w:rsidP="00EA3F71">
            <w:pPr>
              <w:spacing w:line="360" w:lineRule="auto"/>
              <w:rPr>
                <w:rFonts w:ascii="宋体" w:hAnsi="宋体"/>
                <w:szCs w:val="21"/>
              </w:rPr>
            </w:pPr>
            <w:r w:rsidRPr="00A97486">
              <w:rPr>
                <w:rFonts w:ascii="宋体" w:hAnsi="宋体" w:hint="eastAsia"/>
                <w:szCs w:val="21"/>
              </w:rPr>
              <w:t>更换锁步骤如下：</w:t>
            </w:r>
          </w:p>
          <w:p w:rsidR="00EA3F71" w:rsidRPr="00A97486" w:rsidRDefault="00EA3F71" w:rsidP="00DC4603">
            <w:pPr>
              <w:widowControl/>
              <w:numPr>
                <w:ilvl w:val="0"/>
                <w:numId w:val="69"/>
              </w:numPr>
              <w:spacing w:line="360" w:lineRule="auto"/>
              <w:jc w:val="left"/>
              <w:rPr>
                <w:rFonts w:ascii="宋体" w:hAnsi="宋体"/>
                <w:szCs w:val="21"/>
              </w:rPr>
            </w:pPr>
            <w:r w:rsidRPr="00A97486">
              <w:rPr>
                <w:rFonts w:ascii="宋体" w:hAnsi="宋体" w:hint="eastAsia"/>
                <w:szCs w:val="21"/>
              </w:rPr>
              <w:t>打开蒸发盖板；</w:t>
            </w:r>
          </w:p>
          <w:p w:rsidR="00EA3F71" w:rsidRPr="00A97486" w:rsidRDefault="00EA3F71" w:rsidP="00DC4603">
            <w:pPr>
              <w:widowControl/>
              <w:numPr>
                <w:ilvl w:val="0"/>
                <w:numId w:val="69"/>
              </w:numPr>
              <w:spacing w:line="360" w:lineRule="auto"/>
              <w:jc w:val="left"/>
              <w:rPr>
                <w:rFonts w:ascii="宋体" w:hAnsi="宋体"/>
                <w:szCs w:val="21"/>
              </w:rPr>
            </w:pPr>
            <w:r w:rsidRPr="00A97486">
              <w:rPr>
                <w:rFonts w:ascii="宋体" w:hAnsi="宋体" w:hint="eastAsia"/>
                <w:szCs w:val="21"/>
              </w:rPr>
              <w:t>用活动扳手拧松锁的螺母，取下螺母，然后取下整个锁；</w:t>
            </w:r>
          </w:p>
          <w:p w:rsidR="00EA3F71" w:rsidRPr="00A97486" w:rsidRDefault="00EA3F71" w:rsidP="00DC4603">
            <w:pPr>
              <w:widowControl/>
              <w:numPr>
                <w:ilvl w:val="0"/>
                <w:numId w:val="69"/>
              </w:numPr>
              <w:spacing w:line="360" w:lineRule="auto"/>
              <w:jc w:val="left"/>
              <w:rPr>
                <w:rFonts w:ascii="宋体" w:hAnsi="宋体"/>
                <w:szCs w:val="21"/>
              </w:rPr>
            </w:pPr>
            <w:r w:rsidRPr="00A97486">
              <w:rPr>
                <w:rFonts w:ascii="宋体" w:hAnsi="宋体" w:hint="eastAsia"/>
                <w:szCs w:val="21"/>
              </w:rPr>
              <w:t>更换新的锁，调整锁舌高度，锁紧螺母；</w:t>
            </w:r>
          </w:p>
          <w:p w:rsidR="00EA3F71" w:rsidRPr="00A97486" w:rsidRDefault="00EA3F71" w:rsidP="00DC4603">
            <w:pPr>
              <w:widowControl/>
              <w:numPr>
                <w:ilvl w:val="0"/>
                <w:numId w:val="69"/>
              </w:numPr>
              <w:spacing w:line="360" w:lineRule="auto"/>
              <w:jc w:val="left"/>
              <w:rPr>
                <w:rFonts w:ascii="宋体" w:hAnsi="宋体"/>
                <w:szCs w:val="21"/>
              </w:rPr>
            </w:pPr>
            <w:r w:rsidRPr="00A97486">
              <w:rPr>
                <w:rFonts w:ascii="宋体" w:hAnsi="宋体" w:hint="eastAsia"/>
                <w:szCs w:val="21"/>
              </w:rPr>
              <w:t>盖上盖板，锁紧盖板。</w:t>
            </w:r>
          </w:p>
        </w:tc>
      </w:tr>
      <w:tr w:rsidR="00EA3F71" w:rsidRPr="00A97486" w:rsidTr="00E81FCC">
        <w:trPr>
          <w:trHeight w:val="399"/>
          <w:jc w:val="center"/>
        </w:trPr>
        <w:tc>
          <w:tcPr>
            <w:tcW w:w="700" w:type="dxa"/>
            <w:shd w:val="clear" w:color="auto" w:fill="auto"/>
          </w:tcPr>
          <w:p w:rsidR="00EA3F71" w:rsidRPr="00A97486" w:rsidRDefault="00EA3F71" w:rsidP="00DC4603">
            <w:pPr>
              <w:numPr>
                <w:ilvl w:val="0"/>
                <w:numId w:val="75"/>
              </w:numPr>
              <w:rPr>
                <w:sz w:val="24"/>
              </w:rPr>
            </w:pPr>
          </w:p>
        </w:tc>
        <w:tc>
          <w:tcPr>
            <w:tcW w:w="1576" w:type="dxa"/>
            <w:shd w:val="clear" w:color="auto" w:fill="auto"/>
          </w:tcPr>
          <w:p w:rsidR="00EA3F71" w:rsidRPr="00A97486" w:rsidRDefault="00EA3F71" w:rsidP="00EA3F71">
            <w:pPr>
              <w:spacing w:line="360" w:lineRule="auto"/>
              <w:rPr>
                <w:rFonts w:ascii="宋体" w:hAnsi="宋体"/>
                <w:szCs w:val="21"/>
              </w:rPr>
            </w:pPr>
            <w:r w:rsidRPr="00A97486">
              <w:rPr>
                <w:rFonts w:ascii="宋体" w:hAnsi="宋体" w:hint="eastAsia"/>
                <w:szCs w:val="21"/>
              </w:rPr>
              <w:t>检查盖板二级锁</w:t>
            </w:r>
          </w:p>
        </w:tc>
        <w:tc>
          <w:tcPr>
            <w:tcW w:w="6246" w:type="dxa"/>
            <w:shd w:val="clear" w:color="auto" w:fill="auto"/>
          </w:tcPr>
          <w:p w:rsidR="00EA3F71" w:rsidRPr="00A97486" w:rsidRDefault="00EA3F71" w:rsidP="00EA3F71">
            <w:pPr>
              <w:spacing w:line="360" w:lineRule="auto"/>
              <w:rPr>
                <w:rFonts w:ascii="宋体" w:hAnsi="宋体"/>
                <w:szCs w:val="21"/>
              </w:rPr>
            </w:pPr>
            <w:r w:rsidRPr="00A97486">
              <w:rPr>
                <w:rFonts w:ascii="宋体" w:hAnsi="宋体" w:hint="eastAsia"/>
                <w:szCs w:val="21"/>
              </w:rPr>
              <w:t>检查二级锁螺栓是否松动，若松动则重新拧紧；将盖板盖好，再提起，检查二级锁是否还起作用</w:t>
            </w:r>
          </w:p>
        </w:tc>
      </w:tr>
      <w:tr w:rsidR="00EA3F71" w:rsidRPr="00A97486" w:rsidTr="00E81FCC">
        <w:trPr>
          <w:trHeight w:val="399"/>
          <w:jc w:val="center"/>
        </w:trPr>
        <w:tc>
          <w:tcPr>
            <w:tcW w:w="700" w:type="dxa"/>
            <w:shd w:val="clear" w:color="auto" w:fill="auto"/>
          </w:tcPr>
          <w:p w:rsidR="00EA3F71" w:rsidRPr="00A97486" w:rsidRDefault="00EA3F71" w:rsidP="00DC4603">
            <w:pPr>
              <w:numPr>
                <w:ilvl w:val="0"/>
                <w:numId w:val="75"/>
              </w:numPr>
              <w:rPr>
                <w:sz w:val="24"/>
              </w:rPr>
            </w:pPr>
          </w:p>
        </w:tc>
        <w:tc>
          <w:tcPr>
            <w:tcW w:w="1576" w:type="dxa"/>
            <w:shd w:val="clear" w:color="auto" w:fill="auto"/>
          </w:tcPr>
          <w:p w:rsidR="00EA3F71" w:rsidRPr="00A97486" w:rsidRDefault="00EA3F71" w:rsidP="00EA3F71">
            <w:pPr>
              <w:spacing w:line="360" w:lineRule="auto"/>
              <w:rPr>
                <w:rFonts w:ascii="宋体" w:hAnsi="宋体"/>
                <w:szCs w:val="21"/>
              </w:rPr>
            </w:pPr>
            <w:r w:rsidRPr="00A97486">
              <w:rPr>
                <w:rFonts w:ascii="宋体" w:hAnsi="宋体" w:hint="eastAsia"/>
                <w:szCs w:val="21"/>
              </w:rPr>
              <w:t>检查排水孔</w:t>
            </w:r>
          </w:p>
        </w:tc>
        <w:tc>
          <w:tcPr>
            <w:tcW w:w="6246" w:type="dxa"/>
            <w:shd w:val="clear" w:color="auto" w:fill="auto"/>
          </w:tcPr>
          <w:p w:rsidR="00EA3F71" w:rsidRPr="00A97486" w:rsidRDefault="00EA3F71" w:rsidP="00EA3F71">
            <w:pPr>
              <w:spacing w:line="360" w:lineRule="auto"/>
              <w:rPr>
                <w:rFonts w:ascii="宋体" w:hAnsi="宋体"/>
                <w:szCs w:val="21"/>
              </w:rPr>
            </w:pPr>
            <w:r w:rsidRPr="00A97486">
              <w:rPr>
                <w:rFonts w:ascii="宋体" w:hAnsi="宋体" w:hint="eastAsia"/>
                <w:szCs w:val="21"/>
              </w:rPr>
              <w:t>检查排水孔是否堵塞；若堵塞则清理排水孔杂物。</w:t>
            </w:r>
          </w:p>
        </w:tc>
      </w:tr>
      <w:tr w:rsidR="00EA3F71" w:rsidRPr="00A97486" w:rsidTr="00E81FCC">
        <w:trPr>
          <w:trHeight w:val="399"/>
          <w:jc w:val="center"/>
        </w:trPr>
        <w:tc>
          <w:tcPr>
            <w:tcW w:w="700" w:type="dxa"/>
            <w:shd w:val="clear" w:color="auto" w:fill="auto"/>
          </w:tcPr>
          <w:p w:rsidR="00EA3F71" w:rsidRPr="00A97486" w:rsidRDefault="00EA3F71" w:rsidP="00DC4603">
            <w:pPr>
              <w:numPr>
                <w:ilvl w:val="0"/>
                <w:numId w:val="75"/>
              </w:numPr>
              <w:rPr>
                <w:sz w:val="24"/>
              </w:rPr>
            </w:pPr>
          </w:p>
        </w:tc>
        <w:tc>
          <w:tcPr>
            <w:tcW w:w="1576" w:type="dxa"/>
            <w:shd w:val="clear" w:color="auto" w:fill="auto"/>
          </w:tcPr>
          <w:p w:rsidR="00EA3F71" w:rsidRPr="00A97486" w:rsidRDefault="00EA3F71" w:rsidP="00EA3F71">
            <w:pPr>
              <w:spacing w:line="360" w:lineRule="auto"/>
              <w:rPr>
                <w:szCs w:val="21"/>
              </w:rPr>
            </w:pPr>
            <w:r w:rsidRPr="00A97486">
              <w:rPr>
                <w:rFonts w:hint="eastAsia"/>
                <w:szCs w:val="21"/>
              </w:rPr>
              <w:t>清洗室内换热</w:t>
            </w:r>
            <w:r w:rsidRPr="00A97486">
              <w:rPr>
                <w:szCs w:val="21"/>
              </w:rPr>
              <w:t>器</w:t>
            </w:r>
          </w:p>
        </w:tc>
        <w:tc>
          <w:tcPr>
            <w:tcW w:w="6246" w:type="dxa"/>
            <w:shd w:val="clear" w:color="auto" w:fill="auto"/>
          </w:tcPr>
          <w:p w:rsidR="00EA3F71" w:rsidRPr="00A97486" w:rsidRDefault="00EA3F71" w:rsidP="00EA3F71">
            <w:pPr>
              <w:rPr>
                <w:szCs w:val="21"/>
              </w:rPr>
            </w:pPr>
            <w:r w:rsidRPr="00A97486">
              <w:rPr>
                <w:rFonts w:hint="eastAsia"/>
                <w:szCs w:val="21"/>
              </w:rPr>
              <w:t>清洗步骤如下：</w:t>
            </w:r>
          </w:p>
          <w:p w:rsidR="00EA3F71" w:rsidRPr="00A97486" w:rsidRDefault="00EA3F71" w:rsidP="00DC4603">
            <w:pPr>
              <w:widowControl/>
              <w:numPr>
                <w:ilvl w:val="0"/>
                <w:numId w:val="70"/>
              </w:numPr>
              <w:spacing w:line="360" w:lineRule="exact"/>
              <w:jc w:val="left"/>
              <w:rPr>
                <w:szCs w:val="21"/>
              </w:rPr>
            </w:pPr>
            <w:r w:rsidRPr="00A97486">
              <w:rPr>
                <w:rFonts w:hint="eastAsia"/>
                <w:szCs w:val="21"/>
              </w:rPr>
              <w:t>打开室内腔盖板；</w:t>
            </w:r>
          </w:p>
          <w:p w:rsidR="00EA3F71" w:rsidRPr="00A97486" w:rsidRDefault="00EA3F71" w:rsidP="00DC4603">
            <w:pPr>
              <w:widowControl/>
              <w:numPr>
                <w:ilvl w:val="0"/>
                <w:numId w:val="70"/>
              </w:numPr>
              <w:spacing w:line="360" w:lineRule="exact"/>
              <w:jc w:val="left"/>
              <w:rPr>
                <w:szCs w:val="21"/>
              </w:rPr>
            </w:pPr>
            <w:r w:rsidRPr="00A97486">
              <w:rPr>
                <w:rFonts w:hint="eastAsia"/>
                <w:szCs w:val="21"/>
              </w:rPr>
              <w:t>把压缩空气按运转时的室内换热器进风气流反方向吹入翅片间隙或从赃物附着多的一侧用吸尘器进行吸尘。</w:t>
            </w:r>
          </w:p>
          <w:p w:rsidR="00EA3F71" w:rsidRPr="00A97486" w:rsidRDefault="00EA3F71" w:rsidP="00DC4603">
            <w:pPr>
              <w:widowControl/>
              <w:numPr>
                <w:ilvl w:val="0"/>
                <w:numId w:val="70"/>
              </w:numPr>
              <w:spacing w:line="360" w:lineRule="exact"/>
              <w:jc w:val="left"/>
              <w:rPr>
                <w:szCs w:val="21"/>
              </w:rPr>
            </w:pPr>
            <w:r w:rsidRPr="00A97486">
              <w:rPr>
                <w:rFonts w:hint="eastAsia"/>
                <w:szCs w:val="21"/>
              </w:rPr>
              <w:t>特别脏时</w:t>
            </w:r>
            <w:r w:rsidRPr="00A97486">
              <w:rPr>
                <w:szCs w:val="21"/>
              </w:rPr>
              <w:t>,</w:t>
            </w:r>
            <w:r w:rsidRPr="00A97486">
              <w:rPr>
                <w:rFonts w:hint="eastAsia"/>
                <w:szCs w:val="21"/>
              </w:rPr>
              <w:t>用溶化的洗涤剂温水（</w:t>
            </w:r>
            <w:r w:rsidRPr="00A97486">
              <w:rPr>
                <w:rFonts w:hint="eastAsia"/>
                <w:szCs w:val="21"/>
              </w:rPr>
              <w:t>PH</w:t>
            </w:r>
            <w:r w:rsidRPr="00A97486">
              <w:rPr>
                <w:rFonts w:hint="eastAsia"/>
                <w:szCs w:val="21"/>
              </w:rPr>
              <w:t>为</w:t>
            </w:r>
            <w:r w:rsidRPr="00A97486">
              <w:rPr>
                <w:rFonts w:hint="eastAsia"/>
                <w:szCs w:val="21"/>
              </w:rPr>
              <w:t>6</w:t>
            </w:r>
            <w:r w:rsidRPr="00A97486">
              <w:rPr>
                <w:szCs w:val="21"/>
              </w:rPr>
              <w:t>~8</w:t>
            </w:r>
            <w:r w:rsidRPr="00A97486">
              <w:rPr>
                <w:rFonts w:hint="eastAsia"/>
                <w:szCs w:val="21"/>
              </w:rPr>
              <w:t>）进行清洗。</w:t>
            </w:r>
          </w:p>
          <w:p w:rsidR="00EA3F71" w:rsidRPr="00A97486" w:rsidRDefault="00EA3F71" w:rsidP="00EA3F71">
            <w:pPr>
              <w:spacing w:line="360" w:lineRule="exact"/>
              <w:rPr>
                <w:b/>
                <w:szCs w:val="21"/>
              </w:rPr>
            </w:pPr>
            <w:r w:rsidRPr="00A97486">
              <w:rPr>
                <w:rFonts w:hint="eastAsia"/>
                <w:b/>
                <w:szCs w:val="21"/>
              </w:rPr>
              <w:t>特别注意：</w:t>
            </w:r>
          </w:p>
          <w:p w:rsidR="00EA3F71" w:rsidRPr="00A97486" w:rsidRDefault="00EA3F71" w:rsidP="00EA3F71">
            <w:pPr>
              <w:spacing w:line="360" w:lineRule="exact"/>
              <w:rPr>
                <w:b/>
                <w:szCs w:val="21"/>
              </w:rPr>
            </w:pPr>
            <w:r w:rsidRPr="00A97486">
              <w:rPr>
                <w:rFonts w:hint="eastAsia"/>
                <w:b/>
                <w:szCs w:val="21"/>
              </w:rPr>
              <w:lastRenderedPageBreak/>
              <w:t>1</w:t>
            </w:r>
            <w:r w:rsidRPr="00A97486">
              <w:rPr>
                <w:b/>
                <w:szCs w:val="21"/>
              </w:rPr>
              <w:t>.</w:t>
            </w:r>
            <w:r w:rsidRPr="00A97486">
              <w:rPr>
                <w:rFonts w:hint="eastAsia"/>
                <w:b/>
                <w:szCs w:val="21"/>
              </w:rPr>
              <w:t>打开室内腔盖板前，需将盖板上面及边缘的灰尘及水擦拭干净，防止水或灰尘落入到电器腔及送风腔、回风腔内部。</w:t>
            </w:r>
          </w:p>
          <w:p w:rsidR="00EA3F71" w:rsidRPr="00A97486" w:rsidRDefault="00EA3F71" w:rsidP="00EA3F71">
            <w:pPr>
              <w:spacing w:line="360" w:lineRule="exact"/>
              <w:rPr>
                <w:b/>
                <w:szCs w:val="21"/>
              </w:rPr>
            </w:pPr>
            <w:r w:rsidRPr="00A97486">
              <w:rPr>
                <w:b/>
                <w:szCs w:val="21"/>
              </w:rPr>
              <w:t>2.</w:t>
            </w:r>
            <w:r w:rsidRPr="00A97486">
              <w:rPr>
                <w:rFonts w:hint="eastAsia"/>
                <w:b/>
                <w:szCs w:val="21"/>
              </w:rPr>
              <w:t>在清洁蒸发器时，应用挡板将回风口及电器腔挡住，避免清洗时赃物或污水进入回风风道。</w:t>
            </w:r>
          </w:p>
          <w:p w:rsidR="00EA3F71" w:rsidRPr="00A97486" w:rsidRDefault="00EA3F71" w:rsidP="00DC4603">
            <w:pPr>
              <w:widowControl/>
              <w:numPr>
                <w:ilvl w:val="0"/>
                <w:numId w:val="70"/>
              </w:numPr>
              <w:spacing w:line="360" w:lineRule="exact"/>
              <w:jc w:val="left"/>
              <w:rPr>
                <w:rFonts w:ascii="宋体" w:hAnsi="宋体"/>
                <w:szCs w:val="21"/>
              </w:rPr>
            </w:pPr>
            <w:r w:rsidRPr="00A97486">
              <w:rPr>
                <w:rFonts w:hint="eastAsia"/>
                <w:szCs w:val="21"/>
              </w:rPr>
              <w:t>关闭盖板。</w:t>
            </w:r>
          </w:p>
          <w:p w:rsidR="00EA3F71" w:rsidRPr="00A97486" w:rsidRDefault="00EA3F71" w:rsidP="00EA3F71">
            <w:pPr>
              <w:spacing w:line="360" w:lineRule="exact"/>
              <w:rPr>
                <w:rFonts w:ascii="宋体" w:hAnsi="宋体"/>
                <w:szCs w:val="21"/>
              </w:rPr>
            </w:pPr>
            <w:r w:rsidRPr="00A97486">
              <w:rPr>
                <w:rFonts w:ascii="宋体" w:hAnsi="宋体" w:hint="eastAsia"/>
                <w:szCs w:val="21"/>
              </w:rPr>
              <w:t xml:space="preserve">注：洗涤剂厂家：大连三达奥克化学股份有限公司  </w:t>
            </w:r>
          </w:p>
          <w:p w:rsidR="00EA3F71" w:rsidRPr="00A97486" w:rsidRDefault="00EA3F71" w:rsidP="00EA3F71">
            <w:pPr>
              <w:spacing w:line="360" w:lineRule="exact"/>
              <w:ind w:firstLineChars="200" w:firstLine="420"/>
              <w:rPr>
                <w:rFonts w:ascii="宋体" w:hAnsi="宋体"/>
                <w:szCs w:val="21"/>
              </w:rPr>
            </w:pPr>
            <w:r w:rsidRPr="00A97486">
              <w:rPr>
                <w:rFonts w:ascii="宋体" w:hAnsi="宋体" w:hint="eastAsia"/>
                <w:szCs w:val="21"/>
              </w:rPr>
              <w:t>洗涤剂规格型号：盘管清洗剂GD207B</w:t>
            </w:r>
          </w:p>
        </w:tc>
      </w:tr>
      <w:tr w:rsidR="00EA3F71" w:rsidRPr="00A97486" w:rsidTr="00E81FCC">
        <w:trPr>
          <w:trHeight w:val="399"/>
          <w:jc w:val="center"/>
        </w:trPr>
        <w:tc>
          <w:tcPr>
            <w:tcW w:w="700" w:type="dxa"/>
            <w:shd w:val="clear" w:color="auto" w:fill="auto"/>
          </w:tcPr>
          <w:p w:rsidR="00EA3F71" w:rsidRPr="00A97486" w:rsidRDefault="00EA3F71" w:rsidP="00DC4603">
            <w:pPr>
              <w:numPr>
                <w:ilvl w:val="0"/>
                <w:numId w:val="75"/>
              </w:numPr>
              <w:rPr>
                <w:sz w:val="24"/>
              </w:rPr>
            </w:pPr>
          </w:p>
        </w:tc>
        <w:tc>
          <w:tcPr>
            <w:tcW w:w="1576" w:type="dxa"/>
            <w:shd w:val="clear" w:color="auto" w:fill="auto"/>
          </w:tcPr>
          <w:p w:rsidR="00EA3F71" w:rsidRPr="00A97486" w:rsidRDefault="00EA3F71" w:rsidP="00EA3F71">
            <w:pPr>
              <w:spacing w:line="360" w:lineRule="auto"/>
              <w:rPr>
                <w:szCs w:val="21"/>
              </w:rPr>
            </w:pPr>
            <w:r w:rsidRPr="00A97486">
              <w:rPr>
                <w:rFonts w:hint="eastAsia"/>
                <w:szCs w:val="21"/>
              </w:rPr>
              <w:t>清洗室外换热</w:t>
            </w:r>
            <w:r w:rsidRPr="00A97486">
              <w:rPr>
                <w:szCs w:val="21"/>
              </w:rPr>
              <w:t>器</w:t>
            </w:r>
          </w:p>
          <w:p w:rsidR="00EA3F71" w:rsidRPr="00A97486" w:rsidRDefault="00EA3F71" w:rsidP="00EA3F71">
            <w:pPr>
              <w:spacing w:line="360" w:lineRule="auto"/>
              <w:rPr>
                <w:rFonts w:ascii="宋体" w:hAnsi="宋体"/>
                <w:szCs w:val="21"/>
              </w:rPr>
            </w:pPr>
          </w:p>
        </w:tc>
        <w:tc>
          <w:tcPr>
            <w:tcW w:w="6246" w:type="dxa"/>
            <w:shd w:val="clear" w:color="auto" w:fill="auto"/>
          </w:tcPr>
          <w:p w:rsidR="00EA3F71" w:rsidRPr="00A97486" w:rsidRDefault="00EA3F71" w:rsidP="00EA3F71">
            <w:pPr>
              <w:rPr>
                <w:szCs w:val="21"/>
              </w:rPr>
            </w:pPr>
            <w:r w:rsidRPr="00A97486">
              <w:rPr>
                <w:rFonts w:hint="eastAsia"/>
                <w:szCs w:val="21"/>
              </w:rPr>
              <w:t>清洗步骤如下：</w:t>
            </w:r>
          </w:p>
          <w:p w:rsidR="00EA3F71" w:rsidRPr="00A97486" w:rsidRDefault="00EA3F71" w:rsidP="00EA3F71">
            <w:pPr>
              <w:rPr>
                <w:szCs w:val="21"/>
              </w:rPr>
            </w:pPr>
            <w:r w:rsidRPr="00A97486">
              <w:rPr>
                <w:rFonts w:hint="eastAsia"/>
                <w:szCs w:val="21"/>
              </w:rPr>
              <w:t xml:space="preserve">1. </w:t>
            </w:r>
            <w:r w:rsidRPr="00A97486">
              <w:rPr>
                <w:rFonts w:hint="eastAsia"/>
                <w:szCs w:val="21"/>
              </w:rPr>
              <w:t>打开室外换热器盖板；</w:t>
            </w:r>
          </w:p>
          <w:p w:rsidR="00EA3F71" w:rsidRPr="00A97486" w:rsidRDefault="00EA3F71" w:rsidP="00EA3F71">
            <w:pPr>
              <w:rPr>
                <w:szCs w:val="21"/>
              </w:rPr>
            </w:pPr>
            <w:r w:rsidRPr="00A97486">
              <w:rPr>
                <w:rFonts w:hint="eastAsia"/>
                <w:szCs w:val="21"/>
              </w:rPr>
              <w:t>2</w:t>
            </w:r>
            <w:r w:rsidRPr="00A97486">
              <w:rPr>
                <w:rFonts w:hint="eastAsia"/>
                <w:szCs w:val="21"/>
              </w:rPr>
              <w:t>、把压缩空气按运转时的室外换热器进风气流反方向吹入肋片间隙或从赃物附着多的一侧用吸尘器进行吸尘。</w:t>
            </w:r>
          </w:p>
          <w:p w:rsidR="00EA3F71" w:rsidRPr="00A97486" w:rsidRDefault="00EA3F71" w:rsidP="00EA3F71">
            <w:pPr>
              <w:rPr>
                <w:szCs w:val="21"/>
              </w:rPr>
            </w:pPr>
            <w:r w:rsidRPr="00A97486">
              <w:rPr>
                <w:rFonts w:hint="eastAsia"/>
                <w:szCs w:val="21"/>
              </w:rPr>
              <w:t>3</w:t>
            </w:r>
            <w:r w:rsidRPr="00A97486">
              <w:rPr>
                <w:rFonts w:hint="eastAsia"/>
                <w:szCs w:val="21"/>
              </w:rPr>
              <w:t>、特别脏时</w:t>
            </w:r>
            <w:r w:rsidRPr="00A97486">
              <w:rPr>
                <w:szCs w:val="21"/>
              </w:rPr>
              <w:t>,</w:t>
            </w:r>
            <w:r w:rsidRPr="00A97486">
              <w:rPr>
                <w:rFonts w:hint="eastAsia"/>
                <w:szCs w:val="21"/>
              </w:rPr>
              <w:t>用溶化的洗涤剂温水（</w:t>
            </w:r>
            <w:r w:rsidRPr="00A97486">
              <w:rPr>
                <w:rFonts w:hint="eastAsia"/>
                <w:szCs w:val="21"/>
              </w:rPr>
              <w:t>PH</w:t>
            </w:r>
            <w:r w:rsidRPr="00A97486">
              <w:rPr>
                <w:rFonts w:hint="eastAsia"/>
                <w:szCs w:val="21"/>
              </w:rPr>
              <w:t>为</w:t>
            </w:r>
            <w:r w:rsidRPr="00A97486">
              <w:rPr>
                <w:rFonts w:hint="eastAsia"/>
                <w:szCs w:val="21"/>
              </w:rPr>
              <w:t>6</w:t>
            </w:r>
            <w:r w:rsidRPr="00A97486">
              <w:rPr>
                <w:szCs w:val="21"/>
              </w:rPr>
              <w:t>~8</w:t>
            </w:r>
            <w:r w:rsidRPr="00A97486">
              <w:rPr>
                <w:rFonts w:hint="eastAsia"/>
                <w:szCs w:val="21"/>
              </w:rPr>
              <w:t>）进行清洗。</w:t>
            </w:r>
          </w:p>
          <w:p w:rsidR="00EA3F71" w:rsidRPr="00A97486" w:rsidRDefault="00EA3F71" w:rsidP="00EA3F71">
            <w:pPr>
              <w:spacing w:line="360" w:lineRule="auto"/>
              <w:rPr>
                <w:szCs w:val="21"/>
              </w:rPr>
            </w:pPr>
            <w:r w:rsidRPr="00A97486">
              <w:rPr>
                <w:rFonts w:hint="eastAsia"/>
                <w:szCs w:val="21"/>
              </w:rPr>
              <w:t xml:space="preserve">4. </w:t>
            </w:r>
            <w:r w:rsidRPr="00A97486">
              <w:rPr>
                <w:rFonts w:hint="eastAsia"/>
                <w:szCs w:val="21"/>
              </w:rPr>
              <w:t>关闭盖板。</w:t>
            </w:r>
          </w:p>
          <w:p w:rsidR="00EA3F71" w:rsidRPr="00A97486" w:rsidRDefault="00EA3F71" w:rsidP="00EA3F71">
            <w:pPr>
              <w:spacing w:line="360" w:lineRule="exact"/>
              <w:rPr>
                <w:rFonts w:ascii="宋体" w:hAnsi="宋体"/>
                <w:szCs w:val="21"/>
              </w:rPr>
            </w:pPr>
            <w:r w:rsidRPr="00A97486">
              <w:rPr>
                <w:rFonts w:ascii="宋体" w:hAnsi="宋体" w:hint="eastAsia"/>
                <w:szCs w:val="21"/>
              </w:rPr>
              <w:t xml:space="preserve">注：洗涤剂厂家：大连三达奥克化学股份有限公司  </w:t>
            </w:r>
          </w:p>
          <w:p w:rsidR="00EA3F71" w:rsidRPr="00A97486" w:rsidRDefault="00EA3F71" w:rsidP="00EA3F71">
            <w:pPr>
              <w:spacing w:line="360" w:lineRule="auto"/>
              <w:rPr>
                <w:rFonts w:ascii="宋体" w:hAnsi="宋体"/>
                <w:szCs w:val="21"/>
              </w:rPr>
            </w:pPr>
            <w:r w:rsidRPr="00A97486">
              <w:rPr>
                <w:rFonts w:ascii="宋体" w:hAnsi="宋体" w:hint="eastAsia"/>
                <w:szCs w:val="21"/>
              </w:rPr>
              <w:t>洗涤剂规格型号：盘管清洗剂GD207B</w:t>
            </w:r>
          </w:p>
        </w:tc>
      </w:tr>
      <w:tr w:rsidR="00EA3F71" w:rsidRPr="00A97486" w:rsidTr="00E81FCC">
        <w:trPr>
          <w:trHeight w:val="399"/>
          <w:jc w:val="center"/>
        </w:trPr>
        <w:tc>
          <w:tcPr>
            <w:tcW w:w="700" w:type="dxa"/>
            <w:shd w:val="clear" w:color="auto" w:fill="auto"/>
          </w:tcPr>
          <w:p w:rsidR="00EA3F71" w:rsidRPr="00A97486" w:rsidRDefault="00EA3F71" w:rsidP="00DC4603">
            <w:pPr>
              <w:numPr>
                <w:ilvl w:val="0"/>
                <w:numId w:val="75"/>
              </w:numPr>
              <w:rPr>
                <w:sz w:val="24"/>
              </w:rPr>
            </w:pPr>
          </w:p>
        </w:tc>
        <w:tc>
          <w:tcPr>
            <w:tcW w:w="1576" w:type="dxa"/>
            <w:shd w:val="clear" w:color="auto" w:fill="auto"/>
          </w:tcPr>
          <w:p w:rsidR="00EA3F71" w:rsidRPr="00A97486" w:rsidRDefault="00EA3F71" w:rsidP="00EA3F71">
            <w:pPr>
              <w:spacing w:line="360" w:lineRule="auto"/>
              <w:rPr>
                <w:rFonts w:ascii="宋体" w:hAnsi="宋体"/>
                <w:szCs w:val="21"/>
              </w:rPr>
            </w:pPr>
            <w:r w:rsidRPr="00A97486">
              <w:rPr>
                <w:rFonts w:hint="eastAsia"/>
                <w:szCs w:val="21"/>
              </w:rPr>
              <w:t>检查</w:t>
            </w:r>
            <w:r w:rsidRPr="00A97486">
              <w:rPr>
                <w:szCs w:val="21"/>
              </w:rPr>
              <w:t>风阀</w:t>
            </w:r>
            <w:r w:rsidRPr="00A97486">
              <w:rPr>
                <w:rFonts w:hint="eastAsia"/>
                <w:szCs w:val="21"/>
              </w:rPr>
              <w:t>执行器</w:t>
            </w:r>
          </w:p>
        </w:tc>
        <w:tc>
          <w:tcPr>
            <w:tcW w:w="6246" w:type="dxa"/>
            <w:shd w:val="clear" w:color="auto" w:fill="auto"/>
          </w:tcPr>
          <w:p w:rsidR="00EA3F71" w:rsidRPr="00A97486" w:rsidRDefault="00EA3F71" w:rsidP="00EA3F71">
            <w:pPr>
              <w:spacing w:line="360" w:lineRule="auto"/>
              <w:rPr>
                <w:rFonts w:ascii="宋体" w:hAnsi="宋体"/>
                <w:szCs w:val="21"/>
              </w:rPr>
            </w:pPr>
            <w:r w:rsidRPr="00A97486">
              <w:rPr>
                <w:rFonts w:hint="eastAsia"/>
                <w:szCs w:val="21"/>
              </w:rPr>
              <w:t>检查</w:t>
            </w:r>
            <w:r w:rsidRPr="00A97486">
              <w:rPr>
                <w:szCs w:val="21"/>
              </w:rPr>
              <w:t>风阀执行器</w:t>
            </w:r>
            <w:r w:rsidRPr="00A97486">
              <w:rPr>
                <w:rFonts w:hint="eastAsia"/>
                <w:szCs w:val="21"/>
              </w:rPr>
              <w:t>是否松动，接线是否脱开。如果发现有松动脱开情况，则重新锁紧螺钉，插好接线接头。</w:t>
            </w:r>
          </w:p>
        </w:tc>
      </w:tr>
      <w:tr w:rsidR="00EA3F71" w:rsidRPr="00A97486" w:rsidTr="00E81FCC">
        <w:trPr>
          <w:trHeight w:val="399"/>
          <w:jc w:val="center"/>
        </w:trPr>
        <w:tc>
          <w:tcPr>
            <w:tcW w:w="700" w:type="dxa"/>
            <w:shd w:val="clear" w:color="auto" w:fill="auto"/>
          </w:tcPr>
          <w:p w:rsidR="00EA3F71" w:rsidRPr="00A97486" w:rsidRDefault="00EA3F71" w:rsidP="00DC4603">
            <w:pPr>
              <w:numPr>
                <w:ilvl w:val="0"/>
                <w:numId w:val="75"/>
              </w:numPr>
              <w:rPr>
                <w:sz w:val="24"/>
              </w:rPr>
            </w:pPr>
          </w:p>
        </w:tc>
        <w:tc>
          <w:tcPr>
            <w:tcW w:w="1576" w:type="dxa"/>
            <w:shd w:val="clear" w:color="auto" w:fill="auto"/>
          </w:tcPr>
          <w:p w:rsidR="00EA3F71" w:rsidRPr="00A97486" w:rsidRDefault="00EA3F71" w:rsidP="00EA3F71">
            <w:pPr>
              <w:spacing w:line="360" w:lineRule="auto"/>
              <w:rPr>
                <w:szCs w:val="21"/>
              </w:rPr>
            </w:pPr>
            <w:r w:rsidRPr="00A97486">
              <w:rPr>
                <w:rFonts w:hint="eastAsia"/>
                <w:szCs w:val="21"/>
              </w:rPr>
              <w:t>检查电器腔</w:t>
            </w:r>
          </w:p>
        </w:tc>
        <w:tc>
          <w:tcPr>
            <w:tcW w:w="6246" w:type="dxa"/>
            <w:shd w:val="clear" w:color="auto" w:fill="auto"/>
          </w:tcPr>
          <w:p w:rsidR="00EA3F71" w:rsidRPr="00A97486" w:rsidRDefault="00EA3F71" w:rsidP="00EA3F71">
            <w:pPr>
              <w:rPr>
                <w:szCs w:val="21"/>
              </w:rPr>
            </w:pPr>
            <w:r w:rsidRPr="00A97486">
              <w:rPr>
                <w:rFonts w:hint="eastAsia"/>
                <w:szCs w:val="21"/>
              </w:rPr>
              <w:t>检查电器腔中的电气部件，是否有螺栓松动或接线松动，如有，则重新拧紧螺栓或接线。</w:t>
            </w:r>
          </w:p>
          <w:p w:rsidR="00EA3F71" w:rsidRPr="00A97486" w:rsidRDefault="00EA3F71" w:rsidP="00EA3F71">
            <w:pPr>
              <w:spacing w:line="360" w:lineRule="exact"/>
              <w:rPr>
                <w:b/>
                <w:szCs w:val="21"/>
              </w:rPr>
            </w:pPr>
            <w:r w:rsidRPr="00A97486">
              <w:rPr>
                <w:rFonts w:hint="eastAsia"/>
                <w:b/>
                <w:szCs w:val="21"/>
              </w:rPr>
              <w:t>特别注意：</w:t>
            </w:r>
          </w:p>
          <w:p w:rsidR="00EA3F71" w:rsidRPr="00A97486" w:rsidRDefault="00EA3F71" w:rsidP="00EA3F71">
            <w:pPr>
              <w:spacing w:line="360" w:lineRule="exact"/>
              <w:rPr>
                <w:b/>
                <w:szCs w:val="21"/>
              </w:rPr>
            </w:pPr>
            <w:r w:rsidRPr="00A97486">
              <w:rPr>
                <w:rFonts w:hint="eastAsia"/>
                <w:b/>
                <w:szCs w:val="21"/>
              </w:rPr>
              <w:t>打开电器腔盖板前，需将盖板上面及边缘的灰尘及水擦拭干净，防止水或灰尘落入到电器腔内部。</w:t>
            </w:r>
          </w:p>
        </w:tc>
      </w:tr>
      <w:tr w:rsidR="00EA3F71" w:rsidRPr="00A97486" w:rsidTr="00E81FCC">
        <w:trPr>
          <w:trHeight w:val="399"/>
          <w:jc w:val="center"/>
        </w:trPr>
        <w:tc>
          <w:tcPr>
            <w:tcW w:w="700" w:type="dxa"/>
            <w:shd w:val="clear" w:color="auto" w:fill="auto"/>
          </w:tcPr>
          <w:p w:rsidR="00EA3F71" w:rsidRPr="00A97486" w:rsidRDefault="00EA3F71" w:rsidP="00DC4603">
            <w:pPr>
              <w:numPr>
                <w:ilvl w:val="0"/>
                <w:numId w:val="75"/>
              </w:numPr>
              <w:rPr>
                <w:sz w:val="24"/>
              </w:rPr>
            </w:pPr>
          </w:p>
        </w:tc>
        <w:tc>
          <w:tcPr>
            <w:tcW w:w="1576" w:type="dxa"/>
            <w:shd w:val="clear" w:color="auto" w:fill="auto"/>
          </w:tcPr>
          <w:p w:rsidR="00EA3F71" w:rsidRPr="00A97486" w:rsidRDefault="00EA3F71" w:rsidP="00EA3F71">
            <w:pPr>
              <w:spacing w:line="360" w:lineRule="auto"/>
              <w:rPr>
                <w:szCs w:val="21"/>
              </w:rPr>
            </w:pPr>
            <w:r w:rsidRPr="00A97486">
              <w:rPr>
                <w:rFonts w:hint="eastAsia"/>
                <w:szCs w:val="21"/>
              </w:rPr>
              <w:t>检查铜管配管</w:t>
            </w:r>
          </w:p>
        </w:tc>
        <w:tc>
          <w:tcPr>
            <w:tcW w:w="6246" w:type="dxa"/>
            <w:shd w:val="clear" w:color="auto" w:fill="auto"/>
          </w:tcPr>
          <w:p w:rsidR="00EA3F71" w:rsidRPr="00A97486" w:rsidRDefault="00EA3F71" w:rsidP="00EA3F71">
            <w:pPr>
              <w:rPr>
                <w:szCs w:val="21"/>
              </w:rPr>
            </w:pPr>
            <w:r w:rsidRPr="00A97486">
              <w:rPr>
                <w:rFonts w:hint="eastAsia"/>
                <w:szCs w:val="21"/>
              </w:rPr>
              <w:t>检查铜管配管是否泄漏；如果管路上有油迹</w:t>
            </w:r>
            <w:r w:rsidRPr="00A97486">
              <w:rPr>
                <w:szCs w:val="21"/>
              </w:rPr>
              <w:t>,</w:t>
            </w:r>
            <w:r w:rsidRPr="00A97486">
              <w:rPr>
                <w:rFonts w:hint="eastAsia"/>
                <w:szCs w:val="21"/>
              </w:rPr>
              <w:t>是因为制冷剂泄漏，应进行补漏修理。</w:t>
            </w:r>
          </w:p>
        </w:tc>
      </w:tr>
      <w:tr w:rsidR="00EA3F71" w:rsidRPr="00A97486" w:rsidTr="00E81FCC">
        <w:trPr>
          <w:trHeight w:val="399"/>
          <w:jc w:val="center"/>
        </w:trPr>
        <w:tc>
          <w:tcPr>
            <w:tcW w:w="700" w:type="dxa"/>
            <w:shd w:val="clear" w:color="auto" w:fill="auto"/>
          </w:tcPr>
          <w:p w:rsidR="00EA3F71" w:rsidRPr="00A97486" w:rsidRDefault="00EA3F71" w:rsidP="00DC4603">
            <w:pPr>
              <w:numPr>
                <w:ilvl w:val="0"/>
                <w:numId w:val="75"/>
              </w:numPr>
              <w:rPr>
                <w:sz w:val="24"/>
              </w:rPr>
            </w:pPr>
          </w:p>
        </w:tc>
        <w:tc>
          <w:tcPr>
            <w:tcW w:w="1576" w:type="dxa"/>
            <w:shd w:val="clear" w:color="auto" w:fill="auto"/>
          </w:tcPr>
          <w:p w:rsidR="00EA3F71" w:rsidRPr="00A97486" w:rsidRDefault="00EA3F71" w:rsidP="00EA3F71">
            <w:r w:rsidRPr="00A97486">
              <w:rPr>
                <w:rFonts w:hint="eastAsia"/>
              </w:rPr>
              <w:t>检查接线端子</w:t>
            </w:r>
          </w:p>
        </w:tc>
        <w:tc>
          <w:tcPr>
            <w:tcW w:w="6246" w:type="dxa"/>
            <w:shd w:val="clear" w:color="auto" w:fill="auto"/>
          </w:tcPr>
          <w:p w:rsidR="00EA3F71" w:rsidRPr="00A97486" w:rsidRDefault="00EA3F71" w:rsidP="00EA3F71">
            <w:r w:rsidRPr="00A97486">
              <w:rPr>
                <w:rFonts w:hint="eastAsia"/>
              </w:rPr>
              <w:t>1</w:t>
            </w:r>
            <w:r w:rsidRPr="00A97486">
              <w:rPr>
                <w:rFonts w:hint="eastAsia"/>
              </w:rPr>
              <w:t>、接线端子是否污垢或损坏；如果损坏，则更换接线端子。</w:t>
            </w:r>
          </w:p>
          <w:p w:rsidR="00EA3F71" w:rsidRPr="00A97486" w:rsidRDefault="00EA3F71" w:rsidP="00EA3F71">
            <w:r w:rsidRPr="00A97486">
              <w:rPr>
                <w:rFonts w:hint="eastAsia"/>
              </w:rPr>
              <w:t>2</w:t>
            </w:r>
            <w:r w:rsidRPr="00A97486">
              <w:rPr>
                <w:rFonts w:hint="eastAsia"/>
              </w:rPr>
              <w:t>、接线端子标记排是否脱落；如果脱落，则重新安装标记排。</w:t>
            </w:r>
          </w:p>
        </w:tc>
      </w:tr>
      <w:tr w:rsidR="00EA3F71" w:rsidRPr="00A97486" w:rsidTr="00E81FCC">
        <w:trPr>
          <w:trHeight w:val="399"/>
          <w:jc w:val="center"/>
        </w:trPr>
        <w:tc>
          <w:tcPr>
            <w:tcW w:w="700" w:type="dxa"/>
            <w:shd w:val="clear" w:color="auto" w:fill="auto"/>
          </w:tcPr>
          <w:p w:rsidR="00EA3F71" w:rsidRPr="00A97486" w:rsidRDefault="00EA3F71" w:rsidP="00DC4603">
            <w:pPr>
              <w:numPr>
                <w:ilvl w:val="0"/>
                <w:numId w:val="75"/>
              </w:numPr>
              <w:rPr>
                <w:sz w:val="24"/>
              </w:rPr>
            </w:pPr>
          </w:p>
        </w:tc>
        <w:tc>
          <w:tcPr>
            <w:tcW w:w="1576" w:type="dxa"/>
            <w:shd w:val="clear" w:color="auto" w:fill="auto"/>
          </w:tcPr>
          <w:p w:rsidR="00EA3F71" w:rsidRPr="00A97486" w:rsidRDefault="00EA3F71" w:rsidP="00EA3F71">
            <w:r w:rsidRPr="00A97486">
              <w:rPr>
                <w:rFonts w:hint="eastAsia"/>
              </w:rPr>
              <w:t>检查新、回风温度传感器</w:t>
            </w:r>
          </w:p>
        </w:tc>
        <w:tc>
          <w:tcPr>
            <w:tcW w:w="6246" w:type="dxa"/>
            <w:shd w:val="clear" w:color="auto" w:fill="auto"/>
          </w:tcPr>
          <w:p w:rsidR="00EA3F71" w:rsidRPr="00A97486" w:rsidRDefault="00EA3F71" w:rsidP="00EA3F71">
            <w:r w:rsidRPr="00A97486">
              <w:rPr>
                <w:rFonts w:hint="eastAsia"/>
              </w:rPr>
              <w:t>1</w:t>
            </w:r>
            <w:r w:rsidRPr="00A97486">
              <w:rPr>
                <w:rFonts w:hint="eastAsia"/>
              </w:rPr>
              <w:t>、检查新、回风温度传感器接线端子是否污垢或损坏；如果损坏，则更换接线</w:t>
            </w:r>
          </w:p>
          <w:p w:rsidR="00EA3F71" w:rsidRPr="00A97486" w:rsidRDefault="00EA3F71" w:rsidP="00EA3F71">
            <w:r w:rsidRPr="00A97486">
              <w:rPr>
                <w:rFonts w:hint="eastAsia"/>
              </w:rPr>
              <w:t>2</w:t>
            </w:r>
            <w:r w:rsidRPr="00A97486">
              <w:rPr>
                <w:rFonts w:hint="eastAsia"/>
              </w:rPr>
              <w:t>、检查新、回风温度传感器是否牢固安装在安装座上；如果松动，则拧紧螺钉。</w:t>
            </w:r>
          </w:p>
        </w:tc>
      </w:tr>
      <w:tr w:rsidR="00EA3F71" w:rsidRPr="00A97486" w:rsidTr="00E81FCC">
        <w:trPr>
          <w:trHeight w:val="399"/>
          <w:jc w:val="center"/>
        </w:trPr>
        <w:tc>
          <w:tcPr>
            <w:tcW w:w="700" w:type="dxa"/>
            <w:shd w:val="clear" w:color="auto" w:fill="auto"/>
          </w:tcPr>
          <w:p w:rsidR="00EA3F71" w:rsidRPr="00A97486" w:rsidRDefault="00EA3F71" w:rsidP="00DC4603">
            <w:pPr>
              <w:numPr>
                <w:ilvl w:val="0"/>
                <w:numId w:val="75"/>
              </w:numPr>
              <w:rPr>
                <w:sz w:val="24"/>
              </w:rPr>
            </w:pPr>
          </w:p>
        </w:tc>
        <w:tc>
          <w:tcPr>
            <w:tcW w:w="1576" w:type="dxa"/>
            <w:shd w:val="clear" w:color="auto" w:fill="auto"/>
          </w:tcPr>
          <w:p w:rsidR="00EA3F71" w:rsidRPr="00A97486" w:rsidRDefault="00EA3F71" w:rsidP="00EA3F71">
            <w:r w:rsidRPr="00A97486">
              <w:rPr>
                <w:rFonts w:hint="eastAsia"/>
              </w:rPr>
              <w:t>检查紧固件</w:t>
            </w:r>
          </w:p>
        </w:tc>
        <w:tc>
          <w:tcPr>
            <w:tcW w:w="6246" w:type="dxa"/>
            <w:shd w:val="clear" w:color="auto" w:fill="auto"/>
          </w:tcPr>
          <w:p w:rsidR="00EA3F71" w:rsidRPr="00A97486" w:rsidRDefault="00EA3F71" w:rsidP="00EA3F71">
            <w:r w:rsidRPr="00A97486">
              <w:rPr>
                <w:rFonts w:hint="eastAsia"/>
              </w:rPr>
              <w:t xml:space="preserve">1. </w:t>
            </w:r>
            <w:r w:rsidRPr="00A97486">
              <w:rPr>
                <w:rFonts w:hint="eastAsia"/>
              </w:rPr>
              <w:t>检查室外换热器盖板螺栓是否松动，若松动则重新拧紧。</w:t>
            </w:r>
          </w:p>
          <w:p w:rsidR="00EA3F71" w:rsidRPr="00A97486" w:rsidRDefault="00EA3F71" w:rsidP="00EA3F71">
            <w:r w:rsidRPr="00A97486">
              <w:t>2</w:t>
            </w:r>
            <w:r w:rsidRPr="00A97486">
              <w:rPr>
                <w:rFonts w:hint="eastAsia"/>
              </w:rPr>
              <w:t>.</w:t>
            </w:r>
            <w:r w:rsidRPr="00A97486">
              <w:t xml:space="preserve"> </w:t>
            </w:r>
            <w:r w:rsidRPr="00A97486">
              <w:rPr>
                <w:rFonts w:hint="eastAsia"/>
              </w:rPr>
              <w:t>检查轴流风机盖板螺栓是否松动，若松动，则重新拧紧。</w:t>
            </w:r>
          </w:p>
          <w:p w:rsidR="00EA3F71" w:rsidRPr="00A97486" w:rsidRDefault="00EA3F71" w:rsidP="00EA3F71">
            <w:pPr>
              <w:spacing w:line="360" w:lineRule="auto"/>
            </w:pPr>
            <w:r w:rsidRPr="00A97486">
              <w:rPr>
                <w:rFonts w:hint="eastAsia"/>
              </w:rPr>
              <w:t>3</w:t>
            </w:r>
            <w:r w:rsidRPr="00A97486">
              <w:t xml:space="preserve">. </w:t>
            </w:r>
            <w:r w:rsidRPr="00A97486">
              <w:rPr>
                <w:rFonts w:hint="eastAsia"/>
              </w:rPr>
              <w:t>检查主要部件（压缩机、轴流风机、通风机）螺栓是否松动，若松动，则重新拧紧。</w:t>
            </w:r>
          </w:p>
        </w:tc>
      </w:tr>
      <w:tr w:rsidR="00EA3F71" w:rsidRPr="00A97486" w:rsidTr="00E81FCC">
        <w:trPr>
          <w:trHeight w:val="399"/>
          <w:jc w:val="center"/>
        </w:trPr>
        <w:tc>
          <w:tcPr>
            <w:tcW w:w="700" w:type="dxa"/>
            <w:shd w:val="clear" w:color="auto" w:fill="auto"/>
          </w:tcPr>
          <w:p w:rsidR="00EA3F71" w:rsidRPr="00A97486" w:rsidRDefault="00EA3F71" w:rsidP="00DC4603">
            <w:pPr>
              <w:numPr>
                <w:ilvl w:val="0"/>
                <w:numId w:val="75"/>
              </w:numPr>
              <w:rPr>
                <w:sz w:val="24"/>
              </w:rPr>
            </w:pPr>
          </w:p>
        </w:tc>
        <w:tc>
          <w:tcPr>
            <w:tcW w:w="1576" w:type="dxa"/>
            <w:shd w:val="clear" w:color="auto" w:fill="auto"/>
          </w:tcPr>
          <w:p w:rsidR="00EA3F71" w:rsidRPr="00A97486" w:rsidRDefault="00EA3F71" w:rsidP="00EA3F71">
            <w:r w:rsidRPr="00A97486">
              <w:rPr>
                <w:rFonts w:hint="eastAsia"/>
              </w:rPr>
              <w:t>检查减震器</w:t>
            </w:r>
          </w:p>
          <w:p w:rsidR="00EA3F71" w:rsidRPr="00A97486" w:rsidRDefault="00EA3F71" w:rsidP="00EA3F71"/>
        </w:tc>
        <w:tc>
          <w:tcPr>
            <w:tcW w:w="6246" w:type="dxa"/>
            <w:shd w:val="clear" w:color="auto" w:fill="auto"/>
          </w:tcPr>
          <w:p w:rsidR="00EA3F71" w:rsidRPr="00A97486" w:rsidRDefault="00EA3F71" w:rsidP="00EA3F71">
            <w:r w:rsidRPr="00A97486">
              <w:rPr>
                <w:rFonts w:hint="eastAsia"/>
              </w:rPr>
              <w:t>1</w:t>
            </w:r>
            <w:r w:rsidRPr="00A97486">
              <w:rPr>
                <w:rFonts w:hint="eastAsia"/>
              </w:rPr>
              <w:t>、检查减震器螺栓是否松动，若松动则重新拧紧。</w:t>
            </w:r>
          </w:p>
          <w:p w:rsidR="00EA3F71" w:rsidRPr="00A97486" w:rsidRDefault="00EA3F71" w:rsidP="00EA3F71">
            <w:r w:rsidRPr="00A97486">
              <w:rPr>
                <w:rFonts w:hint="eastAsia"/>
              </w:rPr>
              <w:t>2</w:t>
            </w:r>
            <w:r w:rsidRPr="00A97486">
              <w:rPr>
                <w:rFonts w:hint="eastAsia"/>
              </w:rPr>
              <w:t>、检查减震器是否变形老化失效，若失效则安装新的减震器。</w:t>
            </w:r>
          </w:p>
        </w:tc>
      </w:tr>
      <w:tr w:rsidR="00EA3F71" w:rsidRPr="00A97486" w:rsidTr="00E81FCC">
        <w:trPr>
          <w:trHeight w:val="399"/>
          <w:jc w:val="center"/>
        </w:trPr>
        <w:tc>
          <w:tcPr>
            <w:tcW w:w="700" w:type="dxa"/>
            <w:shd w:val="clear" w:color="auto" w:fill="auto"/>
          </w:tcPr>
          <w:p w:rsidR="00EA3F71" w:rsidRPr="00A97486" w:rsidRDefault="00EA3F71" w:rsidP="00DC4603">
            <w:pPr>
              <w:numPr>
                <w:ilvl w:val="0"/>
                <w:numId w:val="75"/>
              </w:numPr>
              <w:rPr>
                <w:sz w:val="24"/>
              </w:rPr>
            </w:pPr>
          </w:p>
        </w:tc>
        <w:tc>
          <w:tcPr>
            <w:tcW w:w="1576" w:type="dxa"/>
            <w:shd w:val="clear" w:color="auto" w:fill="auto"/>
          </w:tcPr>
          <w:p w:rsidR="00EA3F71" w:rsidRPr="00A97486" w:rsidRDefault="00EA3F71" w:rsidP="00EA3F71">
            <w:r w:rsidRPr="00A97486">
              <w:rPr>
                <w:rFonts w:hint="eastAsia"/>
              </w:rPr>
              <w:t>检查保温海绵</w:t>
            </w:r>
          </w:p>
        </w:tc>
        <w:tc>
          <w:tcPr>
            <w:tcW w:w="6246" w:type="dxa"/>
            <w:shd w:val="clear" w:color="auto" w:fill="auto"/>
          </w:tcPr>
          <w:p w:rsidR="00EA3F71" w:rsidRPr="00A97486" w:rsidRDefault="00EA3F71" w:rsidP="00EA3F71">
            <w:r w:rsidRPr="00A97486">
              <w:rPr>
                <w:rFonts w:hint="eastAsia"/>
              </w:rPr>
              <w:t>打开盖板，检查盖板和机组内部海绵是否脱落或者海绵是否压缩变形过大；</w:t>
            </w:r>
          </w:p>
          <w:p w:rsidR="00EA3F71" w:rsidRPr="00A97486" w:rsidRDefault="00EA3F71" w:rsidP="00EA3F71">
            <w:r w:rsidRPr="00A97486">
              <w:rPr>
                <w:rFonts w:hint="eastAsia"/>
              </w:rPr>
              <w:lastRenderedPageBreak/>
              <w:t>如果海绵脱落或压缩变形过大，则重新张贴海绵。</w:t>
            </w:r>
          </w:p>
        </w:tc>
      </w:tr>
      <w:tr w:rsidR="00EA3F71" w:rsidRPr="00A97486" w:rsidTr="00E81FCC">
        <w:trPr>
          <w:trHeight w:val="399"/>
          <w:jc w:val="center"/>
        </w:trPr>
        <w:tc>
          <w:tcPr>
            <w:tcW w:w="700" w:type="dxa"/>
            <w:shd w:val="clear" w:color="auto" w:fill="auto"/>
          </w:tcPr>
          <w:p w:rsidR="00EA3F71" w:rsidRPr="00A97486" w:rsidRDefault="00EA3F71" w:rsidP="00DC4603">
            <w:pPr>
              <w:widowControl/>
              <w:numPr>
                <w:ilvl w:val="0"/>
                <w:numId w:val="75"/>
              </w:numPr>
              <w:spacing w:line="360" w:lineRule="auto"/>
              <w:jc w:val="left"/>
              <w:rPr>
                <w:sz w:val="24"/>
              </w:rPr>
            </w:pPr>
          </w:p>
        </w:tc>
        <w:tc>
          <w:tcPr>
            <w:tcW w:w="1576" w:type="dxa"/>
            <w:shd w:val="clear" w:color="auto" w:fill="auto"/>
          </w:tcPr>
          <w:p w:rsidR="00EA3F71" w:rsidRPr="00A97486" w:rsidRDefault="00EA3F71" w:rsidP="00EA3F71">
            <w:r w:rsidRPr="00A97486">
              <w:rPr>
                <w:rFonts w:hint="eastAsia"/>
              </w:rPr>
              <w:t>检查线缆</w:t>
            </w:r>
          </w:p>
        </w:tc>
        <w:tc>
          <w:tcPr>
            <w:tcW w:w="6246" w:type="dxa"/>
            <w:shd w:val="clear" w:color="auto" w:fill="auto"/>
          </w:tcPr>
          <w:p w:rsidR="00EA3F71" w:rsidRPr="00A97486" w:rsidRDefault="00EA3F71" w:rsidP="00EA3F71">
            <w:r w:rsidRPr="00A97486">
              <w:rPr>
                <w:rFonts w:hint="eastAsia"/>
              </w:rPr>
              <w:t>检查线缆是否破损，如果破损则更换线缆。</w:t>
            </w:r>
          </w:p>
        </w:tc>
      </w:tr>
      <w:tr w:rsidR="00EA3F71" w:rsidRPr="00A97486" w:rsidTr="00E81FCC">
        <w:trPr>
          <w:trHeight w:val="388"/>
          <w:jc w:val="center"/>
        </w:trPr>
        <w:tc>
          <w:tcPr>
            <w:tcW w:w="700" w:type="dxa"/>
            <w:shd w:val="clear" w:color="auto" w:fill="auto"/>
          </w:tcPr>
          <w:p w:rsidR="00EA3F71" w:rsidRPr="00A97486" w:rsidRDefault="00EA3F71" w:rsidP="00DC4603">
            <w:pPr>
              <w:widowControl/>
              <w:numPr>
                <w:ilvl w:val="0"/>
                <w:numId w:val="75"/>
              </w:numPr>
              <w:spacing w:line="360" w:lineRule="auto"/>
              <w:jc w:val="left"/>
              <w:rPr>
                <w:sz w:val="24"/>
              </w:rPr>
            </w:pPr>
          </w:p>
        </w:tc>
        <w:tc>
          <w:tcPr>
            <w:tcW w:w="1576" w:type="dxa"/>
            <w:shd w:val="clear" w:color="auto" w:fill="auto"/>
          </w:tcPr>
          <w:p w:rsidR="00EA3F71" w:rsidRPr="00A97486" w:rsidRDefault="00EA3F71" w:rsidP="00EA3F71">
            <w:r w:rsidRPr="00A97486">
              <w:rPr>
                <w:rFonts w:hint="eastAsia"/>
              </w:rPr>
              <w:t>压缩机</w:t>
            </w:r>
          </w:p>
        </w:tc>
        <w:tc>
          <w:tcPr>
            <w:tcW w:w="6246" w:type="dxa"/>
            <w:shd w:val="clear" w:color="auto" w:fill="auto"/>
          </w:tcPr>
          <w:p w:rsidR="00EA3F71" w:rsidRPr="00A97486" w:rsidRDefault="00EA3F71" w:rsidP="00EA3F71">
            <w:r w:rsidRPr="00A97486">
              <w:rPr>
                <w:rFonts w:hint="eastAsia"/>
              </w:rPr>
              <w:t>检查压缩机减震垫是否失效，如果失效，则更换减震垫。</w:t>
            </w:r>
          </w:p>
          <w:p w:rsidR="00EA3F71" w:rsidRPr="00A97486" w:rsidRDefault="00EA3F71" w:rsidP="00EA3F71">
            <w:r w:rsidRPr="00A97486">
              <w:rPr>
                <w:rFonts w:hint="eastAsia"/>
              </w:rPr>
              <w:t>检车压缩机安装螺栓是否松动，如果松动，则拧紧螺栓。</w:t>
            </w:r>
          </w:p>
        </w:tc>
      </w:tr>
      <w:tr w:rsidR="00EA3F71" w:rsidRPr="00A97486" w:rsidTr="00E81FCC">
        <w:trPr>
          <w:trHeight w:val="399"/>
          <w:jc w:val="center"/>
        </w:trPr>
        <w:tc>
          <w:tcPr>
            <w:tcW w:w="700" w:type="dxa"/>
            <w:shd w:val="clear" w:color="auto" w:fill="auto"/>
          </w:tcPr>
          <w:p w:rsidR="00EA3F71" w:rsidRPr="00A97486" w:rsidRDefault="00EA3F71" w:rsidP="00DC4603">
            <w:pPr>
              <w:widowControl/>
              <w:numPr>
                <w:ilvl w:val="0"/>
                <w:numId w:val="75"/>
              </w:numPr>
              <w:spacing w:line="360" w:lineRule="auto"/>
              <w:jc w:val="left"/>
              <w:rPr>
                <w:sz w:val="24"/>
              </w:rPr>
            </w:pPr>
          </w:p>
        </w:tc>
        <w:tc>
          <w:tcPr>
            <w:tcW w:w="1576" w:type="dxa"/>
            <w:shd w:val="clear" w:color="auto" w:fill="auto"/>
          </w:tcPr>
          <w:p w:rsidR="00EA3F71" w:rsidRPr="00A97486" w:rsidRDefault="00EA3F71" w:rsidP="00EA3F71">
            <w:r w:rsidRPr="00A97486">
              <w:rPr>
                <w:rFonts w:hint="eastAsia"/>
              </w:rPr>
              <w:t>通风机</w:t>
            </w:r>
          </w:p>
        </w:tc>
        <w:tc>
          <w:tcPr>
            <w:tcW w:w="6246" w:type="dxa"/>
            <w:shd w:val="clear" w:color="auto" w:fill="auto"/>
          </w:tcPr>
          <w:p w:rsidR="00EA3F71" w:rsidRPr="00A97486" w:rsidRDefault="00EA3F71" w:rsidP="00EA3F71">
            <w:r w:rsidRPr="00A97486">
              <w:rPr>
                <w:rFonts w:hint="eastAsia"/>
              </w:rPr>
              <w:t>清除风机灰尘；</w:t>
            </w:r>
          </w:p>
          <w:p w:rsidR="00EA3F71" w:rsidRPr="00A97486" w:rsidRDefault="00EA3F71" w:rsidP="00EA3F71">
            <w:r w:rsidRPr="00A97486">
              <w:rPr>
                <w:rFonts w:hint="eastAsia"/>
              </w:rPr>
              <w:t>检查风机各部件是否生锈；如果生锈，则除锈，然后涂防锈漆。</w:t>
            </w:r>
          </w:p>
        </w:tc>
      </w:tr>
      <w:tr w:rsidR="00EA3F71" w:rsidRPr="00A97486" w:rsidTr="00E81FCC">
        <w:trPr>
          <w:trHeight w:val="399"/>
          <w:jc w:val="center"/>
        </w:trPr>
        <w:tc>
          <w:tcPr>
            <w:tcW w:w="700" w:type="dxa"/>
            <w:shd w:val="clear" w:color="auto" w:fill="auto"/>
          </w:tcPr>
          <w:p w:rsidR="00EA3F71" w:rsidRPr="00A97486" w:rsidRDefault="00EA3F71" w:rsidP="00DC4603">
            <w:pPr>
              <w:widowControl/>
              <w:numPr>
                <w:ilvl w:val="0"/>
                <w:numId w:val="75"/>
              </w:numPr>
              <w:spacing w:line="360" w:lineRule="auto"/>
              <w:jc w:val="left"/>
              <w:rPr>
                <w:sz w:val="24"/>
              </w:rPr>
            </w:pPr>
          </w:p>
        </w:tc>
        <w:tc>
          <w:tcPr>
            <w:tcW w:w="1576" w:type="dxa"/>
            <w:shd w:val="clear" w:color="auto" w:fill="auto"/>
          </w:tcPr>
          <w:p w:rsidR="00EA3F71" w:rsidRPr="00A97486" w:rsidRDefault="00EA3F71" w:rsidP="00EA3F71">
            <w:r w:rsidRPr="00A97486">
              <w:rPr>
                <w:rFonts w:hint="eastAsia"/>
              </w:rPr>
              <w:t>轴流风机</w:t>
            </w:r>
          </w:p>
        </w:tc>
        <w:tc>
          <w:tcPr>
            <w:tcW w:w="6246" w:type="dxa"/>
            <w:shd w:val="clear" w:color="auto" w:fill="auto"/>
          </w:tcPr>
          <w:p w:rsidR="00EA3F71" w:rsidRPr="00A97486" w:rsidRDefault="00EA3F71" w:rsidP="00EA3F71">
            <w:r w:rsidRPr="00A97486">
              <w:rPr>
                <w:rFonts w:hint="eastAsia"/>
              </w:rPr>
              <w:t>清除风机灰尘；</w:t>
            </w:r>
          </w:p>
          <w:p w:rsidR="00EA3F71" w:rsidRPr="00A97486" w:rsidRDefault="00EA3F71" w:rsidP="00EA3F71">
            <w:r w:rsidRPr="00A97486">
              <w:rPr>
                <w:rFonts w:hint="eastAsia"/>
              </w:rPr>
              <w:t>检查风机各部件是否生锈；如果生锈，则除锈，然后涂防锈漆；</w:t>
            </w:r>
          </w:p>
          <w:p w:rsidR="00EA3F71" w:rsidRPr="00A97486" w:rsidRDefault="00EA3F71" w:rsidP="00EA3F71">
            <w:r w:rsidRPr="00A97486">
              <w:rPr>
                <w:rFonts w:hint="eastAsia"/>
              </w:rPr>
              <w:t>检查风机叶片是否变形；如果变形，则更换叶片。</w:t>
            </w:r>
          </w:p>
        </w:tc>
      </w:tr>
      <w:tr w:rsidR="00EA3F71" w:rsidRPr="00A97486" w:rsidTr="00E81FCC">
        <w:trPr>
          <w:trHeight w:val="399"/>
          <w:jc w:val="center"/>
        </w:trPr>
        <w:tc>
          <w:tcPr>
            <w:tcW w:w="700" w:type="dxa"/>
            <w:shd w:val="clear" w:color="auto" w:fill="auto"/>
          </w:tcPr>
          <w:p w:rsidR="00EA3F71" w:rsidRPr="00A97486" w:rsidRDefault="00EA3F71" w:rsidP="00DC4603">
            <w:pPr>
              <w:widowControl/>
              <w:numPr>
                <w:ilvl w:val="0"/>
                <w:numId w:val="75"/>
              </w:numPr>
              <w:spacing w:line="360" w:lineRule="auto"/>
              <w:jc w:val="left"/>
              <w:rPr>
                <w:sz w:val="24"/>
              </w:rPr>
            </w:pPr>
          </w:p>
        </w:tc>
        <w:tc>
          <w:tcPr>
            <w:tcW w:w="1576" w:type="dxa"/>
            <w:shd w:val="clear" w:color="auto" w:fill="auto"/>
          </w:tcPr>
          <w:p w:rsidR="00EA3F71" w:rsidRPr="00A97486" w:rsidRDefault="00EA3F71" w:rsidP="00EA3F71">
            <w:r w:rsidRPr="00A97486">
              <w:rPr>
                <w:rFonts w:hint="eastAsia"/>
              </w:rPr>
              <w:t>高压压力开关</w:t>
            </w:r>
          </w:p>
        </w:tc>
        <w:tc>
          <w:tcPr>
            <w:tcW w:w="6246" w:type="dxa"/>
            <w:shd w:val="clear" w:color="auto" w:fill="auto"/>
          </w:tcPr>
          <w:p w:rsidR="00EA3F71" w:rsidRPr="00A97486" w:rsidRDefault="00EA3F71" w:rsidP="00EA3F71">
            <w:r w:rsidRPr="00A97486">
              <w:rPr>
                <w:rFonts w:hint="eastAsia"/>
              </w:rPr>
              <w:t>检查高压压力开关接线端子是否污垢或损坏；如果损坏，则更换接线</w:t>
            </w:r>
          </w:p>
          <w:p w:rsidR="00EA3F71" w:rsidRPr="00A97486" w:rsidRDefault="00EA3F71" w:rsidP="00EA3F71">
            <w:r w:rsidRPr="00A97486">
              <w:rPr>
                <w:rFonts w:hint="eastAsia"/>
              </w:rPr>
              <w:t>检查高压压力开关是否牢固安装在安装座上；如果松动，则拧紧高压压力开关。</w:t>
            </w:r>
          </w:p>
        </w:tc>
      </w:tr>
      <w:tr w:rsidR="00E81FCC" w:rsidRPr="00A97486" w:rsidTr="00E81FCC">
        <w:trPr>
          <w:trHeight w:val="399"/>
          <w:jc w:val="center"/>
        </w:trPr>
        <w:tc>
          <w:tcPr>
            <w:tcW w:w="700" w:type="dxa"/>
            <w:shd w:val="clear" w:color="auto" w:fill="auto"/>
          </w:tcPr>
          <w:p w:rsidR="00E81FCC" w:rsidRPr="00A97486" w:rsidRDefault="00E81FCC" w:rsidP="00DC4603">
            <w:pPr>
              <w:widowControl/>
              <w:numPr>
                <w:ilvl w:val="0"/>
                <w:numId w:val="75"/>
              </w:numPr>
              <w:spacing w:line="360" w:lineRule="auto"/>
              <w:jc w:val="left"/>
              <w:rPr>
                <w:sz w:val="24"/>
              </w:rPr>
            </w:pPr>
          </w:p>
        </w:tc>
        <w:tc>
          <w:tcPr>
            <w:tcW w:w="1576" w:type="dxa"/>
            <w:shd w:val="clear" w:color="auto" w:fill="auto"/>
          </w:tcPr>
          <w:p w:rsidR="00E81FCC" w:rsidRPr="00A97486" w:rsidRDefault="00E81FCC" w:rsidP="00E81FCC">
            <w:r w:rsidRPr="00A97486">
              <w:rPr>
                <w:rFonts w:hint="eastAsia"/>
              </w:rPr>
              <w:t>低压压力开关</w:t>
            </w:r>
          </w:p>
        </w:tc>
        <w:tc>
          <w:tcPr>
            <w:tcW w:w="6246" w:type="dxa"/>
            <w:shd w:val="clear" w:color="auto" w:fill="auto"/>
          </w:tcPr>
          <w:p w:rsidR="00E81FCC" w:rsidRPr="00A97486" w:rsidRDefault="00E81FCC" w:rsidP="00E81FCC">
            <w:r w:rsidRPr="00A97486">
              <w:rPr>
                <w:rFonts w:hint="eastAsia"/>
              </w:rPr>
              <w:t>检查低压压力开关接线端子是否污垢或损坏；如果损坏，则更换接线</w:t>
            </w:r>
          </w:p>
          <w:p w:rsidR="00E81FCC" w:rsidRPr="00A97486" w:rsidRDefault="00E81FCC" w:rsidP="00E81FCC">
            <w:r w:rsidRPr="00A97486">
              <w:rPr>
                <w:rFonts w:hint="eastAsia"/>
              </w:rPr>
              <w:t>检查低压压力开关是否牢固安装在安装座上；如果松动，则拧紧低压压力开关。</w:t>
            </w:r>
          </w:p>
        </w:tc>
      </w:tr>
      <w:tr w:rsidR="00E81FCC" w:rsidRPr="00A97486" w:rsidTr="00E81FCC">
        <w:trPr>
          <w:trHeight w:val="399"/>
          <w:jc w:val="center"/>
        </w:trPr>
        <w:tc>
          <w:tcPr>
            <w:tcW w:w="700" w:type="dxa"/>
            <w:shd w:val="clear" w:color="auto" w:fill="auto"/>
          </w:tcPr>
          <w:p w:rsidR="00E81FCC" w:rsidRPr="00A97486" w:rsidRDefault="00E81FCC" w:rsidP="00DC4603">
            <w:pPr>
              <w:widowControl/>
              <w:numPr>
                <w:ilvl w:val="0"/>
                <w:numId w:val="75"/>
              </w:numPr>
              <w:spacing w:line="360" w:lineRule="auto"/>
              <w:jc w:val="left"/>
              <w:rPr>
                <w:sz w:val="24"/>
              </w:rPr>
            </w:pPr>
          </w:p>
        </w:tc>
        <w:tc>
          <w:tcPr>
            <w:tcW w:w="1576" w:type="dxa"/>
            <w:shd w:val="clear" w:color="auto" w:fill="auto"/>
          </w:tcPr>
          <w:p w:rsidR="00E81FCC" w:rsidRPr="00A97486" w:rsidRDefault="00E81FCC" w:rsidP="00E81FCC">
            <w:r w:rsidRPr="00A97486">
              <w:rPr>
                <w:rFonts w:hint="eastAsia"/>
              </w:rPr>
              <w:t>电加热器</w:t>
            </w:r>
          </w:p>
        </w:tc>
        <w:tc>
          <w:tcPr>
            <w:tcW w:w="6246" w:type="dxa"/>
            <w:shd w:val="clear" w:color="auto" w:fill="auto"/>
          </w:tcPr>
          <w:p w:rsidR="00E81FCC" w:rsidRPr="00A97486" w:rsidRDefault="00E81FCC" w:rsidP="00E81FCC">
            <w:r w:rsidRPr="00A97486">
              <w:rPr>
                <w:rFonts w:hint="eastAsia"/>
              </w:rPr>
              <w:t>检查电加热器的接线，看是否有松动或损坏；如果由松动，则重新紧固线缆，如果损坏，则更换线缆。</w:t>
            </w:r>
          </w:p>
        </w:tc>
      </w:tr>
      <w:tr w:rsidR="00220BC5" w:rsidRPr="00A97486" w:rsidTr="00E81FCC">
        <w:trPr>
          <w:trHeight w:val="399"/>
          <w:jc w:val="center"/>
        </w:trPr>
        <w:tc>
          <w:tcPr>
            <w:tcW w:w="700" w:type="dxa"/>
            <w:shd w:val="clear" w:color="auto" w:fill="auto"/>
          </w:tcPr>
          <w:p w:rsidR="00220BC5" w:rsidRPr="00A97486" w:rsidRDefault="00220BC5" w:rsidP="00220BC5">
            <w:pPr>
              <w:widowControl/>
              <w:numPr>
                <w:ilvl w:val="0"/>
                <w:numId w:val="75"/>
              </w:numPr>
              <w:spacing w:line="360" w:lineRule="auto"/>
              <w:jc w:val="left"/>
              <w:rPr>
                <w:sz w:val="24"/>
              </w:rPr>
            </w:pPr>
          </w:p>
        </w:tc>
        <w:tc>
          <w:tcPr>
            <w:tcW w:w="1576" w:type="dxa"/>
            <w:shd w:val="clear" w:color="auto" w:fill="auto"/>
          </w:tcPr>
          <w:p w:rsidR="00220BC5" w:rsidRPr="00A97486" w:rsidRDefault="00220BC5" w:rsidP="00220BC5">
            <w:r w:rsidRPr="00A97486">
              <w:rPr>
                <w:rFonts w:hint="eastAsia"/>
              </w:rPr>
              <w:t>视液镜</w:t>
            </w:r>
          </w:p>
        </w:tc>
        <w:tc>
          <w:tcPr>
            <w:tcW w:w="6246" w:type="dxa"/>
            <w:shd w:val="clear" w:color="auto" w:fill="auto"/>
          </w:tcPr>
          <w:p w:rsidR="00220BC5" w:rsidRPr="00A97486" w:rsidRDefault="00220BC5" w:rsidP="00220BC5">
            <w:r w:rsidRPr="00A97486">
              <w:rPr>
                <w:rFonts w:hint="eastAsia"/>
              </w:rPr>
              <w:t>检查视液镜中指示器的颜色，颜色为绿色，则正常；颜色为黄色，则必须更换干燥过滤器。</w:t>
            </w:r>
          </w:p>
        </w:tc>
      </w:tr>
    </w:tbl>
    <w:p w:rsidR="00EA3F71" w:rsidRPr="00A97486" w:rsidRDefault="00EA3F71" w:rsidP="00EA3F71">
      <w:pPr>
        <w:spacing w:line="360" w:lineRule="auto"/>
        <w:rPr>
          <w:sz w:val="24"/>
        </w:rPr>
      </w:pPr>
    </w:p>
    <w:p w:rsidR="00EA3F71" w:rsidRPr="00A97486" w:rsidRDefault="00EA3F71" w:rsidP="00EA3F71">
      <w:pPr>
        <w:spacing w:line="360" w:lineRule="auto"/>
        <w:jc w:val="center"/>
        <w:rPr>
          <w:b/>
          <w:sz w:val="24"/>
        </w:rPr>
      </w:pPr>
      <w:r w:rsidRPr="00A97486">
        <w:rPr>
          <w:rFonts w:hint="eastAsia"/>
          <w:b/>
          <w:sz w:val="24"/>
        </w:rPr>
        <w:t>架修具体内容</w:t>
      </w:r>
    </w:p>
    <w:tbl>
      <w:tblPr>
        <w:tblW w:w="93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26"/>
        <w:gridCol w:w="1396"/>
        <w:gridCol w:w="17"/>
        <w:gridCol w:w="7483"/>
        <w:gridCol w:w="18"/>
      </w:tblGrid>
      <w:tr w:rsidR="00EA3F71" w:rsidRPr="00A97486" w:rsidTr="00B24EA9">
        <w:trPr>
          <w:gridAfter w:val="1"/>
          <w:wAfter w:w="18" w:type="dxa"/>
          <w:jc w:val="center"/>
        </w:trPr>
        <w:tc>
          <w:tcPr>
            <w:tcW w:w="426" w:type="dxa"/>
            <w:shd w:val="clear" w:color="auto" w:fill="auto"/>
          </w:tcPr>
          <w:p w:rsidR="00EA3F71" w:rsidRPr="00A97486" w:rsidRDefault="00EA3F71" w:rsidP="00EA3F71">
            <w:r w:rsidRPr="00A97486">
              <w:rPr>
                <w:rFonts w:hint="eastAsia"/>
              </w:rPr>
              <w:t>序号</w:t>
            </w:r>
          </w:p>
        </w:tc>
        <w:tc>
          <w:tcPr>
            <w:tcW w:w="1413" w:type="dxa"/>
            <w:gridSpan w:val="2"/>
            <w:shd w:val="clear" w:color="auto" w:fill="auto"/>
          </w:tcPr>
          <w:p w:rsidR="00EA3F71" w:rsidRPr="00A97486" w:rsidRDefault="00EA3F71" w:rsidP="00EA3F71">
            <w:r w:rsidRPr="00A97486">
              <w:rPr>
                <w:rFonts w:hint="eastAsia"/>
              </w:rPr>
              <w:t>检查内容</w:t>
            </w:r>
          </w:p>
        </w:tc>
        <w:tc>
          <w:tcPr>
            <w:tcW w:w="7483" w:type="dxa"/>
            <w:shd w:val="clear" w:color="auto" w:fill="auto"/>
          </w:tcPr>
          <w:p w:rsidR="00EA3F71" w:rsidRPr="00A97486" w:rsidRDefault="00EA3F71" w:rsidP="00EA3F71">
            <w:r w:rsidRPr="00A97486">
              <w:rPr>
                <w:rFonts w:hint="eastAsia"/>
              </w:rPr>
              <w:t>步骤</w:t>
            </w:r>
          </w:p>
        </w:tc>
      </w:tr>
      <w:tr w:rsidR="00EA3F71" w:rsidRPr="00A97486" w:rsidTr="00B24EA9">
        <w:trPr>
          <w:gridAfter w:val="1"/>
          <w:wAfter w:w="18" w:type="dxa"/>
          <w:jc w:val="center"/>
        </w:trPr>
        <w:tc>
          <w:tcPr>
            <w:tcW w:w="426" w:type="dxa"/>
            <w:shd w:val="clear" w:color="auto" w:fill="auto"/>
          </w:tcPr>
          <w:p w:rsidR="00EA3F71" w:rsidRPr="00A97486" w:rsidRDefault="00EA3F71" w:rsidP="00DC4603">
            <w:pPr>
              <w:numPr>
                <w:ilvl w:val="0"/>
                <w:numId w:val="77"/>
              </w:numPr>
              <w:spacing w:line="360" w:lineRule="auto"/>
              <w:rPr>
                <w:rFonts w:ascii="宋体" w:hAnsi="宋体"/>
                <w:szCs w:val="21"/>
              </w:rPr>
            </w:pPr>
          </w:p>
        </w:tc>
        <w:tc>
          <w:tcPr>
            <w:tcW w:w="1413" w:type="dxa"/>
            <w:gridSpan w:val="2"/>
            <w:shd w:val="clear" w:color="auto" w:fill="auto"/>
          </w:tcPr>
          <w:p w:rsidR="00EA3F71" w:rsidRPr="00A97486" w:rsidRDefault="00EA3F71" w:rsidP="00EA3F71">
            <w:pPr>
              <w:spacing w:line="360" w:lineRule="auto"/>
              <w:rPr>
                <w:szCs w:val="21"/>
              </w:rPr>
            </w:pPr>
            <w:r w:rsidRPr="00A97486">
              <w:rPr>
                <w:rFonts w:hint="eastAsia"/>
                <w:szCs w:val="21"/>
              </w:rPr>
              <w:t>清洗室内换热</w:t>
            </w:r>
            <w:r w:rsidRPr="00A97486">
              <w:rPr>
                <w:szCs w:val="21"/>
              </w:rPr>
              <w:t>器</w:t>
            </w:r>
          </w:p>
          <w:p w:rsidR="00EA3F71" w:rsidRPr="00A97486" w:rsidRDefault="00EA3F71" w:rsidP="00EA3F71">
            <w:pPr>
              <w:rPr>
                <w:szCs w:val="21"/>
              </w:rPr>
            </w:pPr>
          </w:p>
        </w:tc>
        <w:tc>
          <w:tcPr>
            <w:tcW w:w="7483" w:type="dxa"/>
            <w:shd w:val="clear" w:color="auto" w:fill="auto"/>
          </w:tcPr>
          <w:p w:rsidR="00EA3F71" w:rsidRPr="00A97486" w:rsidRDefault="00EA3F71" w:rsidP="00EA3F71">
            <w:pPr>
              <w:spacing w:line="360" w:lineRule="exact"/>
              <w:rPr>
                <w:szCs w:val="21"/>
              </w:rPr>
            </w:pPr>
            <w:r w:rsidRPr="00A97486">
              <w:rPr>
                <w:szCs w:val="21"/>
              </w:rPr>
              <w:t>1</w:t>
            </w:r>
            <w:r w:rsidRPr="00A97486">
              <w:rPr>
                <w:rFonts w:hint="eastAsia"/>
                <w:szCs w:val="21"/>
              </w:rPr>
              <w:t>、把压缩空气按运转时的蒸发器进风气流反方向吹入肋片间隙或从赃物附着多的一侧用吸尘器进行吸尘。</w:t>
            </w:r>
          </w:p>
          <w:p w:rsidR="00EA3F71" w:rsidRPr="00A97486" w:rsidRDefault="00EA3F71" w:rsidP="00EA3F71">
            <w:pPr>
              <w:spacing w:line="360" w:lineRule="exact"/>
              <w:rPr>
                <w:szCs w:val="21"/>
              </w:rPr>
            </w:pPr>
            <w:r w:rsidRPr="00A97486">
              <w:rPr>
                <w:szCs w:val="21"/>
              </w:rPr>
              <w:t>2</w:t>
            </w:r>
            <w:r w:rsidRPr="00A97486">
              <w:rPr>
                <w:rFonts w:hint="eastAsia"/>
                <w:szCs w:val="21"/>
              </w:rPr>
              <w:t>、特别脏时</w:t>
            </w:r>
            <w:r w:rsidRPr="00A97486">
              <w:rPr>
                <w:szCs w:val="21"/>
              </w:rPr>
              <w:t>,</w:t>
            </w:r>
            <w:r w:rsidRPr="00A97486">
              <w:rPr>
                <w:rFonts w:hint="eastAsia"/>
                <w:szCs w:val="21"/>
              </w:rPr>
              <w:t>用溶化的洗涤剂（</w:t>
            </w:r>
            <w:r w:rsidRPr="00A97486">
              <w:rPr>
                <w:rFonts w:hint="eastAsia"/>
                <w:szCs w:val="21"/>
              </w:rPr>
              <w:t>PH</w:t>
            </w:r>
            <w:r w:rsidRPr="00A97486">
              <w:rPr>
                <w:szCs w:val="21"/>
              </w:rPr>
              <w:t>6</w:t>
            </w:r>
            <w:r w:rsidRPr="00A97486">
              <w:rPr>
                <w:rFonts w:hint="eastAsia"/>
                <w:szCs w:val="21"/>
              </w:rPr>
              <w:t>~</w:t>
            </w:r>
            <w:r w:rsidRPr="00A97486">
              <w:rPr>
                <w:szCs w:val="21"/>
              </w:rPr>
              <w:t>8</w:t>
            </w:r>
            <w:r w:rsidRPr="00A97486">
              <w:rPr>
                <w:rFonts w:hint="eastAsia"/>
                <w:szCs w:val="21"/>
              </w:rPr>
              <w:t>）温水进行清洗。</w:t>
            </w:r>
          </w:p>
          <w:p w:rsidR="00EA3F71" w:rsidRPr="00A97486" w:rsidRDefault="00EA3F71" w:rsidP="00EA3F71">
            <w:pPr>
              <w:spacing w:line="360" w:lineRule="exact"/>
              <w:rPr>
                <w:b/>
                <w:szCs w:val="21"/>
              </w:rPr>
            </w:pPr>
            <w:r w:rsidRPr="00A97486">
              <w:rPr>
                <w:rFonts w:hint="eastAsia"/>
                <w:b/>
                <w:szCs w:val="21"/>
              </w:rPr>
              <w:t>特别注意：</w:t>
            </w:r>
          </w:p>
          <w:p w:rsidR="00EA3F71" w:rsidRPr="00A97486" w:rsidRDefault="00EA3F71" w:rsidP="00DC4603">
            <w:pPr>
              <w:widowControl/>
              <w:numPr>
                <w:ilvl w:val="0"/>
                <w:numId w:val="71"/>
              </w:numPr>
              <w:spacing w:line="360" w:lineRule="exact"/>
              <w:jc w:val="left"/>
              <w:rPr>
                <w:b/>
                <w:szCs w:val="21"/>
              </w:rPr>
            </w:pPr>
            <w:r w:rsidRPr="00A97486">
              <w:rPr>
                <w:rFonts w:hint="eastAsia"/>
                <w:b/>
                <w:szCs w:val="21"/>
              </w:rPr>
              <w:t>打开室内腔盖板前，需将盖板上面及边缘的灰尘及水擦拭干净，防止水或灰尘落入到电器腔中。</w:t>
            </w:r>
            <w:r w:rsidRPr="00A97486">
              <w:rPr>
                <w:b/>
                <w:szCs w:val="21"/>
              </w:rPr>
              <w:t xml:space="preserve"> </w:t>
            </w:r>
          </w:p>
          <w:p w:rsidR="00EA3F71" w:rsidRPr="00A97486" w:rsidRDefault="00EA3F71" w:rsidP="00DC4603">
            <w:pPr>
              <w:widowControl/>
              <w:numPr>
                <w:ilvl w:val="0"/>
                <w:numId w:val="71"/>
              </w:numPr>
              <w:spacing w:line="360" w:lineRule="exact"/>
              <w:jc w:val="left"/>
              <w:rPr>
                <w:b/>
                <w:szCs w:val="21"/>
              </w:rPr>
            </w:pPr>
            <w:r w:rsidRPr="00A97486">
              <w:rPr>
                <w:rFonts w:hint="eastAsia"/>
                <w:b/>
                <w:szCs w:val="21"/>
              </w:rPr>
              <w:t>冲洗时，用挡板将电器腔挡住，避免有水落入电器腔内</w:t>
            </w:r>
          </w:p>
        </w:tc>
      </w:tr>
      <w:tr w:rsidR="00EA3F71" w:rsidRPr="00A97486" w:rsidTr="00B24EA9">
        <w:trPr>
          <w:gridAfter w:val="1"/>
          <w:wAfter w:w="18" w:type="dxa"/>
          <w:jc w:val="center"/>
        </w:trPr>
        <w:tc>
          <w:tcPr>
            <w:tcW w:w="426" w:type="dxa"/>
            <w:shd w:val="clear" w:color="auto" w:fill="auto"/>
          </w:tcPr>
          <w:p w:rsidR="00EA3F71" w:rsidRPr="00A97486" w:rsidRDefault="00EA3F71" w:rsidP="00DC4603">
            <w:pPr>
              <w:numPr>
                <w:ilvl w:val="0"/>
                <w:numId w:val="77"/>
              </w:numPr>
              <w:spacing w:line="360" w:lineRule="auto"/>
              <w:rPr>
                <w:rFonts w:ascii="宋体" w:hAnsi="宋体"/>
                <w:szCs w:val="21"/>
              </w:rPr>
            </w:pPr>
          </w:p>
        </w:tc>
        <w:tc>
          <w:tcPr>
            <w:tcW w:w="1413" w:type="dxa"/>
            <w:gridSpan w:val="2"/>
            <w:shd w:val="clear" w:color="auto" w:fill="auto"/>
          </w:tcPr>
          <w:p w:rsidR="00EA3F71" w:rsidRPr="00A97486" w:rsidRDefault="00EA3F71" w:rsidP="00EA3F71">
            <w:pPr>
              <w:spacing w:line="360" w:lineRule="auto"/>
              <w:rPr>
                <w:szCs w:val="21"/>
              </w:rPr>
            </w:pPr>
            <w:r w:rsidRPr="00A97486">
              <w:rPr>
                <w:rFonts w:hint="eastAsia"/>
                <w:szCs w:val="21"/>
              </w:rPr>
              <w:t>清洗室外换热</w:t>
            </w:r>
            <w:r w:rsidRPr="00A97486">
              <w:rPr>
                <w:szCs w:val="21"/>
              </w:rPr>
              <w:t>器</w:t>
            </w:r>
          </w:p>
        </w:tc>
        <w:tc>
          <w:tcPr>
            <w:tcW w:w="7483" w:type="dxa"/>
            <w:shd w:val="clear" w:color="auto" w:fill="auto"/>
          </w:tcPr>
          <w:p w:rsidR="00EA3F71" w:rsidRPr="00A97486" w:rsidRDefault="00EA3F71" w:rsidP="00EA3F71">
            <w:pPr>
              <w:rPr>
                <w:szCs w:val="21"/>
              </w:rPr>
            </w:pPr>
            <w:r w:rsidRPr="00A97486">
              <w:rPr>
                <w:szCs w:val="21"/>
              </w:rPr>
              <w:t>1</w:t>
            </w:r>
            <w:r w:rsidRPr="00A97486">
              <w:rPr>
                <w:rFonts w:hint="eastAsia"/>
                <w:szCs w:val="21"/>
              </w:rPr>
              <w:t>、把压缩空气按运转时的</w:t>
            </w:r>
            <w:r w:rsidRPr="00A97486">
              <w:rPr>
                <w:szCs w:val="21"/>
              </w:rPr>
              <w:t>冷凝</w:t>
            </w:r>
            <w:r w:rsidRPr="00A97486">
              <w:rPr>
                <w:rFonts w:hint="eastAsia"/>
                <w:szCs w:val="21"/>
              </w:rPr>
              <w:t>器进风气流反方向吹入肋片间隙或从赃物附着多的一侧用吸尘器进行吸尘。</w:t>
            </w:r>
          </w:p>
          <w:p w:rsidR="00EA3F71" w:rsidRPr="00A97486" w:rsidRDefault="00EA3F71" w:rsidP="00EA3F71">
            <w:pPr>
              <w:rPr>
                <w:szCs w:val="21"/>
              </w:rPr>
            </w:pPr>
            <w:r w:rsidRPr="00A97486">
              <w:rPr>
                <w:szCs w:val="21"/>
              </w:rPr>
              <w:t>2</w:t>
            </w:r>
            <w:r w:rsidRPr="00A97486">
              <w:rPr>
                <w:rFonts w:hint="eastAsia"/>
                <w:szCs w:val="21"/>
              </w:rPr>
              <w:t>、特别脏时</w:t>
            </w:r>
            <w:r w:rsidRPr="00A97486">
              <w:rPr>
                <w:szCs w:val="21"/>
              </w:rPr>
              <w:t>,</w:t>
            </w:r>
            <w:r w:rsidRPr="00A97486">
              <w:rPr>
                <w:rFonts w:hint="eastAsia"/>
                <w:szCs w:val="21"/>
              </w:rPr>
              <w:t>用溶化的洗涤剂（</w:t>
            </w:r>
            <w:r w:rsidRPr="00A97486">
              <w:rPr>
                <w:rFonts w:hint="eastAsia"/>
                <w:szCs w:val="21"/>
              </w:rPr>
              <w:t>PH</w:t>
            </w:r>
            <w:r w:rsidRPr="00A97486">
              <w:rPr>
                <w:szCs w:val="21"/>
              </w:rPr>
              <w:t>6</w:t>
            </w:r>
            <w:r w:rsidRPr="00A97486">
              <w:rPr>
                <w:rFonts w:hint="eastAsia"/>
                <w:szCs w:val="21"/>
              </w:rPr>
              <w:t>~</w:t>
            </w:r>
            <w:r w:rsidRPr="00A97486">
              <w:rPr>
                <w:szCs w:val="21"/>
              </w:rPr>
              <w:t>8</w:t>
            </w:r>
            <w:r w:rsidRPr="00A97486">
              <w:rPr>
                <w:rFonts w:hint="eastAsia"/>
                <w:szCs w:val="21"/>
              </w:rPr>
              <w:t>）温水进行清洗。</w:t>
            </w:r>
          </w:p>
        </w:tc>
      </w:tr>
      <w:tr w:rsidR="00EA3F71" w:rsidRPr="00A97486" w:rsidTr="00B24EA9">
        <w:trPr>
          <w:gridAfter w:val="1"/>
          <w:wAfter w:w="18" w:type="dxa"/>
          <w:jc w:val="center"/>
        </w:trPr>
        <w:tc>
          <w:tcPr>
            <w:tcW w:w="426" w:type="dxa"/>
            <w:shd w:val="clear" w:color="auto" w:fill="auto"/>
          </w:tcPr>
          <w:p w:rsidR="00EA3F71" w:rsidRPr="00A97486" w:rsidRDefault="00EA3F71" w:rsidP="00DC4603">
            <w:pPr>
              <w:numPr>
                <w:ilvl w:val="0"/>
                <w:numId w:val="77"/>
              </w:numPr>
              <w:spacing w:line="360" w:lineRule="auto"/>
              <w:rPr>
                <w:rFonts w:ascii="宋体" w:hAnsi="宋体"/>
                <w:szCs w:val="21"/>
              </w:rPr>
            </w:pPr>
          </w:p>
        </w:tc>
        <w:tc>
          <w:tcPr>
            <w:tcW w:w="1413" w:type="dxa"/>
            <w:gridSpan w:val="2"/>
            <w:shd w:val="clear" w:color="auto" w:fill="auto"/>
          </w:tcPr>
          <w:p w:rsidR="00EA3F71" w:rsidRPr="00A97486" w:rsidRDefault="00EA3F71" w:rsidP="00EA3F71">
            <w:pPr>
              <w:spacing w:line="360" w:lineRule="auto"/>
              <w:rPr>
                <w:szCs w:val="21"/>
              </w:rPr>
            </w:pPr>
            <w:r w:rsidRPr="00A97486">
              <w:rPr>
                <w:rFonts w:hint="eastAsia"/>
                <w:szCs w:val="21"/>
              </w:rPr>
              <w:t>制冷系统</w:t>
            </w:r>
          </w:p>
        </w:tc>
        <w:tc>
          <w:tcPr>
            <w:tcW w:w="7483" w:type="dxa"/>
            <w:shd w:val="clear" w:color="auto" w:fill="auto"/>
          </w:tcPr>
          <w:p w:rsidR="00EA3F71" w:rsidRPr="00A97486" w:rsidRDefault="00EA3F71" w:rsidP="00EA3F71">
            <w:pPr>
              <w:rPr>
                <w:szCs w:val="21"/>
              </w:rPr>
            </w:pPr>
            <w:r w:rsidRPr="00A97486">
              <w:rPr>
                <w:rFonts w:hint="eastAsia"/>
                <w:szCs w:val="21"/>
              </w:rPr>
              <w:t>使用电子检漏仪，对系统进行检漏，如发现漏点，则根据实际情况处理。</w:t>
            </w:r>
          </w:p>
          <w:p w:rsidR="00EA3F71" w:rsidRPr="00A97486" w:rsidRDefault="00EA3F71" w:rsidP="00EA3F71">
            <w:pPr>
              <w:rPr>
                <w:szCs w:val="21"/>
              </w:rPr>
            </w:pPr>
            <w:r w:rsidRPr="00A97486">
              <w:rPr>
                <w:rFonts w:hint="eastAsia"/>
                <w:szCs w:val="21"/>
              </w:rPr>
              <w:t>铜管泄露：对铜管进行补焊</w:t>
            </w:r>
          </w:p>
          <w:p w:rsidR="00EA3F71" w:rsidRPr="00A97486" w:rsidRDefault="00EA3F71" w:rsidP="00EA3F71">
            <w:pPr>
              <w:rPr>
                <w:szCs w:val="21"/>
              </w:rPr>
            </w:pPr>
            <w:r w:rsidRPr="00A97486">
              <w:rPr>
                <w:rFonts w:hint="eastAsia"/>
                <w:szCs w:val="21"/>
              </w:rPr>
              <w:t>部件泄露：对部件进行修理或更换</w:t>
            </w:r>
          </w:p>
        </w:tc>
      </w:tr>
      <w:tr w:rsidR="00EA3F71" w:rsidRPr="00A97486" w:rsidTr="00B24EA9">
        <w:trPr>
          <w:gridAfter w:val="1"/>
          <w:wAfter w:w="18" w:type="dxa"/>
          <w:jc w:val="center"/>
        </w:trPr>
        <w:tc>
          <w:tcPr>
            <w:tcW w:w="426" w:type="dxa"/>
            <w:shd w:val="clear" w:color="auto" w:fill="auto"/>
          </w:tcPr>
          <w:p w:rsidR="00EA3F71" w:rsidRPr="00A97486" w:rsidRDefault="00EA3F71" w:rsidP="00DC4603">
            <w:pPr>
              <w:numPr>
                <w:ilvl w:val="0"/>
                <w:numId w:val="77"/>
              </w:numPr>
              <w:spacing w:line="360" w:lineRule="auto"/>
              <w:rPr>
                <w:rFonts w:ascii="宋体" w:hAnsi="宋体"/>
                <w:szCs w:val="21"/>
              </w:rPr>
            </w:pPr>
          </w:p>
        </w:tc>
        <w:tc>
          <w:tcPr>
            <w:tcW w:w="1413" w:type="dxa"/>
            <w:gridSpan w:val="2"/>
            <w:shd w:val="clear" w:color="auto" w:fill="auto"/>
          </w:tcPr>
          <w:p w:rsidR="00EA3F71" w:rsidRPr="00A97486" w:rsidRDefault="00EA3F71" w:rsidP="00EA3F71">
            <w:pPr>
              <w:spacing w:line="360" w:lineRule="auto"/>
              <w:rPr>
                <w:szCs w:val="21"/>
              </w:rPr>
            </w:pPr>
            <w:r w:rsidRPr="00A97486">
              <w:rPr>
                <w:rFonts w:hint="eastAsia"/>
                <w:szCs w:val="21"/>
              </w:rPr>
              <w:t>压缩机</w:t>
            </w:r>
          </w:p>
        </w:tc>
        <w:tc>
          <w:tcPr>
            <w:tcW w:w="7483" w:type="dxa"/>
            <w:shd w:val="clear" w:color="auto" w:fill="auto"/>
          </w:tcPr>
          <w:p w:rsidR="00EA3F71" w:rsidRPr="00A97486" w:rsidRDefault="00EA3F71" w:rsidP="00EA3F71">
            <w:pPr>
              <w:rPr>
                <w:szCs w:val="21"/>
              </w:rPr>
            </w:pPr>
            <w:r w:rsidRPr="00A97486">
              <w:rPr>
                <w:rFonts w:hint="eastAsia"/>
                <w:szCs w:val="21"/>
              </w:rPr>
              <w:t>检查压缩机，如有问题，进行修理或更换</w:t>
            </w:r>
          </w:p>
        </w:tc>
      </w:tr>
      <w:tr w:rsidR="00EA3F71" w:rsidRPr="00A97486" w:rsidTr="00B24EA9">
        <w:trPr>
          <w:gridAfter w:val="1"/>
          <w:wAfter w:w="18" w:type="dxa"/>
          <w:jc w:val="center"/>
        </w:trPr>
        <w:tc>
          <w:tcPr>
            <w:tcW w:w="426" w:type="dxa"/>
            <w:shd w:val="clear" w:color="auto" w:fill="auto"/>
          </w:tcPr>
          <w:p w:rsidR="00EA3F71" w:rsidRPr="00A97486" w:rsidRDefault="00EA3F71" w:rsidP="00DC4603">
            <w:pPr>
              <w:numPr>
                <w:ilvl w:val="0"/>
                <w:numId w:val="77"/>
              </w:numPr>
              <w:spacing w:line="360" w:lineRule="auto"/>
              <w:rPr>
                <w:rFonts w:ascii="宋体" w:hAnsi="宋体"/>
                <w:szCs w:val="21"/>
              </w:rPr>
            </w:pPr>
          </w:p>
        </w:tc>
        <w:tc>
          <w:tcPr>
            <w:tcW w:w="1413" w:type="dxa"/>
            <w:gridSpan w:val="2"/>
            <w:shd w:val="clear" w:color="auto" w:fill="auto"/>
          </w:tcPr>
          <w:p w:rsidR="00EA3F71" w:rsidRPr="00A97486" w:rsidRDefault="00EA3F71" w:rsidP="00EA3F71">
            <w:pPr>
              <w:spacing w:line="360" w:lineRule="auto"/>
              <w:rPr>
                <w:szCs w:val="21"/>
              </w:rPr>
            </w:pPr>
            <w:r w:rsidRPr="00A97486">
              <w:rPr>
                <w:rFonts w:hint="eastAsia"/>
                <w:szCs w:val="21"/>
              </w:rPr>
              <w:t>通风机</w:t>
            </w:r>
          </w:p>
        </w:tc>
        <w:tc>
          <w:tcPr>
            <w:tcW w:w="7483" w:type="dxa"/>
            <w:shd w:val="clear" w:color="auto" w:fill="auto"/>
          </w:tcPr>
          <w:p w:rsidR="00EA3F71" w:rsidRPr="00A97486" w:rsidRDefault="00EA3F71" w:rsidP="00EA3F71">
            <w:pPr>
              <w:rPr>
                <w:szCs w:val="21"/>
              </w:rPr>
            </w:pPr>
            <w:r w:rsidRPr="00A97486">
              <w:rPr>
                <w:rFonts w:hint="eastAsia"/>
                <w:szCs w:val="21"/>
              </w:rPr>
              <w:t>检查通风机，更换风机轴承</w:t>
            </w:r>
          </w:p>
        </w:tc>
      </w:tr>
      <w:tr w:rsidR="00EA3F71" w:rsidRPr="00A97486" w:rsidTr="00B24EA9">
        <w:trPr>
          <w:jc w:val="center"/>
        </w:trPr>
        <w:tc>
          <w:tcPr>
            <w:tcW w:w="426" w:type="dxa"/>
            <w:shd w:val="clear" w:color="auto" w:fill="auto"/>
          </w:tcPr>
          <w:p w:rsidR="00EA3F71" w:rsidRPr="00A97486" w:rsidRDefault="00EA3F71" w:rsidP="00DC4603">
            <w:pPr>
              <w:numPr>
                <w:ilvl w:val="0"/>
                <w:numId w:val="77"/>
              </w:numPr>
              <w:spacing w:line="360" w:lineRule="auto"/>
              <w:rPr>
                <w:rFonts w:ascii="宋体" w:hAnsi="宋体"/>
                <w:szCs w:val="21"/>
              </w:rPr>
            </w:pPr>
          </w:p>
        </w:tc>
        <w:tc>
          <w:tcPr>
            <w:tcW w:w="1396" w:type="dxa"/>
            <w:shd w:val="clear" w:color="auto" w:fill="auto"/>
          </w:tcPr>
          <w:p w:rsidR="00EA3F71" w:rsidRPr="00A97486" w:rsidRDefault="00EA3F71" w:rsidP="00EA3F71">
            <w:pPr>
              <w:spacing w:line="360" w:lineRule="auto"/>
              <w:rPr>
                <w:szCs w:val="21"/>
              </w:rPr>
            </w:pPr>
            <w:r w:rsidRPr="00A97486">
              <w:rPr>
                <w:rFonts w:hint="eastAsia"/>
                <w:szCs w:val="21"/>
              </w:rPr>
              <w:t>轴流风机</w:t>
            </w:r>
          </w:p>
        </w:tc>
        <w:tc>
          <w:tcPr>
            <w:tcW w:w="7518" w:type="dxa"/>
            <w:gridSpan w:val="3"/>
            <w:shd w:val="clear" w:color="auto" w:fill="auto"/>
          </w:tcPr>
          <w:p w:rsidR="00EA3F71" w:rsidRPr="00A97486" w:rsidRDefault="00EA3F71" w:rsidP="00EA3F71">
            <w:pPr>
              <w:rPr>
                <w:szCs w:val="21"/>
              </w:rPr>
            </w:pPr>
            <w:r w:rsidRPr="00A97486">
              <w:rPr>
                <w:rFonts w:hint="eastAsia"/>
                <w:szCs w:val="21"/>
              </w:rPr>
              <w:t>检查轴流风机，更换风机轴承</w:t>
            </w:r>
          </w:p>
        </w:tc>
      </w:tr>
      <w:tr w:rsidR="00EA3F71" w:rsidRPr="00A97486" w:rsidTr="00B24EA9">
        <w:trPr>
          <w:jc w:val="center"/>
        </w:trPr>
        <w:tc>
          <w:tcPr>
            <w:tcW w:w="426" w:type="dxa"/>
            <w:shd w:val="clear" w:color="auto" w:fill="auto"/>
          </w:tcPr>
          <w:p w:rsidR="00EA3F71" w:rsidRPr="00A97486" w:rsidRDefault="00EA3F71" w:rsidP="00DC4603">
            <w:pPr>
              <w:numPr>
                <w:ilvl w:val="0"/>
                <w:numId w:val="77"/>
              </w:numPr>
              <w:spacing w:line="360" w:lineRule="auto"/>
              <w:rPr>
                <w:rFonts w:ascii="宋体" w:hAnsi="宋体"/>
                <w:szCs w:val="21"/>
              </w:rPr>
            </w:pPr>
          </w:p>
        </w:tc>
        <w:tc>
          <w:tcPr>
            <w:tcW w:w="1396" w:type="dxa"/>
            <w:shd w:val="clear" w:color="auto" w:fill="auto"/>
          </w:tcPr>
          <w:p w:rsidR="00EA3F71" w:rsidRPr="00A97486" w:rsidRDefault="00EA3F71" w:rsidP="00EA3F71">
            <w:pPr>
              <w:spacing w:line="360" w:lineRule="auto"/>
              <w:rPr>
                <w:szCs w:val="21"/>
              </w:rPr>
            </w:pPr>
            <w:r w:rsidRPr="00A97486">
              <w:rPr>
                <w:rFonts w:hint="eastAsia"/>
                <w:szCs w:val="21"/>
              </w:rPr>
              <w:t>减震器</w:t>
            </w:r>
          </w:p>
        </w:tc>
        <w:tc>
          <w:tcPr>
            <w:tcW w:w="7518" w:type="dxa"/>
            <w:gridSpan w:val="3"/>
            <w:shd w:val="clear" w:color="auto" w:fill="auto"/>
          </w:tcPr>
          <w:p w:rsidR="00EA3F71" w:rsidRPr="00A97486" w:rsidRDefault="00EA3F71" w:rsidP="00EA3F71">
            <w:pPr>
              <w:rPr>
                <w:szCs w:val="21"/>
              </w:rPr>
            </w:pPr>
            <w:r w:rsidRPr="00A97486">
              <w:rPr>
                <w:rFonts w:hint="eastAsia"/>
                <w:szCs w:val="21"/>
              </w:rPr>
              <w:t>检查压缩机减震器，如有变形、老化或损坏，则更换</w:t>
            </w:r>
          </w:p>
        </w:tc>
      </w:tr>
      <w:tr w:rsidR="00EA3F71" w:rsidRPr="00A97486" w:rsidTr="00B24EA9">
        <w:trPr>
          <w:jc w:val="center"/>
        </w:trPr>
        <w:tc>
          <w:tcPr>
            <w:tcW w:w="426" w:type="dxa"/>
            <w:shd w:val="clear" w:color="auto" w:fill="auto"/>
          </w:tcPr>
          <w:p w:rsidR="00EA3F71" w:rsidRPr="00A97486" w:rsidRDefault="00EA3F71" w:rsidP="00DC4603">
            <w:pPr>
              <w:numPr>
                <w:ilvl w:val="0"/>
                <w:numId w:val="77"/>
              </w:numPr>
              <w:spacing w:line="360" w:lineRule="auto"/>
              <w:rPr>
                <w:rFonts w:ascii="宋体" w:hAnsi="宋体"/>
                <w:szCs w:val="21"/>
              </w:rPr>
            </w:pPr>
          </w:p>
        </w:tc>
        <w:tc>
          <w:tcPr>
            <w:tcW w:w="1396" w:type="dxa"/>
            <w:shd w:val="clear" w:color="auto" w:fill="auto"/>
          </w:tcPr>
          <w:p w:rsidR="00EA3F71" w:rsidRPr="00A97486" w:rsidRDefault="00EA3F71" w:rsidP="00EA3F71">
            <w:pPr>
              <w:spacing w:line="360" w:lineRule="auto"/>
              <w:rPr>
                <w:szCs w:val="21"/>
              </w:rPr>
            </w:pPr>
            <w:r w:rsidRPr="00A97486">
              <w:rPr>
                <w:rFonts w:hint="eastAsia"/>
                <w:szCs w:val="21"/>
              </w:rPr>
              <w:t>风阀执行器</w:t>
            </w:r>
          </w:p>
        </w:tc>
        <w:tc>
          <w:tcPr>
            <w:tcW w:w="7518" w:type="dxa"/>
            <w:gridSpan w:val="3"/>
            <w:shd w:val="clear" w:color="auto" w:fill="auto"/>
          </w:tcPr>
          <w:p w:rsidR="00EA3F71" w:rsidRPr="00A97486" w:rsidRDefault="00EA3F71" w:rsidP="00EA3F71">
            <w:pPr>
              <w:rPr>
                <w:szCs w:val="21"/>
              </w:rPr>
            </w:pPr>
            <w:r w:rsidRPr="00A97486">
              <w:rPr>
                <w:rFonts w:hint="eastAsia"/>
                <w:szCs w:val="21"/>
              </w:rPr>
              <w:t>检查风阀执行器功能，如有损坏，进行修理或更换</w:t>
            </w:r>
          </w:p>
        </w:tc>
      </w:tr>
      <w:tr w:rsidR="00EA3F71" w:rsidRPr="00A97486" w:rsidTr="00B24EA9">
        <w:trPr>
          <w:jc w:val="center"/>
        </w:trPr>
        <w:tc>
          <w:tcPr>
            <w:tcW w:w="426" w:type="dxa"/>
            <w:shd w:val="clear" w:color="auto" w:fill="auto"/>
          </w:tcPr>
          <w:p w:rsidR="00EA3F71" w:rsidRPr="00A97486" w:rsidRDefault="00EA3F71" w:rsidP="00DC4603">
            <w:pPr>
              <w:numPr>
                <w:ilvl w:val="0"/>
                <w:numId w:val="77"/>
              </w:numPr>
              <w:spacing w:line="360" w:lineRule="auto"/>
              <w:rPr>
                <w:rFonts w:ascii="宋体" w:hAnsi="宋体"/>
                <w:szCs w:val="21"/>
              </w:rPr>
            </w:pPr>
          </w:p>
        </w:tc>
        <w:tc>
          <w:tcPr>
            <w:tcW w:w="1396" w:type="dxa"/>
            <w:shd w:val="clear" w:color="auto" w:fill="auto"/>
          </w:tcPr>
          <w:p w:rsidR="00EA3F71" w:rsidRPr="00A97486" w:rsidRDefault="00EA3F71" w:rsidP="00EA3F71">
            <w:pPr>
              <w:spacing w:line="360" w:lineRule="auto"/>
              <w:rPr>
                <w:szCs w:val="21"/>
              </w:rPr>
            </w:pPr>
            <w:r w:rsidRPr="00A97486">
              <w:rPr>
                <w:rFonts w:hint="eastAsia"/>
                <w:szCs w:val="21"/>
              </w:rPr>
              <w:t>检查温度传感器</w:t>
            </w:r>
          </w:p>
        </w:tc>
        <w:tc>
          <w:tcPr>
            <w:tcW w:w="7518" w:type="dxa"/>
            <w:gridSpan w:val="3"/>
            <w:shd w:val="clear" w:color="auto" w:fill="auto"/>
          </w:tcPr>
          <w:p w:rsidR="00EA3F71" w:rsidRPr="00A97486" w:rsidRDefault="00EA3F71" w:rsidP="00EA3F71">
            <w:pPr>
              <w:rPr>
                <w:szCs w:val="21"/>
              </w:rPr>
            </w:pPr>
            <w:r w:rsidRPr="00A97486">
              <w:rPr>
                <w:rFonts w:hint="eastAsia"/>
                <w:szCs w:val="21"/>
              </w:rPr>
              <w:t>检查温度传感器是否损坏，如果损坏，则进行更换</w:t>
            </w:r>
          </w:p>
        </w:tc>
      </w:tr>
      <w:tr w:rsidR="00EA3F71" w:rsidRPr="00A97486" w:rsidTr="00B24EA9">
        <w:trPr>
          <w:jc w:val="center"/>
        </w:trPr>
        <w:tc>
          <w:tcPr>
            <w:tcW w:w="426" w:type="dxa"/>
            <w:shd w:val="clear" w:color="auto" w:fill="auto"/>
          </w:tcPr>
          <w:p w:rsidR="00EA3F71" w:rsidRPr="00A97486" w:rsidRDefault="00EA3F71" w:rsidP="00DC4603">
            <w:pPr>
              <w:numPr>
                <w:ilvl w:val="0"/>
                <w:numId w:val="77"/>
              </w:numPr>
              <w:spacing w:line="360" w:lineRule="auto"/>
              <w:rPr>
                <w:rFonts w:ascii="宋体" w:hAnsi="宋体"/>
                <w:szCs w:val="21"/>
              </w:rPr>
            </w:pPr>
          </w:p>
        </w:tc>
        <w:tc>
          <w:tcPr>
            <w:tcW w:w="1396" w:type="dxa"/>
            <w:shd w:val="clear" w:color="auto" w:fill="auto"/>
          </w:tcPr>
          <w:p w:rsidR="00EA3F71" w:rsidRPr="00A97486" w:rsidRDefault="00EA3F71" w:rsidP="00EA3F71">
            <w:pPr>
              <w:spacing w:line="360" w:lineRule="auto"/>
              <w:rPr>
                <w:szCs w:val="21"/>
              </w:rPr>
            </w:pPr>
            <w:r w:rsidRPr="00A97486">
              <w:rPr>
                <w:rFonts w:hint="eastAsia"/>
                <w:szCs w:val="21"/>
              </w:rPr>
              <w:t>高压开关</w:t>
            </w:r>
          </w:p>
        </w:tc>
        <w:tc>
          <w:tcPr>
            <w:tcW w:w="7518" w:type="dxa"/>
            <w:gridSpan w:val="3"/>
            <w:shd w:val="clear" w:color="auto" w:fill="auto"/>
          </w:tcPr>
          <w:p w:rsidR="00EA3F71" w:rsidRPr="00A97486" w:rsidRDefault="00EA3F71" w:rsidP="00EA3F71">
            <w:pPr>
              <w:rPr>
                <w:szCs w:val="21"/>
              </w:rPr>
            </w:pPr>
            <w:r w:rsidRPr="00A97486">
              <w:rPr>
                <w:rFonts w:hint="eastAsia"/>
                <w:szCs w:val="21"/>
              </w:rPr>
              <w:t>检查高压开关是否损坏，如果损坏，则进行更换</w:t>
            </w:r>
          </w:p>
        </w:tc>
      </w:tr>
      <w:tr w:rsidR="00EA3F71" w:rsidRPr="00A97486" w:rsidTr="00B24EA9">
        <w:trPr>
          <w:jc w:val="center"/>
        </w:trPr>
        <w:tc>
          <w:tcPr>
            <w:tcW w:w="426" w:type="dxa"/>
            <w:shd w:val="clear" w:color="auto" w:fill="auto"/>
          </w:tcPr>
          <w:p w:rsidR="00EA3F71" w:rsidRPr="00A97486" w:rsidRDefault="00EA3F71" w:rsidP="00DC4603">
            <w:pPr>
              <w:numPr>
                <w:ilvl w:val="0"/>
                <w:numId w:val="77"/>
              </w:numPr>
              <w:spacing w:line="360" w:lineRule="auto"/>
              <w:rPr>
                <w:rFonts w:ascii="宋体" w:hAnsi="宋体"/>
                <w:szCs w:val="21"/>
              </w:rPr>
            </w:pPr>
          </w:p>
        </w:tc>
        <w:tc>
          <w:tcPr>
            <w:tcW w:w="1396" w:type="dxa"/>
            <w:shd w:val="clear" w:color="auto" w:fill="auto"/>
          </w:tcPr>
          <w:p w:rsidR="00EA3F71" w:rsidRPr="00A97486" w:rsidRDefault="00B24EA9" w:rsidP="00EA3F71">
            <w:pPr>
              <w:spacing w:line="360" w:lineRule="auto"/>
              <w:rPr>
                <w:szCs w:val="21"/>
              </w:rPr>
            </w:pPr>
            <w:r w:rsidRPr="00A97486">
              <w:rPr>
                <w:rFonts w:hint="eastAsia"/>
                <w:szCs w:val="21"/>
              </w:rPr>
              <w:t>低压开关</w:t>
            </w:r>
          </w:p>
        </w:tc>
        <w:tc>
          <w:tcPr>
            <w:tcW w:w="7518" w:type="dxa"/>
            <w:gridSpan w:val="3"/>
            <w:shd w:val="clear" w:color="auto" w:fill="auto"/>
          </w:tcPr>
          <w:p w:rsidR="00EA3F71" w:rsidRPr="00A97486" w:rsidRDefault="00B24EA9" w:rsidP="00EA3F71">
            <w:pPr>
              <w:rPr>
                <w:szCs w:val="21"/>
              </w:rPr>
            </w:pPr>
            <w:r w:rsidRPr="00A97486">
              <w:rPr>
                <w:rFonts w:hint="eastAsia"/>
                <w:szCs w:val="21"/>
              </w:rPr>
              <w:t>检查低压开关是否损坏，如果损坏，则进行更换</w:t>
            </w:r>
          </w:p>
        </w:tc>
      </w:tr>
      <w:tr w:rsidR="00EA3F71" w:rsidRPr="00A97486" w:rsidTr="00B24EA9">
        <w:trPr>
          <w:jc w:val="center"/>
        </w:trPr>
        <w:tc>
          <w:tcPr>
            <w:tcW w:w="426" w:type="dxa"/>
            <w:shd w:val="clear" w:color="auto" w:fill="auto"/>
          </w:tcPr>
          <w:p w:rsidR="00EA3F71" w:rsidRPr="00A97486" w:rsidRDefault="00EA3F71" w:rsidP="00DC4603">
            <w:pPr>
              <w:numPr>
                <w:ilvl w:val="0"/>
                <w:numId w:val="77"/>
              </w:numPr>
              <w:spacing w:line="360" w:lineRule="auto"/>
              <w:rPr>
                <w:rFonts w:ascii="宋体" w:hAnsi="宋体"/>
                <w:szCs w:val="21"/>
              </w:rPr>
            </w:pPr>
          </w:p>
        </w:tc>
        <w:tc>
          <w:tcPr>
            <w:tcW w:w="1396" w:type="dxa"/>
            <w:shd w:val="clear" w:color="auto" w:fill="auto"/>
          </w:tcPr>
          <w:p w:rsidR="00EA3F71" w:rsidRPr="00A97486" w:rsidRDefault="00EA3F71" w:rsidP="00EA3F71">
            <w:pPr>
              <w:spacing w:line="360" w:lineRule="auto"/>
              <w:rPr>
                <w:szCs w:val="21"/>
              </w:rPr>
            </w:pPr>
            <w:r w:rsidRPr="00A97486">
              <w:rPr>
                <w:rFonts w:hint="eastAsia"/>
                <w:szCs w:val="21"/>
              </w:rPr>
              <w:t>干燥过滤器</w:t>
            </w:r>
          </w:p>
        </w:tc>
        <w:tc>
          <w:tcPr>
            <w:tcW w:w="7518" w:type="dxa"/>
            <w:gridSpan w:val="3"/>
            <w:shd w:val="clear" w:color="auto" w:fill="auto"/>
          </w:tcPr>
          <w:p w:rsidR="00EA3F71" w:rsidRPr="00A97486" w:rsidRDefault="00EA3F71" w:rsidP="00EA3F71">
            <w:pPr>
              <w:rPr>
                <w:szCs w:val="21"/>
              </w:rPr>
            </w:pPr>
            <w:r w:rsidRPr="00A97486">
              <w:rPr>
                <w:rFonts w:hint="eastAsia"/>
                <w:szCs w:val="21"/>
              </w:rPr>
              <w:t>更换干燥过滤器</w:t>
            </w:r>
          </w:p>
        </w:tc>
      </w:tr>
      <w:tr w:rsidR="00EA3F71" w:rsidRPr="00A97486" w:rsidTr="00B24EA9">
        <w:trPr>
          <w:jc w:val="center"/>
        </w:trPr>
        <w:tc>
          <w:tcPr>
            <w:tcW w:w="426" w:type="dxa"/>
            <w:shd w:val="clear" w:color="auto" w:fill="auto"/>
          </w:tcPr>
          <w:p w:rsidR="00EA3F71" w:rsidRPr="00A97486" w:rsidRDefault="00EA3F71" w:rsidP="00DC4603">
            <w:pPr>
              <w:numPr>
                <w:ilvl w:val="0"/>
                <w:numId w:val="77"/>
              </w:numPr>
              <w:spacing w:line="360" w:lineRule="auto"/>
              <w:rPr>
                <w:rFonts w:ascii="宋体" w:hAnsi="宋体"/>
                <w:szCs w:val="21"/>
              </w:rPr>
            </w:pPr>
          </w:p>
        </w:tc>
        <w:tc>
          <w:tcPr>
            <w:tcW w:w="1396" w:type="dxa"/>
            <w:shd w:val="clear" w:color="auto" w:fill="auto"/>
          </w:tcPr>
          <w:p w:rsidR="00EA3F71" w:rsidRPr="00A97486" w:rsidRDefault="00EA3F71" w:rsidP="00EA3F71">
            <w:pPr>
              <w:spacing w:line="360" w:lineRule="auto"/>
              <w:rPr>
                <w:szCs w:val="21"/>
              </w:rPr>
            </w:pPr>
            <w:r w:rsidRPr="00A97486">
              <w:rPr>
                <w:rFonts w:hint="eastAsia"/>
                <w:szCs w:val="21"/>
              </w:rPr>
              <w:t>视液镜</w:t>
            </w:r>
          </w:p>
        </w:tc>
        <w:tc>
          <w:tcPr>
            <w:tcW w:w="7518" w:type="dxa"/>
            <w:gridSpan w:val="3"/>
            <w:shd w:val="clear" w:color="auto" w:fill="auto"/>
          </w:tcPr>
          <w:p w:rsidR="00EA3F71" w:rsidRPr="00A97486" w:rsidRDefault="00EA3F71" w:rsidP="00EA3F71">
            <w:pPr>
              <w:rPr>
                <w:szCs w:val="21"/>
              </w:rPr>
            </w:pPr>
            <w:r w:rsidRPr="00A97486">
              <w:rPr>
                <w:rFonts w:hint="eastAsia"/>
                <w:szCs w:val="21"/>
              </w:rPr>
              <w:t>检查视液镜，如果损坏，则进行更换</w:t>
            </w:r>
          </w:p>
        </w:tc>
      </w:tr>
      <w:tr w:rsidR="00EA3F71" w:rsidRPr="00A97486" w:rsidTr="00B24EA9">
        <w:trPr>
          <w:jc w:val="center"/>
        </w:trPr>
        <w:tc>
          <w:tcPr>
            <w:tcW w:w="426" w:type="dxa"/>
            <w:shd w:val="clear" w:color="auto" w:fill="auto"/>
          </w:tcPr>
          <w:p w:rsidR="00EA3F71" w:rsidRPr="00A97486" w:rsidRDefault="00EA3F71" w:rsidP="00DC4603">
            <w:pPr>
              <w:numPr>
                <w:ilvl w:val="0"/>
                <w:numId w:val="77"/>
              </w:numPr>
              <w:spacing w:line="360" w:lineRule="auto"/>
              <w:rPr>
                <w:rFonts w:ascii="宋体" w:hAnsi="宋体"/>
                <w:szCs w:val="21"/>
              </w:rPr>
            </w:pPr>
          </w:p>
        </w:tc>
        <w:tc>
          <w:tcPr>
            <w:tcW w:w="1396" w:type="dxa"/>
            <w:shd w:val="clear" w:color="auto" w:fill="auto"/>
            <w:vAlign w:val="center"/>
          </w:tcPr>
          <w:p w:rsidR="00EA3F71" w:rsidRPr="00A97486" w:rsidRDefault="00EA3F71" w:rsidP="00EA3F71">
            <w:pPr>
              <w:rPr>
                <w:szCs w:val="21"/>
              </w:rPr>
            </w:pPr>
            <w:r w:rsidRPr="00A97486">
              <w:rPr>
                <w:szCs w:val="21"/>
              </w:rPr>
              <w:t>减震器</w:t>
            </w:r>
          </w:p>
        </w:tc>
        <w:tc>
          <w:tcPr>
            <w:tcW w:w="7518" w:type="dxa"/>
            <w:gridSpan w:val="3"/>
            <w:shd w:val="clear" w:color="auto" w:fill="auto"/>
          </w:tcPr>
          <w:p w:rsidR="00EA3F71" w:rsidRPr="00A97486" w:rsidRDefault="00EA3F71" w:rsidP="00EA3F71">
            <w:pPr>
              <w:rPr>
                <w:szCs w:val="21"/>
              </w:rPr>
            </w:pPr>
            <w:r w:rsidRPr="00A97486">
              <w:rPr>
                <w:rFonts w:hint="eastAsia"/>
                <w:szCs w:val="21"/>
              </w:rPr>
              <w:t>检查减震器，如果损坏，则进行更换</w:t>
            </w:r>
          </w:p>
        </w:tc>
      </w:tr>
      <w:tr w:rsidR="00EA3F71" w:rsidRPr="00A97486" w:rsidTr="00B24EA9">
        <w:trPr>
          <w:jc w:val="center"/>
        </w:trPr>
        <w:tc>
          <w:tcPr>
            <w:tcW w:w="426" w:type="dxa"/>
            <w:shd w:val="clear" w:color="auto" w:fill="auto"/>
          </w:tcPr>
          <w:p w:rsidR="00EA3F71" w:rsidRPr="00A97486" w:rsidRDefault="00EA3F71" w:rsidP="00DC4603">
            <w:pPr>
              <w:numPr>
                <w:ilvl w:val="0"/>
                <w:numId w:val="77"/>
              </w:numPr>
              <w:spacing w:line="360" w:lineRule="auto"/>
              <w:rPr>
                <w:rFonts w:ascii="宋体" w:hAnsi="宋体"/>
                <w:szCs w:val="21"/>
              </w:rPr>
            </w:pPr>
          </w:p>
        </w:tc>
        <w:tc>
          <w:tcPr>
            <w:tcW w:w="1396" w:type="dxa"/>
            <w:shd w:val="clear" w:color="auto" w:fill="auto"/>
            <w:vAlign w:val="center"/>
          </w:tcPr>
          <w:p w:rsidR="00EA3F71" w:rsidRPr="00A97486" w:rsidRDefault="00EA3F71" w:rsidP="00EA3F71">
            <w:pPr>
              <w:rPr>
                <w:szCs w:val="21"/>
              </w:rPr>
            </w:pPr>
            <w:r w:rsidRPr="00A97486">
              <w:rPr>
                <w:szCs w:val="21"/>
              </w:rPr>
              <w:t>连接器插</w:t>
            </w:r>
            <w:r w:rsidRPr="00A97486">
              <w:rPr>
                <w:rFonts w:hint="eastAsia"/>
                <w:szCs w:val="21"/>
              </w:rPr>
              <w:t>座</w:t>
            </w:r>
          </w:p>
        </w:tc>
        <w:tc>
          <w:tcPr>
            <w:tcW w:w="7518" w:type="dxa"/>
            <w:gridSpan w:val="3"/>
            <w:shd w:val="clear" w:color="auto" w:fill="auto"/>
          </w:tcPr>
          <w:p w:rsidR="00EA3F71" w:rsidRPr="00A97486" w:rsidRDefault="00EA3F71" w:rsidP="00EA3F71">
            <w:pPr>
              <w:rPr>
                <w:szCs w:val="21"/>
              </w:rPr>
            </w:pPr>
            <w:r w:rsidRPr="00A97486">
              <w:rPr>
                <w:rFonts w:hint="eastAsia"/>
                <w:szCs w:val="21"/>
              </w:rPr>
              <w:t>检查连接器插座，如果损坏，则进行更换</w:t>
            </w:r>
          </w:p>
        </w:tc>
      </w:tr>
      <w:tr w:rsidR="00EA3F71" w:rsidRPr="00A97486" w:rsidTr="00B24EA9">
        <w:trPr>
          <w:jc w:val="center"/>
        </w:trPr>
        <w:tc>
          <w:tcPr>
            <w:tcW w:w="426" w:type="dxa"/>
            <w:shd w:val="clear" w:color="auto" w:fill="auto"/>
          </w:tcPr>
          <w:p w:rsidR="00EA3F71" w:rsidRPr="00A97486" w:rsidRDefault="00EA3F71" w:rsidP="00DC4603">
            <w:pPr>
              <w:numPr>
                <w:ilvl w:val="0"/>
                <w:numId w:val="77"/>
              </w:numPr>
              <w:spacing w:line="360" w:lineRule="auto"/>
              <w:rPr>
                <w:rFonts w:ascii="宋体" w:hAnsi="宋体"/>
                <w:szCs w:val="21"/>
              </w:rPr>
            </w:pPr>
          </w:p>
        </w:tc>
        <w:tc>
          <w:tcPr>
            <w:tcW w:w="1396" w:type="dxa"/>
            <w:shd w:val="clear" w:color="auto" w:fill="auto"/>
            <w:vAlign w:val="center"/>
          </w:tcPr>
          <w:p w:rsidR="00EA3F71" w:rsidRPr="00A97486" w:rsidRDefault="00EA3F71" w:rsidP="00EA3F71">
            <w:pPr>
              <w:rPr>
                <w:szCs w:val="21"/>
              </w:rPr>
            </w:pPr>
            <w:r w:rsidRPr="00A97486">
              <w:rPr>
                <w:szCs w:val="21"/>
              </w:rPr>
              <w:t>送风口密封垫</w:t>
            </w:r>
          </w:p>
        </w:tc>
        <w:tc>
          <w:tcPr>
            <w:tcW w:w="7518" w:type="dxa"/>
            <w:gridSpan w:val="3"/>
            <w:shd w:val="clear" w:color="auto" w:fill="auto"/>
          </w:tcPr>
          <w:p w:rsidR="00EA3F71" w:rsidRPr="00A97486" w:rsidRDefault="00EA3F71" w:rsidP="00EA3F71">
            <w:pPr>
              <w:rPr>
                <w:szCs w:val="21"/>
              </w:rPr>
            </w:pPr>
            <w:r w:rsidRPr="00A97486">
              <w:rPr>
                <w:rFonts w:hint="eastAsia"/>
                <w:szCs w:val="21"/>
              </w:rPr>
              <w:t>检查送风口密封垫是否损坏，如果损坏，则更换</w:t>
            </w:r>
          </w:p>
        </w:tc>
      </w:tr>
      <w:tr w:rsidR="00EA3F71" w:rsidRPr="00A97486" w:rsidTr="00B24EA9">
        <w:trPr>
          <w:jc w:val="center"/>
        </w:trPr>
        <w:tc>
          <w:tcPr>
            <w:tcW w:w="426" w:type="dxa"/>
            <w:shd w:val="clear" w:color="auto" w:fill="auto"/>
          </w:tcPr>
          <w:p w:rsidR="00EA3F71" w:rsidRPr="00A97486" w:rsidRDefault="00EA3F71" w:rsidP="00DC4603">
            <w:pPr>
              <w:numPr>
                <w:ilvl w:val="0"/>
                <w:numId w:val="77"/>
              </w:numPr>
              <w:spacing w:line="360" w:lineRule="auto"/>
              <w:rPr>
                <w:rFonts w:ascii="宋体" w:hAnsi="宋体"/>
                <w:szCs w:val="21"/>
              </w:rPr>
            </w:pPr>
          </w:p>
        </w:tc>
        <w:tc>
          <w:tcPr>
            <w:tcW w:w="1396" w:type="dxa"/>
            <w:shd w:val="clear" w:color="auto" w:fill="auto"/>
            <w:vAlign w:val="center"/>
          </w:tcPr>
          <w:p w:rsidR="00EA3F71" w:rsidRPr="00A97486" w:rsidRDefault="00EA3F71" w:rsidP="00EA3F71">
            <w:pPr>
              <w:rPr>
                <w:szCs w:val="21"/>
              </w:rPr>
            </w:pPr>
            <w:r w:rsidRPr="00A97486">
              <w:rPr>
                <w:szCs w:val="21"/>
              </w:rPr>
              <w:t>回风口密封垫</w:t>
            </w:r>
          </w:p>
        </w:tc>
        <w:tc>
          <w:tcPr>
            <w:tcW w:w="7518" w:type="dxa"/>
            <w:gridSpan w:val="3"/>
            <w:shd w:val="clear" w:color="auto" w:fill="auto"/>
          </w:tcPr>
          <w:p w:rsidR="00EA3F71" w:rsidRPr="00A97486" w:rsidRDefault="00EA3F71" w:rsidP="00EA3F71">
            <w:pPr>
              <w:rPr>
                <w:szCs w:val="21"/>
              </w:rPr>
            </w:pPr>
            <w:r w:rsidRPr="00A97486">
              <w:rPr>
                <w:rFonts w:hint="eastAsia"/>
                <w:szCs w:val="21"/>
              </w:rPr>
              <w:t>检查回风口密封垫是否损坏，如果损坏，则更换</w:t>
            </w:r>
          </w:p>
        </w:tc>
      </w:tr>
      <w:tr w:rsidR="00EA3F71" w:rsidRPr="00A97486" w:rsidTr="00B24EA9">
        <w:trPr>
          <w:jc w:val="center"/>
        </w:trPr>
        <w:tc>
          <w:tcPr>
            <w:tcW w:w="426" w:type="dxa"/>
            <w:shd w:val="clear" w:color="auto" w:fill="auto"/>
          </w:tcPr>
          <w:p w:rsidR="00EA3F71" w:rsidRPr="00A97486" w:rsidRDefault="00EA3F71" w:rsidP="00DC4603">
            <w:pPr>
              <w:numPr>
                <w:ilvl w:val="0"/>
                <w:numId w:val="77"/>
              </w:numPr>
              <w:spacing w:line="360" w:lineRule="auto"/>
              <w:rPr>
                <w:rFonts w:ascii="宋体" w:hAnsi="宋体"/>
                <w:szCs w:val="21"/>
              </w:rPr>
            </w:pPr>
          </w:p>
        </w:tc>
        <w:tc>
          <w:tcPr>
            <w:tcW w:w="1396" w:type="dxa"/>
            <w:shd w:val="clear" w:color="auto" w:fill="auto"/>
            <w:vAlign w:val="center"/>
          </w:tcPr>
          <w:p w:rsidR="00EA3F71" w:rsidRPr="00A97486" w:rsidRDefault="00EA3F71" w:rsidP="00EA3F71">
            <w:pPr>
              <w:rPr>
                <w:szCs w:val="21"/>
              </w:rPr>
            </w:pPr>
            <w:r w:rsidRPr="00A97486">
              <w:rPr>
                <w:szCs w:val="21"/>
              </w:rPr>
              <w:t>新风过滤网</w:t>
            </w:r>
          </w:p>
        </w:tc>
        <w:tc>
          <w:tcPr>
            <w:tcW w:w="7518" w:type="dxa"/>
            <w:gridSpan w:val="3"/>
            <w:shd w:val="clear" w:color="auto" w:fill="auto"/>
          </w:tcPr>
          <w:p w:rsidR="00EA3F71" w:rsidRPr="00A97486" w:rsidRDefault="00EA3F71" w:rsidP="00EA3F71">
            <w:pPr>
              <w:rPr>
                <w:szCs w:val="21"/>
              </w:rPr>
            </w:pPr>
            <w:r w:rsidRPr="00A97486">
              <w:rPr>
                <w:rFonts w:hint="eastAsia"/>
                <w:szCs w:val="21"/>
              </w:rPr>
              <w:t>检查新风滤网，如果损坏，则进行更换</w:t>
            </w:r>
          </w:p>
        </w:tc>
      </w:tr>
      <w:tr w:rsidR="00EA3F71" w:rsidRPr="00A97486" w:rsidTr="00B24EA9">
        <w:trPr>
          <w:jc w:val="center"/>
        </w:trPr>
        <w:tc>
          <w:tcPr>
            <w:tcW w:w="426" w:type="dxa"/>
            <w:shd w:val="clear" w:color="auto" w:fill="auto"/>
          </w:tcPr>
          <w:p w:rsidR="00EA3F71" w:rsidRPr="00A97486" w:rsidRDefault="00EA3F71" w:rsidP="00DC4603">
            <w:pPr>
              <w:numPr>
                <w:ilvl w:val="0"/>
                <w:numId w:val="77"/>
              </w:numPr>
              <w:spacing w:line="360" w:lineRule="auto"/>
              <w:rPr>
                <w:rFonts w:ascii="宋体" w:hAnsi="宋体"/>
                <w:szCs w:val="21"/>
              </w:rPr>
            </w:pPr>
          </w:p>
        </w:tc>
        <w:tc>
          <w:tcPr>
            <w:tcW w:w="1396" w:type="dxa"/>
            <w:shd w:val="clear" w:color="auto" w:fill="auto"/>
            <w:vAlign w:val="center"/>
          </w:tcPr>
          <w:p w:rsidR="00EA3F71" w:rsidRPr="00A97486" w:rsidRDefault="00EA3F71" w:rsidP="00EA3F71">
            <w:pPr>
              <w:rPr>
                <w:szCs w:val="21"/>
              </w:rPr>
            </w:pPr>
            <w:r w:rsidRPr="00A97486">
              <w:rPr>
                <w:rFonts w:hint="eastAsia"/>
                <w:szCs w:val="21"/>
              </w:rPr>
              <w:t>混合</w:t>
            </w:r>
            <w:r w:rsidRPr="00A97486">
              <w:rPr>
                <w:szCs w:val="21"/>
              </w:rPr>
              <w:t>风过滤网</w:t>
            </w:r>
          </w:p>
        </w:tc>
        <w:tc>
          <w:tcPr>
            <w:tcW w:w="7518" w:type="dxa"/>
            <w:gridSpan w:val="3"/>
            <w:shd w:val="clear" w:color="auto" w:fill="auto"/>
          </w:tcPr>
          <w:p w:rsidR="00EA3F71" w:rsidRPr="00A97486" w:rsidRDefault="00EA3F71" w:rsidP="00EA3F71">
            <w:pPr>
              <w:rPr>
                <w:szCs w:val="21"/>
              </w:rPr>
            </w:pPr>
            <w:r w:rsidRPr="00A97486">
              <w:rPr>
                <w:rFonts w:hint="eastAsia"/>
                <w:szCs w:val="21"/>
              </w:rPr>
              <w:t>更换混合风滤芯</w:t>
            </w:r>
          </w:p>
        </w:tc>
      </w:tr>
      <w:tr w:rsidR="00EA3F71" w:rsidRPr="00A97486" w:rsidTr="00B24EA9">
        <w:trPr>
          <w:jc w:val="center"/>
        </w:trPr>
        <w:tc>
          <w:tcPr>
            <w:tcW w:w="426" w:type="dxa"/>
            <w:shd w:val="clear" w:color="auto" w:fill="auto"/>
          </w:tcPr>
          <w:p w:rsidR="00EA3F71" w:rsidRPr="00A97486" w:rsidRDefault="00EA3F71" w:rsidP="00DC4603">
            <w:pPr>
              <w:numPr>
                <w:ilvl w:val="0"/>
                <w:numId w:val="77"/>
              </w:numPr>
              <w:spacing w:line="360" w:lineRule="auto"/>
              <w:rPr>
                <w:rFonts w:ascii="宋体" w:hAnsi="宋体"/>
                <w:szCs w:val="21"/>
              </w:rPr>
            </w:pPr>
          </w:p>
        </w:tc>
        <w:tc>
          <w:tcPr>
            <w:tcW w:w="1396" w:type="dxa"/>
            <w:shd w:val="clear" w:color="auto" w:fill="auto"/>
            <w:vAlign w:val="center"/>
          </w:tcPr>
          <w:p w:rsidR="00EA3F71" w:rsidRPr="00A97486" w:rsidRDefault="00EA3F71" w:rsidP="00EA3F71">
            <w:pPr>
              <w:rPr>
                <w:szCs w:val="21"/>
              </w:rPr>
            </w:pPr>
            <w:r w:rsidRPr="00A97486">
              <w:rPr>
                <w:rFonts w:hint="eastAsia"/>
                <w:szCs w:val="21"/>
              </w:rPr>
              <w:t>盖板二级锁</w:t>
            </w:r>
          </w:p>
        </w:tc>
        <w:tc>
          <w:tcPr>
            <w:tcW w:w="7518" w:type="dxa"/>
            <w:gridSpan w:val="3"/>
            <w:shd w:val="clear" w:color="auto" w:fill="auto"/>
          </w:tcPr>
          <w:p w:rsidR="00EA3F71" w:rsidRPr="00A97486" w:rsidRDefault="00EA3F71" w:rsidP="00EA3F71">
            <w:pPr>
              <w:rPr>
                <w:szCs w:val="21"/>
              </w:rPr>
            </w:pPr>
            <w:r w:rsidRPr="00A97486">
              <w:rPr>
                <w:rFonts w:hint="eastAsia"/>
                <w:szCs w:val="21"/>
              </w:rPr>
              <w:t>检查盖板二级锁是否损坏，如果损坏，则进行修理或更换</w:t>
            </w:r>
          </w:p>
        </w:tc>
      </w:tr>
      <w:tr w:rsidR="00EA3F71" w:rsidRPr="00A97486" w:rsidTr="00B24EA9">
        <w:trPr>
          <w:jc w:val="center"/>
        </w:trPr>
        <w:tc>
          <w:tcPr>
            <w:tcW w:w="426" w:type="dxa"/>
            <w:shd w:val="clear" w:color="auto" w:fill="auto"/>
          </w:tcPr>
          <w:p w:rsidR="00EA3F71" w:rsidRPr="00A97486" w:rsidRDefault="00EA3F71" w:rsidP="00DC4603">
            <w:pPr>
              <w:numPr>
                <w:ilvl w:val="0"/>
                <w:numId w:val="77"/>
              </w:numPr>
              <w:spacing w:line="360" w:lineRule="auto"/>
              <w:rPr>
                <w:rFonts w:ascii="宋体" w:hAnsi="宋体"/>
                <w:szCs w:val="21"/>
              </w:rPr>
            </w:pPr>
          </w:p>
        </w:tc>
        <w:tc>
          <w:tcPr>
            <w:tcW w:w="1396" w:type="dxa"/>
            <w:shd w:val="clear" w:color="auto" w:fill="auto"/>
            <w:vAlign w:val="center"/>
          </w:tcPr>
          <w:p w:rsidR="00EA3F71" w:rsidRPr="00A97486" w:rsidRDefault="00EA3F71" w:rsidP="00EA3F71">
            <w:pPr>
              <w:rPr>
                <w:szCs w:val="21"/>
              </w:rPr>
            </w:pPr>
            <w:r w:rsidRPr="00A97486">
              <w:rPr>
                <w:szCs w:val="21"/>
              </w:rPr>
              <w:t>保温棉</w:t>
            </w:r>
          </w:p>
        </w:tc>
        <w:tc>
          <w:tcPr>
            <w:tcW w:w="7518" w:type="dxa"/>
            <w:gridSpan w:val="3"/>
            <w:shd w:val="clear" w:color="auto" w:fill="auto"/>
          </w:tcPr>
          <w:p w:rsidR="00EA3F71" w:rsidRPr="00A97486" w:rsidRDefault="00EA3F71" w:rsidP="00EA3F71">
            <w:pPr>
              <w:rPr>
                <w:szCs w:val="21"/>
              </w:rPr>
            </w:pPr>
            <w:r w:rsidRPr="00A97486">
              <w:rPr>
                <w:rFonts w:hint="eastAsia"/>
                <w:szCs w:val="21"/>
              </w:rPr>
              <w:t>检查是否有破损，如有破损，则进行修补或更换</w:t>
            </w:r>
          </w:p>
        </w:tc>
      </w:tr>
      <w:tr w:rsidR="00EA3F71" w:rsidRPr="00A97486" w:rsidTr="00B24EA9">
        <w:trPr>
          <w:jc w:val="center"/>
        </w:trPr>
        <w:tc>
          <w:tcPr>
            <w:tcW w:w="426" w:type="dxa"/>
            <w:shd w:val="clear" w:color="auto" w:fill="auto"/>
          </w:tcPr>
          <w:p w:rsidR="00EA3F71" w:rsidRPr="00A97486" w:rsidRDefault="00EA3F71" w:rsidP="00DC4603">
            <w:pPr>
              <w:numPr>
                <w:ilvl w:val="0"/>
                <w:numId w:val="77"/>
              </w:numPr>
              <w:spacing w:line="360" w:lineRule="auto"/>
              <w:rPr>
                <w:rFonts w:ascii="宋体" w:hAnsi="宋体"/>
                <w:szCs w:val="21"/>
              </w:rPr>
            </w:pPr>
          </w:p>
        </w:tc>
        <w:tc>
          <w:tcPr>
            <w:tcW w:w="1396" w:type="dxa"/>
            <w:shd w:val="clear" w:color="auto" w:fill="auto"/>
            <w:vAlign w:val="center"/>
          </w:tcPr>
          <w:p w:rsidR="00EA3F71" w:rsidRPr="00A97486" w:rsidRDefault="00EA3F71" w:rsidP="00EA3F71">
            <w:pPr>
              <w:rPr>
                <w:szCs w:val="21"/>
              </w:rPr>
            </w:pPr>
            <w:r w:rsidRPr="00A97486">
              <w:rPr>
                <w:szCs w:val="21"/>
              </w:rPr>
              <w:t>线缆</w:t>
            </w:r>
          </w:p>
        </w:tc>
        <w:tc>
          <w:tcPr>
            <w:tcW w:w="7518" w:type="dxa"/>
            <w:gridSpan w:val="3"/>
            <w:shd w:val="clear" w:color="auto" w:fill="auto"/>
          </w:tcPr>
          <w:p w:rsidR="00EA3F71" w:rsidRPr="00A97486" w:rsidRDefault="00EA3F71" w:rsidP="00EA3F71">
            <w:pPr>
              <w:rPr>
                <w:szCs w:val="21"/>
              </w:rPr>
            </w:pPr>
            <w:r w:rsidRPr="00A97486">
              <w:rPr>
                <w:rFonts w:hint="eastAsia"/>
                <w:szCs w:val="21"/>
              </w:rPr>
              <w:t>检查是否有破损，如有破损，则进行更换</w:t>
            </w:r>
          </w:p>
        </w:tc>
      </w:tr>
      <w:tr w:rsidR="00EA3F71" w:rsidRPr="00A97486" w:rsidTr="00B24EA9">
        <w:trPr>
          <w:jc w:val="center"/>
        </w:trPr>
        <w:tc>
          <w:tcPr>
            <w:tcW w:w="426" w:type="dxa"/>
            <w:shd w:val="clear" w:color="auto" w:fill="auto"/>
          </w:tcPr>
          <w:p w:rsidR="00EA3F71" w:rsidRPr="00A97486" w:rsidRDefault="00EA3F71" w:rsidP="00DC4603">
            <w:pPr>
              <w:numPr>
                <w:ilvl w:val="0"/>
                <w:numId w:val="77"/>
              </w:numPr>
              <w:spacing w:line="360" w:lineRule="auto"/>
              <w:rPr>
                <w:rFonts w:ascii="宋体" w:hAnsi="宋体"/>
                <w:szCs w:val="21"/>
              </w:rPr>
            </w:pPr>
          </w:p>
        </w:tc>
        <w:tc>
          <w:tcPr>
            <w:tcW w:w="1396" w:type="dxa"/>
            <w:shd w:val="clear" w:color="auto" w:fill="auto"/>
            <w:vAlign w:val="center"/>
          </w:tcPr>
          <w:p w:rsidR="00EA3F71" w:rsidRPr="00A97486" w:rsidRDefault="00EA3F71" w:rsidP="00EA3F71">
            <w:pPr>
              <w:rPr>
                <w:szCs w:val="21"/>
              </w:rPr>
            </w:pPr>
            <w:r w:rsidRPr="00A97486">
              <w:rPr>
                <w:szCs w:val="21"/>
              </w:rPr>
              <w:t>锁</w:t>
            </w:r>
          </w:p>
        </w:tc>
        <w:tc>
          <w:tcPr>
            <w:tcW w:w="7518" w:type="dxa"/>
            <w:gridSpan w:val="3"/>
            <w:shd w:val="clear" w:color="auto" w:fill="auto"/>
          </w:tcPr>
          <w:p w:rsidR="00EA3F71" w:rsidRPr="00A97486" w:rsidRDefault="00EA3F71" w:rsidP="00EA3F71">
            <w:pPr>
              <w:rPr>
                <w:szCs w:val="21"/>
              </w:rPr>
            </w:pPr>
            <w:r w:rsidRPr="00A97486">
              <w:rPr>
                <w:rFonts w:hint="eastAsia"/>
                <w:szCs w:val="21"/>
              </w:rPr>
              <w:t>检查锁是否功能完好，如果无法锁紧，则进行修理或更换</w:t>
            </w:r>
          </w:p>
        </w:tc>
      </w:tr>
      <w:tr w:rsidR="00EA3F71" w:rsidRPr="00A97486" w:rsidTr="00B24EA9">
        <w:trPr>
          <w:jc w:val="center"/>
        </w:trPr>
        <w:tc>
          <w:tcPr>
            <w:tcW w:w="426" w:type="dxa"/>
            <w:shd w:val="clear" w:color="auto" w:fill="auto"/>
          </w:tcPr>
          <w:p w:rsidR="00EA3F71" w:rsidRPr="00A97486" w:rsidRDefault="00EA3F71" w:rsidP="00DC4603">
            <w:pPr>
              <w:numPr>
                <w:ilvl w:val="0"/>
                <w:numId w:val="77"/>
              </w:numPr>
              <w:spacing w:line="360" w:lineRule="auto"/>
              <w:rPr>
                <w:rFonts w:ascii="宋体" w:hAnsi="宋体"/>
                <w:szCs w:val="21"/>
              </w:rPr>
            </w:pPr>
          </w:p>
        </w:tc>
        <w:tc>
          <w:tcPr>
            <w:tcW w:w="1396" w:type="dxa"/>
            <w:shd w:val="clear" w:color="auto" w:fill="auto"/>
            <w:vAlign w:val="center"/>
          </w:tcPr>
          <w:p w:rsidR="00EA3F71" w:rsidRPr="00A97486" w:rsidRDefault="00EA3F71" w:rsidP="00EA3F71">
            <w:pPr>
              <w:rPr>
                <w:szCs w:val="21"/>
              </w:rPr>
            </w:pPr>
            <w:r w:rsidRPr="00A97486">
              <w:rPr>
                <w:rFonts w:hint="eastAsia"/>
                <w:szCs w:val="21"/>
              </w:rPr>
              <w:t>DC</w:t>
            </w:r>
            <w:r w:rsidRPr="00A97486">
              <w:rPr>
                <w:szCs w:val="21"/>
              </w:rPr>
              <w:t>24</w:t>
            </w:r>
            <w:r w:rsidRPr="00A97486">
              <w:rPr>
                <w:rFonts w:hint="eastAsia"/>
                <w:szCs w:val="21"/>
              </w:rPr>
              <w:t>V</w:t>
            </w:r>
            <w:r w:rsidRPr="00A97486">
              <w:rPr>
                <w:rFonts w:hint="eastAsia"/>
                <w:szCs w:val="21"/>
              </w:rPr>
              <w:t>电源</w:t>
            </w:r>
          </w:p>
        </w:tc>
        <w:tc>
          <w:tcPr>
            <w:tcW w:w="7518" w:type="dxa"/>
            <w:gridSpan w:val="3"/>
            <w:shd w:val="clear" w:color="auto" w:fill="auto"/>
          </w:tcPr>
          <w:p w:rsidR="00EA3F71" w:rsidRPr="00A97486" w:rsidRDefault="00EA3F71" w:rsidP="00EA3F71">
            <w:pPr>
              <w:rPr>
                <w:szCs w:val="21"/>
              </w:rPr>
            </w:pPr>
            <w:r w:rsidRPr="00A97486">
              <w:rPr>
                <w:rFonts w:hint="eastAsia"/>
                <w:szCs w:val="21"/>
              </w:rPr>
              <w:t>检查电源模块，如有问题，则进行修理或更换</w:t>
            </w:r>
          </w:p>
        </w:tc>
      </w:tr>
      <w:tr w:rsidR="00EA3F71" w:rsidRPr="00A97486" w:rsidTr="00B24EA9">
        <w:trPr>
          <w:jc w:val="center"/>
        </w:trPr>
        <w:tc>
          <w:tcPr>
            <w:tcW w:w="426" w:type="dxa"/>
            <w:shd w:val="clear" w:color="auto" w:fill="auto"/>
          </w:tcPr>
          <w:p w:rsidR="00EA3F71" w:rsidRPr="00A97486" w:rsidRDefault="00EA3F71" w:rsidP="00DC4603">
            <w:pPr>
              <w:numPr>
                <w:ilvl w:val="0"/>
                <w:numId w:val="77"/>
              </w:numPr>
              <w:spacing w:line="360" w:lineRule="auto"/>
              <w:rPr>
                <w:rFonts w:ascii="宋体" w:hAnsi="宋体"/>
                <w:szCs w:val="21"/>
              </w:rPr>
            </w:pPr>
          </w:p>
        </w:tc>
        <w:tc>
          <w:tcPr>
            <w:tcW w:w="1396" w:type="dxa"/>
            <w:shd w:val="clear" w:color="auto" w:fill="auto"/>
            <w:vAlign w:val="center"/>
          </w:tcPr>
          <w:p w:rsidR="00EA3F71" w:rsidRPr="00A97486" w:rsidRDefault="00EA3F71" w:rsidP="00EA3F71">
            <w:pPr>
              <w:rPr>
                <w:szCs w:val="21"/>
              </w:rPr>
            </w:pPr>
            <w:r w:rsidRPr="00A97486">
              <w:rPr>
                <w:rFonts w:hint="eastAsia"/>
                <w:szCs w:val="21"/>
              </w:rPr>
              <w:t>电加热器</w:t>
            </w:r>
          </w:p>
        </w:tc>
        <w:tc>
          <w:tcPr>
            <w:tcW w:w="7518" w:type="dxa"/>
            <w:gridSpan w:val="3"/>
            <w:shd w:val="clear" w:color="auto" w:fill="auto"/>
          </w:tcPr>
          <w:p w:rsidR="00EA3F71" w:rsidRPr="00A97486" w:rsidRDefault="00EA3F71" w:rsidP="00EA3F71">
            <w:pPr>
              <w:rPr>
                <w:szCs w:val="21"/>
              </w:rPr>
            </w:pPr>
            <w:r w:rsidRPr="00A97486">
              <w:rPr>
                <w:rFonts w:hint="eastAsia"/>
                <w:szCs w:val="21"/>
              </w:rPr>
              <w:t>检查电加热器，如有问题，则进行修理或更换</w:t>
            </w:r>
          </w:p>
        </w:tc>
      </w:tr>
    </w:tbl>
    <w:p w:rsidR="00EA3F71" w:rsidRPr="00A97486" w:rsidRDefault="00EA3F71" w:rsidP="00EA3F71">
      <w:pPr>
        <w:spacing w:line="360" w:lineRule="auto"/>
        <w:jc w:val="center"/>
        <w:rPr>
          <w:b/>
          <w:sz w:val="24"/>
        </w:rPr>
      </w:pPr>
      <w:r w:rsidRPr="00A97486">
        <w:rPr>
          <w:rFonts w:hint="eastAsia"/>
          <w:b/>
          <w:sz w:val="24"/>
        </w:rPr>
        <w:t>大修具体内容</w:t>
      </w:r>
    </w:p>
    <w:tbl>
      <w:tblPr>
        <w:tblW w:w="93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14"/>
        <w:gridCol w:w="2166"/>
        <w:gridCol w:w="6442"/>
      </w:tblGrid>
      <w:tr w:rsidR="00EA3F71" w:rsidRPr="00A97486" w:rsidTr="00EA3F71">
        <w:trPr>
          <w:jc w:val="center"/>
        </w:trPr>
        <w:tc>
          <w:tcPr>
            <w:tcW w:w="714" w:type="dxa"/>
            <w:shd w:val="clear" w:color="auto" w:fill="auto"/>
          </w:tcPr>
          <w:p w:rsidR="00EA3F71" w:rsidRPr="00A97486" w:rsidRDefault="00EA3F71" w:rsidP="00EA3F71">
            <w:r w:rsidRPr="00A97486">
              <w:rPr>
                <w:rFonts w:hint="eastAsia"/>
              </w:rPr>
              <w:t>序号</w:t>
            </w:r>
          </w:p>
        </w:tc>
        <w:tc>
          <w:tcPr>
            <w:tcW w:w="2166" w:type="dxa"/>
            <w:shd w:val="clear" w:color="auto" w:fill="auto"/>
          </w:tcPr>
          <w:p w:rsidR="00EA3F71" w:rsidRPr="00A97486" w:rsidRDefault="00EA3F71" w:rsidP="00EA3F71">
            <w:r w:rsidRPr="00A97486">
              <w:rPr>
                <w:rFonts w:hint="eastAsia"/>
              </w:rPr>
              <w:t>检查内容</w:t>
            </w:r>
          </w:p>
        </w:tc>
        <w:tc>
          <w:tcPr>
            <w:tcW w:w="6442" w:type="dxa"/>
            <w:shd w:val="clear" w:color="auto" w:fill="auto"/>
          </w:tcPr>
          <w:p w:rsidR="00EA3F71" w:rsidRPr="00A97486" w:rsidRDefault="00EA3F71" w:rsidP="00EA3F71">
            <w:r w:rsidRPr="00A97486">
              <w:rPr>
                <w:rFonts w:hint="eastAsia"/>
              </w:rPr>
              <w:t>步骤</w:t>
            </w:r>
          </w:p>
        </w:tc>
      </w:tr>
      <w:tr w:rsidR="00EA3F71" w:rsidRPr="00A97486" w:rsidTr="00EA3F71">
        <w:trPr>
          <w:jc w:val="center"/>
        </w:trPr>
        <w:tc>
          <w:tcPr>
            <w:tcW w:w="714" w:type="dxa"/>
            <w:shd w:val="clear" w:color="auto" w:fill="auto"/>
          </w:tcPr>
          <w:p w:rsidR="00EA3F71" w:rsidRPr="00A97486" w:rsidRDefault="00EA3F71" w:rsidP="00DC4603">
            <w:pPr>
              <w:numPr>
                <w:ilvl w:val="0"/>
                <w:numId w:val="76"/>
              </w:numPr>
              <w:spacing w:line="360" w:lineRule="auto"/>
              <w:rPr>
                <w:rFonts w:ascii="宋体" w:hAnsi="宋体"/>
                <w:szCs w:val="21"/>
              </w:rPr>
            </w:pPr>
          </w:p>
        </w:tc>
        <w:tc>
          <w:tcPr>
            <w:tcW w:w="2166" w:type="dxa"/>
            <w:shd w:val="clear" w:color="auto" w:fill="auto"/>
          </w:tcPr>
          <w:p w:rsidR="00EA3F71" w:rsidRPr="00A97486" w:rsidRDefault="00EA3F71" w:rsidP="00EA3F71">
            <w:pPr>
              <w:spacing w:line="360" w:lineRule="auto"/>
              <w:rPr>
                <w:szCs w:val="21"/>
              </w:rPr>
            </w:pPr>
            <w:r w:rsidRPr="00A97486">
              <w:rPr>
                <w:rFonts w:hint="eastAsia"/>
                <w:szCs w:val="21"/>
              </w:rPr>
              <w:t>清洗室内换热</w:t>
            </w:r>
            <w:r w:rsidRPr="00A97486">
              <w:rPr>
                <w:szCs w:val="21"/>
              </w:rPr>
              <w:t>器</w:t>
            </w:r>
          </w:p>
          <w:p w:rsidR="00EA3F71" w:rsidRPr="00A97486" w:rsidRDefault="00EA3F71" w:rsidP="00EA3F71">
            <w:pPr>
              <w:rPr>
                <w:szCs w:val="21"/>
              </w:rPr>
            </w:pPr>
          </w:p>
        </w:tc>
        <w:tc>
          <w:tcPr>
            <w:tcW w:w="6442" w:type="dxa"/>
            <w:shd w:val="clear" w:color="auto" w:fill="auto"/>
          </w:tcPr>
          <w:p w:rsidR="00EA3F71" w:rsidRPr="00A97486" w:rsidRDefault="00EA3F71" w:rsidP="00EA3F71">
            <w:pPr>
              <w:spacing w:line="360" w:lineRule="exact"/>
              <w:rPr>
                <w:szCs w:val="21"/>
              </w:rPr>
            </w:pPr>
            <w:r w:rsidRPr="00A97486">
              <w:rPr>
                <w:szCs w:val="21"/>
              </w:rPr>
              <w:t>1</w:t>
            </w:r>
            <w:r w:rsidRPr="00A97486">
              <w:rPr>
                <w:rFonts w:hint="eastAsia"/>
                <w:szCs w:val="21"/>
              </w:rPr>
              <w:t>、把压缩空气按运转时的蒸发器进风气流反方向吹入肋片间隙或从赃物附着多的一侧用吸尘器进行吸尘。</w:t>
            </w:r>
          </w:p>
          <w:p w:rsidR="00EA3F71" w:rsidRPr="00A97486" w:rsidRDefault="00EA3F71" w:rsidP="00EA3F71">
            <w:pPr>
              <w:spacing w:line="360" w:lineRule="exact"/>
              <w:rPr>
                <w:szCs w:val="21"/>
              </w:rPr>
            </w:pPr>
            <w:r w:rsidRPr="00A97486">
              <w:rPr>
                <w:szCs w:val="21"/>
              </w:rPr>
              <w:t>2</w:t>
            </w:r>
            <w:r w:rsidRPr="00A97486">
              <w:rPr>
                <w:rFonts w:hint="eastAsia"/>
                <w:szCs w:val="21"/>
              </w:rPr>
              <w:t>、特别脏时</w:t>
            </w:r>
            <w:r w:rsidRPr="00A97486">
              <w:rPr>
                <w:szCs w:val="21"/>
              </w:rPr>
              <w:t>,</w:t>
            </w:r>
            <w:r w:rsidRPr="00A97486">
              <w:rPr>
                <w:rFonts w:hint="eastAsia"/>
                <w:szCs w:val="21"/>
              </w:rPr>
              <w:t>用溶化的洗涤剂（</w:t>
            </w:r>
            <w:r w:rsidRPr="00A97486">
              <w:rPr>
                <w:rFonts w:hint="eastAsia"/>
                <w:szCs w:val="21"/>
              </w:rPr>
              <w:t>PH</w:t>
            </w:r>
            <w:r w:rsidRPr="00A97486">
              <w:rPr>
                <w:szCs w:val="21"/>
              </w:rPr>
              <w:t>6</w:t>
            </w:r>
            <w:r w:rsidRPr="00A97486">
              <w:rPr>
                <w:rFonts w:hint="eastAsia"/>
                <w:szCs w:val="21"/>
              </w:rPr>
              <w:t>~</w:t>
            </w:r>
            <w:r w:rsidRPr="00A97486">
              <w:rPr>
                <w:szCs w:val="21"/>
              </w:rPr>
              <w:t>8</w:t>
            </w:r>
            <w:r w:rsidRPr="00A97486">
              <w:rPr>
                <w:rFonts w:hint="eastAsia"/>
                <w:szCs w:val="21"/>
              </w:rPr>
              <w:t>）温水进行清洗。</w:t>
            </w:r>
          </w:p>
          <w:p w:rsidR="00EA3F71" w:rsidRPr="00A97486" w:rsidRDefault="00EA3F71" w:rsidP="00EA3F71">
            <w:pPr>
              <w:spacing w:line="360" w:lineRule="exact"/>
              <w:rPr>
                <w:b/>
                <w:szCs w:val="21"/>
              </w:rPr>
            </w:pPr>
            <w:r w:rsidRPr="00A97486">
              <w:rPr>
                <w:rFonts w:hint="eastAsia"/>
                <w:b/>
                <w:szCs w:val="21"/>
              </w:rPr>
              <w:t>特别注意：</w:t>
            </w:r>
          </w:p>
          <w:p w:rsidR="00EA3F71" w:rsidRPr="00A97486" w:rsidRDefault="00EA3F71" w:rsidP="00DC4603">
            <w:pPr>
              <w:widowControl/>
              <w:numPr>
                <w:ilvl w:val="0"/>
                <w:numId w:val="71"/>
              </w:numPr>
              <w:spacing w:line="360" w:lineRule="exact"/>
              <w:jc w:val="left"/>
              <w:rPr>
                <w:b/>
                <w:szCs w:val="21"/>
              </w:rPr>
            </w:pPr>
            <w:r w:rsidRPr="00A97486">
              <w:rPr>
                <w:rFonts w:hint="eastAsia"/>
                <w:b/>
                <w:szCs w:val="21"/>
              </w:rPr>
              <w:t>打开室内腔盖板前，需将盖板上面及边缘的灰尘及水擦拭干净，防止水或灰尘落入到电器腔中。</w:t>
            </w:r>
            <w:r w:rsidRPr="00A97486">
              <w:rPr>
                <w:b/>
                <w:szCs w:val="21"/>
              </w:rPr>
              <w:t xml:space="preserve"> </w:t>
            </w:r>
          </w:p>
          <w:p w:rsidR="00EA3F71" w:rsidRPr="00A97486" w:rsidRDefault="00EA3F71" w:rsidP="00DC4603">
            <w:pPr>
              <w:widowControl/>
              <w:numPr>
                <w:ilvl w:val="0"/>
                <w:numId w:val="71"/>
              </w:numPr>
              <w:spacing w:line="360" w:lineRule="exact"/>
              <w:jc w:val="left"/>
              <w:rPr>
                <w:b/>
                <w:szCs w:val="21"/>
              </w:rPr>
            </w:pPr>
            <w:r w:rsidRPr="00A97486">
              <w:rPr>
                <w:rFonts w:hint="eastAsia"/>
                <w:b/>
                <w:szCs w:val="21"/>
              </w:rPr>
              <w:lastRenderedPageBreak/>
              <w:t>冲洗时，用挡板将电器腔挡住，避免有水落入电器腔内</w:t>
            </w:r>
          </w:p>
        </w:tc>
      </w:tr>
      <w:tr w:rsidR="00EA3F71" w:rsidRPr="00A97486" w:rsidTr="00EA3F71">
        <w:trPr>
          <w:jc w:val="center"/>
        </w:trPr>
        <w:tc>
          <w:tcPr>
            <w:tcW w:w="714" w:type="dxa"/>
            <w:shd w:val="clear" w:color="auto" w:fill="auto"/>
          </w:tcPr>
          <w:p w:rsidR="00EA3F71" w:rsidRPr="00A97486" w:rsidRDefault="00EA3F71" w:rsidP="00DC4603">
            <w:pPr>
              <w:numPr>
                <w:ilvl w:val="0"/>
                <w:numId w:val="76"/>
              </w:numPr>
              <w:spacing w:line="360" w:lineRule="auto"/>
              <w:rPr>
                <w:rFonts w:ascii="宋体" w:hAnsi="宋体"/>
                <w:szCs w:val="21"/>
              </w:rPr>
            </w:pPr>
          </w:p>
        </w:tc>
        <w:tc>
          <w:tcPr>
            <w:tcW w:w="2166" w:type="dxa"/>
            <w:shd w:val="clear" w:color="auto" w:fill="auto"/>
          </w:tcPr>
          <w:p w:rsidR="00EA3F71" w:rsidRPr="00A97486" w:rsidRDefault="00EA3F71" w:rsidP="00EA3F71">
            <w:pPr>
              <w:spacing w:line="360" w:lineRule="auto"/>
              <w:rPr>
                <w:szCs w:val="21"/>
              </w:rPr>
            </w:pPr>
            <w:r w:rsidRPr="00A97486">
              <w:rPr>
                <w:rFonts w:hint="eastAsia"/>
                <w:szCs w:val="21"/>
              </w:rPr>
              <w:t>清洗室外换热</w:t>
            </w:r>
            <w:r w:rsidRPr="00A97486">
              <w:rPr>
                <w:szCs w:val="21"/>
              </w:rPr>
              <w:t>器</w:t>
            </w:r>
          </w:p>
        </w:tc>
        <w:tc>
          <w:tcPr>
            <w:tcW w:w="6442" w:type="dxa"/>
            <w:shd w:val="clear" w:color="auto" w:fill="auto"/>
          </w:tcPr>
          <w:p w:rsidR="00EA3F71" w:rsidRPr="00A97486" w:rsidRDefault="00EA3F71" w:rsidP="00EA3F71">
            <w:pPr>
              <w:rPr>
                <w:szCs w:val="21"/>
              </w:rPr>
            </w:pPr>
            <w:r w:rsidRPr="00A97486">
              <w:rPr>
                <w:szCs w:val="21"/>
              </w:rPr>
              <w:t>1</w:t>
            </w:r>
            <w:r w:rsidRPr="00A97486">
              <w:rPr>
                <w:rFonts w:hint="eastAsia"/>
                <w:szCs w:val="21"/>
              </w:rPr>
              <w:t>、把压缩空气按运转时的</w:t>
            </w:r>
            <w:r w:rsidRPr="00A97486">
              <w:rPr>
                <w:szCs w:val="21"/>
              </w:rPr>
              <w:t>冷凝</w:t>
            </w:r>
            <w:r w:rsidRPr="00A97486">
              <w:rPr>
                <w:rFonts w:hint="eastAsia"/>
                <w:szCs w:val="21"/>
              </w:rPr>
              <w:t>器进风气流反方向吹入肋片间隙或从赃物附着多的一侧用吸尘器进行吸尘。</w:t>
            </w:r>
          </w:p>
          <w:p w:rsidR="00EA3F71" w:rsidRPr="00A97486" w:rsidRDefault="00EA3F71" w:rsidP="00EA3F71">
            <w:pPr>
              <w:rPr>
                <w:szCs w:val="21"/>
              </w:rPr>
            </w:pPr>
            <w:r w:rsidRPr="00A97486">
              <w:rPr>
                <w:szCs w:val="21"/>
              </w:rPr>
              <w:t>2</w:t>
            </w:r>
            <w:r w:rsidRPr="00A97486">
              <w:rPr>
                <w:rFonts w:hint="eastAsia"/>
                <w:szCs w:val="21"/>
              </w:rPr>
              <w:t>、特别脏时</w:t>
            </w:r>
            <w:r w:rsidRPr="00A97486">
              <w:rPr>
                <w:szCs w:val="21"/>
              </w:rPr>
              <w:t>,</w:t>
            </w:r>
            <w:r w:rsidRPr="00A97486">
              <w:rPr>
                <w:rFonts w:hint="eastAsia"/>
                <w:szCs w:val="21"/>
              </w:rPr>
              <w:t>用溶化的洗涤剂（</w:t>
            </w:r>
            <w:r w:rsidRPr="00A97486">
              <w:rPr>
                <w:rFonts w:hint="eastAsia"/>
                <w:szCs w:val="21"/>
              </w:rPr>
              <w:t>PH</w:t>
            </w:r>
            <w:r w:rsidRPr="00A97486">
              <w:rPr>
                <w:szCs w:val="21"/>
              </w:rPr>
              <w:t>6</w:t>
            </w:r>
            <w:r w:rsidRPr="00A97486">
              <w:rPr>
                <w:rFonts w:hint="eastAsia"/>
                <w:szCs w:val="21"/>
              </w:rPr>
              <w:t>~</w:t>
            </w:r>
            <w:r w:rsidRPr="00A97486">
              <w:rPr>
                <w:szCs w:val="21"/>
              </w:rPr>
              <w:t>8</w:t>
            </w:r>
            <w:r w:rsidRPr="00A97486">
              <w:rPr>
                <w:rFonts w:hint="eastAsia"/>
                <w:szCs w:val="21"/>
              </w:rPr>
              <w:t>）温水进行清洗。</w:t>
            </w:r>
          </w:p>
        </w:tc>
      </w:tr>
      <w:tr w:rsidR="00EA3F71" w:rsidRPr="00A97486" w:rsidTr="00EA3F71">
        <w:trPr>
          <w:jc w:val="center"/>
        </w:trPr>
        <w:tc>
          <w:tcPr>
            <w:tcW w:w="714" w:type="dxa"/>
            <w:shd w:val="clear" w:color="auto" w:fill="auto"/>
          </w:tcPr>
          <w:p w:rsidR="00EA3F71" w:rsidRPr="00A97486" w:rsidRDefault="00EA3F71" w:rsidP="00DC4603">
            <w:pPr>
              <w:numPr>
                <w:ilvl w:val="0"/>
                <w:numId w:val="76"/>
              </w:numPr>
              <w:spacing w:line="360" w:lineRule="auto"/>
              <w:rPr>
                <w:rFonts w:ascii="宋体" w:hAnsi="宋体"/>
                <w:szCs w:val="21"/>
              </w:rPr>
            </w:pPr>
          </w:p>
        </w:tc>
        <w:tc>
          <w:tcPr>
            <w:tcW w:w="2166" w:type="dxa"/>
            <w:shd w:val="clear" w:color="auto" w:fill="auto"/>
          </w:tcPr>
          <w:p w:rsidR="00EA3F71" w:rsidRPr="00A97486" w:rsidRDefault="00EA3F71" w:rsidP="00EA3F71">
            <w:pPr>
              <w:spacing w:line="360" w:lineRule="auto"/>
              <w:rPr>
                <w:szCs w:val="21"/>
              </w:rPr>
            </w:pPr>
            <w:r w:rsidRPr="00A97486">
              <w:rPr>
                <w:rFonts w:hint="eastAsia"/>
                <w:szCs w:val="21"/>
              </w:rPr>
              <w:t>制冷系统</w:t>
            </w:r>
          </w:p>
        </w:tc>
        <w:tc>
          <w:tcPr>
            <w:tcW w:w="6442" w:type="dxa"/>
            <w:shd w:val="clear" w:color="auto" w:fill="auto"/>
          </w:tcPr>
          <w:p w:rsidR="00EA3F71" w:rsidRPr="00A97486" w:rsidRDefault="00EA3F71" w:rsidP="00EA3F71">
            <w:pPr>
              <w:rPr>
                <w:szCs w:val="21"/>
              </w:rPr>
            </w:pPr>
            <w:r w:rsidRPr="00A97486">
              <w:rPr>
                <w:rFonts w:hint="eastAsia"/>
                <w:szCs w:val="21"/>
              </w:rPr>
              <w:t>使用电子检漏仪，对系统进行检漏，如发现漏点，则根据实际情况处理。</w:t>
            </w:r>
          </w:p>
          <w:p w:rsidR="00EA3F71" w:rsidRPr="00A97486" w:rsidRDefault="00EA3F71" w:rsidP="00EA3F71">
            <w:pPr>
              <w:rPr>
                <w:szCs w:val="21"/>
              </w:rPr>
            </w:pPr>
            <w:r w:rsidRPr="00A97486">
              <w:rPr>
                <w:rFonts w:hint="eastAsia"/>
                <w:szCs w:val="21"/>
              </w:rPr>
              <w:t>铜管泄露：对铜管进行补焊</w:t>
            </w:r>
          </w:p>
          <w:p w:rsidR="00EA3F71" w:rsidRPr="00A97486" w:rsidRDefault="00EA3F71" w:rsidP="00EA3F71">
            <w:pPr>
              <w:rPr>
                <w:szCs w:val="21"/>
              </w:rPr>
            </w:pPr>
            <w:r w:rsidRPr="00A97486">
              <w:rPr>
                <w:rFonts w:hint="eastAsia"/>
                <w:szCs w:val="21"/>
              </w:rPr>
              <w:t>部件泄露：对部件进行修理或更换</w:t>
            </w:r>
          </w:p>
        </w:tc>
      </w:tr>
      <w:tr w:rsidR="00EA3F71" w:rsidRPr="00A97486" w:rsidTr="00EA3F71">
        <w:trPr>
          <w:jc w:val="center"/>
        </w:trPr>
        <w:tc>
          <w:tcPr>
            <w:tcW w:w="714" w:type="dxa"/>
            <w:shd w:val="clear" w:color="auto" w:fill="auto"/>
          </w:tcPr>
          <w:p w:rsidR="00EA3F71" w:rsidRPr="00A97486" w:rsidRDefault="00EA3F71" w:rsidP="00DC4603">
            <w:pPr>
              <w:numPr>
                <w:ilvl w:val="0"/>
                <w:numId w:val="76"/>
              </w:numPr>
              <w:spacing w:line="360" w:lineRule="auto"/>
              <w:rPr>
                <w:rFonts w:ascii="宋体" w:hAnsi="宋体"/>
                <w:szCs w:val="21"/>
              </w:rPr>
            </w:pPr>
          </w:p>
        </w:tc>
        <w:tc>
          <w:tcPr>
            <w:tcW w:w="2166" w:type="dxa"/>
            <w:shd w:val="clear" w:color="auto" w:fill="auto"/>
          </w:tcPr>
          <w:p w:rsidR="00EA3F71" w:rsidRPr="00A97486" w:rsidRDefault="00EA3F71" w:rsidP="00EA3F71">
            <w:pPr>
              <w:spacing w:line="360" w:lineRule="auto"/>
              <w:rPr>
                <w:szCs w:val="21"/>
              </w:rPr>
            </w:pPr>
            <w:r w:rsidRPr="00A97486">
              <w:rPr>
                <w:rFonts w:hint="eastAsia"/>
                <w:szCs w:val="21"/>
              </w:rPr>
              <w:t>压缩机</w:t>
            </w:r>
          </w:p>
        </w:tc>
        <w:tc>
          <w:tcPr>
            <w:tcW w:w="6442" w:type="dxa"/>
            <w:shd w:val="clear" w:color="auto" w:fill="auto"/>
          </w:tcPr>
          <w:p w:rsidR="00EA3F71" w:rsidRPr="00A97486" w:rsidRDefault="00EA3F71" w:rsidP="00EA3F71">
            <w:pPr>
              <w:rPr>
                <w:szCs w:val="21"/>
              </w:rPr>
            </w:pPr>
            <w:r w:rsidRPr="00A97486">
              <w:rPr>
                <w:rFonts w:hint="eastAsia"/>
                <w:szCs w:val="21"/>
              </w:rPr>
              <w:t>检查压缩机，如有问题，进行修理或更换</w:t>
            </w:r>
          </w:p>
        </w:tc>
      </w:tr>
      <w:tr w:rsidR="00EA3F71" w:rsidRPr="00A97486" w:rsidTr="00EA3F71">
        <w:trPr>
          <w:jc w:val="center"/>
        </w:trPr>
        <w:tc>
          <w:tcPr>
            <w:tcW w:w="714" w:type="dxa"/>
            <w:shd w:val="clear" w:color="auto" w:fill="auto"/>
          </w:tcPr>
          <w:p w:rsidR="00EA3F71" w:rsidRPr="00A97486" w:rsidRDefault="00EA3F71" w:rsidP="00DC4603">
            <w:pPr>
              <w:numPr>
                <w:ilvl w:val="0"/>
                <w:numId w:val="76"/>
              </w:numPr>
              <w:spacing w:line="360" w:lineRule="auto"/>
              <w:rPr>
                <w:rFonts w:ascii="宋体" w:hAnsi="宋体"/>
                <w:szCs w:val="21"/>
              </w:rPr>
            </w:pPr>
          </w:p>
        </w:tc>
        <w:tc>
          <w:tcPr>
            <w:tcW w:w="2166" w:type="dxa"/>
            <w:shd w:val="clear" w:color="auto" w:fill="auto"/>
          </w:tcPr>
          <w:p w:rsidR="00EA3F71" w:rsidRPr="00A97486" w:rsidRDefault="00EA3F71" w:rsidP="00EA3F71">
            <w:pPr>
              <w:spacing w:line="360" w:lineRule="auto"/>
              <w:rPr>
                <w:szCs w:val="21"/>
              </w:rPr>
            </w:pPr>
            <w:r w:rsidRPr="00A97486">
              <w:rPr>
                <w:rFonts w:hint="eastAsia"/>
                <w:szCs w:val="21"/>
              </w:rPr>
              <w:t>通风机</w:t>
            </w:r>
          </w:p>
        </w:tc>
        <w:tc>
          <w:tcPr>
            <w:tcW w:w="6442" w:type="dxa"/>
            <w:shd w:val="clear" w:color="auto" w:fill="auto"/>
          </w:tcPr>
          <w:p w:rsidR="00EA3F71" w:rsidRPr="00A97486" w:rsidRDefault="00EA3F71" w:rsidP="00EA3F71">
            <w:pPr>
              <w:rPr>
                <w:szCs w:val="21"/>
              </w:rPr>
            </w:pPr>
            <w:r w:rsidRPr="00A97486">
              <w:rPr>
                <w:rFonts w:hint="eastAsia"/>
                <w:szCs w:val="21"/>
              </w:rPr>
              <w:t>检查通风机，更换风机轴承</w:t>
            </w:r>
          </w:p>
        </w:tc>
      </w:tr>
      <w:tr w:rsidR="00EA3F71" w:rsidRPr="00A97486" w:rsidTr="00EA3F71">
        <w:trPr>
          <w:jc w:val="center"/>
        </w:trPr>
        <w:tc>
          <w:tcPr>
            <w:tcW w:w="714" w:type="dxa"/>
            <w:shd w:val="clear" w:color="auto" w:fill="auto"/>
          </w:tcPr>
          <w:p w:rsidR="00EA3F71" w:rsidRPr="00A97486" w:rsidRDefault="00EA3F71" w:rsidP="00DC4603">
            <w:pPr>
              <w:numPr>
                <w:ilvl w:val="0"/>
                <w:numId w:val="76"/>
              </w:numPr>
              <w:spacing w:line="360" w:lineRule="auto"/>
              <w:rPr>
                <w:rFonts w:ascii="宋体" w:hAnsi="宋体"/>
                <w:szCs w:val="21"/>
              </w:rPr>
            </w:pPr>
          </w:p>
        </w:tc>
        <w:tc>
          <w:tcPr>
            <w:tcW w:w="2166" w:type="dxa"/>
            <w:shd w:val="clear" w:color="auto" w:fill="auto"/>
          </w:tcPr>
          <w:p w:rsidR="00EA3F71" w:rsidRPr="00A97486" w:rsidRDefault="00EA3F71" w:rsidP="00EA3F71">
            <w:pPr>
              <w:spacing w:line="360" w:lineRule="auto"/>
              <w:rPr>
                <w:szCs w:val="21"/>
              </w:rPr>
            </w:pPr>
            <w:r w:rsidRPr="00A97486">
              <w:rPr>
                <w:rFonts w:hint="eastAsia"/>
                <w:szCs w:val="21"/>
              </w:rPr>
              <w:t>轴流风机</w:t>
            </w:r>
          </w:p>
        </w:tc>
        <w:tc>
          <w:tcPr>
            <w:tcW w:w="6442" w:type="dxa"/>
            <w:shd w:val="clear" w:color="auto" w:fill="auto"/>
          </w:tcPr>
          <w:p w:rsidR="00EA3F71" w:rsidRPr="00A97486" w:rsidRDefault="00EA3F71" w:rsidP="00EA3F71">
            <w:pPr>
              <w:rPr>
                <w:szCs w:val="21"/>
              </w:rPr>
            </w:pPr>
            <w:r w:rsidRPr="00A97486">
              <w:rPr>
                <w:rFonts w:hint="eastAsia"/>
                <w:szCs w:val="21"/>
              </w:rPr>
              <w:t>检查轴流风机，更换风机轴承</w:t>
            </w:r>
          </w:p>
        </w:tc>
      </w:tr>
      <w:tr w:rsidR="00EA3F71" w:rsidRPr="00A97486" w:rsidTr="00EA3F71">
        <w:trPr>
          <w:jc w:val="center"/>
        </w:trPr>
        <w:tc>
          <w:tcPr>
            <w:tcW w:w="714" w:type="dxa"/>
            <w:shd w:val="clear" w:color="auto" w:fill="auto"/>
          </w:tcPr>
          <w:p w:rsidR="00EA3F71" w:rsidRPr="00A97486" w:rsidRDefault="00EA3F71" w:rsidP="00DC4603">
            <w:pPr>
              <w:numPr>
                <w:ilvl w:val="0"/>
                <w:numId w:val="76"/>
              </w:numPr>
              <w:spacing w:line="360" w:lineRule="auto"/>
              <w:rPr>
                <w:rFonts w:ascii="宋体" w:hAnsi="宋体"/>
                <w:szCs w:val="21"/>
              </w:rPr>
            </w:pPr>
          </w:p>
        </w:tc>
        <w:tc>
          <w:tcPr>
            <w:tcW w:w="2166" w:type="dxa"/>
            <w:shd w:val="clear" w:color="auto" w:fill="auto"/>
          </w:tcPr>
          <w:p w:rsidR="00EA3F71" w:rsidRPr="00A97486" w:rsidRDefault="00EA3F71" w:rsidP="00EA3F71">
            <w:pPr>
              <w:spacing w:line="360" w:lineRule="auto"/>
              <w:rPr>
                <w:szCs w:val="21"/>
              </w:rPr>
            </w:pPr>
            <w:r w:rsidRPr="00A97486">
              <w:rPr>
                <w:rFonts w:hint="eastAsia"/>
                <w:szCs w:val="21"/>
              </w:rPr>
              <w:t>减震器</w:t>
            </w:r>
          </w:p>
        </w:tc>
        <w:tc>
          <w:tcPr>
            <w:tcW w:w="6442" w:type="dxa"/>
            <w:shd w:val="clear" w:color="auto" w:fill="auto"/>
          </w:tcPr>
          <w:p w:rsidR="00EA3F71" w:rsidRPr="00A97486" w:rsidRDefault="00EA3F71" w:rsidP="00EA3F71">
            <w:pPr>
              <w:rPr>
                <w:szCs w:val="21"/>
              </w:rPr>
            </w:pPr>
            <w:r w:rsidRPr="00A97486">
              <w:rPr>
                <w:rFonts w:hint="eastAsia"/>
                <w:szCs w:val="21"/>
              </w:rPr>
              <w:t>更换减震器</w:t>
            </w:r>
          </w:p>
        </w:tc>
      </w:tr>
      <w:tr w:rsidR="00EA3F71" w:rsidRPr="00A97486" w:rsidTr="00EA3F71">
        <w:trPr>
          <w:jc w:val="center"/>
        </w:trPr>
        <w:tc>
          <w:tcPr>
            <w:tcW w:w="714" w:type="dxa"/>
            <w:shd w:val="clear" w:color="auto" w:fill="auto"/>
          </w:tcPr>
          <w:p w:rsidR="00EA3F71" w:rsidRPr="00A97486" w:rsidRDefault="00EA3F71" w:rsidP="00DC4603">
            <w:pPr>
              <w:numPr>
                <w:ilvl w:val="0"/>
                <w:numId w:val="76"/>
              </w:numPr>
              <w:spacing w:line="360" w:lineRule="auto"/>
              <w:rPr>
                <w:rFonts w:ascii="宋体" w:hAnsi="宋体"/>
                <w:szCs w:val="21"/>
              </w:rPr>
            </w:pPr>
          </w:p>
        </w:tc>
        <w:tc>
          <w:tcPr>
            <w:tcW w:w="2166" w:type="dxa"/>
            <w:shd w:val="clear" w:color="auto" w:fill="auto"/>
          </w:tcPr>
          <w:p w:rsidR="00EA3F71" w:rsidRPr="00A97486" w:rsidRDefault="00EA3F71" w:rsidP="00EA3F71">
            <w:pPr>
              <w:spacing w:line="360" w:lineRule="auto"/>
              <w:rPr>
                <w:szCs w:val="21"/>
              </w:rPr>
            </w:pPr>
            <w:r w:rsidRPr="00A97486">
              <w:rPr>
                <w:rFonts w:hint="eastAsia"/>
                <w:szCs w:val="21"/>
              </w:rPr>
              <w:t>风阀执行器</w:t>
            </w:r>
          </w:p>
        </w:tc>
        <w:tc>
          <w:tcPr>
            <w:tcW w:w="6442" w:type="dxa"/>
            <w:shd w:val="clear" w:color="auto" w:fill="auto"/>
          </w:tcPr>
          <w:p w:rsidR="00EA3F71" w:rsidRPr="00A97486" w:rsidRDefault="00EA3F71" w:rsidP="00EA3F71">
            <w:pPr>
              <w:rPr>
                <w:szCs w:val="21"/>
              </w:rPr>
            </w:pPr>
            <w:r w:rsidRPr="00A97486">
              <w:rPr>
                <w:rFonts w:hint="eastAsia"/>
                <w:szCs w:val="21"/>
              </w:rPr>
              <w:t>检查风阀执行器功能，如有损坏，进行修理或更换</w:t>
            </w:r>
          </w:p>
        </w:tc>
      </w:tr>
      <w:tr w:rsidR="00EA3F71" w:rsidRPr="00A97486" w:rsidTr="00EA3F71">
        <w:trPr>
          <w:jc w:val="center"/>
        </w:trPr>
        <w:tc>
          <w:tcPr>
            <w:tcW w:w="714" w:type="dxa"/>
            <w:shd w:val="clear" w:color="auto" w:fill="auto"/>
          </w:tcPr>
          <w:p w:rsidR="00EA3F71" w:rsidRPr="00A97486" w:rsidRDefault="00EA3F71" w:rsidP="00DC4603">
            <w:pPr>
              <w:numPr>
                <w:ilvl w:val="0"/>
                <w:numId w:val="76"/>
              </w:numPr>
              <w:spacing w:line="360" w:lineRule="auto"/>
              <w:rPr>
                <w:rFonts w:ascii="宋体" w:hAnsi="宋体"/>
                <w:szCs w:val="21"/>
              </w:rPr>
            </w:pPr>
          </w:p>
        </w:tc>
        <w:tc>
          <w:tcPr>
            <w:tcW w:w="2166" w:type="dxa"/>
            <w:shd w:val="clear" w:color="auto" w:fill="auto"/>
          </w:tcPr>
          <w:p w:rsidR="00EA3F71" w:rsidRPr="00A97486" w:rsidRDefault="00EA3F71" w:rsidP="00EA3F71">
            <w:pPr>
              <w:spacing w:line="360" w:lineRule="auto"/>
              <w:rPr>
                <w:szCs w:val="21"/>
              </w:rPr>
            </w:pPr>
            <w:r w:rsidRPr="00A97486">
              <w:rPr>
                <w:rFonts w:hint="eastAsia"/>
                <w:szCs w:val="21"/>
              </w:rPr>
              <w:t>检查温度传感器</w:t>
            </w:r>
          </w:p>
        </w:tc>
        <w:tc>
          <w:tcPr>
            <w:tcW w:w="6442" w:type="dxa"/>
            <w:shd w:val="clear" w:color="auto" w:fill="auto"/>
          </w:tcPr>
          <w:p w:rsidR="00EA3F71" w:rsidRPr="00A97486" w:rsidRDefault="00EA3F71" w:rsidP="00EA3F71">
            <w:pPr>
              <w:rPr>
                <w:szCs w:val="21"/>
              </w:rPr>
            </w:pPr>
            <w:r w:rsidRPr="00A97486">
              <w:rPr>
                <w:rFonts w:hint="eastAsia"/>
                <w:szCs w:val="21"/>
              </w:rPr>
              <w:t>检查温度传感器是否损坏，如果损坏，则进行更换</w:t>
            </w:r>
          </w:p>
        </w:tc>
      </w:tr>
      <w:tr w:rsidR="00EA3F71" w:rsidRPr="00A97486" w:rsidTr="00EA3F71">
        <w:trPr>
          <w:jc w:val="center"/>
        </w:trPr>
        <w:tc>
          <w:tcPr>
            <w:tcW w:w="714" w:type="dxa"/>
            <w:shd w:val="clear" w:color="auto" w:fill="auto"/>
          </w:tcPr>
          <w:p w:rsidR="00EA3F71" w:rsidRPr="00A97486" w:rsidRDefault="00EA3F71" w:rsidP="00DC4603">
            <w:pPr>
              <w:numPr>
                <w:ilvl w:val="0"/>
                <w:numId w:val="76"/>
              </w:numPr>
              <w:spacing w:line="360" w:lineRule="auto"/>
              <w:rPr>
                <w:rFonts w:ascii="宋体" w:hAnsi="宋体"/>
                <w:szCs w:val="21"/>
              </w:rPr>
            </w:pPr>
          </w:p>
        </w:tc>
        <w:tc>
          <w:tcPr>
            <w:tcW w:w="2166" w:type="dxa"/>
            <w:shd w:val="clear" w:color="auto" w:fill="auto"/>
          </w:tcPr>
          <w:p w:rsidR="00EA3F71" w:rsidRPr="00A97486" w:rsidRDefault="00EA3F71" w:rsidP="00EA3F71">
            <w:pPr>
              <w:spacing w:line="360" w:lineRule="auto"/>
              <w:rPr>
                <w:szCs w:val="21"/>
              </w:rPr>
            </w:pPr>
            <w:r w:rsidRPr="00A97486">
              <w:rPr>
                <w:rFonts w:hint="eastAsia"/>
                <w:szCs w:val="21"/>
              </w:rPr>
              <w:t>高压开关</w:t>
            </w:r>
          </w:p>
        </w:tc>
        <w:tc>
          <w:tcPr>
            <w:tcW w:w="6442" w:type="dxa"/>
            <w:shd w:val="clear" w:color="auto" w:fill="auto"/>
          </w:tcPr>
          <w:p w:rsidR="00EA3F71" w:rsidRPr="00A97486" w:rsidRDefault="00EA3F71" w:rsidP="00EA3F71">
            <w:pPr>
              <w:rPr>
                <w:szCs w:val="21"/>
              </w:rPr>
            </w:pPr>
            <w:r w:rsidRPr="00A97486">
              <w:rPr>
                <w:rFonts w:hint="eastAsia"/>
                <w:szCs w:val="21"/>
              </w:rPr>
              <w:t>检查高压开关是否损坏，如果损坏，则进行更换</w:t>
            </w:r>
          </w:p>
        </w:tc>
      </w:tr>
      <w:tr w:rsidR="00B24EA9" w:rsidRPr="00A97486" w:rsidTr="00EA3F71">
        <w:trPr>
          <w:jc w:val="center"/>
        </w:trPr>
        <w:tc>
          <w:tcPr>
            <w:tcW w:w="714" w:type="dxa"/>
            <w:shd w:val="clear" w:color="auto" w:fill="auto"/>
          </w:tcPr>
          <w:p w:rsidR="00B24EA9" w:rsidRPr="00A97486" w:rsidRDefault="00B24EA9" w:rsidP="00DC4603">
            <w:pPr>
              <w:numPr>
                <w:ilvl w:val="0"/>
                <w:numId w:val="76"/>
              </w:numPr>
              <w:spacing w:line="360" w:lineRule="auto"/>
              <w:rPr>
                <w:rFonts w:ascii="宋体" w:hAnsi="宋体"/>
                <w:szCs w:val="21"/>
              </w:rPr>
            </w:pPr>
          </w:p>
        </w:tc>
        <w:tc>
          <w:tcPr>
            <w:tcW w:w="2166" w:type="dxa"/>
            <w:shd w:val="clear" w:color="auto" w:fill="auto"/>
          </w:tcPr>
          <w:p w:rsidR="00B24EA9" w:rsidRPr="00A97486" w:rsidRDefault="00B24EA9" w:rsidP="00B24EA9">
            <w:pPr>
              <w:spacing w:line="360" w:lineRule="auto"/>
              <w:rPr>
                <w:szCs w:val="21"/>
              </w:rPr>
            </w:pPr>
            <w:r w:rsidRPr="00A97486">
              <w:rPr>
                <w:rFonts w:hint="eastAsia"/>
                <w:szCs w:val="21"/>
              </w:rPr>
              <w:t>低压开关</w:t>
            </w:r>
          </w:p>
        </w:tc>
        <w:tc>
          <w:tcPr>
            <w:tcW w:w="6442" w:type="dxa"/>
            <w:shd w:val="clear" w:color="auto" w:fill="auto"/>
          </w:tcPr>
          <w:p w:rsidR="00B24EA9" w:rsidRPr="00A97486" w:rsidRDefault="00B24EA9" w:rsidP="00B24EA9">
            <w:pPr>
              <w:rPr>
                <w:szCs w:val="21"/>
              </w:rPr>
            </w:pPr>
            <w:r w:rsidRPr="00A97486">
              <w:rPr>
                <w:rFonts w:hint="eastAsia"/>
                <w:szCs w:val="21"/>
              </w:rPr>
              <w:t>检查低压开关是否损坏，如果损坏，则进行更换</w:t>
            </w:r>
          </w:p>
        </w:tc>
      </w:tr>
      <w:tr w:rsidR="00EA3F71" w:rsidRPr="00A97486" w:rsidTr="00EA3F71">
        <w:trPr>
          <w:jc w:val="center"/>
        </w:trPr>
        <w:tc>
          <w:tcPr>
            <w:tcW w:w="714" w:type="dxa"/>
            <w:shd w:val="clear" w:color="auto" w:fill="auto"/>
          </w:tcPr>
          <w:p w:rsidR="00EA3F71" w:rsidRPr="00A97486" w:rsidRDefault="00EA3F71" w:rsidP="00DC4603">
            <w:pPr>
              <w:numPr>
                <w:ilvl w:val="0"/>
                <w:numId w:val="76"/>
              </w:numPr>
              <w:spacing w:line="360" w:lineRule="auto"/>
              <w:rPr>
                <w:rFonts w:ascii="宋体" w:hAnsi="宋体"/>
                <w:szCs w:val="21"/>
              </w:rPr>
            </w:pPr>
          </w:p>
        </w:tc>
        <w:tc>
          <w:tcPr>
            <w:tcW w:w="2166" w:type="dxa"/>
            <w:shd w:val="clear" w:color="auto" w:fill="auto"/>
          </w:tcPr>
          <w:p w:rsidR="00EA3F71" w:rsidRPr="00A97486" w:rsidRDefault="00EA3F71" w:rsidP="00EA3F71">
            <w:pPr>
              <w:spacing w:line="360" w:lineRule="auto"/>
              <w:rPr>
                <w:szCs w:val="21"/>
              </w:rPr>
            </w:pPr>
            <w:r w:rsidRPr="00A97486">
              <w:rPr>
                <w:rFonts w:hint="eastAsia"/>
                <w:szCs w:val="21"/>
              </w:rPr>
              <w:t>干燥过滤器</w:t>
            </w:r>
          </w:p>
        </w:tc>
        <w:tc>
          <w:tcPr>
            <w:tcW w:w="6442" w:type="dxa"/>
            <w:shd w:val="clear" w:color="auto" w:fill="auto"/>
          </w:tcPr>
          <w:p w:rsidR="00EA3F71" w:rsidRPr="00A97486" w:rsidRDefault="00EA3F71" w:rsidP="00EA3F71">
            <w:pPr>
              <w:rPr>
                <w:szCs w:val="21"/>
              </w:rPr>
            </w:pPr>
            <w:r w:rsidRPr="00A97486">
              <w:rPr>
                <w:rFonts w:hint="eastAsia"/>
                <w:szCs w:val="21"/>
              </w:rPr>
              <w:t>更换干燥过滤器</w:t>
            </w:r>
          </w:p>
        </w:tc>
      </w:tr>
      <w:tr w:rsidR="00EA3F71" w:rsidRPr="00A97486" w:rsidTr="00EA3F71">
        <w:trPr>
          <w:jc w:val="center"/>
        </w:trPr>
        <w:tc>
          <w:tcPr>
            <w:tcW w:w="714" w:type="dxa"/>
            <w:shd w:val="clear" w:color="auto" w:fill="auto"/>
          </w:tcPr>
          <w:p w:rsidR="00EA3F71" w:rsidRPr="00A97486" w:rsidRDefault="00EA3F71" w:rsidP="00DC4603">
            <w:pPr>
              <w:numPr>
                <w:ilvl w:val="0"/>
                <w:numId w:val="76"/>
              </w:numPr>
              <w:spacing w:line="360" w:lineRule="auto"/>
              <w:rPr>
                <w:rFonts w:ascii="宋体" w:hAnsi="宋体"/>
                <w:szCs w:val="21"/>
              </w:rPr>
            </w:pPr>
          </w:p>
        </w:tc>
        <w:tc>
          <w:tcPr>
            <w:tcW w:w="2166" w:type="dxa"/>
            <w:shd w:val="clear" w:color="auto" w:fill="auto"/>
          </w:tcPr>
          <w:p w:rsidR="00EA3F71" w:rsidRPr="00A97486" w:rsidRDefault="00EA3F71" w:rsidP="00EA3F71">
            <w:pPr>
              <w:spacing w:line="360" w:lineRule="auto"/>
              <w:rPr>
                <w:szCs w:val="21"/>
              </w:rPr>
            </w:pPr>
            <w:r w:rsidRPr="00A97486">
              <w:rPr>
                <w:rFonts w:hint="eastAsia"/>
                <w:szCs w:val="21"/>
              </w:rPr>
              <w:t>视液镜</w:t>
            </w:r>
          </w:p>
        </w:tc>
        <w:tc>
          <w:tcPr>
            <w:tcW w:w="6442" w:type="dxa"/>
            <w:shd w:val="clear" w:color="auto" w:fill="auto"/>
          </w:tcPr>
          <w:p w:rsidR="00EA3F71" w:rsidRPr="00A97486" w:rsidRDefault="00EA3F71" w:rsidP="00EA3F71">
            <w:pPr>
              <w:rPr>
                <w:szCs w:val="21"/>
              </w:rPr>
            </w:pPr>
            <w:r w:rsidRPr="00A97486">
              <w:rPr>
                <w:rFonts w:hint="eastAsia"/>
                <w:szCs w:val="21"/>
              </w:rPr>
              <w:t>检查视液镜，如果损坏，则进行更换</w:t>
            </w:r>
          </w:p>
        </w:tc>
      </w:tr>
      <w:tr w:rsidR="00EA3F71" w:rsidRPr="00A97486" w:rsidTr="00EA3F71">
        <w:trPr>
          <w:jc w:val="center"/>
        </w:trPr>
        <w:tc>
          <w:tcPr>
            <w:tcW w:w="714" w:type="dxa"/>
            <w:shd w:val="clear" w:color="auto" w:fill="auto"/>
          </w:tcPr>
          <w:p w:rsidR="00EA3F71" w:rsidRPr="00A97486" w:rsidRDefault="00EA3F71" w:rsidP="00DC4603">
            <w:pPr>
              <w:numPr>
                <w:ilvl w:val="0"/>
                <w:numId w:val="76"/>
              </w:numPr>
              <w:spacing w:line="360" w:lineRule="auto"/>
              <w:rPr>
                <w:rFonts w:ascii="宋体" w:hAnsi="宋体"/>
                <w:szCs w:val="21"/>
              </w:rPr>
            </w:pPr>
          </w:p>
        </w:tc>
        <w:tc>
          <w:tcPr>
            <w:tcW w:w="2166" w:type="dxa"/>
            <w:shd w:val="clear" w:color="auto" w:fill="auto"/>
            <w:vAlign w:val="center"/>
          </w:tcPr>
          <w:p w:rsidR="00EA3F71" w:rsidRPr="00A97486" w:rsidRDefault="00EA3F71" w:rsidP="00EA3F71">
            <w:pPr>
              <w:rPr>
                <w:szCs w:val="21"/>
              </w:rPr>
            </w:pPr>
            <w:r w:rsidRPr="00A97486">
              <w:rPr>
                <w:szCs w:val="21"/>
              </w:rPr>
              <w:t>减震器</w:t>
            </w:r>
          </w:p>
        </w:tc>
        <w:tc>
          <w:tcPr>
            <w:tcW w:w="6442" w:type="dxa"/>
            <w:shd w:val="clear" w:color="auto" w:fill="auto"/>
          </w:tcPr>
          <w:p w:rsidR="00EA3F71" w:rsidRPr="00A97486" w:rsidRDefault="00EA3F71" w:rsidP="00EA3F71">
            <w:pPr>
              <w:rPr>
                <w:szCs w:val="21"/>
              </w:rPr>
            </w:pPr>
            <w:r w:rsidRPr="00A97486">
              <w:rPr>
                <w:rFonts w:hint="eastAsia"/>
                <w:szCs w:val="21"/>
              </w:rPr>
              <w:t>检查减震器，如果损坏，则进行更换</w:t>
            </w:r>
          </w:p>
        </w:tc>
      </w:tr>
      <w:tr w:rsidR="00EA3F71" w:rsidRPr="00A97486" w:rsidTr="00EA3F71">
        <w:trPr>
          <w:jc w:val="center"/>
        </w:trPr>
        <w:tc>
          <w:tcPr>
            <w:tcW w:w="714" w:type="dxa"/>
            <w:shd w:val="clear" w:color="auto" w:fill="auto"/>
          </w:tcPr>
          <w:p w:rsidR="00EA3F71" w:rsidRPr="00A97486" w:rsidRDefault="00EA3F71" w:rsidP="00DC4603">
            <w:pPr>
              <w:numPr>
                <w:ilvl w:val="0"/>
                <w:numId w:val="76"/>
              </w:numPr>
              <w:spacing w:line="360" w:lineRule="auto"/>
              <w:rPr>
                <w:rFonts w:ascii="宋体" w:hAnsi="宋体"/>
                <w:szCs w:val="21"/>
              </w:rPr>
            </w:pPr>
          </w:p>
        </w:tc>
        <w:tc>
          <w:tcPr>
            <w:tcW w:w="2166" w:type="dxa"/>
            <w:shd w:val="clear" w:color="auto" w:fill="auto"/>
            <w:vAlign w:val="center"/>
          </w:tcPr>
          <w:p w:rsidR="00EA3F71" w:rsidRPr="00A97486" w:rsidRDefault="00EA3F71" w:rsidP="00EA3F71">
            <w:pPr>
              <w:rPr>
                <w:szCs w:val="21"/>
              </w:rPr>
            </w:pPr>
            <w:r w:rsidRPr="00A97486">
              <w:rPr>
                <w:szCs w:val="21"/>
              </w:rPr>
              <w:t>连接器插</w:t>
            </w:r>
            <w:r w:rsidRPr="00A97486">
              <w:rPr>
                <w:rFonts w:hint="eastAsia"/>
                <w:szCs w:val="21"/>
              </w:rPr>
              <w:t>座</w:t>
            </w:r>
          </w:p>
        </w:tc>
        <w:tc>
          <w:tcPr>
            <w:tcW w:w="6442" w:type="dxa"/>
            <w:shd w:val="clear" w:color="auto" w:fill="auto"/>
          </w:tcPr>
          <w:p w:rsidR="00EA3F71" w:rsidRPr="00A97486" w:rsidRDefault="00EA3F71" w:rsidP="00EA3F71">
            <w:pPr>
              <w:rPr>
                <w:szCs w:val="21"/>
              </w:rPr>
            </w:pPr>
            <w:r w:rsidRPr="00A97486">
              <w:rPr>
                <w:rFonts w:hint="eastAsia"/>
                <w:szCs w:val="21"/>
              </w:rPr>
              <w:t>检查连接器插座，如果损坏，则进行更换</w:t>
            </w:r>
          </w:p>
        </w:tc>
      </w:tr>
      <w:tr w:rsidR="00EA3F71" w:rsidRPr="00A97486" w:rsidTr="00EA3F71">
        <w:trPr>
          <w:jc w:val="center"/>
        </w:trPr>
        <w:tc>
          <w:tcPr>
            <w:tcW w:w="714" w:type="dxa"/>
            <w:shd w:val="clear" w:color="auto" w:fill="auto"/>
          </w:tcPr>
          <w:p w:rsidR="00EA3F71" w:rsidRPr="00A97486" w:rsidRDefault="00EA3F71" w:rsidP="00DC4603">
            <w:pPr>
              <w:numPr>
                <w:ilvl w:val="0"/>
                <w:numId w:val="76"/>
              </w:numPr>
              <w:spacing w:line="360" w:lineRule="auto"/>
              <w:rPr>
                <w:rFonts w:ascii="宋体" w:hAnsi="宋体"/>
                <w:szCs w:val="21"/>
              </w:rPr>
            </w:pPr>
          </w:p>
        </w:tc>
        <w:tc>
          <w:tcPr>
            <w:tcW w:w="2166" w:type="dxa"/>
            <w:shd w:val="clear" w:color="auto" w:fill="auto"/>
            <w:vAlign w:val="center"/>
          </w:tcPr>
          <w:p w:rsidR="00EA3F71" w:rsidRPr="00A97486" w:rsidRDefault="00EA3F71" w:rsidP="00EA3F71">
            <w:pPr>
              <w:rPr>
                <w:szCs w:val="21"/>
              </w:rPr>
            </w:pPr>
            <w:r w:rsidRPr="00A97486">
              <w:rPr>
                <w:szCs w:val="21"/>
              </w:rPr>
              <w:t>送风口密封垫</w:t>
            </w:r>
          </w:p>
        </w:tc>
        <w:tc>
          <w:tcPr>
            <w:tcW w:w="6442" w:type="dxa"/>
            <w:shd w:val="clear" w:color="auto" w:fill="auto"/>
          </w:tcPr>
          <w:p w:rsidR="00EA3F71" w:rsidRPr="00A97486" w:rsidRDefault="00EA3F71" w:rsidP="00EA3F71">
            <w:pPr>
              <w:rPr>
                <w:szCs w:val="21"/>
              </w:rPr>
            </w:pPr>
            <w:r w:rsidRPr="00A97486">
              <w:rPr>
                <w:rFonts w:hint="eastAsia"/>
                <w:szCs w:val="21"/>
              </w:rPr>
              <w:t>更换密封垫</w:t>
            </w:r>
          </w:p>
        </w:tc>
      </w:tr>
      <w:tr w:rsidR="00EA3F71" w:rsidRPr="00A97486" w:rsidTr="00EA3F71">
        <w:trPr>
          <w:jc w:val="center"/>
        </w:trPr>
        <w:tc>
          <w:tcPr>
            <w:tcW w:w="714" w:type="dxa"/>
            <w:shd w:val="clear" w:color="auto" w:fill="auto"/>
          </w:tcPr>
          <w:p w:rsidR="00EA3F71" w:rsidRPr="00A97486" w:rsidRDefault="00EA3F71" w:rsidP="00DC4603">
            <w:pPr>
              <w:numPr>
                <w:ilvl w:val="0"/>
                <w:numId w:val="76"/>
              </w:numPr>
              <w:spacing w:line="360" w:lineRule="auto"/>
              <w:rPr>
                <w:rFonts w:ascii="宋体" w:hAnsi="宋体"/>
                <w:szCs w:val="21"/>
              </w:rPr>
            </w:pPr>
          </w:p>
        </w:tc>
        <w:tc>
          <w:tcPr>
            <w:tcW w:w="2166" w:type="dxa"/>
            <w:shd w:val="clear" w:color="auto" w:fill="auto"/>
            <w:vAlign w:val="center"/>
          </w:tcPr>
          <w:p w:rsidR="00EA3F71" w:rsidRPr="00A97486" w:rsidRDefault="00EA3F71" w:rsidP="00EA3F71">
            <w:pPr>
              <w:rPr>
                <w:szCs w:val="21"/>
              </w:rPr>
            </w:pPr>
            <w:r w:rsidRPr="00A97486">
              <w:rPr>
                <w:szCs w:val="21"/>
              </w:rPr>
              <w:t>回风口密封垫</w:t>
            </w:r>
          </w:p>
        </w:tc>
        <w:tc>
          <w:tcPr>
            <w:tcW w:w="6442" w:type="dxa"/>
            <w:shd w:val="clear" w:color="auto" w:fill="auto"/>
          </w:tcPr>
          <w:p w:rsidR="00EA3F71" w:rsidRPr="00A97486" w:rsidRDefault="00EA3F71" w:rsidP="00EA3F71">
            <w:pPr>
              <w:rPr>
                <w:szCs w:val="21"/>
              </w:rPr>
            </w:pPr>
            <w:r w:rsidRPr="00A97486">
              <w:rPr>
                <w:rFonts w:hint="eastAsia"/>
                <w:szCs w:val="21"/>
              </w:rPr>
              <w:t>更换密封垫</w:t>
            </w:r>
          </w:p>
        </w:tc>
      </w:tr>
      <w:tr w:rsidR="00EA3F71" w:rsidRPr="00A97486" w:rsidTr="00EA3F71">
        <w:trPr>
          <w:jc w:val="center"/>
        </w:trPr>
        <w:tc>
          <w:tcPr>
            <w:tcW w:w="714" w:type="dxa"/>
            <w:shd w:val="clear" w:color="auto" w:fill="auto"/>
          </w:tcPr>
          <w:p w:rsidR="00EA3F71" w:rsidRPr="00A97486" w:rsidRDefault="00EA3F71" w:rsidP="00DC4603">
            <w:pPr>
              <w:numPr>
                <w:ilvl w:val="0"/>
                <w:numId w:val="76"/>
              </w:numPr>
              <w:spacing w:line="360" w:lineRule="auto"/>
              <w:rPr>
                <w:rFonts w:ascii="宋体" w:hAnsi="宋体"/>
                <w:szCs w:val="21"/>
              </w:rPr>
            </w:pPr>
          </w:p>
        </w:tc>
        <w:tc>
          <w:tcPr>
            <w:tcW w:w="2166" w:type="dxa"/>
            <w:shd w:val="clear" w:color="auto" w:fill="auto"/>
            <w:vAlign w:val="center"/>
          </w:tcPr>
          <w:p w:rsidR="00EA3F71" w:rsidRPr="00A97486" w:rsidRDefault="00EA3F71" w:rsidP="00EA3F71">
            <w:pPr>
              <w:rPr>
                <w:szCs w:val="21"/>
              </w:rPr>
            </w:pPr>
            <w:r w:rsidRPr="00A97486">
              <w:rPr>
                <w:szCs w:val="21"/>
              </w:rPr>
              <w:t>新风过滤网</w:t>
            </w:r>
          </w:p>
        </w:tc>
        <w:tc>
          <w:tcPr>
            <w:tcW w:w="6442" w:type="dxa"/>
            <w:shd w:val="clear" w:color="auto" w:fill="auto"/>
          </w:tcPr>
          <w:p w:rsidR="00EA3F71" w:rsidRPr="00A97486" w:rsidRDefault="00EA3F71" w:rsidP="00EA3F71">
            <w:pPr>
              <w:rPr>
                <w:szCs w:val="21"/>
              </w:rPr>
            </w:pPr>
            <w:r w:rsidRPr="00A97486">
              <w:rPr>
                <w:rFonts w:hint="eastAsia"/>
                <w:szCs w:val="21"/>
              </w:rPr>
              <w:t>检查新风滤网，如果损坏，则进行更换</w:t>
            </w:r>
          </w:p>
        </w:tc>
      </w:tr>
      <w:tr w:rsidR="00EA3F71" w:rsidRPr="00A97486" w:rsidTr="00EA3F71">
        <w:trPr>
          <w:jc w:val="center"/>
        </w:trPr>
        <w:tc>
          <w:tcPr>
            <w:tcW w:w="714" w:type="dxa"/>
            <w:shd w:val="clear" w:color="auto" w:fill="auto"/>
          </w:tcPr>
          <w:p w:rsidR="00EA3F71" w:rsidRPr="00A97486" w:rsidRDefault="00EA3F71" w:rsidP="00DC4603">
            <w:pPr>
              <w:numPr>
                <w:ilvl w:val="0"/>
                <w:numId w:val="76"/>
              </w:numPr>
              <w:spacing w:line="360" w:lineRule="auto"/>
              <w:rPr>
                <w:rFonts w:ascii="宋体" w:hAnsi="宋体"/>
                <w:szCs w:val="21"/>
              </w:rPr>
            </w:pPr>
          </w:p>
        </w:tc>
        <w:tc>
          <w:tcPr>
            <w:tcW w:w="2166" w:type="dxa"/>
            <w:shd w:val="clear" w:color="auto" w:fill="auto"/>
            <w:vAlign w:val="center"/>
          </w:tcPr>
          <w:p w:rsidR="00EA3F71" w:rsidRPr="00A97486" w:rsidRDefault="00EA3F71" w:rsidP="00EA3F71">
            <w:pPr>
              <w:rPr>
                <w:szCs w:val="21"/>
              </w:rPr>
            </w:pPr>
            <w:r w:rsidRPr="00A97486">
              <w:rPr>
                <w:rFonts w:hint="eastAsia"/>
                <w:szCs w:val="21"/>
              </w:rPr>
              <w:t>混合</w:t>
            </w:r>
            <w:r w:rsidRPr="00A97486">
              <w:rPr>
                <w:szCs w:val="21"/>
              </w:rPr>
              <w:t>风过滤网</w:t>
            </w:r>
          </w:p>
        </w:tc>
        <w:tc>
          <w:tcPr>
            <w:tcW w:w="6442" w:type="dxa"/>
            <w:shd w:val="clear" w:color="auto" w:fill="auto"/>
          </w:tcPr>
          <w:p w:rsidR="00EA3F71" w:rsidRPr="00A97486" w:rsidRDefault="00EA3F71" w:rsidP="00EA3F71">
            <w:pPr>
              <w:rPr>
                <w:szCs w:val="21"/>
              </w:rPr>
            </w:pPr>
            <w:r w:rsidRPr="00A97486">
              <w:rPr>
                <w:rFonts w:hint="eastAsia"/>
                <w:szCs w:val="21"/>
              </w:rPr>
              <w:t>更换混合风滤芯</w:t>
            </w:r>
          </w:p>
        </w:tc>
      </w:tr>
      <w:tr w:rsidR="00EA3F71" w:rsidRPr="00A97486" w:rsidTr="00EA3F71">
        <w:trPr>
          <w:jc w:val="center"/>
        </w:trPr>
        <w:tc>
          <w:tcPr>
            <w:tcW w:w="714" w:type="dxa"/>
            <w:shd w:val="clear" w:color="auto" w:fill="auto"/>
          </w:tcPr>
          <w:p w:rsidR="00EA3F71" w:rsidRPr="00A97486" w:rsidRDefault="00EA3F71" w:rsidP="00DC4603">
            <w:pPr>
              <w:numPr>
                <w:ilvl w:val="0"/>
                <w:numId w:val="76"/>
              </w:numPr>
              <w:spacing w:line="360" w:lineRule="auto"/>
              <w:rPr>
                <w:rFonts w:ascii="宋体" w:hAnsi="宋体"/>
                <w:szCs w:val="21"/>
              </w:rPr>
            </w:pPr>
          </w:p>
        </w:tc>
        <w:tc>
          <w:tcPr>
            <w:tcW w:w="2166" w:type="dxa"/>
            <w:shd w:val="clear" w:color="auto" w:fill="auto"/>
            <w:vAlign w:val="center"/>
          </w:tcPr>
          <w:p w:rsidR="00EA3F71" w:rsidRPr="00A97486" w:rsidRDefault="00EA3F71" w:rsidP="00EA3F71">
            <w:pPr>
              <w:rPr>
                <w:szCs w:val="21"/>
              </w:rPr>
            </w:pPr>
            <w:r w:rsidRPr="00A97486">
              <w:rPr>
                <w:rFonts w:hint="eastAsia"/>
                <w:szCs w:val="21"/>
              </w:rPr>
              <w:t>盖板二级锁</w:t>
            </w:r>
          </w:p>
        </w:tc>
        <w:tc>
          <w:tcPr>
            <w:tcW w:w="6442" w:type="dxa"/>
            <w:shd w:val="clear" w:color="auto" w:fill="auto"/>
          </w:tcPr>
          <w:p w:rsidR="00EA3F71" w:rsidRPr="00A97486" w:rsidRDefault="00EA3F71" w:rsidP="00EA3F71">
            <w:pPr>
              <w:rPr>
                <w:szCs w:val="21"/>
              </w:rPr>
            </w:pPr>
            <w:r w:rsidRPr="00A97486">
              <w:rPr>
                <w:rFonts w:hint="eastAsia"/>
                <w:szCs w:val="21"/>
              </w:rPr>
              <w:t>检查盖板二级锁是否损坏，如果损坏，则进行修理或更换</w:t>
            </w:r>
          </w:p>
        </w:tc>
      </w:tr>
      <w:tr w:rsidR="00EA3F71" w:rsidRPr="00A97486" w:rsidTr="00EA3F71">
        <w:trPr>
          <w:jc w:val="center"/>
        </w:trPr>
        <w:tc>
          <w:tcPr>
            <w:tcW w:w="714" w:type="dxa"/>
            <w:shd w:val="clear" w:color="auto" w:fill="auto"/>
          </w:tcPr>
          <w:p w:rsidR="00EA3F71" w:rsidRPr="00A97486" w:rsidRDefault="00EA3F71" w:rsidP="00DC4603">
            <w:pPr>
              <w:numPr>
                <w:ilvl w:val="0"/>
                <w:numId w:val="76"/>
              </w:numPr>
              <w:spacing w:line="360" w:lineRule="auto"/>
              <w:rPr>
                <w:rFonts w:ascii="宋体" w:hAnsi="宋体"/>
                <w:szCs w:val="21"/>
              </w:rPr>
            </w:pPr>
          </w:p>
        </w:tc>
        <w:tc>
          <w:tcPr>
            <w:tcW w:w="2166" w:type="dxa"/>
            <w:shd w:val="clear" w:color="auto" w:fill="auto"/>
            <w:vAlign w:val="center"/>
          </w:tcPr>
          <w:p w:rsidR="00EA3F71" w:rsidRPr="00A97486" w:rsidRDefault="00EA3F71" w:rsidP="00EA3F71">
            <w:pPr>
              <w:rPr>
                <w:szCs w:val="21"/>
              </w:rPr>
            </w:pPr>
            <w:r w:rsidRPr="00A97486">
              <w:rPr>
                <w:szCs w:val="21"/>
              </w:rPr>
              <w:t>保温棉</w:t>
            </w:r>
          </w:p>
        </w:tc>
        <w:tc>
          <w:tcPr>
            <w:tcW w:w="6442" w:type="dxa"/>
            <w:shd w:val="clear" w:color="auto" w:fill="auto"/>
          </w:tcPr>
          <w:p w:rsidR="00EA3F71" w:rsidRPr="00A97486" w:rsidRDefault="00EA3F71" w:rsidP="00EA3F71">
            <w:pPr>
              <w:rPr>
                <w:szCs w:val="21"/>
              </w:rPr>
            </w:pPr>
            <w:r w:rsidRPr="00A97486">
              <w:rPr>
                <w:rFonts w:hint="eastAsia"/>
                <w:szCs w:val="21"/>
              </w:rPr>
              <w:t>更换保温棉</w:t>
            </w:r>
          </w:p>
        </w:tc>
      </w:tr>
      <w:tr w:rsidR="00EA3F71" w:rsidRPr="00A97486" w:rsidTr="00EA3F71">
        <w:trPr>
          <w:jc w:val="center"/>
        </w:trPr>
        <w:tc>
          <w:tcPr>
            <w:tcW w:w="714" w:type="dxa"/>
            <w:shd w:val="clear" w:color="auto" w:fill="auto"/>
          </w:tcPr>
          <w:p w:rsidR="00EA3F71" w:rsidRPr="00A97486" w:rsidRDefault="00EA3F71" w:rsidP="00DC4603">
            <w:pPr>
              <w:numPr>
                <w:ilvl w:val="0"/>
                <w:numId w:val="76"/>
              </w:numPr>
              <w:spacing w:line="360" w:lineRule="auto"/>
              <w:rPr>
                <w:rFonts w:ascii="宋体" w:hAnsi="宋体"/>
                <w:szCs w:val="21"/>
              </w:rPr>
            </w:pPr>
          </w:p>
        </w:tc>
        <w:tc>
          <w:tcPr>
            <w:tcW w:w="2166" w:type="dxa"/>
            <w:shd w:val="clear" w:color="auto" w:fill="auto"/>
            <w:vAlign w:val="center"/>
          </w:tcPr>
          <w:p w:rsidR="00EA3F71" w:rsidRPr="00A97486" w:rsidRDefault="00EA3F71" w:rsidP="00EA3F71">
            <w:pPr>
              <w:rPr>
                <w:szCs w:val="21"/>
              </w:rPr>
            </w:pPr>
            <w:r w:rsidRPr="00A97486">
              <w:rPr>
                <w:szCs w:val="21"/>
              </w:rPr>
              <w:t>线缆</w:t>
            </w:r>
          </w:p>
        </w:tc>
        <w:tc>
          <w:tcPr>
            <w:tcW w:w="6442" w:type="dxa"/>
            <w:shd w:val="clear" w:color="auto" w:fill="auto"/>
          </w:tcPr>
          <w:p w:rsidR="00EA3F71" w:rsidRPr="00A97486" w:rsidRDefault="00EA3F71" w:rsidP="00EA3F71">
            <w:pPr>
              <w:rPr>
                <w:szCs w:val="21"/>
              </w:rPr>
            </w:pPr>
            <w:r w:rsidRPr="00A97486">
              <w:rPr>
                <w:rFonts w:hint="eastAsia"/>
                <w:szCs w:val="21"/>
              </w:rPr>
              <w:t>检查是否有破损，如有破损，则进行更换</w:t>
            </w:r>
          </w:p>
        </w:tc>
      </w:tr>
      <w:tr w:rsidR="00EA3F71" w:rsidRPr="00A97486" w:rsidTr="00EA3F71">
        <w:trPr>
          <w:jc w:val="center"/>
        </w:trPr>
        <w:tc>
          <w:tcPr>
            <w:tcW w:w="714" w:type="dxa"/>
            <w:shd w:val="clear" w:color="auto" w:fill="auto"/>
          </w:tcPr>
          <w:p w:rsidR="00EA3F71" w:rsidRPr="00A97486" w:rsidRDefault="00EA3F71" w:rsidP="00DC4603">
            <w:pPr>
              <w:numPr>
                <w:ilvl w:val="0"/>
                <w:numId w:val="76"/>
              </w:numPr>
              <w:spacing w:line="360" w:lineRule="auto"/>
              <w:rPr>
                <w:rFonts w:ascii="宋体" w:hAnsi="宋体"/>
                <w:szCs w:val="21"/>
              </w:rPr>
            </w:pPr>
          </w:p>
        </w:tc>
        <w:tc>
          <w:tcPr>
            <w:tcW w:w="2166" w:type="dxa"/>
            <w:shd w:val="clear" w:color="auto" w:fill="auto"/>
            <w:vAlign w:val="center"/>
          </w:tcPr>
          <w:p w:rsidR="00EA3F71" w:rsidRPr="00A97486" w:rsidRDefault="00EA3F71" w:rsidP="00EA3F71">
            <w:pPr>
              <w:rPr>
                <w:szCs w:val="21"/>
              </w:rPr>
            </w:pPr>
            <w:r w:rsidRPr="00A97486">
              <w:rPr>
                <w:szCs w:val="21"/>
              </w:rPr>
              <w:t>锁</w:t>
            </w:r>
          </w:p>
        </w:tc>
        <w:tc>
          <w:tcPr>
            <w:tcW w:w="6442" w:type="dxa"/>
            <w:shd w:val="clear" w:color="auto" w:fill="auto"/>
          </w:tcPr>
          <w:p w:rsidR="00EA3F71" w:rsidRPr="00A97486" w:rsidRDefault="00EA3F71" w:rsidP="00EA3F71">
            <w:pPr>
              <w:rPr>
                <w:szCs w:val="21"/>
              </w:rPr>
            </w:pPr>
            <w:r w:rsidRPr="00A97486">
              <w:rPr>
                <w:rFonts w:hint="eastAsia"/>
                <w:szCs w:val="21"/>
              </w:rPr>
              <w:t>检查锁是否功能完好，如果无法锁紧，则进行修理或更换</w:t>
            </w:r>
          </w:p>
        </w:tc>
      </w:tr>
      <w:tr w:rsidR="00EA3F71" w:rsidRPr="00A97486" w:rsidTr="00EA3F71">
        <w:trPr>
          <w:jc w:val="center"/>
        </w:trPr>
        <w:tc>
          <w:tcPr>
            <w:tcW w:w="714" w:type="dxa"/>
            <w:shd w:val="clear" w:color="auto" w:fill="auto"/>
          </w:tcPr>
          <w:p w:rsidR="00EA3F71" w:rsidRPr="00A97486" w:rsidRDefault="00EA3F71" w:rsidP="00DC4603">
            <w:pPr>
              <w:numPr>
                <w:ilvl w:val="0"/>
                <w:numId w:val="76"/>
              </w:numPr>
              <w:spacing w:line="360" w:lineRule="auto"/>
              <w:rPr>
                <w:rFonts w:ascii="宋体" w:hAnsi="宋体"/>
                <w:szCs w:val="21"/>
              </w:rPr>
            </w:pPr>
          </w:p>
        </w:tc>
        <w:tc>
          <w:tcPr>
            <w:tcW w:w="2166" w:type="dxa"/>
            <w:shd w:val="clear" w:color="auto" w:fill="auto"/>
            <w:vAlign w:val="center"/>
          </w:tcPr>
          <w:p w:rsidR="00EA3F71" w:rsidRPr="00A97486" w:rsidRDefault="00EA3F71" w:rsidP="00EA3F71">
            <w:pPr>
              <w:rPr>
                <w:szCs w:val="21"/>
              </w:rPr>
            </w:pPr>
            <w:r w:rsidRPr="00A97486">
              <w:rPr>
                <w:rFonts w:hint="eastAsia"/>
                <w:szCs w:val="21"/>
              </w:rPr>
              <w:t>DC</w:t>
            </w:r>
            <w:r w:rsidRPr="00A97486">
              <w:rPr>
                <w:szCs w:val="21"/>
              </w:rPr>
              <w:t>24</w:t>
            </w:r>
            <w:r w:rsidRPr="00A97486">
              <w:rPr>
                <w:rFonts w:hint="eastAsia"/>
                <w:szCs w:val="21"/>
              </w:rPr>
              <w:t>V</w:t>
            </w:r>
            <w:r w:rsidRPr="00A97486">
              <w:rPr>
                <w:rFonts w:hint="eastAsia"/>
                <w:szCs w:val="21"/>
              </w:rPr>
              <w:t>电源</w:t>
            </w:r>
          </w:p>
        </w:tc>
        <w:tc>
          <w:tcPr>
            <w:tcW w:w="6442" w:type="dxa"/>
            <w:shd w:val="clear" w:color="auto" w:fill="auto"/>
          </w:tcPr>
          <w:p w:rsidR="00EA3F71" w:rsidRPr="00A97486" w:rsidRDefault="00EA3F71" w:rsidP="00EA3F71">
            <w:pPr>
              <w:rPr>
                <w:szCs w:val="21"/>
              </w:rPr>
            </w:pPr>
            <w:r w:rsidRPr="00A97486">
              <w:rPr>
                <w:rFonts w:hint="eastAsia"/>
                <w:szCs w:val="21"/>
              </w:rPr>
              <w:t>检查电源模块</w:t>
            </w:r>
          </w:p>
        </w:tc>
      </w:tr>
      <w:tr w:rsidR="00EA3F71" w:rsidRPr="00A97486" w:rsidTr="00EA3F71">
        <w:trPr>
          <w:jc w:val="center"/>
        </w:trPr>
        <w:tc>
          <w:tcPr>
            <w:tcW w:w="714" w:type="dxa"/>
            <w:shd w:val="clear" w:color="auto" w:fill="auto"/>
          </w:tcPr>
          <w:p w:rsidR="00EA3F71" w:rsidRPr="00A97486" w:rsidRDefault="00EA3F71" w:rsidP="00DC4603">
            <w:pPr>
              <w:numPr>
                <w:ilvl w:val="0"/>
                <w:numId w:val="76"/>
              </w:numPr>
              <w:spacing w:line="360" w:lineRule="auto"/>
              <w:rPr>
                <w:rFonts w:ascii="宋体" w:hAnsi="宋体"/>
                <w:szCs w:val="21"/>
              </w:rPr>
            </w:pPr>
          </w:p>
        </w:tc>
        <w:tc>
          <w:tcPr>
            <w:tcW w:w="2166" w:type="dxa"/>
            <w:shd w:val="clear" w:color="auto" w:fill="auto"/>
            <w:vAlign w:val="center"/>
          </w:tcPr>
          <w:p w:rsidR="00EA3F71" w:rsidRPr="00A97486" w:rsidRDefault="00EA3F71" w:rsidP="00EA3F71">
            <w:pPr>
              <w:rPr>
                <w:szCs w:val="21"/>
              </w:rPr>
            </w:pPr>
            <w:r w:rsidRPr="00A97486">
              <w:rPr>
                <w:rFonts w:hint="eastAsia"/>
                <w:szCs w:val="21"/>
              </w:rPr>
              <w:t>电加热器</w:t>
            </w:r>
          </w:p>
        </w:tc>
        <w:tc>
          <w:tcPr>
            <w:tcW w:w="6442" w:type="dxa"/>
            <w:shd w:val="clear" w:color="auto" w:fill="auto"/>
          </w:tcPr>
          <w:p w:rsidR="00EA3F71" w:rsidRPr="00A97486" w:rsidRDefault="00EA3F71" w:rsidP="00EA3F71">
            <w:pPr>
              <w:rPr>
                <w:szCs w:val="21"/>
              </w:rPr>
            </w:pPr>
            <w:r w:rsidRPr="00A97486">
              <w:rPr>
                <w:rFonts w:hint="eastAsia"/>
                <w:szCs w:val="21"/>
              </w:rPr>
              <w:t>检查电加热器，如有问题，则进行修理或更换</w:t>
            </w:r>
          </w:p>
        </w:tc>
      </w:tr>
    </w:tbl>
    <w:p w:rsidR="00EA3F71" w:rsidRPr="00A97486" w:rsidRDefault="00EA3F71" w:rsidP="00EA3F71">
      <w:pPr>
        <w:spacing w:line="360" w:lineRule="auto"/>
        <w:jc w:val="center"/>
        <w:rPr>
          <w:b/>
          <w:sz w:val="24"/>
        </w:rPr>
      </w:pPr>
      <w:r w:rsidRPr="00A97486">
        <w:rPr>
          <w:rFonts w:hint="eastAsia"/>
          <w:b/>
          <w:sz w:val="24"/>
        </w:rPr>
        <w:t>厂修具体内容</w:t>
      </w:r>
    </w:p>
    <w:tbl>
      <w:tblPr>
        <w:tblW w:w="93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26"/>
        <w:gridCol w:w="1396"/>
        <w:gridCol w:w="17"/>
        <w:gridCol w:w="7483"/>
        <w:gridCol w:w="18"/>
      </w:tblGrid>
      <w:tr w:rsidR="00EA3F71" w:rsidRPr="00A97486" w:rsidTr="00B24EA9">
        <w:trPr>
          <w:gridAfter w:val="1"/>
          <w:wAfter w:w="18" w:type="dxa"/>
          <w:jc w:val="center"/>
        </w:trPr>
        <w:tc>
          <w:tcPr>
            <w:tcW w:w="426" w:type="dxa"/>
            <w:shd w:val="clear" w:color="auto" w:fill="auto"/>
          </w:tcPr>
          <w:p w:rsidR="00EA3F71" w:rsidRPr="00A97486" w:rsidRDefault="00EA3F71" w:rsidP="00EA3F71">
            <w:r w:rsidRPr="00A97486">
              <w:rPr>
                <w:rFonts w:hint="eastAsia"/>
              </w:rPr>
              <w:t>序</w:t>
            </w:r>
            <w:r w:rsidRPr="00A97486">
              <w:rPr>
                <w:rFonts w:hint="eastAsia"/>
              </w:rPr>
              <w:lastRenderedPageBreak/>
              <w:t>号</w:t>
            </w:r>
          </w:p>
        </w:tc>
        <w:tc>
          <w:tcPr>
            <w:tcW w:w="1413" w:type="dxa"/>
            <w:gridSpan w:val="2"/>
            <w:shd w:val="clear" w:color="auto" w:fill="auto"/>
          </w:tcPr>
          <w:p w:rsidR="00EA3F71" w:rsidRPr="00A97486" w:rsidRDefault="00EA3F71" w:rsidP="00EA3F71">
            <w:r w:rsidRPr="00A97486">
              <w:rPr>
                <w:rFonts w:hint="eastAsia"/>
              </w:rPr>
              <w:lastRenderedPageBreak/>
              <w:t>检查内容</w:t>
            </w:r>
          </w:p>
        </w:tc>
        <w:tc>
          <w:tcPr>
            <w:tcW w:w="7483" w:type="dxa"/>
            <w:shd w:val="clear" w:color="auto" w:fill="auto"/>
          </w:tcPr>
          <w:p w:rsidR="00EA3F71" w:rsidRPr="00A97486" w:rsidRDefault="00EA3F71" w:rsidP="00EA3F71">
            <w:r w:rsidRPr="00A97486">
              <w:rPr>
                <w:rFonts w:hint="eastAsia"/>
              </w:rPr>
              <w:t>步骤</w:t>
            </w:r>
          </w:p>
        </w:tc>
      </w:tr>
      <w:tr w:rsidR="00EA3F71" w:rsidRPr="00A97486" w:rsidTr="00B24EA9">
        <w:trPr>
          <w:gridAfter w:val="1"/>
          <w:wAfter w:w="18" w:type="dxa"/>
          <w:jc w:val="center"/>
        </w:trPr>
        <w:tc>
          <w:tcPr>
            <w:tcW w:w="426" w:type="dxa"/>
            <w:shd w:val="clear" w:color="auto" w:fill="auto"/>
          </w:tcPr>
          <w:p w:rsidR="00EA3F71" w:rsidRPr="00A97486" w:rsidRDefault="00EA3F71" w:rsidP="00DC4603">
            <w:pPr>
              <w:numPr>
                <w:ilvl w:val="0"/>
                <w:numId w:val="78"/>
              </w:numPr>
              <w:spacing w:line="360" w:lineRule="auto"/>
              <w:rPr>
                <w:rFonts w:ascii="宋体" w:hAnsi="宋体"/>
                <w:szCs w:val="21"/>
              </w:rPr>
            </w:pPr>
          </w:p>
        </w:tc>
        <w:tc>
          <w:tcPr>
            <w:tcW w:w="1413" w:type="dxa"/>
            <w:gridSpan w:val="2"/>
            <w:shd w:val="clear" w:color="auto" w:fill="auto"/>
          </w:tcPr>
          <w:p w:rsidR="00EA3F71" w:rsidRPr="00A97486" w:rsidRDefault="00EA3F71" w:rsidP="00EA3F71">
            <w:pPr>
              <w:spacing w:line="360" w:lineRule="auto"/>
              <w:rPr>
                <w:szCs w:val="21"/>
              </w:rPr>
            </w:pPr>
            <w:r w:rsidRPr="00A97486">
              <w:rPr>
                <w:rFonts w:hint="eastAsia"/>
                <w:szCs w:val="21"/>
              </w:rPr>
              <w:t>室内换热</w:t>
            </w:r>
            <w:r w:rsidRPr="00A97486">
              <w:rPr>
                <w:szCs w:val="21"/>
              </w:rPr>
              <w:t>器</w:t>
            </w:r>
          </w:p>
          <w:p w:rsidR="00EA3F71" w:rsidRPr="00A97486" w:rsidRDefault="00EA3F71" w:rsidP="00EA3F71">
            <w:pPr>
              <w:rPr>
                <w:szCs w:val="21"/>
              </w:rPr>
            </w:pPr>
          </w:p>
        </w:tc>
        <w:tc>
          <w:tcPr>
            <w:tcW w:w="7483" w:type="dxa"/>
            <w:shd w:val="clear" w:color="auto" w:fill="auto"/>
          </w:tcPr>
          <w:p w:rsidR="00EA3F71" w:rsidRPr="00A97486" w:rsidRDefault="00EA3F71" w:rsidP="00EA3F71">
            <w:pPr>
              <w:spacing w:line="360" w:lineRule="exact"/>
              <w:rPr>
                <w:szCs w:val="21"/>
              </w:rPr>
            </w:pPr>
            <w:r w:rsidRPr="00A97486">
              <w:rPr>
                <w:rFonts w:hint="eastAsia"/>
                <w:szCs w:val="21"/>
              </w:rPr>
              <w:t>更换换热器</w:t>
            </w:r>
          </w:p>
        </w:tc>
      </w:tr>
      <w:tr w:rsidR="00EA3F71" w:rsidRPr="00A97486" w:rsidTr="00B24EA9">
        <w:trPr>
          <w:gridAfter w:val="1"/>
          <w:wAfter w:w="18" w:type="dxa"/>
          <w:jc w:val="center"/>
        </w:trPr>
        <w:tc>
          <w:tcPr>
            <w:tcW w:w="426" w:type="dxa"/>
            <w:shd w:val="clear" w:color="auto" w:fill="auto"/>
          </w:tcPr>
          <w:p w:rsidR="00EA3F71" w:rsidRPr="00A97486" w:rsidRDefault="00EA3F71" w:rsidP="00DC4603">
            <w:pPr>
              <w:numPr>
                <w:ilvl w:val="0"/>
                <w:numId w:val="78"/>
              </w:numPr>
              <w:spacing w:line="360" w:lineRule="auto"/>
              <w:rPr>
                <w:rFonts w:ascii="宋体" w:hAnsi="宋体"/>
                <w:szCs w:val="21"/>
              </w:rPr>
            </w:pPr>
          </w:p>
        </w:tc>
        <w:tc>
          <w:tcPr>
            <w:tcW w:w="1413" w:type="dxa"/>
            <w:gridSpan w:val="2"/>
            <w:shd w:val="clear" w:color="auto" w:fill="auto"/>
          </w:tcPr>
          <w:p w:rsidR="00EA3F71" w:rsidRPr="00A97486" w:rsidRDefault="00EA3F71" w:rsidP="00EA3F71">
            <w:pPr>
              <w:spacing w:line="360" w:lineRule="auto"/>
              <w:rPr>
                <w:szCs w:val="21"/>
              </w:rPr>
            </w:pPr>
            <w:r w:rsidRPr="00A97486">
              <w:rPr>
                <w:rFonts w:hint="eastAsia"/>
                <w:szCs w:val="21"/>
              </w:rPr>
              <w:t>室外换热</w:t>
            </w:r>
            <w:r w:rsidRPr="00A97486">
              <w:rPr>
                <w:szCs w:val="21"/>
              </w:rPr>
              <w:t>器</w:t>
            </w:r>
          </w:p>
        </w:tc>
        <w:tc>
          <w:tcPr>
            <w:tcW w:w="7483" w:type="dxa"/>
            <w:shd w:val="clear" w:color="auto" w:fill="auto"/>
          </w:tcPr>
          <w:p w:rsidR="00EA3F71" w:rsidRPr="00A97486" w:rsidRDefault="00EA3F71" w:rsidP="00EA3F71">
            <w:pPr>
              <w:rPr>
                <w:szCs w:val="21"/>
              </w:rPr>
            </w:pPr>
            <w:r w:rsidRPr="00A97486">
              <w:rPr>
                <w:rFonts w:hint="eastAsia"/>
                <w:szCs w:val="21"/>
              </w:rPr>
              <w:t>更换换热器</w:t>
            </w:r>
          </w:p>
        </w:tc>
      </w:tr>
      <w:tr w:rsidR="00EA3F71" w:rsidRPr="00A97486" w:rsidTr="00B24EA9">
        <w:trPr>
          <w:gridAfter w:val="1"/>
          <w:wAfter w:w="18" w:type="dxa"/>
          <w:jc w:val="center"/>
        </w:trPr>
        <w:tc>
          <w:tcPr>
            <w:tcW w:w="426" w:type="dxa"/>
            <w:shd w:val="clear" w:color="auto" w:fill="auto"/>
          </w:tcPr>
          <w:p w:rsidR="00EA3F71" w:rsidRPr="00A97486" w:rsidRDefault="00EA3F71" w:rsidP="00DC4603">
            <w:pPr>
              <w:numPr>
                <w:ilvl w:val="0"/>
                <w:numId w:val="78"/>
              </w:numPr>
              <w:spacing w:line="360" w:lineRule="auto"/>
              <w:rPr>
                <w:rFonts w:ascii="宋体" w:hAnsi="宋体"/>
                <w:szCs w:val="21"/>
              </w:rPr>
            </w:pPr>
          </w:p>
        </w:tc>
        <w:tc>
          <w:tcPr>
            <w:tcW w:w="1413" w:type="dxa"/>
            <w:gridSpan w:val="2"/>
            <w:shd w:val="clear" w:color="auto" w:fill="auto"/>
          </w:tcPr>
          <w:p w:rsidR="00EA3F71" w:rsidRPr="00A97486" w:rsidRDefault="00EA3F71" w:rsidP="00EA3F71">
            <w:pPr>
              <w:spacing w:line="360" w:lineRule="auto"/>
              <w:rPr>
                <w:szCs w:val="21"/>
              </w:rPr>
            </w:pPr>
            <w:r w:rsidRPr="00A97486">
              <w:rPr>
                <w:rFonts w:hint="eastAsia"/>
                <w:szCs w:val="21"/>
              </w:rPr>
              <w:t>制冷系统</w:t>
            </w:r>
          </w:p>
        </w:tc>
        <w:tc>
          <w:tcPr>
            <w:tcW w:w="7483" w:type="dxa"/>
            <w:shd w:val="clear" w:color="auto" w:fill="auto"/>
          </w:tcPr>
          <w:p w:rsidR="00EA3F71" w:rsidRPr="00A97486" w:rsidRDefault="00EA3F71" w:rsidP="00EA3F71">
            <w:pPr>
              <w:rPr>
                <w:szCs w:val="21"/>
              </w:rPr>
            </w:pPr>
            <w:r w:rsidRPr="00A97486">
              <w:rPr>
                <w:rFonts w:hint="eastAsia"/>
                <w:szCs w:val="21"/>
              </w:rPr>
              <w:t>使用电子检漏仪，对系统进行检漏，如发现漏点，则根据实际情况处理。</w:t>
            </w:r>
          </w:p>
          <w:p w:rsidR="00EA3F71" w:rsidRPr="00A97486" w:rsidRDefault="00EA3F71" w:rsidP="00EA3F71">
            <w:pPr>
              <w:rPr>
                <w:szCs w:val="21"/>
              </w:rPr>
            </w:pPr>
            <w:r w:rsidRPr="00A97486">
              <w:rPr>
                <w:rFonts w:hint="eastAsia"/>
                <w:szCs w:val="21"/>
              </w:rPr>
              <w:t>铜管泄露：对铜管进行补焊</w:t>
            </w:r>
          </w:p>
          <w:p w:rsidR="00EA3F71" w:rsidRPr="00A97486" w:rsidRDefault="00EA3F71" w:rsidP="00EA3F71">
            <w:pPr>
              <w:rPr>
                <w:szCs w:val="21"/>
              </w:rPr>
            </w:pPr>
            <w:r w:rsidRPr="00A97486">
              <w:rPr>
                <w:rFonts w:hint="eastAsia"/>
                <w:szCs w:val="21"/>
              </w:rPr>
              <w:t>部件泄露：对部件进行修理或更换</w:t>
            </w:r>
          </w:p>
        </w:tc>
      </w:tr>
      <w:tr w:rsidR="00EA3F71" w:rsidRPr="00A97486" w:rsidTr="00B24EA9">
        <w:trPr>
          <w:gridAfter w:val="1"/>
          <w:wAfter w:w="18" w:type="dxa"/>
          <w:jc w:val="center"/>
        </w:trPr>
        <w:tc>
          <w:tcPr>
            <w:tcW w:w="426" w:type="dxa"/>
            <w:shd w:val="clear" w:color="auto" w:fill="auto"/>
          </w:tcPr>
          <w:p w:rsidR="00EA3F71" w:rsidRPr="00A97486" w:rsidRDefault="00EA3F71" w:rsidP="00DC4603">
            <w:pPr>
              <w:numPr>
                <w:ilvl w:val="0"/>
                <w:numId w:val="78"/>
              </w:numPr>
              <w:spacing w:line="360" w:lineRule="auto"/>
              <w:rPr>
                <w:rFonts w:ascii="宋体" w:hAnsi="宋体"/>
                <w:szCs w:val="21"/>
              </w:rPr>
            </w:pPr>
          </w:p>
        </w:tc>
        <w:tc>
          <w:tcPr>
            <w:tcW w:w="1413" w:type="dxa"/>
            <w:gridSpan w:val="2"/>
            <w:shd w:val="clear" w:color="auto" w:fill="auto"/>
          </w:tcPr>
          <w:p w:rsidR="00EA3F71" w:rsidRPr="00A97486" w:rsidRDefault="00EA3F71" w:rsidP="00EA3F71">
            <w:pPr>
              <w:spacing w:line="360" w:lineRule="auto"/>
              <w:rPr>
                <w:szCs w:val="21"/>
              </w:rPr>
            </w:pPr>
            <w:r w:rsidRPr="00A97486">
              <w:rPr>
                <w:rFonts w:hint="eastAsia"/>
                <w:szCs w:val="21"/>
              </w:rPr>
              <w:t>压缩机</w:t>
            </w:r>
          </w:p>
        </w:tc>
        <w:tc>
          <w:tcPr>
            <w:tcW w:w="7483" w:type="dxa"/>
            <w:shd w:val="clear" w:color="auto" w:fill="auto"/>
          </w:tcPr>
          <w:p w:rsidR="00EA3F71" w:rsidRPr="00A97486" w:rsidRDefault="00EA3F71" w:rsidP="00EA3F71">
            <w:pPr>
              <w:rPr>
                <w:szCs w:val="21"/>
              </w:rPr>
            </w:pPr>
            <w:r w:rsidRPr="00A97486">
              <w:rPr>
                <w:rFonts w:hint="eastAsia"/>
                <w:szCs w:val="21"/>
              </w:rPr>
              <w:t>更换压缩机</w:t>
            </w:r>
          </w:p>
        </w:tc>
      </w:tr>
      <w:tr w:rsidR="00EA3F71" w:rsidRPr="00A97486" w:rsidTr="00B24EA9">
        <w:trPr>
          <w:gridAfter w:val="1"/>
          <w:wAfter w:w="18" w:type="dxa"/>
          <w:jc w:val="center"/>
        </w:trPr>
        <w:tc>
          <w:tcPr>
            <w:tcW w:w="426" w:type="dxa"/>
            <w:shd w:val="clear" w:color="auto" w:fill="auto"/>
          </w:tcPr>
          <w:p w:rsidR="00EA3F71" w:rsidRPr="00A97486" w:rsidRDefault="00EA3F71" w:rsidP="00DC4603">
            <w:pPr>
              <w:numPr>
                <w:ilvl w:val="0"/>
                <w:numId w:val="78"/>
              </w:numPr>
              <w:spacing w:line="360" w:lineRule="auto"/>
              <w:rPr>
                <w:rFonts w:ascii="宋体" w:hAnsi="宋体"/>
                <w:szCs w:val="21"/>
              </w:rPr>
            </w:pPr>
          </w:p>
        </w:tc>
        <w:tc>
          <w:tcPr>
            <w:tcW w:w="1413" w:type="dxa"/>
            <w:gridSpan w:val="2"/>
            <w:shd w:val="clear" w:color="auto" w:fill="auto"/>
          </w:tcPr>
          <w:p w:rsidR="00EA3F71" w:rsidRPr="00A97486" w:rsidRDefault="00EA3F71" w:rsidP="00EA3F71">
            <w:pPr>
              <w:spacing w:line="360" w:lineRule="auto"/>
              <w:rPr>
                <w:szCs w:val="21"/>
              </w:rPr>
            </w:pPr>
            <w:r w:rsidRPr="00A97486">
              <w:rPr>
                <w:rFonts w:hint="eastAsia"/>
                <w:szCs w:val="21"/>
              </w:rPr>
              <w:t>通风机</w:t>
            </w:r>
          </w:p>
        </w:tc>
        <w:tc>
          <w:tcPr>
            <w:tcW w:w="7483" w:type="dxa"/>
            <w:shd w:val="clear" w:color="auto" w:fill="auto"/>
          </w:tcPr>
          <w:p w:rsidR="00EA3F71" w:rsidRPr="00A97486" w:rsidRDefault="00EA3F71" w:rsidP="00EA3F71">
            <w:pPr>
              <w:rPr>
                <w:szCs w:val="21"/>
              </w:rPr>
            </w:pPr>
            <w:r w:rsidRPr="00A97486">
              <w:rPr>
                <w:rFonts w:hint="eastAsia"/>
                <w:szCs w:val="21"/>
              </w:rPr>
              <w:t>检查通风机，更换风机轴承</w:t>
            </w:r>
          </w:p>
        </w:tc>
      </w:tr>
      <w:tr w:rsidR="00EA3F71" w:rsidRPr="00A97486" w:rsidTr="00B24EA9">
        <w:trPr>
          <w:jc w:val="center"/>
        </w:trPr>
        <w:tc>
          <w:tcPr>
            <w:tcW w:w="426" w:type="dxa"/>
            <w:shd w:val="clear" w:color="auto" w:fill="auto"/>
          </w:tcPr>
          <w:p w:rsidR="00EA3F71" w:rsidRPr="00A97486" w:rsidRDefault="00EA3F71" w:rsidP="00DC4603">
            <w:pPr>
              <w:numPr>
                <w:ilvl w:val="0"/>
                <w:numId w:val="78"/>
              </w:numPr>
              <w:spacing w:line="360" w:lineRule="auto"/>
              <w:rPr>
                <w:rFonts w:ascii="宋体" w:hAnsi="宋体"/>
                <w:szCs w:val="21"/>
              </w:rPr>
            </w:pPr>
          </w:p>
        </w:tc>
        <w:tc>
          <w:tcPr>
            <w:tcW w:w="1396" w:type="dxa"/>
            <w:shd w:val="clear" w:color="auto" w:fill="auto"/>
          </w:tcPr>
          <w:p w:rsidR="00EA3F71" w:rsidRPr="00A97486" w:rsidRDefault="00EA3F71" w:rsidP="00EA3F71">
            <w:pPr>
              <w:spacing w:line="360" w:lineRule="auto"/>
              <w:rPr>
                <w:szCs w:val="21"/>
              </w:rPr>
            </w:pPr>
            <w:r w:rsidRPr="00A97486">
              <w:rPr>
                <w:rFonts w:hint="eastAsia"/>
                <w:szCs w:val="21"/>
              </w:rPr>
              <w:t>轴流风机</w:t>
            </w:r>
          </w:p>
        </w:tc>
        <w:tc>
          <w:tcPr>
            <w:tcW w:w="7518" w:type="dxa"/>
            <w:gridSpan w:val="3"/>
            <w:shd w:val="clear" w:color="auto" w:fill="auto"/>
          </w:tcPr>
          <w:p w:rsidR="00EA3F71" w:rsidRPr="00A97486" w:rsidRDefault="00EA3F71" w:rsidP="00EA3F71">
            <w:pPr>
              <w:rPr>
                <w:szCs w:val="21"/>
              </w:rPr>
            </w:pPr>
            <w:r w:rsidRPr="00A97486">
              <w:rPr>
                <w:rFonts w:hint="eastAsia"/>
                <w:szCs w:val="21"/>
              </w:rPr>
              <w:t>检查轴流风机，更换风机轴承</w:t>
            </w:r>
          </w:p>
        </w:tc>
      </w:tr>
      <w:tr w:rsidR="00EA3F71" w:rsidRPr="00A97486" w:rsidTr="00B24EA9">
        <w:trPr>
          <w:jc w:val="center"/>
        </w:trPr>
        <w:tc>
          <w:tcPr>
            <w:tcW w:w="426" w:type="dxa"/>
            <w:shd w:val="clear" w:color="auto" w:fill="auto"/>
          </w:tcPr>
          <w:p w:rsidR="00EA3F71" w:rsidRPr="00A97486" w:rsidRDefault="00EA3F71" w:rsidP="00DC4603">
            <w:pPr>
              <w:numPr>
                <w:ilvl w:val="0"/>
                <w:numId w:val="78"/>
              </w:numPr>
              <w:spacing w:line="360" w:lineRule="auto"/>
              <w:rPr>
                <w:rFonts w:ascii="宋体" w:hAnsi="宋体"/>
                <w:szCs w:val="21"/>
              </w:rPr>
            </w:pPr>
          </w:p>
        </w:tc>
        <w:tc>
          <w:tcPr>
            <w:tcW w:w="1396" w:type="dxa"/>
            <w:shd w:val="clear" w:color="auto" w:fill="auto"/>
          </w:tcPr>
          <w:p w:rsidR="00EA3F71" w:rsidRPr="00A97486" w:rsidRDefault="00EA3F71" w:rsidP="00EA3F71">
            <w:pPr>
              <w:spacing w:line="360" w:lineRule="auto"/>
              <w:rPr>
                <w:szCs w:val="21"/>
              </w:rPr>
            </w:pPr>
            <w:r w:rsidRPr="00A97486">
              <w:rPr>
                <w:rFonts w:hint="eastAsia"/>
                <w:szCs w:val="21"/>
              </w:rPr>
              <w:t>减震器</w:t>
            </w:r>
          </w:p>
        </w:tc>
        <w:tc>
          <w:tcPr>
            <w:tcW w:w="7518" w:type="dxa"/>
            <w:gridSpan w:val="3"/>
            <w:shd w:val="clear" w:color="auto" w:fill="auto"/>
          </w:tcPr>
          <w:p w:rsidR="00EA3F71" w:rsidRPr="00A97486" w:rsidRDefault="00EA3F71" w:rsidP="00EA3F71">
            <w:pPr>
              <w:rPr>
                <w:szCs w:val="21"/>
              </w:rPr>
            </w:pPr>
            <w:r w:rsidRPr="00A97486">
              <w:rPr>
                <w:rFonts w:hint="eastAsia"/>
                <w:szCs w:val="21"/>
              </w:rPr>
              <w:t>检查压缩机减震器，如有变形、老化或损坏，则更换</w:t>
            </w:r>
          </w:p>
        </w:tc>
      </w:tr>
      <w:tr w:rsidR="00EA3F71" w:rsidRPr="00A97486" w:rsidTr="00B24EA9">
        <w:trPr>
          <w:jc w:val="center"/>
        </w:trPr>
        <w:tc>
          <w:tcPr>
            <w:tcW w:w="426" w:type="dxa"/>
            <w:shd w:val="clear" w:color="auto" w:fill="auto"/>
          </w:tcPr>
          <w:p w:rsidR="00EA3F71" w:rsidRPr="00A97486" w:rsidRDefault="00EA3F71" w:rsidP="00DC4603">
            <w:pPr>
              <w:numPr>
                <w:ilvl w:val="0"/>
                <w:numId w:val="78"/>
              </w:numPr>
              <w:spacing w:line="360" w:lineRule="auto"/>
              <w:rPr>
                <w:rFonts w:ascii="宋体" w:hAnsi="宋体"/>
                <w:szCs w:val="21"/>
              </w:rPr>
            </w:pPr>
          </w:p>
        </w:tc>
        <w:tc>
          <w:tcPr>
            <w:tcW w:w="1396" w:type="dxa"/>
            <w:shd w:val="clear" w:color="auto" w:fill="auto"/>
          </w:tcPr>
          <w:p w:rsidR="00EA3F71" w:rsidRPr="00A97486" w:rsidRDefault="00EA3F71" w:rsidP="00EA3F71">
            <w:pPr>
              <w:spacing w:line="360" w:lineRule="auto"/>
              <w:rPr>
                <w:szCs w:val="21"/>
              </w:rPr>
            </w:pPr>
            <w:r w:rsidRPr="00A97486">
              <w:rPr>
                <w:rFonts w:hint="eastAsia"/>
                <w:szCs w:val="21"/>
              </w:rPr>
              <w:t>风阀执行器</w:t>
            </w:r>
          </w:p>
        </w:tc>
        <w:tc>
          <w:tcPr>
            <w:tcW w:w="7518" w:type="dxa"/>
            <w:gridSpan w:val="3"/>
            <w:shd w:val="clear" w:color="auto" w:fill="auto"/>
          </w:tcPr>
          <w:p w:rsidR="00EA3F71" w:rsidRPr="00A97486" w:rsidRDefault="00EA3F71" w:rsidP="00EA3F71">
            <w:pPr>
              <w:rPr>
                <w:szCs w:val="21"/>
              </w:rPr>
            </w:pPr>
            <w:r w:rsidRPr="00A97486">
              <w:rPr>
                <w:rFonts w:hint="eastAsia"/>
                <w:szCs w:val="21"/>
              </w:rPr>
              <w:t>检查风阀执行器功能，如有损坏，进行修理或更换</w:t>
            </w:r>
          </w:p>
        </w:tc>
      </w:tr>
      <w:tr w:rsidR="00EA3F71" w:rsidRPr="00A97486" w:rsidTr="00B24EA9">
        <w:trPr>
          <w:jc w:val="center"/>
        </w:trPr>
        <w:tc>
          <w:tcPr>
            <w:tcW w:w="426" w:type="dxa"/>
            <w:shd w:val="clear" w:color="auto" w:fill="auto"/>
          </w:tcPr>
          <w:p w:rsidR="00EA3F71" w:rsidRPr="00A97486" w:rsidRDefault="00EA3F71" w:rsidP="00DC4603">
            <w:pPr>
              <w:numPr>
                <w:ilvl w:val="0"/>
                <w:numId w:val="78"/>
              </w:numPr>
              <w:spacing w:line="360" w:lineRule="auto"/>
              <w:rPr>
                <w:rFonts w:ascii="宋体" w:hAnsi="宋体"/>
                <w:szCs w:val="21"/>
              </w:rPr>
            </w:pPr>
          </w:p>
        </w:tc>
        <w:tc>
          <w:tcPr>
            <w:tcW w:w="1396" w:type="dxa"/>
            <w:shd w:val="clear" w:color="auto" w:fill="auto"/>
          </w:tcPr>
          <w:p w:rsidR="00EA3F71" w:rsidRPr="00A97486" w:rsidRDefault="00EA3F71" w:rsidP="00EA3F71">
            <w:pPr>
              <w:spacing w:line="360" w:lineRule="auto"/>
              <w:rPr>
                <w:szCs w:val="21"/>
              </w:rPr>
            </w:pPr>
            <w:r w:rsidRPr="00A97486">
              <w:rPr>
                <w:rFonts w:hint="eastAsia"/>
                <w:szCs w:val="21"/>
              </w:rPr>
              <w:t>检查温度传感器</w:t>
            </w:r>
          </w:p>
        </w:tc>
        <w:tc>
          <w:tcPr>
            <w:tcW w:w="7518" w:type="dxa"/>
            <w:gridSpan w:val="3"/>
            <w:shd w:val="clear" w:color="auto" w:fill="auto"/>
          </w:tcPr>
          <w:p w:rsidR="00EA3F71" w:rsidRPr="00A97486" w:rsidRDefault="00EA3F71" w:rsidP="00EA3F71">
            <w:pPr>
              <w:rPr>
                <w:szCs w:val="21"/>
              </w:rPr>
            </w:pPr>
            <w:r w:rsidRPr="00A97486">
              <w:rPr>
                <w:rFonts w:hint="eastAsia"/>
                <w:szCs w:val="21"/>
              </w:rPr>
              <w:t>检查温度传感器是否损坏，如果损坏，则进行更换</w:t>
            </w:r>
          </w:p>
        </w:tc>
      </w:tr>
      <w:tr w:rsidR="00EA3F71" w:rsidRPr="00A97486" w:rsidTr="00B24EA9">
        <w:trPr>
          <w:jc w:val="center"/>
        </w:trPr>
        <w:tc>
          <w:tcPr>
            <w:tcW w:w="426" w:type="dxa"/>
            <w:shd w:val="clear" w:color="auto" w:fill="auto"/>
          </w:tcPr>
          <w:p w:rsidR="00EA3F71" w:rsidRPr="00A97486" w:rsidRDefault="00EA3F71" w:rsidP="00DC4603">
            <w:pPr>
              <w:numPr>
                <w:ilvl w:val="0"/>
                <w:numId w:val="78"/>
              </w:numPr>
              <w:spacing w:line="360" w:lineRule="auto"/>
              <w:rPr>
                <w:rFonts w:ascii="宋体" w:hAnsi="宋体"/>
                <w:szCs w:val="21"/>
              </w:rPr>
            </w:pPr>
          </w:p>
        </w:tc>
        <w:tc>
          <w:tcPr>
            <w:tcW w:w="1396" w:type="dxa"/>
            <w:shd w:val="clear" w:color="auto" w:fill="auto"/>
          </w:tcPr>
          <w:p w:rsidR="00EA3F71" w:rsidRPr="00A97486" w:rsidRDefault="00EA3F71" w:rsidP="00EA3F71">
            <w:pPr>
              <w:spacing w:line="360" w:lineRule="auto"/>
              <w:rPr>
                <w:szCs w:val="21"/>
              </w:rPr>
            </w:pPr>
            <w:r w:rsidRPr="00A97486">
              <w:rPr>
                <w:rFonts w:hint="eastAsia"/>
                <w:szCs w:val="21"/>
              </w:rPr>
              <w:t>高压开关</w:t>
            </w:r>
          </w:p>
        </w:tc>
        <w:tc>
          <w:tcPr>
            <w:tcW w:w="7518" w:type="dxa"/>
            <w:gridSpan w:val="3"/>
            <w:shd w:val="clear" w:color="auto" w:fill="auto"/>
          </w:tcPr>
          <w:p w:rsidR="00EA3F71" w:rsidRPr="00A97486" w:rsidRDefault="00EA3F71" w:rsidP="00EA3F71">
            <w:pPr>
              <w:rPr>
                <w:szCs w:val="21"/>
              </w:rPr>
            </w:pPr>
            <w:r w:rsidRPr="00A97486">
              <w:rPr>
                <w:rFonts w:hint="eastAsia"/>
                <w:szCs w:val="21"/>
              </w:rPr>
              <w:t>检查高压开关是否损坏，如果损坏，则进行更换</w:t>
            </w:r>
          </w:p>
        </w:tc>
      </w:tr>
      <w:tr w:rsidR="00B24EA9" w:rsidRPr="00A97486" w:rsidTr="00B24EA9">
        <w:trPr>
          <w:jc w:val="center"/>
        </w:trPr>
        <w:tc>
          <w:tcPr>
            <w:tcW w:w="426" w:type="dxa"/>
            <w:shd w:val="clear" w:color="auto" w:fill="auto"/>
          </w:tcPr>
          <w:p w:rsidR="00B24EA9" w:rsidRPr="00A97486" w:rsidRDefault="00B24EA9" w:rsidP="00DC4603">
            <w:pPr>
              <w:numPr>
                <w:ilvl w:val="0"/>
                <w:numId w:val="78"/>
              </w:numPr>
              <w:spacing w:line="360" w:lineRule="auto"/>
              <w:rPr>
                <w:rFonts w:ascii="宋体" w:hAnsi="宋体"/>
                <w:szCs w:val="21"/>
              </w:rPr>
            </w:pPr>
          </w:p>
        </w:tc>
        <w:tc>
          <w:tcPr>
            <w:tcW w:w="1396" w:type="dxa"/>
            <w:shd w:val="clear" w:color="auto" w:fill="auto"/>
          </w:tcPr>
          <w:p w:rsidR="00B24EA9" w:rsidRPr="00A97486" w:rsidRDefault="00B24EA9" w:rsidP="00B24EA9">
            <w:pPr>
              <w:spacing w:line="360" w:lineRule="auto"/>
              <w:rPr>
                <w:szCs w:val="21"/>
              </w:rPr>
            </w:pPr>
            <w:r w:rsidRPr="00A97486">
              <w:rPr>
                <w:rFonts w:hint="eastAsia"/>
                <w:szCs w:val="21"/>
              </w:rPr>
              <w:t>低压开关</w:t>
            </w:r>
          </w:p>
        </w:tc>
        <w:tc>
          <w:tcPr>
            <w:tcW w:w="7518" w:type="dxa"/>
            <w:gridSpan w:val="3"/>
            <w:shd w:val="clear" w:color="auto" w:fill="auto"/>
          </w:tcPr>
          <w:p w:rsidR="00B24EA9" w:rsidRPr="00A97486" w:rsidRDefault="00B24EA9" w:rsidP="00B24EA9">
            <w:pPr>
              <w:rPr>
                <w:szCs w:val="21"/>
              </w:rPr>
            </w:pPr>
            <w:r w:rsidRPr="00A97486">
              <w:rPr>
                <w:rFonts w:hint="eastAsia"/>
                <w:szCs w:val="21"/>
              </w:rPr>
              <w:t>检查低压开关是否损坏，如果损坏，则进行更换</w:t>
            </w:r>
          </w:p>
        </w:tc>
      </w:tr>
      <w:tr w:rsidR="00B24EA9" w:rsidRPr="00A97486" w:rsidTr="00B24EA9">
        <w:trPr>
          <w:jc w:val="center"/>
        </w:trPr>
        <w:tc>
          <w:tcPr>
            <w:tcW w:w="426" w:type="dxa"/>
            <w:shd w:val="clear" w:color="auto" w:fill="auto"/>
          </w:tcPr>
          <w:p w:rsidR="00B24EA9" w:rsidRPr="00A97486" w:rsidRDefault="00B24EA9" w:rsidP="00DC4603">
            <w:pPr>
              <w:numPr>
                <w:ilvl w:val="0"/>
                <w:numId w:val="78"/>
              </w:numPr>
              <w:spacing w:line="360" w:lineRule="auto"/>
              <w:rPr>
                <w:rFonts w:ascii="宋体" w:hAnsi="宋体"/>
                <w:szCs w:val="21"/>
              </w:rPr>
            </w:pPr>
          </w:p>
        </w:tc>
        <w:tc>
          <w:tcPr>
            <w:tcW w:w="1396" w:type="dxa"/>
            <w:shd w:val="clear" w:color="auto" w:fill="auto"/>
          </w:tcPr>
          <w:p w:rsidR="00B24EA9" w:rsidRPr="00A97486" w:rsidRDefault="00B24EA9" w:rsidP="00B24EA9">
            <w:pPr>
              <w:spacing w:line="360" w:lineRule="auto"/>
              <w:rPr>
                <w:szCs w:val="21"/>
              </w:rPr>
            </w:pPr>
            <w:r w:rsidRPr="00A97486">
              <w:rPr>
                <w:rFonts w:hint="eastAsia"/>
                <w:szCs w:val="21"/>
              </w:rPr>
              <w:t>干燥过滤器</w:t>
            </w:r>
          </w:p>
        </w:tc>
        <w:tc>
          <w:tcPr>
            <w:tcW w:w="7518" w:type="dxa"/>
            <w:gridSpan w:val="3"/>
            <w:shd w:val="clear" w:color="auto" w:fill="auto"/>
          </w:tcPr>
          <w:p w:rsidR="00B24EA9" w:rsidRPr="00A97486" w:rsidRDefault="00B24EA9" w:rsidP="00B24EA9">
            <w:pPr>
              <w:rPr>
                <w:szCs w:val="21"/>
              </w:rPr>
            </w:pPr>
            <w:r w:rsidRPr="00A97486">
              <w:rPr>
                <w:rFonts w:hint="eastAsia"/>
                <w:szCs w:val="21"/>
              </w:rPr>
              <w:t>更换干燥过滤器</w:t>
            </w:r>
          </w:p>
        </w:tc>
      </w:tr>
      <w:tr w:rsidR="00B24EA9" w:rsidRPr="00A97486" w:rsidTr="00B24EA9">
        <w:trPr>
          <w:jc w:val="center"/>
        </w:trPr>
        <w:tc>
          <w:tcPr>
            <w:tcW w:w="426" w:type="dxa"/>
            <w:shd w:val="clear" w:color="auto" w:fill="auto"/>
          </w:tcPr>
          <w:p w:rsidR="00B24EA9" w:rsidRPr="00A97486" w:rsidRDefault="00B24EA9" w:rsidP="00DC4603">
            <w:pPr>
              <w:numPr>
                <w:ilvl w:val="0"/>
                <w:numId w:val="78"/>
              </w:numPr>
              <w:spacing w:line="360" w:lineRule="auto"/>
              <w:rPr>
                <w:rFonts w:ascii="宋体" w:hAnsi="宋体"/>
                <w:szCs w:val="21"/>
              </w:rPr>
            </w:pPr>
          </w:p>
        </w:tc>
        <w:tc>
          <w:tcPr>
            <w:tcW w:w="1396" w:type="dxa"/>
            <w:shd w:val="clear" w:color="auto" w:fill="auto"/>
          </w:tcPr>
          <w:p w:rsidR="00B24EA9" w:rsidRPr="00A97486" w:rsidRDefault="00B24EA9" w:rsidP="00B24EA9">
            <w:pPr>
              <w:spacing w:line="360" w:lineRule="auto"/>
              <w:rPr>
                <w:szCs w:val="21"/>
              </w:rPr>
            </w:pPr>
            <w:r w:rsidRPr="00A97486">
              <w:rPr>
                <w:rFonts w:hint="eastAsia"/>
                <w:szCs w:val="21"/>
              </w:rPr>
              <w:t>视液镜</w:t>
            </w:r>
          </w:p>
        </w:tc>
        <w:tc>
          <w:tcPr>
            <w:tcW w:w="7518" w:type="dxa"/>
            <w:gridSpan w:val="3"/>
            <w:shd w:val="clear" w:color="auto" w:fill="auto"/>
          </w:tcPr>
          <w:p w:rsidR="00B24EA9" w:rsidRPr="00A97486" w:rsidRDefault="00B24EA9" w:rsidP="00B24EA9">
            <w:pPr>
              <w:rPr>
                <w:szCs w:val="21"/>
              </w:rPr>
            </w:pPr>
            <w:r w:rsidRPr="00A97486">
              <w:rPr>
                <w:rFonts w:hint="eastAsia"/>
                <w:szCs w:val="21"/>
              </w:rPr>
              <w:t>检查视液镜，如果损坏，则进行更换</w:t>
            </w:r>
          </w:p>
        </w:tc>
      </w:tr>
      <w:tr w:rsidR="00B24EA9" w:rsidRPr="00A97486" w:rsidTr="00B24EA9">
        <w:trPr>
          <w:jc w:val="center"/>
        </w:trPr>
        <w:tc>
          <w:tcPr>
            <w:tcW w:w="426" w:type="dxa"/>
            <w:shd w:val="clear" w:color="auto" w:fill="auto"/>
          </w:tcPr>
          <w:p w:rsidR="00B24EA9" w:rsidRPr="00A97486" w:rsidRDefault="00B24EA9" w:rsidP="00DC4603">
            <w:pPr>
              <w:numPr>
                <w:ilvl w:val="0"/>
                <w:numId w:val="78"/>
              </w:numPr>
              <w:spacing w:line="360" w:lineRule="auto"/>
              <w:rPr>
                <w:rFonts w:ascii="宋体" w:hAnsi="宋体"/>
                <w:szCs w:val="21"/>
              </w:rPr>
            </w:pPr>
          </w:p>
        </w:tc>
        <w:tc>
          <w:tcPr>
            <w:tcW w:w="1396" w:type="dxa"/>
            <w:shd w:val="clear" w:color="auto" w:fill="auto"/>
            <w:vAlign w:val="center"/>
          </w:tcPr>
          <w:p w:rsidR="00B24EA9" w:rsidRPr="00A97486" w:rsidRDefault="00B24EA9" w:rsidP="00B24EA9">
            <w:pPr>
              <w:rPr>
                <w:szCs w:val="21"/>
              </w:rPr>
            </w:pPr>
            <w:r w:rsidRPr="00A97486">
              <w:rPr>
                <w:szCs w:val="21"/>
              </w:rPr>
              <w:t>减震器</w:t>
            </w:r>
          </w:p>
        </w:tc>
        <w:tc>
          <w:tcPr>
            <w:tcW w:w="7518" w:type="dxa"/>
            <w:gridSpan w:val="3"/>
            <w:shd w:val="clear" w:color="auto" w:fill="auto"/>
          </w:tcPr>
          <w:p w:rsidR="00B24EA9" w:rsidRPr="00A97486" w:rsidRDefault="00B24EA9" w:rsidP="00B24EA9">
            <w:pPr>
              <w:rPr>
                <w:szCs w:val="21"/>
              </w:rPr>
            </w:pPr>
            <w:r w:rsidRPr="00A97486">
              <w:rPr>
                <w:rFonts w:hint="eastAsia"/>
                <w:szCs w:val="21"/>
              </w:rPr>
              <w:t>检查减震器，如果损坏，则进行更换</w:t>
            </w:r>
          </w:p>
        </w:tc>
      </w:tr>
      <w:tr w:rsidR="00B24EA9" w:rsidRPr="00A97486" w:rsidTr="00B24EA9">
        <w:trPr>
          <w:jc w:val="center"/>
        </w:trPr>
        <w:tc>
          <w:tcPr>
            <w:tcW w:w="426" w:type="dxa"/>
            <w:shd w:val="clear" w:color="auto" w:fill="auto"/>
          </w:tcPr>
          <w:p w:rsidR="00B24EA9" w:rsidRPr="00A97486" w:rsidRDefault="00B24EA9" w:rsidP="00DC4603">
            <w:pPr>
              <w:numPr>
                <w:ilvl w:val="0"/>
                <w:numId w:val="78"/>
              </w:numPr>
              <w:spacing w:line="360" w:lineRule="auto"/>
              <w:rPr>
                <w:rFonts w:ascii="宋体" w:hAnsi="宋体"/>
                <w:szCs w:val="21"/>
              </w:rPr>
            </w:pPr>
          </w:p>
        </w:tc>
        <w:tc>
          <w:tcPr>
            <w:tcW w:w="1396" w:type="dxa"/>
            <w:shd w:val="clear" w:color="auto" w:fill="auto"/>
            <w:vAlign w:val="center"/>
          </w:tcPr>
          <w:p w:rsidR="00B24EA9" w:rsidRPr="00A97486" w:rsidRDefault="00B24EA9" w:rsidP="00B24EA9">
            <w:pPr>
              <w:rPr>
                <w:szCs w:val="21"/>
              </w:rPr>
            </w:pPr>
            <w:r w:rsidRPr="00A97486">
              <w:rPr>
                <w:szCs w:val="21"/>
              </w:rPr>
              <w:t>连接器插</w:t>
            </w:r>
            <w:r w:rsidRPr="00A97486">
              <w:rPr>
                <w:rFonts w:hint="eastAsia"/>
                <w:szCs w:val="21"/>
              </w:rPr>
              <w:t>座</w:t>
            </w:r>
          </w:p>
        </w:tc>
        <w:tc>
          <w:tcPr>
            <w:tcW w:w="7518" w:type="dxa"/>
            <w:gridSpan w:val="3"/>
            <w:shd w:val="clear" w:color="auto" w:fill="auto"/>
          </w:tcPr>
          <w:p w:rsidR="00B24EA9" w:rsidRPr="00A97486" w:rsidRDefault="00B24EA9" w:rsidP="00B24EA9">
            <w:pPr>
              <w:rPr>
                <w:szCs w:val="21"/>
              </w:rPr>
            </w:pPr>
            <w:r w:rsidRPr="00A97486">
              <w:rPr>
                <w:rFonts w:hint="eastAsia"/>
                <w:szCs w:val="21"/>
              </w:rPr>
              <w:t>检查连接器插座，如果损坏，则进行更换</w:t>
            </w:r>
          </w:p>
        </w:tc>
      </w:tr>
      <w:tr w:rsidR="00B24EA9" w:rsidRPr="00A97486" w:rsidTr="00B24EA9">
        <w:trPr>
          <w:jc w:val="center"/>
        </w:trPr>
        <w:tc>
          <w:tcPr>
            <w:tcW w:w="426" w:type="dxa"/>
            <w:shd w:val="clear" w:color="auto" w:fill="auto"/>
          </w:tcPr>
          <w:p w:rsidR="00B24EA9" w:rsidRPr="00A97486" w:rsidRDefault="00B24EA9" w:rsidP="00DC4603">
            <w:pPr>
              <w:numPr>
                <w:ilvl w:val="0"/>
                <w:numId w:val="78"/>
              </w:numPr>
              <w:spacing w:line="360" w:lineRule="auto"/>
              <w:rPr>
                <w:rFonts w:ascii="宋体" w:hAnsi="宋体"/>
                <w:szCs w:val="21"/>
              </w:rPr>
            </w:pPr>
          </w:p>
        </w:tc>
        <w:tc>
          <w:tcPr>
            <w:tcW w:w="1396" w:type="dxa"/>
            <w:shd w:val="clear" w:color="auto" w:fill="auto"/>
            <w:vAlign w:val="center"/>
          </w:tcPr>
          <w:p w:rsidR="00B24EA9" w:rsidRPr="00A97486" w:rsidRDefault="00B24EA9" w:rsidP="00B24EA9">
            <w:pPr>
              <w:rPr>
                <w:szCs w:val="21"/>
              </w:rPr>
            </w:pPr>
            <w:r w:rsidRPr="00A97486">
              <w:rPr>
                <w:szCs w:val="21"/>
              </w:rPr>
              <w:t>送风口密封垫</w:t>
            </w:r>
          </w:p>
        </w:tc>
        <w:tc>
          <w:tcPr>
            <w:tcW w:w="7518" w:type="dxa"/>
            <w:gridSpan w:val="3"/>
            <w:shd w:val="clear" w:color="auto" w:fill="auto"/>
          </w:tcPr>
          <w:p w:rsidR="00B24EA9" w:rsidRPr="00A97486" w:rsidRDefault="00B24EA9" w:rsidP="00B24EA9">
            <w:pPr>
              <w:rPr>
                <w:szCs w:val="21"/>
              </w:rPr>
            </w:pPr>
            <w:r w:rsidRPr="00A97486">
              <w:rPr>
                <w:rFonts w:hint="eastAsia"/>
                <w:szCs w:val="21"/>
              </w:rPr>
              <w:t>检查送风口密封垫是否损坏，如果损坏，则更换</w:t>
            </w:r>
          </w:p>
        </w:tc>
      </w:tr>
      <w:tr w:rsidR="00B24EA9" w:rsidRPr="00A97486" w:rsidTr="00B24EA9">
        <w:trPr>
          <w:jc w:val="center"/>
        </w:trPr>
        <w:tc>
          <w:tcPr>
            <w:tcW w:w="426" w:type="dxa"/>
            <w:shd w:val="clear" w:color="auto" w:fill="auto"/>
          </w:tcPr>
          <w:p w:rsidR="00B24EA9" w:rsidRPr="00A97486" w:rsidRDefault="00B24EA9" w:rsidP="00DC4603">
            <w:pPr>
              <w:numPr>
                <w:ilvl w:val="0"/>
                <w:numId w:val="78"/>
              </w:numPr>
              <w:spacing w:line="360" w:lineRule="auto"/>
              <w:rPr>
                <w:rFonts w:ascii="宋体" w:hAnsi="宋体"/>
                <w:szCs w:val="21"/>
              </w:rPr>
            </w:pPr>
          </w:p>
        </w:tc>
        <w:tc>
          <w:tcPr>
            <w:tcW w:w="1396" w:type="dxa"/>
            <w:shd w:val="clear" w:color="auto" w:fill="auto"/>
            <w:vAlign w:val="center"/>
          </w:tcPr>
          <w:p w:rsidR="00B24EA9" w:rsidRPr="00A97486" w:rsidRDefault="00B24EA9" w:rsidP="00B24EA9">
            <w:pPr>
              <w:rPr>
                <w:szCs w:val="21"/>
              </w:rPr>
            </w:pPr>
            <w:r w:rsidRPr="00A97486">
              <w:rPr>
                <w:szCs w:val="21"/>
              </w:rPr>
              <w:t>回风口密封垫</w:t>
            </w:r>
          </w:p>
        </w:tc>
        <w:tc>
          <w:tcPr>
            <w:tcW w:w="7518" w:type="dxa"/>
            <w:gridSpan w:val="3"/>
            <w:shd w:val="clear" w:color="auto" w:fill="auto"/>
          </w:tcPr>
          <w:p w:rsidR="00B24EA9" w:rsidRPr="00A97486" w:rsidRDefault="00B24EA9" w:rsidP="00B24EA9">
            <w:pPr>
              <w:rPr>
                <w:szCs w:val="21"/>
              </w:rPr>
            </w:pPr>
            <w:r w:rsidRPr="00A97486">
              <w:rPr>
                <w:rFonts w:hint="eastAsia"/>
                <w:szCs w:val="21"/>
              </w:rPr>
              <w:t>检查回风口密封垫是否损坏，如果损坏，则更换</w:t>
            </w:r>
          </w:p>
        </w:tc>
      </w:tr>
      <w:tr w:rsidR="00B24EA9" w:rsidRPr="00A97486" w:rsidTr="00B24EA9">
        <w:trPr>
          <w:jc w:val="center"/>
        </w:trPr>
        <w:tc>
          <w:tcPr>
            <w:tcW w:w="426" w:type="dxa"/>
            <w:shd w:val="clear" w:color="auto" w:fill="auto"/>
          </w:tcPr>
          <w:p w:rsidR="00B24EA9" w:rsidRPr="00A97486" w:rsidRDefault="00B24EA9" w:rsidP="00DC4603">
            <w:pPr>
              <w:numPr>
                <w:ilvl w:val="0"/>
                <w:numId w:val="78"/>
              </w:numPr>
              <w:spacing w:line="360" w:lineRule="auto"/>
              <w:rPr>
                <w:rFonts w:ascii="宋体" w:hAnsi="宋体"/>
                <w:szCs w:val="21"/>
              </w:rPr>
            </w:pPr>
          </w:p>
        </w:tc>
        <w:tc>
          <w:tcPr>
            <w:tcW w:w="1396" w:type="dxa"/>
            <w:shd w:val="clear" w:color="auto" w:fill="auto"/>
            <w:vAlign w:val="center"/>
          </w:tcPr>
          <w:p w:rsidR="00B24EA9" w:rsidRPr="00A97486" w:rsidRDefault="00B24EA9" w:rsidP="00B24EA9">
            <w:pPr>
              <w:rPr>
                <w:szCs w:val="21"/>
              </w:rPr>
            </w:pPr>
            <w:r w:rsidRPr="00A97486">
              <w:rPr>
                <w:szCs w:val="21"/>
              </w:rPr>
              <w:t>新风过滤网</w:t>
            </w:r>
          </w:p>
        </w:tc>
        <w:tc>
          <w:tcPr>
            <w:tcW w:w="7518" w:type="dxa"/>
            <w:gridSpan w:val="3"/>
            <w:shd w:val="clear" w:color="auto" w:fill="auto"/>
          </w:tcPr>
          <w:p w:rsidR="00B24EA9" w:rsidRPr="00A97486" w:rsidRDefault="00B24EA9" w:rsidP="00B24EA9">
            <w:pPr>
              <w:rPr>
                <w:szCs w:val="21"/>
              </w:rPr>
            </w:pPr>
            <w:r w:rsidRPr="00A97486">
              <w:rPr>
                <w:rFonts w:hint="eastAsia"/>
                <w:szCs w:val="21"/>
              </w:rPr>
              <w:t>检查新风滤网，如果损坏，则进行更换</w:t>
            </w:r>
          </w:p>
        </w:tc>
      </w:tr>
      <w:tr w:rsidR="00B24EA9" w:rsidRPr="00A97486" w:rsidTr="00B24EA9">
        <w:trPr>
          <w:jc w:val="center"/>
        </w:trPr>
        <w:tc>
          <w:tcPr>
            <w:tcW w:w="426" w:type="dxa"/>
            <w:shd w:val="clear" w:color="auto" w:fill="auto"/>
          </w:tcPr>
          <w:p w:rsidR="00B24EA9" w:rsidRPr="00A97486" w:rsidRDefault="00B24EA9" w:rsidP="00DC4603">
            <w:pPr>
              <w:numPr>
                <w:ilvl w:val="0"/>
                <w:numId w:val="78"/>
              </w:numPr>
              <w:spacing w:line="360" w:lineRule="auto"/>
              <w:rPr>
                <w:rFonts w:ascii="宋体" w:hAnsi="宋体"/>
                <w:szCs w:val="21"/>
              </w:rPr>
            </w:pPr>
          </w:p>
        </w:tc>
        <w:tc>
          <w:tcPr>
            <w:tcW w:w="1396" w:type="dxa"/>
            <w:shd w:val="clear" w:color="auto" w:fill="auto"/>
            <w:vAlign w:val="center"/>
          </w:tcPr>
          <w:p w:rsidR="00B24EA9" w:rsidRPr="00A97486" w:rsidRDefault="00B24EA9" w:rsidP="00B24EA9">
            <w:pPr>
              <w:rPr>
                <w:szCs w:val="21"/>
              </w:rPr>
            </w:pPr>
            <w:r w:rsidRPr="00A97486">
              <w:rPr>
                <w:rFonts w:hint="eastAsia"/>
                <w:szCs w:val="21"/>
              </w:rPr>
              <w:t>混合</w:t>
            </w:r>
            <w:r w:rsidRPr="00A97486">
              <w:rPr>
                <w:szCs w:val="21"/>
              </w:rPr>
              <w:t>风过滤网</w:t>
            </w:r>
          </w:p>
        </w:tc>
        <w:tc>
          <w:tcPr>
            <w:tcW w:w="7518" w:type="dxa"/>
            <w:gridSpan w:val="3"/>
            <w:shd w:val="clear" w:color="auto" w:fill="auto"/>
          </w:tcPr>
          <w:p w:rsidR="00B24EA9" w:rsidRPr="00A97486" w:rsidRDefault="00B24EA9" w:rsidP="00B24EA9">
            <w:pPr>
              <w:rPr>
                <w:szCs w:val="21"/>
              </w:rPr>
            </w:pPr>
            <w:r w:rsidRPr="00A97486">
              <w:rPr>
                <w:rFonts w:hint="eastAsia"/>
                <w:szCs w:val="21"/>
              </w:rPr>
              <w:t>更换混合风滤芯</w:t>
            </w:r>
          </w:p>
        </w:tc>
      </w:tr>
      <w:tr w:rsidR="00B24EA9" w:rsidRPr="00A97486" w:rsidTr="00B24EA9">
        <w:trPr>
          <w:jc w:val="center"/>
        </w:trPr>
        <w:tc>
          <w:tcPr>
            <w:tcW w:w="426" w:type="dxa"/>
            <w:shd w:val="clear" w:color="auto" w:fill="auto"/>
          </w:tcPr>
          <w:p w:rsidR="00B24EA9" w:rsidRPr="00A97486" w:rsidRDefault="00B24EA9" w:rsidP="00DC4603">
            <w:pPr>
              <w:numPr>
                <w:ilvl w:val="0"/>
                <w:numId w:val="78"/>
              </w:numPr>
              <w:spacing w:line="360" w:lineRule="auto"/>
              <w:rPr>
                <w:rFonts w:ascii="宋体" w:hAnsi="宋体"/>
                <w:szCs w:val="21"/>
              </w:rPr>
            </w:pPr>
          </w:p>
        </w:tc>
        <w:tc>
          <w:tcPr>
            <w:tcW w:w="1396" w:type="dxa"/>
            <w:shd w:val="clear" w:color="auto" w:fill="auto"/>
            <w:vAlign w:val="center"/>
          </w:tcPr>
          <w:p w:rsidR="00B24EA9" w:rsidRPr="00A97486" w:rsidRDefault="00B24EA9" w:rsidP="00B24EA9">
            <w:pPr>
              <w:rPr>
                <w:szCs w:val="21"/>
              </w:rPr>
            </w:pPr>
            <w:r w:rsidRPr="00A97486">
              <w:rPr>
                <w:rFonts w:hint="eastAsia"/>
                <w:szCs w:val="21"/>
              </w:rPr>
              <w:t>盖板二级锁</w:t>
            </w:r>
          </w:p>
        </w:tc>
        <w:tc>
          <w:tcPr>
            <w:tcW w:w="7518" w:type="dxa"/>
            <w:gridSpan w:val="3"/>
            <w:shd w:val="clear" w:color="auto" w:fill="auto"/>
          </w:tcPr>
          <w:p w:rsidR="00B24EA9" w:rsidRPr="00A97486" w:rsidRDefault="00B24EA9" w:rsidP="00B24EA9">
            <w:pPr>
              <w:rPr>
                <w:szCs w:val="21"/>
              </w:rPr>
            </w:pPr>
            <w:r w:rsidRPr="00A97486">
              <w:rPr>
                <w:rFonts w:hint="eastAsia"/>
                <w:szCs w:val="21"/>
              </w:rPr>
              <w:t>检查盖板二级锁是否损坏，如果损坏，则进行修理或更换</w:t>
            </w:r>
          </w:p>
        </w:tc>
      </w:tr>
      <w:tr w:rsidR="00B24EA9" w:rsidRPr="00A97486" w:rsidTr="00B24EA9">
        <w:trPr>
          <w:jc w:val="center"/>
        </w:trPr>
        <w:tc>
          <w:tcPr>
            <w:tcW w:w="426" w:type="dxa"/>
            <w:shd w:val="clear" w:color="auto" w:fill="auto"/>
          </w:tcPr>
          <w:p w:rsidR="00B24EA9" w:rsidRPr="00A97486" w:rsidRDefault="00B24EA9" w:rsidP="00DC4603">
            <w:pPr>
              <w:numPr>
                <w:ilvl w:val="0"/>
                <w:numId w:val="78"/>
              </w:numPr>
              <w:spacing w:line="360" w:lineRule="auto"/>
              <w:rPr>
                <w:rFonts w:ascii="宋体" w:hAnsi="宋体"/>
                <w:szCs w:val="21"/>
              </w:rPr>
            </w:pPr>
          </w:p>
        </w:tc>
        <w:tc>
          <w:tcPr>
            <w:tcW w:w="1396" w:type="dxa"/>
            <w:shd w:val="clear" w:color="auto" w:fill="auto"/>
            <w:vAlign w:val="center"/>
          </w:tcPr>
          <w:p w:rsidR="00B24EA9" w:rsidRPr="00A97486" w:rsidRDefault="00B24EA9" w:rsidP="00B24EA9">
            <w:pPr>
              <w:rPr>
                <w:szCs w:val="21"/>
              </w:rPr>
            </w:pPr>
            <w:r w:rsidRPr="00A97486">
              <w:rPr>
                <w:szCs w:val="21"/>
              </w:rPr>
              <w:t>保温棉</w:t>
            </w:r>
          </w:p>
        </w:tc>
        <w:tc>
          <w:tcPr>
            <w:tcW w:w="7518" w:type="dxa"/>
            <w:gridSpan w:val="3"/>
            <w:shd w:val="clear" w:color="auto" w:fill="auto"/>
          </w:tcPr>
          <w:p w:rsidR="00B24EA9" w:rsidRPr="00A97486" w:rsidRDefault="00B24EA9" w:rsidP="00B24EA9">
            <w:pPr>
              <w:rPr>
                <w:szCs w:val="21"/>
              </w:rPr>
            </w:pPr>
            <w:r w:rsidRPr="00A97486">
              <w:rPr>
                <w:rFonts w:hint="eastAsia"/>
                <w:szCs w:val="21"/>
              </w:rPr>
              <w:t>检查是否有破损，如有破损，则进行修补或更换</w:t>
            </w:r>
          </w:p>
        </w:tc>
      </w:tr>
      <w:tr w:rsidR="00B24EA9" w:rsidRPr="00A97486" w:rsidTr="00B24EA9">
        <w:trPr>
          <w:jc w:val="center"/>
        </w:trPr>
        <w:tc>
          <w:tcPr>
            <w:tcW w:w="426" w:type="dxa"/>
            <w:shd w:val="clear" w:color="auto" w:fill="auto"/>
          </w:tcPr>
          <w:p w:rsidR="00B24EA9" w:rsidRPr="00A97486" w:rsidRDefault="00B24EA9" w:rsidP="00DC4603">
            <w:pPr>
              <w:numPr>
                <w:ilvl w:val="0"/>
                <w:numId w:val="78"/>
              </w:numPr>
              <w:spacing w:line="360" w:lineRule="auto"/>
              <w:rPr>
                <w:rFonts w:ascii="宋体" w:hAnsi="宋体"/>
                <w:szCs w:val="21"/>
              </w:rPr>
            </w:pPr>
          </w:p>
        </w:tc>
        <w:tc>
          <w:tcPr>
            <w:tcW w:w="1396" w:type="dxa"/>
            <w:shd w:val="clear" w:color="auto" w:fill="auto"/>
            <w:vAlign w:val="center"/>
          </w:tcPr>
          <w:p w:rsidR="00B24EA9" w:rsidRPr="00A97486" w:rsidRDefault="00B24EA9" w:rsidP="00B24EA9">
            <w:pPr>
              <w:rPr>
                <w:szCs w:val="21"/>
              </w:rPr>
            </w:pPr>
            <w:r w:rsidRPr="00A97486">
              <w:rPr>
                <w:szCs w:val="21"/>
              </w:rPr>
              <w:t>线缆</w:t>
            </w:r>
          </w:p>
        </w:tc>
        <w:tc>
          <w:tcPr>
            <w:tcW w:w="7518" w:type="dxa"/>
            <w:gridSpan w:val="3"/>
            <w:shd w:val="clear" w:color="auto" w:fill="auto"/>
          </w:tcPr>
          <w:p w:rsidR="00B24EA9" w:rsidRPr="00A97486" w:rsidRDefault="00B24EA9" w:rsidP="00B24EA9">
            <w:pPr>
              <w:rPr>
                <w:szCs w:val="21"/>
              </w:rPr>
            </w:pPr>
            <w:r w:rsidRPr="00A97486">
              <w:rPr>
                <w:rFonts w:hint="eastAsia"/>
                <w:szCs w:val="21"/>
              </w:rPr>
              <w:t>检查是否有破损，如有破损，则进行更换</w:t>
            </w:r>
          </w:p>
        </w:tc>
      </w:tr>
      <w:tr w:rsidR="00B24EA9" w:rsidRPr="00A97486" w:rsidTr="00B24EA9">
        <w:trPr>
          <w:jc w:val="center"/>
        </w:trPr>
        <w:tc>
          <w:tcPr>
            <w:tcW w:w="426" w:type="dxa"/>
            <w:shd w:val="clear" w:color="auto" w:fill="auto"/>
          </w:tcPr>
          <w:p w:rsidR="00B24EA9" w:rsidRPr="00A97486" w:rsidRDefault="00B24EA9" w:rsidP="00DC4603">
            <w:pPr>
              <w:numPr>
                <w:ilvl w:val="0"/>
                <w:numId w:val="78"/>
              </w:numPr>
              <w:spacing w:line="360" w:lineRule="auto"/>
              <w:rPr>
                <w:rFonts w:ascii="宋体" w:hAnsi="宋体"/>
                <w:szCs w:val="21"/>
              </w:rPr>
            </w:pPr>
          </w:p>
        </w:tc>
        <w:tc>
          <w:tcPr>
            <w:tcW w:w="1396" w:type="dxa"/>
            <w:shd w:val="clear" w:color="auto" w:fill="auto"/>
            <w:vAlign w:val="center"/>
          </w:tcPr>
          <w:p w:rsidR="00B24EA9" w:rsidRPr="00A97486" w:rsidRDefault="00B24EA9" w:rsidP="00B24EA9">
            <w:pPr>
              <w:rPr>
                <w:szCs w:val="21"/>
              </w:rPr>
            </w:pPr>
            <w:r w:rsidRPr="00A97486">
              <w:rPr>
                <w:szCs w:val="21"/>
              </w:rPr>
              <w:t>锁</w:t>
            </w:r>
          </w:p>
        </w:tc>
        <w:tc>
          <w:tcPr>
            <w:tcW w:w="7518" w:type="dxa"/>
            <w:gridSpan w:val="3"/>
            <w:shd w:val="clear" w:color="auto" w:fill="auto"/>
          </w:tcPr>
          <w:p w:rsidR="00B24EA9" w:rsidRPr="00A97486" w:rsidRDefault="00B24EA9" w:rsidP="00B24EA9">
            <w:pPr>
              <w:rPr>
                <w:szCs w:val="21"/>
              </w:rPr>
            </w:pPr>
            <w:r w:rsidRPr="00A97486">
              <w:rPr>
                <w:rFonts w:hint="eastAsia"/>
                <w:szCs w:val="21"/>
              </w:rPr>
              <w:t>检查锁是否功能完好，如果无法锁紧，则进行修理或更换</w:t>
            </w:r>
          </w:p>
        </w:tc>
      </w:tr>
      <w:tr w:rsidR="00B24EA9" w:rsidRPr="00A97486" w:rsidTr="00B24EA9">
        <w:trPr>
          <w:jc w:val="center"/>
        </w:trPr>
        <w:tc>
          <w:tcPr>
            <w:tcW w:w="426" w:type="dxa"/>
            <w:shd w:val="clear" w:color="auto" w:fill="auto"/>
          </w:tcPr>
          <w:p w:rsidR="00B24EA9" w:rsidRPr="00A97486" w:rsidRDefault="00B24EA9" w:rsidP="00DC4603">
            <w:pPr>
              <w:numPr>
                <w:ilvl w:val="0"/>
                <w:numId w:val="78"/>
              </w:numPr>
              <w:spacing w:line="360" w:lineRule="auto"/>
              <w:rPr>
                <w:rFonts w:ascii="宋体" w:hAnsi="宋体"/>
                <w:szCs w:val="21"/>
              </w:rPr>
            </w:pPr>
          </w:p>
        </w:tc>
        <w:tc>
          <w:tcPr>
            <w:tcW w:w="1396" w:type="dxa"/>
            <w:shd w:val="clear" w:color="auto" w:fill="auto"/>
            <w:vAlign w:val="center"/>
          </w:tcPr>
          <w:p w:rsidR="00B24EA9" w:rsidRPr="00A97486" w:rsidRDefault="00B24EA9" w:rsidP="00B24EA9">
            <w:pPr>
              <w:rPr>
                <w:szCs w:val="21"/>
              </w:rPr>
            </w:pPr>
            <w:r w:rsidRPr="00A97486">
              <w:rPr>
                <w:rFonts w:hint="eastAsia"/>
                <w:szCs w:val="21"/>
              </w:rPr>
              <w:t>DC</w:t>
            </w:r>
            <w:r w:rsidRPr="00A97486">
              <w:rPr>
                <w:szCs w:val="21"/>
              </w:rPr>
              <w:t>24</w:t>
            </w:r>
            <w:r w:rsidRPr="00A97486">
              <w:rPr>
                <w:rFonts w:hint="eastAsia"/>
                <w:szCs w:val="21"/>
              </w:rPr>
              <w:t>V</w:t>
            </w:r>
            <w:r w:rsidRPr="00A97486">
              <w:rPr>
                <w:rFonts w:hint="eastAsia"/>
                <w:szCs w:val="21"/>
              </w:rPr>
              <w:t>电源</w:t>
            </w:r>
          </w:p>
        </w:tc>
        <w:tc>
          <w:tcPr>
            <w:tcW w:w="7518" w:type="dxa"/>
            <w:gridSpan w:val="3"/>
            <w:shd w:val="clear" w:color="auto" w:fill="auto"/>
          </w:tcPr>
          <w:p w:rsidR="00B24EA9" w:rsidRPr="00A97486" w:rsidRDefault="00B24EA9" w:rsidP="00B24EA9">
            <w:pPr>
              <w:rPr>
                <w:szCs w:val="21"/>
              </w:rPr>
            </w:pPr>
            <w:r w:rsidRPr="00A97486">
              <w:rPr>
                <w:rFonts w:hint="eastAsia"/>
                <w:szCs w:val="21"/>
              </w:rPr>
              <w:t>检查电源模块</w:t>
            </w:r>
          </w:p>
        </w:tc>
      </w:tr>
      <w:tr w:rsidR="00B24EA9" w:rsidRPr="00A97486" w:rsidTr="00B24EA9">
        <w:trPr>
          <w:jc w:val="center"/>
        </w:trPr>
        <w:tc>
          <w:tcPr>
            <w:tcW w:w="426" w:type="dxa"/>
            <w:shd w:val="clear" w:color="auto" w:fill="auto"/>
          </w:tcPr>
          <w:p w:rsidR="00B24EA9" w:rsidRPr="00A97486" w:rsidRDefault="00B24EA9" w:rsidP="00DC4603">
            <w:pPr>
              <w:numPr>
                <w:ilvl w:val="0"/>
                <w:numId w:val="78"/>
              </w:numPr>
              <w:spacing w:line="360" w:lineRule="auto"/>
              <w:rPr>
                <w:rFonts w:ascii="宋体" w:hAnsi="宋体"/>
                <w:szCs w:val="21"/>
              </w:rPr>
            </w:pPr>
          </w:p>
        </w:tc>
        <w:tc>
          <w:tcPr>
            <w:tcW w:w="1396" w:type="dxa"/>
            <w:shd w:val="clear" w:color="auto" w:fill="auto"/>
            <w:vAlign w:val="center"/>
          </w:tcPr>
          <w:p w:rsidR="00B24EA9" w:rsidRPr="00A97486" w:rsidRDefault="00B24EA9" w:rsidP="00B24EA9">
            <w:pPr>
              <w:rPr>
                <w:szCs w:val="21"/>
              </w:rPr>
            </w:pPr>
            <w:r w:rsidRPr="00A97486">
              <w:rPr>
                <w:rFonts w:hint="eastAsia"/>
                <w:szCs w:val="21"/>
              </w:rPr>
              <w:t>电加热器</w:t>
            </w:r>
          </w:p>
        </w:tc>
        <w:tc>
          <w:tcPr>
            <w:tcW w:w="7518" w:type="dxa"/>
            <w:gridSpan w:val="3"/>
            <w:shd w:val="clear" w:color="auto" w:fill="auto"/>
          </w:tcPr>
          <w:p w:rsidR="00B24EA9" w:rsidRPr="00A97486" w:rsidRDefault="00B24EA9" w:rsidP="00B24EA9">
            <w:pPr>
              <w:rPr>
                <w:szCs w:val="21"/>
              </w:rPr>
            </w:pPr>
            <w:r w:rsidRPr="00A97486">
              <w:rPr>
                <w:rFonts w:hint="eastAsia"/>
                <w:szCs w:val="21"/>
              </w:rPr>
              <w:t>检查电加热器，如有问题，则进行修理或更换</w:t>
            </w:r>
          </w:p>
        </w:tc>
      </w:tr>
    </w:tbl>
    <w:p w:rsidR="004C02B5" w:rsidRPr="00A97486" w:rsidRDefault="004C02B5" w:rsidP="004C02B5">
      <w:pPr>
        <w:pStyle w:val="31"/>
        <w:numPr>
          <w:ilvl w:val="1"/>
          <w:numId w:val="52"/>
        </w:numPr>
        <w:spacing w:line="360" w:lineRule="auto"/>
        <w:rPr>
          <w:rFonts w:ascii="宋体" w:hAnsi="宋体"/>
          <w:sz w:val="24"/>
        </w:rPr>
      </w:pPr>
      <w:bookmarkStart w:id="478" w:name="_Toc511243057"/>
      <w:bookmarkStart w:id="479" w:name="_Toc517755475"/>
      <w:r w:rsidRPr="00A97486">
        <w:rPr>
          <w:rFonts w:ascii="宋体" w:hAnsi="宋体"/>
          <w:sz w:val="24"/>
        </w:rPr>
        <w:t>紧急通风逆变器维护</w:t>
      </w:r>
      <w:bookmarkEnd w:id="479"/>
    </w:p>
    <w:p w:rsidR="00506685" w:rsidRPr="00A97486" w:rsidRDefault="004C02B5" w:rsidP="00506685">
      <w:pPr>
        <w:tabs>
          <w:tab w:val="left" w:pos="1890"/>
        </w:tabs>
        <w:spacing w:line="360" w:lineRule="auto"/>
        <w:jc w:val="center"/>
        <w:rPr>
          <w:b/>
          <w:sz w:val="24"/>
        </w:rPr>
      </w:pPr>
      <w:r w:rsidRPr="00A97486">
        <w:rPr>
          <w:b/>
          <w:sz w:val="24"/>
        </w:rPr>
        <w:t>维修等级</w:t>
      </w:r>
    </w:p>
    <w:tbl>
      <w:tblPr>
        <w:tblW w:w="691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0"/>
        <w:gridCol w:w="1840"/>
        <w:gridCol w:w="2093"/>
        <w:gridCol w:w="2077"/>
      </w:tblGrid>
      <w:tr w:rsidR="00506685" w:rsidRPr="00A97486" w:rsidTr="007629B1">
        <w:trPr>
          <w:trHeight w:val="300"/>
          <w:jc w:val="center"/>
        </w:trPr>
        <w:tc>
          <w:tcPr>
            <w:tcW w:w="900" w:type="dxa"/>
            <w:shd w:val="clear" w:color="auto" w:fill="auto"/>
            <w:noWrap/>
            <w:vAlign w:val="center"/>
            <w:hideMark/>
          </w:tcPr>
          <w:p w:rsidR="00506685" w:rsidRPr="00A97486" w:rsidRDefault="00506685" w:rsidP="007629B1">
            <w:pPr>
              <w:rPr>
                <w:rFonts w:ascii="宋体" w:hAnsi="宋体" w:cs="宋体"/>
                <w:sz w:val="24"/>
              </w:rPr>
            </w:pPr>
            <w:r w:rsidRPr="00A97486">
              <w:rPr>
                <w:rFonts w:ascii="宋体" w:hAnsi="宋体" w:cs="宋体" w:hint="eastAsia"/>
                <w:sz w:val="24"/>
              </w:rPr>
              <w:t>级别</w:t>
            </w:r>
          </w:p>
        </w:tc>
        <w:tc>
          <w:tcPr>
            <w:tcW w:w="1840" w:type="dxa"/>
            <w:shd w:val="clear" w:color="auto" w:fill="auto"/>
            <w:noWrap/>
            <w:vAlign w:val="center"/>
            <w:hideMark/>
          </w:tcPr>
          <w:p w:rsidR="00506685" w:rsidRPr="00A97486" w:rsidRDefault="00506685" w:rsidP="007629B1">
            <w:pPr>
              <w:jc w:val="center"/>
              <w:rPr>
                <w:rFonts w:ascii="宋体" w:hAnsi="宋体" w:cs="宋体"/>
                <w:sz w:val="24"/>
              </w:rPr>
            </w:pPr>
            <w:r w:rsidRPr="00A97486">
              <w:rPr>
                <w:rFonts w:ascii="宋体" w:hAnsi="宋体" w:cs="宋体" w:hint="eastAsia"/>
                <w:sz w:val="24"/>
              </w:rPr>
              <w:t>级别</w:t>
            </w:r>
          </w:p>
        </w:tc>
        <w:tc>
          <w:tcPr>
            <w:tcW w:w="2093" w:type="dxa"/>
            <w:shd w:val="clear" w:color="auto" w:fill="auto"/>
            <w:noWrap/>
            <w:vAlign w:val="center"/>
            <w:hideMark/>
          </w:tcPr>
          <w:p w:rsidR="00506685" w:rsidRPr="00A97486" w:rsidRDefault="00506685" w:rsidP="007629B1">
            <w:pPr>
              <w:jc w:val="center"/>
              <w:rPr>
                <w:rFonts w:ascii="宋体" w:hAnsi="宋体" w:cs="宋体"/>
                <w:sz w:val="24"/>
              </w:rPr>
            </w:pPr>
            <w:r w:rsidRPr="00A97486">
              <w:rPr>
                <w:rFonts w:ascii="宋体" w:hAnsi="宋体" w:cs="宋体" w:hint="eastAsia"/>
                <w:sz w:val="24"/>
              </w:rPr>
              <w:t>间隔（时间）</w:t>
            </w:r>
          </w:p>
        </w:tc>
        <w:tc>
          <w:tcPr>
            <w:tcW w:w="2077" w:type="dxa"/>
            <w:shd w:val="clear" w:color="auto" w:fill="auto"/>
            <w:noWrap/>
            <w:vAlign w:val="center"/>
            <w:hideMark/>
          </w:tcPr>
          <w:p w:rsidR="00506685" w:rsidRPr="00A97486" w:rsidRDefault="00506685" w:rsidP="007629B1">
            <w:pPr>
              <w:rPr>
                <w:rFonts w:ascii="宋体" w:hAnsi="宋体" w:cs="宋体"/>
                <w:sz w:val="24"/>
              </w:rPr>
            </w:pPr>
            <w:r w:rsidRPr="00A97486">
              <w:rPr>
                <w:rFonts w:ascii="宋体" w:hAnsi="宋体" w:cs="宋体" w:hint="eastAsia"/>
                <w:sz w:val="24"/>
              </w:rPr>
              <w:t>间隔（距离）</w:t>
            </w:r>
          </w:p>
        </w:tc>
      </w:tr>
      <w:tr w:rsidR="00506685" w:rsidRPr="00A97486" w:rsidTr="007629B1">
        <w:trPr>
          <w:trHeight w:val="300"/>
          <w:jc w:val="center"/>
        </w:trPr>
        <w:tc>
          <w:tcPr>
            <w:tcW w:w="900" w:type="dxa"/>
            <w:shd w:val="clear" w:color="auto" w:fill="auto"/>
            <w:noWrap/>
            <w:vAlign w:val="center"/>
            <w:hideMark/>
          </w:tcPr>
          <w:p w:rsidR="00506685" w:rsidRPr="00A97486" w:rsidRDefault="00506685" w:rsidP="007629B1">
            <w:pPr>
              <w:rPr>
                <w:rFonts w:ascii="宋体" w:hAnsi="宋体" w:cs="宋体"/>
                <w:sz w:val="24"/>
              </w:rPr>
            </w:pPr>
            <w:r w:rsidRPr="00A97486">
              <w:rPr>
                <w:rFonts w:ascii="宋体" w:hAnsi="宋体" w:cs="宋体" w:hint="eastAsia"/>
                <w:sz w:val="24"/>
              </w:rPr>
              <w:t>日检</w:t>
            </w:r>
          </w:p>
        </w:tc>
        <w:tc>
          <w:tcPr>
            <w:tcW w:w="1840" w:type="dxa"/>
            <w:shd w:val="clear" w:color="auto" w:fill="auto"/>
            <w:noWrap/>
            <w:vAlign w:val="center"/>
            <w:hideMark/>
          </w:tcPr>
          <w:p w:rsidR="00506685" w:rsidRPr="00A97486" w:rsidRDefault="00506685" w:rsidP="007629B1">
            <w:pPr>
              <w:jc w:val="center"/>
              <w:rPr>
                <w:rFonts w:ascii="宋体" w:hAnsi="宋体" w:cs="宋体"/>
                <w:sz w:val="24"/>
              </w:rPr>
            </w:pPr>
            <w:r w:rsidRPr="00A97486">
              <w:rPr>
                <w:rFonts w:ascii="宋体" w:hAnsi="宋体" w:cs="宋体" w:hint="eastAsia"/>
                <w:sz w:val="24"/>
              </w:rPr>
              <w:t>G</w:t>
            </w:r>
          </w:p>
        </w:tc>
        <w:tc>
          <w:tcPr>
            <w:tcW w:w="2093" w:type="dxa"/>
            <w:shd w:val="clear" w:color="auto" w:fill="auto"/>
            <w:noWrap/>
            <w:vAlign w:val="center"/>
            <w:hideMark/>
          </w:tcPr>
          <w:p w:rsidR="00506685" w:rsidRPr="00A97486" w:rsidRDefault="00506685" w:rsidP="007629B1">
            <w:pPr>
              <w:jc w:val="center"/>
              <w:rPr>
                <w:rFonts w:ascii="宋体" w:hAnsi="宋体" w:cs="宋体"/>
                <w:sz w:val="24"/>
              </w:rPr>
            </w:pPr>
            <w:r w:rsidRPr="00A97486">
              <w:rPr>
                <w:rFonts w:ascii="宋体" w:hAnsi="宋体" w:cs="宋体" w:hint="eastAsia"/>
                <w:sz w:val="24"/>
              </w:rPr>
              <w:t>每天</w:t>
            </w:r>
          </w:p>
        </w:tc>
        <w:tc>
          <w:tcPr>
            <w:tcW w:w="2077" w:type="dxa"/>
            <w:shd w:val="clear" w:color="auto" w:fill="auto"/>
            <w:noWrap/>
            <w:vAlign w:val="center"/>
            <w:hideMark/>
          </w:tcPr>
          <w:p w:rsidR="00506685" w:rsidRPr="00A97486" w:rsidRDefault="00506685" w:rsidP="007629B1">
            <w:pPr>
              <w:rPr>
                <w:rFonts w:ascii="宋体" w:hAnsi="宋体" w:cs="宋体"/>
                <w:sz w:val="24"/>
              </w:rPr>
            </w:pPr>
            <w:r w:rsidRPr="00A97486">
              <w:rPr>
                <w:rFonts w:ascii="宋体" w:hAnsi="宋体" w:cs="宋体"/>
                <w:sz w:val="24"/>
              </w:rPr>
              <w:t>420</w:t>
            </w:r>
            <w:r w:rsidRPr="00A97486">
              <w:rPr>
                <w:rFonts w:ascii="宋体" w:hAnsi="宋体" w:cs="宋体" w:hint="eastAsia"/>
                <w:sz w:val="24"/>
              </w:rPr>
              <w:t>km</w:t>
            </w:r>
          </w:p>
        </w:tc>
      </w:tr>
      <w:tr w:rsidR="00506685" w:rsidRPr="00A97486" w:rsidTr="007629B1">
        <w:trPr>
          <w:trHeight w:val="300"/>
          <w:jc w:val="center"/>
        </w:trPr>
        <w:tc>
          <w:tcPr>
            <w:tcW w:w="900" w:type="dxa"/>
            <w:shd w:val="clear" w:color="auto" w:fill="auto"/>
            <w:noWrap/>
            <w:vAlign w:val="center"/>
            <w:hideMark/>
          </w:tcPr>
          <w:p w:rsidR="00506685" w:rsidRPr="00A97486" w:rsidRDefault="00506685" w:rsidP="007629B1">
            <w:pPr>
              <w:rPr>
                <w:rFonts w:ascii="宋体" w:hAnsi="宋体" w:cs="宋体"/>
                <w:sz w:val="24"/>
              </w:rPr>
            </w:pPr>
            <w:r w:rsidRPr="00A97486">
              <w:rPr>
                <w:rFonts w:ascii="宋体" w:hAnsi="宋体" w:cs="宋体" w:hint="eastAsia"/>
                <w:sz w:val="24"/>
              </w:rPr>
              <w:t>15日检</w:t>
            </w:r>
          </w:p>
        </w:tc>
        <w:tc>
          <w:tcPr>
            <w:tcW w:w="1840" w:type="dxa"/>
            <w:shd w:val="clear" w:color="auto" w:fill="auto"/>
            <w:noWrap/>
            <w:vAlign w:val="center"/>
            <w:hideMark/>
          </w:tcPr>
          <w:p w:rsidR="00506685" w:rsidRPr="00A97486" w:rsidRDefault="00506685" w:rsidP="007629B1">
            <w:pPr>
              <w:jc w:val="center"/>
              <w:rPr>
                <w:rFonts w:ascii="宋体" w:hAnsi="宋体" w:cs="宋体"/>
                <w:sz w:val="24"/>
              </w:rPr>
            </w:pPr>
            <w:r w:rsidRPr="00A97486">
              <w:rPr>
                <w:rFonts w:ascii="宋体" w:hAnsi="宋体" w:cs="宋体" w:hint="eastAsia"/>
                <w:sz w:val="24"/>
              </w:rPr>
              <w:t>F</w:t>
            </w:r>
          </w:p>
        </w:tc>
        <w:tc>
          <w:tcPr>
            <w:tcW w:w="2093" w:type="dxa"/>
            <w:shd w:val="clear" w:color="auto" w:fill="auto"/>
            <w:noWrap/>
            <w:vAlign w:val="center"/>
            <w:hideMark/>
          </w:tcPr>
          <w:p w:rsidR="00506685" w:rsidRPr="00A97486" w:rsidRDefault="00506685" w:rsidP="007629B1">
            <w:pPr>
              <w:jc w:val="center"/>
              <w:rPr>
                <w:rFonts w:ascii="宋体" w:hAnsi="宋体" w:cs="宋体"/>
                <w:sz w:val="24"/>
              </w:rPr>
            </w:pPr>
            <w:r w:rsidRPr="00A97486">
              <w:rPr>
                <w:rFonts w:ascii="宋体" w:hAnsi="宋体" w:cs="宋体" w:hint="eastAsia"/>
                <w:sz w:val="24"/>
              </w:rPr>
              <w:t>每15天</w:t>
            </w:r>
          </w:p>
        </w:tc>
        <w:tc>
          <w:tcPr>
            <w:tcW w:w="2077" w:type="dxa"/>
            <w:shd w:val="clear" w:color="auto" w:fill="auto"/>
            <w:noWrap/>
            <w:vAlign w:val="center"/>
            <w:hideMark/>
          </w:tcPr>
          <w:p w:rsidR="00506685" w:rsidRPr="00A97486" w:rsidRDefault="00506685" w:rsidP="007629B1">
            <w:pPr>
              <w:rPr>
                <w:rFonts w:ascii="宋体" w:hAnsi="宋体" w:cs="宋体"/>
                <w:sz w:val="24"/>
              </w:rPr>
            </w:pPr>
            <w:r w:rsidRPr="00A97486">
              <w:rPr>
                <w:rFonts w:ascii="宋体" w:hAnsi="宋体" w:cs="宋体"/>
                <w:sz w:val="24"/>
              </w:rPr>
              <w:t>6,250</w:t>
            </w:r>
            <w:r w:rsidRPr="00A97486">
              <w:rPr>
                <w:rFonts w:ascii="宋体" w:hAnsi="宋体" w:cs="宋体" w:hint="eastAsia"/>
                <w:sz w:val="24"/>
              </w:rPr>
              <w:t>km</w:t>
            </w:r>
          </w:p>
        </w:tc>
      </w:tr>
      <w:tr w:rsidR="00506685" w:rsidRPr="00A97486" w:rsidTr="007629B1">
        <w:trPr>
          <w:trHeight w:val="300"/>
          <w:jc w:val="center"/>
        </w:trPr>
        <w:tc>
          <w:tcPr>
            <w:tcW w:w="900" w:type="dxa"/>
            <w:shd w:val="clear" w:color="auto" w:fill="auto"/>
            <w:noWrap/>
            <w:vAlign w:val="center"/>
            <w:hideMark/>
          </w:tcPr>
          <w:p w:rsidR="00506685" w:rsidRPr="00A97486" w:rsidRDefault="00506685" w:rsidP="007629B1">
            <w:pPr>
              <w:rPr>
                <w:rFonts w:ascii="宋体" w:hAnsi="宋体" w:cs="宋体"/>
                <w:sz w:val="24"/>
              </w:rPr>
            </w:pPr>
            <w:r w:rsidRPr="00A97486">
              <w:rPr>
                <w:rFonts w:ascii="宋体" w:hAnsi="宋体" w:cs="宋体" w:hint="eastAsia"/>
                <w:sz w:val="24"/>
              </w:rPr>
              <w:t>月检</w:t>
            </w:r>
          </w:p>
        </w:tc>
        <w:tc>
          <w:tcPr>
            <w:tcW w:w="1840" w:type="dxa"/>
            <w:shd w:val="clear" w:color="auto" w:fill="auto"/>
            <w:noWrap/>
            <w:vAlign w:val="center"/>
            <w:hideMark/>
          </w:tcPr>
          <w:p w:rsidR="00506685" w:rsidRPr="00A97486" w:rsidRDefault="00506685" w:rsidP="007629B1">
            <w:pPr>
              <w:jc w:val="center"/>
              <w:rPr>
                <w:rFonts w:ascii="宋体" w:hAnsi="宋体" w:cs="宋体"/>
                <w:sz w:val="24"/>
              </w:rPr>
            </w:pPr>
            <w:r w:rsidRPr="00A97486">
              <w:rPr>
                <w:rFonts w:ascii="宋体" w:hAnsi="宋体" w:cs="宋体" w:hint="eastAsia"/>
                <w:sz w:val="24"/>
              </w:rPr>
              <w:t>E</w:t>
            </w:r>
          </w:p>
        </w:tc>
        <w:tc>
          <w:tcPr>
            <w:tcW w:w="2093" w:type="dxa"/>
            <w:shd w:val="clear" w:color="auto" w:fill="auto"/>
            <w:noWrap/>
            <w:vAlign w:val="center"/>
            <w:hideMark/>
          </w:tcPr>
          <w:p w:rsidR="00506685" w:rsidRPr="00A97486" w:rsidRDefault="00506685" w:rsidP="007629B1">
            <w:pPr>
              <w:jc w:val="center"/>
              <w:rPr>
                <w:rFonts w:ascii="宋体" w:hAnsi="宋体" w:cs="宋体"/>
                <w:sz w:val="24"/>
              </w:rPr>
            </w:pPr>
            <w:r w:rsidRPr="00A97486">
              <w:rPr>
                <w:rFonts w:ascii="宋体" w:hAnsi="宋体" w:cs="宋体" w:hint="eastAsia"/>
                <w:sz w:val="24"/>
              </w:rPr>
              <w:t>每月</w:t>
            </w:r>
          </w:p>
        </w:tc>
        <w:tc>
          <w:tcPr>
            <w:tcW w:w="2077" w:type="dxa"/>
            <w:shd w:val="clear" w:color="auto" w:fill="auto"/>
            <w:noWrap/>
            <w:vAlign w:val="center"/>
            <w:hideMark/>
          </w:tcPr>
          <w:p w:rsidR="00506685" w:rsidRPr="00A97486" w:rsidRDefault="00506685" w:rsidP="007629B1">
            <w:pPr>
              <w:rPr>
                <w:rFonts w:ascii="宋体" w:hAnsi="宋体" w:cs="宋体"/>
                <w:sz w:val="24"/>
              </w:rPr>
            </w:pPr>
            <w:r w:rsidRPr="00A97486">
              <w:rPr>
                <w:rFonts w:ascii="宋体" w:hAnsi="宋体" w:cs="宋体" w:hint="eastAsia"/>
                <w:sz w:val="24"/>
              </w:rPr>
              <w:t>1</w:t>
            </w:r>
            <w:r w:rsidRPr="00A97486">
              <w:rPr>
                <w:rFonts w:ascii="宋体" w:hAnsi="宋体" w:cs="宋体"/>
                <w:sz w:val="24"/>
              </w:rPr>
              <w:t>2</w:t>
            </w:r>
            <w:r w:rsidRPr="00A97486">
              <w:rPr>
                <w:rFonts w:ascii="宋体" w:hAnsi="宋体" w:cs="宋体" w:hint="eastAsia"/>
                <w:sz w:val="24"/>
              </w:rPr>
              <w:t>,</w:t>
            </w:r>
            <w:r w:rsidRPr="00A97486">
              <w:rPr>
                <w:rFonts w:ascii="宋体" w:hAnsi="宋体" w:cs="宋体"/>
                <w:sz w:val="24"/>
              </w:rPr>
              <w:t>500</w:t>
            </w:r>
            <w:r w:rsidRPr="00A97486">
              <w:rPr>
                <w:rFonts w:ascii="宋体" w:hAnsi="宋体" w:cs="宋体" w:hint="eastAsia"/>
                <w:sz w:val="24"/>
              </w:rPr>
              <w:t>km</w:t>
            </w:r>
          </w:p>
        </w:tc>
      </w:tr>
      <w:tr w:rsidR="00506685" w:rsidRPr="00A97486" w:rsidTr="007629B1">
        <w:trPr>
          <w:trHeight w:val="300"/>
          <w:jc w:val="center"/>
        </w:trPr>
        <w:tc>
          <w:tcPr>
            <w:tcW w:w="900" w:type="dxa"/>
            <w:shd w:val="clear" w:color="auto" w:fill="auto"/>
            <w:noWrap/>
            <w:vAlign w:val="center"/>
            <w:hideMark/>
          </w:tcPr>
          <w:p w:rsidR="00506685" w:rsidRPr="00A97486" w:rsidRDefault="00506685" w:rsidP="007629B1">
            <w:pPr>
              <w:rPr>
                <w:rFonts w:ascii="宋体" w:hAnsi="宋体" w:cs="宋体"/>
                <w:sz w:val="24"/>
              </w:rPr>
            </w:pPr>
            <w:r w:rsidRPr="00A97486">
              <w:rPr>
                <w:rFonts w:ascii="宋体" w:hAnsi="宋体" w:cs="宋体" w:hint="eastAsia"/>
                <w:sz w:val="24"/>
              </w:rPr>
              <w:t>年检</w:t>
            </w:r>
          </w:p>
        </w:tc>
        <w:tc>
          <w:tcPr>
            <w:tcW w:w="1840" w:type="dxa"/>
            <w:shd w:val="clear" w:color="auto" w:fill="auto"/>
            <w:noWrap/>
            <w:vAlign w:val="center"/>
            <w:hideMark/>
          </w:tcPr>
          <w:p w:rsidR="00506685" w:rsidRPr="00A97486" w:rsidRDefault="00506685" w:rsidP="007629B1">
            <w:pPr>
              <w:jc w:val="center"/>
              <w:rPr>
                <w:rFonts w:ascii="宋体" w:hAnsi="宋体" w:cs="宋体"/>
                <w:sz w:val="24"/>
              </w:rPr>
            </w:pPr>
            <w:r w:rsidRPr="00A97486">
              <w:rPr>
                <w:rFonts w:ascii="宋体" w:hAnsi="宋体" w:cs="宋体" w:hint="eastAsia"/>
                <w:sz w:val="24"/>
              </w:rPr>
              <w:t>D</w:t>
            </w:r>
          </w:p>
        </w:tc>
        <w:tc>
          <w:tcPr>
            <w:tcW w:w="2093" w:type="dxa"/>
            <w:shd w:val="clear" w:color="auto" w:fill="auto"/>
            <w:noWrap/>
            <w:vAlign w:val="center"/>
            <w:hideMark/>
          </w:tcPr>
          <w:p w:rsidR="00506685" w:rsidRPr="00A97486" w:rsidRDefault="00506685" w:rsidP="007629B1">
            <w:pPr>
              <w:jc w:val="center"/>
              <w:rPr>
                <w:rFonts w:ascii="宋体" w:hAnsi="宋体" w:cs="宋体"/>
                <w:sz w:val="24"/>
              </w:rPr>
            </w:pPr>
            <w:r w:rsidRPr="00A97486">
              <w:rPr>
                <w:rFonts w:ascii="宋体" w:hAnsi="宋体" w:cs="宋体" w:hint="eastAsia"/>
                <w:sz w:val="24"/>
              </w:rPr>
              <w:t>每年</w:t>
            </w:r>
          </w:p>
        </w:tc>
        <w:tc>
          <w:tcPr>
            <w:tcW w:w="2077" w:type="dxa"/>
            <w:shd w:val="clear" w:color="000000" w:fill="FFFFFF"/>
            <w:noWrap/>
            <w:vAlign w:val="center"/>
            <w:hideMark/>
          </w:tcPr>
          <w:p w:rsidR="00506685" w:rsidRPr="00A97486" w:rsidRDefault="00506685" w:rsidP="007629B1">
            <w:pPr>
              <w:rPr>
                <w:rFonts w:ascii="宋体" w:hAnsi="宋体" w:cs="宋体"/>
                <w:sz w:val="24"/>
              </w:rPr>
            </w:pPr>
            <w:r w:rsidRPr="00A97486">
              <w:rPr>
                <w:rFonts w:ascii="宋体" w:hAnsi="宋体" w:cs="宋体" w:hint="eastAsia"/>
                <w:sz w:val="24"/>
              </w:rPr>
              <w:t>1</w:t>
            </w:r>
            <w:r w:rsidRPr="00A97486">
              <w:rPr>
                <w:rFonts w:ascii="宋体" w:hAnsi="宋体" w:cs="宋体"/>
                <w:sz w:val="24"/>
              </w:rPr>
              <w:t>50</w:t>
            </w:r>
            <w:r w:rsidRPr="00A97486">
              <w:rPr>
                <w:rFonts w:ascii="宋体" w:hAnsi="宋体" w:cs="宋体" w:hint="eastAsia"/>
                <w:sz w:val="24"/>
              </w:rPr>
              <w:t>,000km</w:t>
            </w:r>
          </w:p>
        </w:tc>
      </w:tr>
      <w:tr w:rsidR="00506685" w:rsidRPr="00A97486" w:rsidTr="007629B1">
        <w:trPr>
          <w:trHeight w:val="300"/>
          <w:jc w:val="center"/>
        </w:trPr>
        <w:tc>
          <w:tcPr>
            <w:tcW w:w="900" w:type="dxa"/>
            <w:shd w:val="clear" w:color="auto" w:fill="auto"/>
            <w:noWrap/>
            <w:vAlign w:val="center"/>
            <w:hideMark/>
          </w:tcPr>
          <w:p w:rsidR="00506685" w:rsidRPr="00A97486" w:rsidRDefault="00506685" w:rsidP="007629B1">
            <w:pPr>
              <w:rPr>
                <w:rFonts w:ascii="宋体" w:hAnsi="宋体" w:cs="宋体"/>
                <w:sz w:val="24"/>
              </w:rPr>
            </w:pPr>
            <w:r w:rsidRPr="00A97486">
              <w:rPr>
                <w:rFonts w:ascii="宋体" w:hAnsi="宋体" w:cs="宋体" w:hint="eastAsia"/>
                <w:sz w:val="24"/>
              </w:rPr>
              <w:t>架修</w:t>
            </w:r>
          </w:p>
        </w:tc>
        <w:tc>
          <w:tcPr>
            <w:tcW w:w="1840" w:type="dxa"/>
            <w:shd w:val="clear" w:color="auto" w:fill="auto"/>
            <w:noWrap/>
            <w:vAlign w:val="center"/>
            <w:hideMark/>
          </w:tcPr>
          <w:p w:rsidR="00506685" w:rsidRPr="00A97486" w:rsidRDefault="00506685" w:rsidP="007629B1">
            <w:pPr>
              <w:jc w:val="center"/>
              <w:rPr>
                <w:rFonts w:ascii="宋体" w:hAnsi="宋体" w:cs="宋体"/>
                <w:sz w:val="24"/>
              </w:rPr>
            </w:pPr>
            <w:r w:rsidRPr="00A97486">
              <w:rPr>
                <w:rFonts w:ascii="宋体" w:hAnsi="宋体" w:cs="宋体" w:hint="eastAsia"/>
                <w:sz w:val="24"/>
              </w:rPr>
              <w:t>C</w:t>
            </w:r>
          </w:p>
        </w:tc>
        <w:tc>
          <w:tcPr>
            <w:tcW w:w="2093" w:type="dxa"/>
            <w:shd w:val="clear" w:color="auto" w:fill="auto"/>
            <w:noWrap/>
            <w:vAlign w:val="center"/>
            <w:hideMark/>
          </w:tcPr>
          <w:p w:rsidR="00506685" w:rsidRPr="00A97486" w:rsidRDefault="00506685" w:rsidP="007629B1">
            <w:pPr>
              <w:jc w:val="center"/>
              <w:rPr>
                <w:rFonts w:ascii="宋体" w:hAnsi="宋体" w:cs="宋体"/>
                <w:sz w:val="24"/>
              </w:rPr>
            </w:pPr>
            <w:r w:rsidRPr="00A97486">
              <w:rPr>
                <w:rFonts w:ascii="宋体" w:hAnsi="宋体" w:cs="宋体" w:hint="eastAsia"/>
                <w:sz w:val="24"/>
              </w:rPr>
              <w:t>每5年</w:t>
            </w:r>
          </w:p>
        </w:tc>
        <w:tc>
          <w:tcPr>
            <w:tcW w:w="2077" w:type="dxa"/>
            <w:shd w:val="clear" w:color="auto" w:fill="auto"/>
            <w:noWrap/>
            <w:vAlign w:val="center"/>
            <w:hideMark/>
          </w:tcPr>
          <w:p w:rsidR="00506685" w:rsidRPr="00A97486" w:rsidRDefault="00506685" w:rsidP="007629B1">
            <w:pPr>
              <w:rPr>
                <w:rFonts w:ascii="宋体" w:hAnsi="宋体" w:cs="宋体"/>
                <w:sz w:val="24"/>
              </w:rPr>
            </w:pPr>
            <w:r w:rsidRPr="00A97486">
              <w:rPr>
                <w:rFonts w:ascii="宋体" w:hAnsi="宋体" w:cs="宋体"/>
                <w:sz w:val="24"/>
              </w:rPr>
              <w:t>750</w:t>
            </w:r>
            <w:r w:rsidRPr="00A97486">
              <w:rPr>
                <w:rFonts w:ascii="宋体" w:hAnsi="宋体" w:cs="宋体" w:hint="eastAsia"/>
                <w:sz w:val="24"/>
              </w:rPr>
              <w:t>,000km</w:t>
            </w:r>
          </w:p>
        </w:tc>
      </w:tr>
      <w:tr w:rsidR="00506685" w:rsidRPr="00A97486" w:rsidTr="007629B1">
        <w:trPr>
          <w:trHeight w:val="300"/>
          <w:jc w:val="center"/>
        </w:trPr>
        <w:tc>
          <w:tcPr>
            <w:tcW w:w="900" w:type="dxa"/>
            <w:shd w:val="clear" w:color="auto" w:fill="auto"/>
            <w:noWrap/>
            <w:vAlign w:val="center"/>
            <w:hideMark/>
          </w:tcPr>
          <w:p w:rsidR="00506685" w:rsidRPr="00A97486" w:rsidRDefault="00506685" w:rsidP="007629B1">
            <w:pPr>
              <w:rPr>
                <w:rFonts w:ascii="宋体" w:hAnsi="宋体" w:cs="宋体"/>
                <w:sz w:val="24"/>
              </w:rPr>
            </w:pPr>
            <w:r w:rsidRPr="00A97486">
              <w:rPr>
                <w:rFonts w:ascii="宋体" w:hAnsi="宋体" w:cs="宋体" w:hint="eastAsia"/>
                <w:sz w:val="24"/>
              </w:rPr>
              <w:t>大修</w:t>
            </w:r>
          </w:p>
        </w:tc>
        <w:tc>
          <w:tcPr>
            <w:tcW w:w="1840" w:type="dxa"/>
            <w:shd w:val="clear" w:color="auto" w:fill="auto"/>
            <w:noWrap/>
            <w:vAlign w:val="center"/>
            <w:hideMark/>
          </w:tcPr>
          <w:p w:rsidR="00506685" w:rsidRPr="00A97486" w:rsidRDefault="00506685" w:rsidP="007629B1">
            <w:pPr>
              <w:jc w:val="center"/>
              <w:rPr>
                <w:rFonts w:ascii="宋体" w:hAnsi="宋体" w:cs="宋体"/>
                <w:sz w:val="24"/>
              </w:rPr>
            </w:pPr>
            <w:r w:rsidRPr="00A97486">
              <w:rPr>
                <w:rFonts w:ascii="宋体" w:hAnsi="宋体" w:cs="宋体" w:hint="eastAsia"/>
                <w:sz w:val="24"/>
              </w:rPr>
              <w:t>B</w:t>
            </w:r>
          </w:p>
        </w:tc>
        <w:tc>
          <w:tcPr>
            <w:tcW w:w="2093" w:type="dxa"/>
            <w:shd w:val="clear" w:color="auto" w:fill="auto"/>
            <w:noWrap/>
            <w:vAlign w:val="center"/>
            <w:hideMark/>
          </w:tcPr>
          <w:p w:rsidR="00506685" w:rsidRPr="00A97486" w:rsidRDefault="00506685" w:rsidP="007629B1">
            <w:pPr>
              <w:jc w:val="center"/>
              <w:rPr>
                <w:rFonts w:ascii="宋体" w:hAnsi="宋体" w:cs="宋体"/>
                <w:sz w:val="24"/>
              </w:rPr>
            </w:pPr>
            <w:r w:rsidRPr="00A97486">
              <w:rPr>
                <w:rFonts w:ascii="宋体" w:hAnsi="宋体" w:cs="宋体" w:hint="eastAsia"/>
                <w:sz w:val="24"/>
              </w:rPr>
              <w:t>每10年</w:t>
            </w:r>
          </w:p>
        </w:tc>
        <w:tc>
          <w:tcPr>
            <w:tcW w:w="2077" w:type="dxa"/>
            <w:shd w:val="clear" w:color="auto" w:fill="auto"/>
            <w:noWrap/>
            <w:vAlign w:val="center"/>
            <w:hideMark/>
          </w:tcPr>
          <w:p w:rsidR="00506685" w:rsidRPr="00A97486" w:rsidRDefault="00506685" w:rsidP="007629B1">
            <w:pPr>
              <w:rPr>
                <w:rFonts w:ascii="宋体" w:hAnsi="宋体" w:cs="宋体"/>
                <w:sz w:val="24"/>
              </w:rPr>
            </w:pPr>
            <w:r w:rsidRPr="00A97486">
              <w:rPr>
                <w:rFonts w:ascii="宋体" w:hAnsi="宋体" w:cs="宋体"/>
                <w:sz w:val="24"/>
              </w:rPr>
              <w:t>1</w:t>
            </w:r>
            <w:r w:rsidRPr="00A97486">
              <w:rPr>
                <w:rFonts w:ascii="宋体" w:hAnsi="宋体" w:cs="宋体" w:hint="eastAsia"/>
                <w:sz w:val="24"/>
              </w:rPr>
              <w:t>,</w:t>
            </w:r>
            <w:r w:rsidRPr="00A97486">
              <w:rPr>
                <w:rFonts w:ascii="宋体" w:hAnsi="宋体" w:cs="宋体"/>
                <w:sz w:val="24"/>
              </w:rPr>
              <w:t>50</w:t>
            </w:r>
            <w:r w:rsidRPr="00A97486">
              <w:rPr>
                <w:rFonts w:ascii="宋体" w:hAnsi="宋体" w:cs="宋体" w:hint="eastAsia"/>
                <w:sz w:val="24"/>
              </w:rPr>
              <w:t>0,000km</w:t>
            </w:r>
          </w:p>
        </w:tc>
      </w:tr>
      <w:tr w:rsidR="00506685" w:rsidRPr="00A97486" w:rsidTr="007629B1">
        <w:trPr>
          <w:trHeight w:val="300"/>
          <w:jc w:val="center"/>
        </w:trPr>
        <w:tc>
          <w:tcPr>
            <w:tcW w:w="900" w:type="dxa"/>
            <w:shd w:val="clear" w:color="auto" w:fill="auto"/>
            <w:noWrap/>
            <w:vAlign w:val="center"/>
            <w:hideMark/>
          </w:tcPr>
          <w:p w:rsidR="00506685" w:rsidRPr="00A97486" w:rsidRDefault="00506685" w:rsidP="007629B1">
            <w:pPr>
              <w:rPr>
                <w:rFonts w:ascii="宋体" w:hAnsi="宋体" w:cs="宋体"/>
                <w:sz w:val="24"/>
              </w:rPr>
            </w:pPr>
            <w:r w:rsidRPr="00A97486">
              <w:rPr>
                <w:rFonts w:ascii="宋体" w:hAnsi="宋体" w:cs="宋体" w:hint="eastAsia"/>
                <w:sz w:val="24"/>
              </w:rPr>
              <w:t>厂修</w:t>
            </w:r>
          </w:p>
        </w:tc>
        <w:tc>
          <w:tcPr>
            <w:tcW w:w="1840" w:type="dxa"/>
            <w:shd w:val="clear" w:color="auto" w:fill="auto"/>
            <w:noWrap/>
            <w:vAlign w:val="center"/>
            <w:hideMark/>
          </w:tcPr>
          <w:p w:rsidR="00506685" w:rsidRPr="00A97486" w:rsidRDefault="00506685" w:rsidP="007629B1">
            <w:pPr>
              <w:jc w:val="center"/>
              <w:rPr>
                <w:rFonts w:ascii="宋体" w:hAnsi="宋体" w:cs="宋体"/>
                <w:sz w:val="24"/>
              </w:rPr>
            </w:pPr>
            <w:r w:rsidRPr="00A97486">
              <w:rPr>
                <w:rFonts w:ascii="宋体" w:hAnsi="宋体" w:cs="宋体" w:hint="eastAsia"/>
                <w:sz w:val="24"/>
              </w:rPr>
              <w:t>A</w:t>
            </w:r>
          </w:p>
        </w:tc>
        <w:tc>
          <w:tcPr>
            <w:tcW w:w="2093" w:type="dxa"/>
            <w:shd w:val="clear" w:color="auto" w:fill="auto"/>
            <w:noWrap/>
            <w:vAlign w:val="center"/>
            <w:hideMark/>
          </w:tcPr>
          <w:p w:rsidR="00506685" w:rsidRPr="00A97486" w:rsidRDefault="00506685" w:rsidP="007629B1">
            <w:pPr>
              <w:jc w:val="center"/>
              <w:rPr>
                <w:rFonts w:ascii="宋体" w:hAnsi="宋体" w:cs="宋体"/>
                <w:sz w:val="24"/>
              </w:rPr>
            </w:pPr>
            <w:r w:rsidRPr="00A97486">
              <w:rPr>
                <w:rFonts w:ascii="宋体" w:hAnsi="宋体" w:cs="宋体" w:hint="eastAsia"/>
                <w:sz w:val="24"/>
              </w:rPr>
              <w:t>每15年</w:t>
            </w:r>
          </w:p>
        </w:tc>
        <w:tc>
          <w:tcPr>
            <w:tcW w:w="2077" w:type="dxa"/>
            <w:shd w:val="clear" w:color="auto" w:fill="auto"/>
            <w:noWrap/>
            <w:vAlign w:val="center"/>
            <w:hideMark/>
          </w:tcPr>
          <w:p w:rsidR="00506685" w:rsidRPr="00A97486" w:rsidRDefault="00506685" w:rsidP="007629B1">
            <w:pPr>
              <w:rPr>
                <w:rFonts w:ascii="宋体" w:hAnsi="宋体" w:cs="宋体"/>
                <w:sz w:val="24"/>
              </w:rPr>
            </w:pPr>
            <w:r w:rsidRPr="00A97486">
              <w:rPr>
                <w:rFonts w:ascii="宋体" w:hAnsi="宋体" w:cs="宋体"/>
                <w:sz w:val="24"/>
              </w:rPr>
              <w:t>2</w:t>
            </w:r>
            <w:r w:rsidRPr="00A97486">
              <w:rPr>
                <w:rFonts w:ascii="宋体" w:hAnsi="宋体" w:cs="宋体" w:hint="eastAsia"/>
                <w:sz w:val="24"/>
              </w:rPr>
              <w:t>,</w:t>
            </w:r>
            <w:r w:rsidRPr="00A97486">
              <w:rPr>
                <w:rFonts w:ascii="宋体" w:hAnsi="宋体" w:cs="宋体"/>
                <w:sz w:val="24"/>
              </w:rPr>
              <w:t>250</w:t>
            </w:r>
            <w:r w:rsidRPr="00A97486">
              <w:rPr>
                <w:rFonts w:ascii="宋体" w:hAnsi="宋体" w:cs="宋体" w:hint="eastAsia"/>
                <w:sz w:val="24"/>
              </w:rPr>
              <w:t>,000km</w:t>
            </w:r>
          </w:p>
        </w:tc>
      </w:tr>
    </w:tbl>
    <w:p w:rsidR="00506685" w:rsidRPr="00A97486" w:rsidRDefault="00506685" w:rsidP="004C02B5">
      <w:pPr>
        <w:tabs>
          <w:tab w:val="left" w:pos="1890"/>
        </w:tabs>
        <w:spacing w:line="360" w:lineRule="auto"/>
        <w:jc w:val="center"/>
        <w:rPr>
          <w:sz w:val="24"/>
        </w:rPr>
      </w:pPr>
      <w:r w:rsidRPr="00A97486">
        <w:rPr>
          <w:rFonts w:hint="eastAsia"/>
          <w:sz w:val="24"/>
        </w:rPr>
        <w:t>维修计划</w:t>
      </w:r>
    </w:p>
    <w:tbl>
      <w:tblPr>
        <w:tblW w:w="417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06"/>
        <w:gridCol w:w="1302"/>
        <w:gridCol w:w="621"/>
        <w:gridCol w:w="625"/>
        <w:gridCol w:w="625"/>
        <w:gridCol w:w="715"/>
        <w:gridCol w:w="981"/>
        <w:gridCol w:w="911"/>
        <w:gridCol w:w="921"/>
      </w:tblGrid>
      <w:tr w:rsidR="00506685" w:rsidRPr="00A97486" w:rsidTr="00506685">
        <w:trPr>
          <w:trHeight w:val="873"/>
          <w:tblHeader/>
          <w:jc w:val="center"/>
        </w:trPr>
        <w:tc>
          <w:tcPr>
            <w:tcW w:w="285" w:type="pct"/>
            <w:vAlign w:val="center"/>
          </w:tcPr>
          <w:p w:rsidR="00506685" w:rsidRPr="00A97486" w:rsidRDefault="00506685" w:rsidP="007629B1">
            <w:pPr>
              <w:jc w:val="center"/>
              <w:rPr>
                <w:b/>
                <w:szCs w:val="21"/>
              </w:rPr>
            </w:pPr>
            <w:r w:rsidRPr="00A97486">
              <w:rPr>
                <w:rFonts w:hint="eastAsia"/>
                <w:b/>
                <w:szCs w:val="21"/>
              </w:rPr>
              <w:t>序号</w:t>
            </w:r>
          </w:p>
        </w:tc>
        <w:tc>
          <w:tcPr>
            <w:tcW w:w="916" w:type="pct"/>
            <w:vAlign w:val="center"/>
          </w:tcPr>
          <w:p w:rsidR="00506685" w:rsidRPr="00A97486" w:rsidRDefault="00506685" w:rsidP="007629B1">
            <w:pPr>
              <w:jc w:val="center"/>
              <w:rPr>
                <w:rFonts w:eastAsia="黑体"/>
                <w:b/>
                <w:szCs w:val="21"/>
              </w:rPr>
            </w:pPr>
            <w:r w:rsidRPr="00A97486">
              <w:rPr>
                <w:rFonts w:hint="eastAsia"/>
                <w:b/>
                <w:szCs w:val="21"/>
              </w:rPr>
              <w:t>设备名称</w:t>
            </w:r>
          </w:p>
        </w:tc>
        <w:tc>
          <w:tcPr>
            <w:tcW w:w="437" w:type="pct"/>
            <w:vAlign w:val="center"/>
          </w:tcPr>
          <w:p w:rsidR="00506685" w:rsidRPr="00A97486" w:rsidRDefault="00506685" w:rsidP="007629B1">
            <w:pPr>
              <w:jc w:val="center"/>
              <w:rPr>
                <w:b/>
                <w:szCs w:val="21"/>
              </w:rPr>
            </w:pPr>
            <w:r w:rsidRPr="00A97486">
              <w:rPr>
                <w:rFonts w:hint="eastAsia"/>
                <w:b/>
                <w:szCs w:val="21"/>
              </w:rPr>
              <w:t>日检</w:t>
            </w:r>
          </w:p>
        </w:tc>
        <w:tc>
          <w:tcPr>
            <w:tcW w:w="440" w:type="pct"/>
          </w:tcPr>
          <w:p w:rsidR="00506685" w:rsidRPr="00A97486" w:rsidRDefault="00506685" w:rsidP="007629B1">
            <w:pPr>
              <w:jc w:val="center"/>
              <w:rPr>
                <w:b/>
                <w:szCs w:val="21"/>
              </w:rPr>
            </w:pPr>
            <w:r w:rsidRPr="00A97486">
              <w:rPr>
                <w:rFonts w:hint="eastAsia"/>
                <w:b/>
                <w:szCs w:val="21"/>
              </w:rPr>
              <w:t>15</w:t>
            </w:r>
            <w:r w:rsidRPr="00A97486">
              <w:rPr>
                <w:rFonts w:hint="eastAsia"/>
                <w:b/>
                <w:szCs w:val="21"/>
              </w:rPr>
              <w:t>日检</w:t>
            </w:r>
          </w:p>
        </w:tc>
        <w:tc>
          <w:tcPr>
            <w:tcW w:w="440" w:type="pct"/>
            <w:vAlign w:val="center"/>
          </w:tcPr>
          <w:p w:rsidR="00506685" w:rsidRPr="00A97486" w:rsidRDefault="00506685" w:rsidP="007629B1">
            <w:pPr>
              <w:jc w:val="center"/>
              <w:rPr>
                <w:b/>
                <w:szCs w:val="21"/>
              </w:rPr>
            </w:pPr>
            <w:r w:rsidRPr="00A97486">
              <w:rPr>
                <w:rFonts w:hint="eastAsia"/>
                <w:b/>
                <w:szCs w:val="21"/>
              </w:rPr>
              <w:t>月检</w:t>
            </w:r>
          </w:p>
        </w:tc>
        <w:tc>
          <w:tcPr>
            <w:tcW w:w="503" w:type="pct"/>
            <w:vAlign w:val="center"/>
          </w:tcPr>
          <w:p w:rsidR="00506685" w:rsidRPr="00A97486" w:rsidRDefault="00506685" w:rsidP="007629B1">
            <w:pPr>
              <w:jc w:val="center"/>
              <w:rPr>
                <w:b/>
                <w:szCs w:val="21"/>
              </w:rPr>
            </w:pPr>
            <w:r w:rsidRPr="00A97486">
              <w:rPr>
                <w:rFonts w:hint="eastAsia"/>
                <w:b/>
                <w:szCs w:val="21"/>
              </w:rPr>
              <w:t>年检</w:t>
            </w:r>
          </w:p>
        </w:tc>
        <w:tc>
          <w:tcPr>
            <w:tcW w:w="690" w:type="pct"/>
            <w:vAlign w:val="center"/>
          </w:tcPr>
          <w:p w:rsidR="00506685" w:rsidRPr="00A97486" w:rsidRDefault="00506685" w:rsidP="007629B1">
            <w:pPr>
              <w:jc w:val="center"/>
              <w:rPr>
                <w:b/>
                <w:szCs w:val="21"/>
              </w:rPr>
            </w:pPr>
            <w:r w:rsidRPr="00A97486">
              <w:rPr>
                <w:rFonts w:hint="eastAsia"/>
                <w:b/>
                <w:szCs w:val="21"/>
              </w:rPr>
              <w:t>架修</w:t>
            </w:r>
          </w:p>
        </w:tc>
        <w:tc>
          <w:tcPr>
            <w:tcW w:w="641" w:type="pct"/>
            <w:vAlign w:val="center"/>
          </w:tcPr>
          <w:p w:rsidR="00506685" w:rsidRPr="00A97486" w:rsidRDefault="00506685" w:rsidP="007629B1">
            <w:pPr>
              <w:jc w:val="center"/>
              <w:rPr>
                <w:b/>
                <w:szCs w:val="21"/>
              </w:rPr>
            </w:pPr>
            <w:r w:rsidRPr="00A97486">
              <w:rPr>
                <w:rFonts w:hint="eastAsia"/>
                <w:b/>
                <w:szCs w:val="21"/>
              </w:rPr>
              <w:t>大修</w:t>
            </w:r>
          </w:p>
        </w:tc>
        <w:tc>
          <w:tcPr>
            <w:tcW w:w="649" w:type="pct"/>
            <w:vAlign w:val="center"/>
          </w:tcPr>
          <w:p w:rsidR="00506685" w:rsidRPr="00A97486" w:rsidRDefault="00506685" w:rsidP="007629B1">
            <w:pPr>
              <w:jc w:val="center"/>
              <w:rPr>
                <w:b/>
                <w:szCs w:val="21"/>
              </w:rPr>
            </w:pPr>
            <w:r w:rsidRPr="00A97486">
              <w:rPr>
                <w:rFonts w:hint="eastAsia"/>
                <w:b/>
                <w:szCs w:val="21"/>
              </w:rPr>
              <w:t>厂修</w:t>
            </w:r>
          </w:p>
        </w:tc>
      </w:tr>
      <w:tr w:rsidR="00506685" w:rsidRPr="00A97486" w:rsidTr="00506685">
        <w:trPr>
          <w:cantSplit/>
          <w:trHeight w:val="510"/>
          <w:jc w:val="center"/>
        </w:trPr>
        <w:tc>
          <w:tcPr>
            <w:tcW w:w="285" w:type="pct"/>
            <w:vAlign w:val="center"/>
          </w:tcPr>
          <w:p w:rsidR="00506685" w:rsidRPr="00A97486" w:rsidRDefault="00506685" w:rsidP="004407C1">
            <w:pPr>
              <w:numPr>
                <w:ilvl w:val="0"/>
                <w:numId w:val="191"/>
              </w:numPr>
              <w:rPr>
                <w:szCs w:val="21"/>
              </w:rPr>
            </w:pPr>
          </w:p>
        </w:tc>
        <w:tc>
          <w:tcPr>
            <w:tcW w:w="916" w:type="pct"/>
            <w:vAlign w:val="center"/>
          </w:tcPr>
          <w:p w:rsidR="00506685" w:rsidRPr="00A97486" w:rsidRDefault="00506685" w:rsidP="007629B1">
            <w:pPr>
              <w:rPr>
                <w:szCs w:val="21"/>
              </w:rPr>
            </w:pPr>
            <w:r w:rsidRPr="00A97486">
              <w:rPr>
                <w:rFonts w:hint="eastAsia"/>
                <w:szCs w:val="21"/>
              </w:rPr>
              <w:t>紧急逆变器</w:t>
            </w:r>
          </w:p>
        </w:tc>
        <w:tc>
          <w:tcPr>
            <w:tcW w:w="437" w:type="pct"/>
            <w:vAlign w:val="center"/>
          </w:tcPr>
          <w:p w:rsidR="00506685" w:rsidRPr="00A97486" w:rsidRDefault="00506685" w:rsidP="007629B1">
            <w:pPr>
              <w:jc w:val="center"/>
              <w:rPr>
                <w:szCs w:val="21"/>
              </w:rPr>
            </w:pPr>
          </w:p>
        </w:tc>
        <w:tc>
          <w:tcPr>
            <w:tcW w:w="440" w:type="pct"/>
            <w:vAlign w:val="center"/>
          </w:tcPr>
          <w:p w:rsidR="00506685" w:rsidRPr="00A97486" w:rsidRDefault="00506685" w:rsidP="007629B1">
            <w:pPr>
              <w:jc w:val="center"/>
              <w:rPr>
                <w:szCs w:val="21"/>
              </w:rPr>
            </w:pPr>
          </w:p>
        </w:tc>
        <w:tc>
          <w:tcPr>
            <w:tcW w:w="440" w:type="pct"/>
            <w:vAlign w:val="center"/>
          </w:tcPr>
          <w:p w:rsidR="00506685" w:rsidRPr="00A97486" w:rsidRDefault="00506685" w:rsidP="007629B1">
            <w:pPr>
              <w:jc w:val="center"/>
              <w:rPr>
                <w:szCs w:val="21"/>
              </w:rPr>
            </w:pPr>
          </w:p>
        </w:tc>
        <w:tc>
          <w:tcPr>
            <w:tcW w:w="503" w:type="pct"/>
            <w:vAlign w:val="center"/>
          </w:tcPr>
          <w:p w:rsidR="00506685" w:rsidRPr="00A97486" w:rsidRDefault="00506685" w:rsidP="007629B1">
            <w:pPr>
              <w:jc w:val="center"/>
              <w:rPr>
                <w:szCs w:val="21"/>
              </w:rPr>
            </w:pPr>
            <w:r w:rsidRPr="00A97486">
              <w:rPr>
                <w:szCs w:val="21"/>
              </w:rPr>
              <w:t>检查</w:t>
            </w:r>
          </w:p>
        </w:tc>
        <w:tc>
          <w:tcPr>
            <w:tcW w:w="690" w:type="pct"/>
            <w:vAlign w:val="center"/>
          </w:tcPr>
          <w:p w:rsidR="00506685" w:rsidRPr="00A97486" w:rsidRDefault="00506685" w:rsidP="007629B1">
            <w:pPr>
              <w:jc w:val="center"/>
              <w:rPr>
                <w:szCs w:val="21"/>
              </w:rPr>
            </w:pPr>
            <w:r w:rsidRPr="00A97486">
              <w:rPr>
                <w:szCs w:val="21"/>
              </w:rPr>
              <w:t>检查</w:t>
            </w:r>
          </w:p>
        </w:tc>
        <w:tc>
          <w:tcPr>
            <w:tcW w:w="641" w:type="pct"/>
            <w:vAlign w:val="center"/>
          </w:tcPr>
          <w:p w:rsidR="00506685" w:rsidRPr="00A97486" w:rsidRDefault="00506685" w:rsidP="007629B1">
            <w:pPr>
              <w:jc w:val="center"/>
              <w:rPr>
                <w:szCs w:val="21"/>
              </w:rPr>
            </w:pPr>
            <w:r w:rsidRPr="00A97486">
              <w:rPr>
                <w:szCs w:val="21"/>
              </w:rPr>
              <w:t>检查</w:t>
            </w:r>
          </w:p>
        </w:tc>
        <w:tc>
          <w:tcPr>
            <w:tcW w:w="649" w:type="pct"/>
            <w:vAlign w:val="center"/>
          </w:tcPr>
          <w:p w:rsidR="00506685" w:rsidRPr="00A97486" w:rsidRDefault="00171943" w:rsidP="007629B1">
            <w:pPr>
              <w:jc w:val="center"/>
              <w:rPr>
                <w:szCs w:val="21"/>
              </w:rPr>
            </w:pPr>
            <w:r w:rsidRPr="00A97486">
              <w:rPr>
                <w:rFonts w:hint="eastAsia"/>
                <w:szCs w:val="21"/>
              </w:rPr>
              <w:t>更换</w:t>
            </w:r>
          </w:p>
        </w:tc>
      </w:tr>
    </w:tbl>
    <w:p w:rsidR="00506685" w:rsidRPr="00A97486" w:rsidRDefault="00506685" w:rsidP="00057D0E">
      <w:pPr>
        <w:tabs>
          <w:tab w:val="left" w:pos="1890"/>
        </w:tabs>
        <w:spacing w:line="360" w:lineRule="auto"/>
        <w:jc w:val="center"/>
        <w:rPr>
          <w:sz w:val="24"/>
        </w:rPr>
      </w:pPr>
    </w:p>
    <w:p w:rsidR="004C02B5" w:rsidRPr="00A97486" w:rsidRDefault="00057D0E" w:rsidP="00057D0E">
      <w:pPr>
        <w:spacing w:line="360" w:lineRule="auto"/>
        <w:jc w:val="center"/>
        <w:rPr>
          <w:sz w:val="24"/>
        </w:rPr>
      </w:pPr>
      <w:r w:rsidRPr="00A97486">
        <w:rPr>
          <w:sz w:val="24"/>
        </w:rPr>
        <w:t>年检具体内容与步骤</w:t>
      </w:r>
    </w:p>
    <w:tbl>
      <w:tblPr>
        <w:tblW w:w="934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20"/>
        <w:gridCol w:w="1418"/>
        <w:gridCol w:w="7408"/>
      </w:tblGrid>
      <w:tr w:rsidR="00057D0E" w:rsidRPr="00A97486" w:rsidTr="009A2CED">
        <w:trPr>
          <w:trHeight w:val="430"/>
          <w:tblHeader/>
          <w:jc w:val="center"/>
        </w:trPr>
        <w:tc>
          <w:tcPr>
            <w:tcW w:w="520" w:type="dxa"/>
            <w:shd w:val="clear" w:color="auto" w:fill="auto"/>
          </w:tcPr>
          <w:p w:rsidR="00057D0E" w:rsidRPr="00A97486" w:rsidRDefault="00057D0E" w:rsidP="007629B1">
            <w:pPr>
              <w:spacing w:line="360" w:lineRule="auto"/>
              <w:rPr>
                <w:sz w:val="24"/>
              </w:rPr>
            </w:pPr>
            <w:r w:rsidRPr="00A97486">
              <w:rPr>
                <w:rFonts w:hint="eastAsia"/>
                <w:sz w:val="24"/>
              </w:rPr>
              <w:t>序号</w:t>
            </w:r>
          </w:p>
        </w:tc>
        <w:tc>
          <w:tcPr>
            <w:tcW w:w="1418" w:type="dxa"/>
            <w:shd w:val="clear" w:color="auto" w:fill="auto"/>
          </w:tcPr>
          <w:p w:rsidR="00057D0E" w:rsidRPr="00A97486" w:rsidRDefault="00057D0E" w:rsidP="007629B1">
            <w:pPr>
              <w:spacing w:line="360" w:lineRule="auto"/>
              <w:rPr>
                <w:sz w:val="24"/>
              </w:rPr>
            </w:pPr>
            <w:r w:rsidRPr="00A97486">
              <w:rPr>
                <w:rFonts w:hint="eastAsia"/>
                <w:sz w:val="24"/>
              </w:rPr>
              <w:t>检查内容</w:t>
            </w:r>
          </w:p>
        </w:tc>
        <w:tc>
          <w:tcPr>
            <w:tcW w:w="7408" w:type="dxa"/>
            <w:shd w:val="clear" w:color="auto" w:fill="auto"/>
          </w:tcPr>
          <w:p w:rsidR="00057D0E" w:rsidRPr="00A97486" w:rsidRDefault="00057D0E" w:rsidP="007629B1">
            <w:pPr>
              <w:spacing w:line="360" w:lineRule="auto"/>
              <w:rPr>
                <w:sz w:val="24"/>
              </w:rPr>
            </w:pPr>
            <w:r w:rsidRPr="00A97486">
              <w:rPr>
                <w:rFonts w:hint="eastAsia"/>
                <w:sz w:val="24"/>
              </w:rPr>
              <w:t>步骤</w:t>
            </w:r>
          </w:p>
        </w:tc>
      </w:tr>
      <w:tr w:rsidR="00057D0E" w:rsidRPr="00A97486" w:rsidTr="009A2CED">
        <w:trPr>
          <w:trHeight w:val="430"/>
          <w:jc w:val="center"/>
        </w:trPr>
        <w:tc>
          <w:tcPr>
            <w:tcW w:w="520" w:type="dxa"/>
            <w:shd w:val="clear" w:color="auto" w:fill="auto"/>
          </w:tcPr>
          <w:p w:rsidR="00057D0E" w:rsidRPr="00A97486" w:rsidRDefault="00057D0E" w:rsidP="004407C1">
            <w:pPr>
              <w:numPr>
                <w:ilvl w:val="0"/>
                <w:numId w:val="192"/>
              </w:numPr>
              <w:rPr>
                <w:sz w:val="24"/>
              </w:rPr>
            </w:pPr>
          </w:p>
        </w:tc>
        <w:tc>
          <w:tcPr>
            <w:tcW w:w="1418" w:type="dxa"/>
            <w:shd w:val="clear" w:color="auto" w:fill="auto"/>
          </w:tcPr>
          <w:p w:rsidR="00057D0E" w:rsidRPr="00A97486" w:rsidRDefault="006C4043" w:rsidP="006C4043">
            <w:pPr>
              <w:spacing w:line="360" w:lineRule="auto"/>
              <w:rPr>
                <w:rFonts w:ascii="宋体" w:hAnsi="宋体"/>
                <w:szCs w:val="21"/>
              </w:rPr>
            </w:pPr>
            <w:r w:rsidRPr="00A97486">
              <w:rPr>
                <w:rFonts w:ascii="宋体" w:hAnsi="宋体" w:hint="eastAsia"/>
                <w:szCs w:val="21"/>
              </w:rPr>
              <w:t>检查外部螺栓是否紧固；</w:t>
            </w:r>
            <w:r w:rsidRPr="00A97486">
              <w:rPr>
                <w:rFonts w:ascii="宋体" w:hAnsi="宋体"/>
                <w:szCs w:val="21"/>
              </w:rPr>
              <w:t xml:space="preserve"> </w:t>
            </w:r>
          </w:p>
        </w:tc>
        <w:tc>
          <w:tcPr>
            <w:tcW w:w="7408" w:type="dxa"/>
            <w:shd w:val="clear" w:color="auto" w:fill="auto"/>
          </w:tcPr>
          <w:p w:rsidR="00057D0E" w:rsidRPr="00A97486" w:rsidRDefault="00057D0E" w:rsidP="004407C1">
            <w:pPr>
              <w:widowControl/>
              <w:numPr>
                <w:ilvl w:val="0"/>
                <w:numId w:val="193"/>
              </w:numPr>
              <w:spacing w:line="360" w:lineRule="auto"/>
              <w:jc w:val="left"/>
              <w:rPr>
                <w:rFonts w:ascii="宋体" w:hAnsi="宋体"/>
                <w:szCs w:val="21"/>
              </w:rPr>
            </w:pPr>
            <w:r w:rsidRPr="00A97486">
              <w:rPr>
                <w:rFonts w:ascii="宋体" w:hAnsi="宋体" w:hint="eastAsia"/>
                <w:szCs w:val="21"/>
              </w:rPr>
              <w:t>断开车上电源；</w:t>
            </w:r>
          </w:p>
          <w:p w:rsidR="00057D0E" w:rsidRPr="00A97486" w:rsidRDefault="006C4043" w:rsidP="004407C1">
            <w:pPr>
              <w:widowControl/>
              <w:numPr>
                <w:ilvl w:val="0"/>
                <w:numId w:val="193"/>
              </w:numPr>
              <w:spacing w:line="360" w:lineRule="auto"/>
              <w:jc w:val="left"/>
              <w:rPr>
                <w:rFonts w:ascii="宋体" w:hAnsi="宋体"/>
                <w:szCs w:val="21"/>
              </w:rPr>
            </w:pPr>
            <w:r w:rsidRPr="00A97486">
              <w:rPr>
                <w:rFonts w:ascii="宋体" w:hAnsi="宋体" w:hint="eastAsia"/>
                <w:szCs w:val="21"/>
              </w:rPr>
              <w:t>检查是紧急逆变器外部螺栓是否有松动</w:t>
            </w:r>
            <w:r w:rsidR="00057D0E" w:rsidRPr="00A97486">
              <w:rPr>
                <w:rFonts w:ascii="宋体" w:hAnsi="宋体" w:hint="eastAsia"/>
                <w:szCs w:val="21"/>
              </w:rPr>
              <w:t>；</w:t>
            </w:r>
          </w:p>
          <w:p w:rsidR="00057D0E" w:rsidRPr="00A97486" w:rsidRDefault="006C4043" w:rsidP="004407C1">
            <w:pPr>
              <w:widowControl/>
              <w:numPr>
                <w:ilvl w:val="0"/>
                <w:numId w:val="193"/>
              </w:numPr>
              <w:spacing w:line="360" w:lineRule="auto"/>
              <w:jc w:val="left"/>
              <w:rPr>
                <w:rFonts w:ascii="宋体" w:hAnsi="宋体"/>
                <w:szCs w:val="21"/>
              </w:rPr>
            </w:pPr>
            <w:r w:rsidRPr="00A97486">
              <w:rPr>
                <w:rFonts w:ascii="宋体" w:hAnsi="宋体" w:hint="eastAsia"/>
                <w:szCs w:val="21"/>
              </w:rPr>
              <w:t>如果出现松动，则进行更换</w:t>
            </w:r>
            <w:r w:rsidR="00057D0E" w:rsidRPr="00A97486">
              <w:rPr>
                <w:rFonts w:ascii="宋体" w:hAnsi="宋体" w:hint="eastAsia"/>
                <w:szCs w:val="21"/>
              </w:rPr>
              <w:t>。：</w:t>
            </w:r>
          </w:p>
        </w:tc>
      </w:tr>
      <w:tr w:rsidR="00057D0E" w:rsidRPr="00A97486" w:rsidTr="009A2CED">
        <w:trPr>
          <w:trHeight w:val="430"/>
          <w:jc w:val="center"/>
        </w:trPr>
        <w:tc>
          <w:tcPr>
            <w:tcW w:w="520" w:type="dxa"/>
            <w:shd w:val="clear" w:color="auto" w:fill="auto"/>
          </w:tcPr>
          <w:p w:rsidR="00057D0E" w:rsidRPr="00A97486" w:rsidRDefault="00057D0E" w:rsidP="004407C1">
            <w:pPr>
              <w:numPr>
                <w:ilvl w:val="0"/>
                <w:numId w:val="192"/>
              </w:numPr>
              <w:rPr>
                <w:sz w:val="24"/>
              </w:rPr>
            </w:pPr>
          </w:p>
        </w:tc>
        <w:tc>
          <w:tcPr>
            <w:tcW w:w="1418" w:type="dxa"/>
            <w:shd w:val="clear" w:color="auto" w:fill="auto"/>
          </w:tcPr>
          <w:p w:rsidR="00057D0E" w:rsidRPr="00A97486" w:rsidRDefault="006C4043" w:rsidP="007629B1">
            <w:pPr>
              <w:spacing w:line="360" w:lineRule="auto"/>
              <w:rPr>
                <w:rFonts w:ascii="宋体" w:hAnsi="宋体"/>
                <w:szCs w:val="21"/>
              </w:rPr>
            </w:pPr>
            <w:r w:rsidRPr="00A97486">
              <w:rPr>
                <w:rFonts w:ascii="宋体" w:hAnsi="宋体" w:hint="eastAsia"/>
                <w:szCs w:val="21"/>
              </w:rPr>
              <w:t>检查整机功能是否正常</w:t>
            </w:r>
          </w:p>
        </w:tc>
        <w:tc>
          <w:tcPr>
            <w:tcW w:w="7408" w:type="dxa"/>
            <w:shd w:val="clear" w:color="auto" w:fill="auto"/>
          </w:tcPr>
          <w:p w:rsidR="00057D0E" w:rsidRPr="00A97486" w:rsidRDefault="006C4043" w:rsidP="007629B1">
            <w:pPr>
              <w:spacing w:line="360" w:lineRule="auto"/>
              <w:rPr>
                <w:rFonts w:ascii="宋体" w:hAnsi="宋体"/>
                <w:szCs w:val="21"/>
              </w:rPr>
            </w:pPr>
            <w:r w:rsidRPr="00A97486">
              <w:rPr>
                <w:rFonts w:ascii="宋体" w:hAnsi="宋体"/>
                <w:szCs w:val="21"/>
              </w:rPr>
              <w:t>在本控模式下</w:t>
            </w:r>
            <w:r w:rsidRPr="00A97486">
              <w:rPr>
                <w:rFonts w:ascii="宋体" w:hAnsi="宋体" w:hint="eastAsia"/>
                <w:szCs w:val="21"/>
              </w:rPr>
              <w:t>，</w:t>
            </w:r>
            <w:r w:rsidRPr="00A97486">
              <w:rPr>
                <w:rFonts w:ascii="宋体" w:hAnsi="宋体"/>
                <w:szCs w:val="21"/>
              </w:rPr>
              <w:t>开启测试模式</w:t>
            </w:r>
            <w:r w:rsidRPr="00A97486">
              <w:rPr>
                <w:rFonts w:ascii="宋体" w:hAnsi="宋体" w:hint="eastAsia"/>
                <w:szCs w:val="21"/>
              </w:rPr>
              <w:t>，</w:t>
            </w:r>
            <w:r w:rsidRPr="00A97486">
              <w:rPr>
                <w:rFonts w:ascii="宋体" w:hAnsi="宋体"/>
                <w:szCs w:val="21"/>
              </w:rPr>
              <w:t>该节相应空调机组会进入测试模式</w:t>
            </w:r>
            <w:r w:rsidRPr="00A97486">
              <w:rPr>
                <w:rFonts w:hint="eastAsia"/>
              </w:rPr>
              <w:t>（制冷</w:t>
            </w:r>
            <w:r w:rsidRPr="00A97486">
              <w:t>5</w:t>
            </w:r>
            <w:r w:rsidRPr="00A97486">
              <w:rPr>
                <w:rFonts w:hint="eastAsia"/>
              </w:rPr>
              <w:t>分钟，紧急通风</w:t>
            </w:r>
            <w:r w:rsidRPr="00A97486">
              <w:t>4</w:t>
            </w:r>
            <w:r w:rsidRPr="00A97486">
              <w:rPr>
                <w:rFonts w:hint="eastAsia"/>
              </w:rPr>
              <w:t>分钟，制热</w:t>
            </w:r>
            <w:r w:rsidRPr="00A97486">
              <w:t>5</w:t>
            </w:r>
            <w:r w:rsidRPr="00A97486">
              <w:rPr>
                <w:rFonts w:hint="eastAsia"/>
              </w:rPr>
              <w:t>分钟）</w:t>
            </w:r>
          </w:p>
        </w:tc>
      </w:tr>
    </w:tbl>
    <w:p w:rsidR="004C02B5" w:rsidRPr="00A97486" w:rsidRDefault="004C02B5" w:rsidP="004C02B5">
      <w:pPr>
        <w:spacing w:line="360" w:lineRule="auto"/>
        <w:rPr>
          <w:sz w:val="24"/>
        </w:rPr>
      </w:pPr>
    </w:p>
    <w:p w:rsidR="004C02B5" w:rsidRPr="00A97486" w:rsidRDefault="00305D30" w:rsidP="00305D30">
      <w:pPr>
        <w:spacing w:line="360" w:lineRule="auto"/>
        <w:jc w:val="center"/>
        <w:rPr>
          <w:sz w:val="24"/>
        </w:rPr>
      </w:pPr>
      <w:r w:rsidRPr="00A97486">
        <w:rPr>
          <w:sz w:val="24"/>
        </w:rPr>
        <w:t>架修</w:t>
      </w:r>
      <w:r w:rsidR="00C370D6" w:rsidRPr="00A97486">
        <w:rPr>
          <w:rFonts w:hint="eastAsia"/>
          <w:sz w:val="24"/>
        </w:rPr>
        <w:t>/</w:t>
      </w:r>
      <w:r w:rsidR="00C370D6" w:rsidRPr="00A97486">
        <w:rPr>
          <w:rFonts w:hint="eastAsia"/>
          <w:sz w:val="24"/>
        </w:rPr>
        <w:t>大修</w:t>
      </w:r>
      <w:r w:rsidR="00C370D6" w:rsidRPr="00A97486">
        <w:rPr>
          <w:rFonts w:hint="eastAsia"/>
          <w:sz w:val="24"/>
        </w:rPr>
        <w:t>/</w:t>
      </w:r>
      <w:r w:rsidR="00C370D6" w:rsidRPr="00A97486">
        <w:rPr>
          <w:rFonts w:hint="eastAsia"/>
          <w:sz w:val="24"/>
        </w:rPr>
        <w:t>厂修</w:t>
      </w:r>
      <w:r w:rsidRPr="00A97486">
        <w:rPr>
          <w:sz w:val="24"/>
        </w:rPr>
        <w:t>具体内容与步骤</w:t>
      </w:r>
    </w:p>
    <w:tbl>
      <w:tblPr>
        <w:tblW w:w="93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26"/>
        <w:gridCol w:w="1413"/>
        <w:gridCol w:w="7483"/>
      </w:tblGrid>
      <w:tr w:rsidR="007B3ED5" w:rsidRPr="00A97486" w:rsidTr="007B3ED5">
        <w:trPr>
          <w:jc w:val="center"/>
        </w:trPr>
        <w:tc>
          <w:tcPr>
            <w:tcW w:w="426" w:type="dxa"/>
            <w:shd w:val="clear" w:color="auto" w:fill="auto"/>
          </w:tcPr>
          <w:p w:rsidR="007B3ED5" w:rsidRPr="00A97486" w:rsidRDefault="007B3ED5" w:rsidP="007629B1">
            <w:r w:rsidRPr="00A97486">
              <w:rPr>
                <w:rFonts w:hint="eastAsia"/>
              </w:rPr>
              <w:t>序号</w:t>
            </w:r>
          </w:p>
        </w:tc>
        <w:tc>
          <w:tcPr>
            <w:tcW w:w="1413" w:type="dxa"/>
            <w:shd w:val="clear" w:color="auto" w:fill="auto"/>
          </w:tcPr>
          <w:p w:rsidR="007B3ED5" w:rsidRPr="00A97486" w:rsidRDefault="007B3ED5" w:rsidP="007629B1">
            <w:r w:rsidRPr="00A97486">
              <w:rPr>
                <w:rFonts w:hint="eastAsia"/>
              </w:rPr>
              <w:t>检查内容</w:t>
            </w:r>
          </w:p>
        </w:tc>
        <w:tc>
          <w:tcPr>
            <w:tcW w:w="7483" w:type="dxa"/>
            <w:shd w:val="clear" w:color="auto" w:fill="auto"/>
          </w:tcPr>
          <w:p w:rsidR="007B3ED5" w:rsidRPr="00A97486" w:rsidRDefault="007B3ED5" w:rsidP="007629B1">
            <w:r w:rsidRPr="00A97486">
              <w:rPr>
                <w:rFonts w:hint="eastAsia"/>
              </w:rPr>
              <w:t>步骤</w:t>
            </w:r>
          </w:p>
        </w:tc>
      </w:tr>
      <w:tr w:rsidR="007B3ED5" w:rsidRPr="00A97486" w:rsidTr="007B3ED5">
        <w:trPr>
          <w:jc w:val="center"/>
        </w:trPr>
        <w:tc>
          <w:tcPr>
            <w:tcW w:w="426" w:type="dxa"/>
            <w:shd w:val="clear" w:color="auto" w:fill="auto"/>
          </w:tcPr>
          <w:p w:rsidR="007B3ED5" w:rsidRPr="00A97486" w:rsidRDefault="007B3ED5" w:rsidP="004407C1">
            <w:pPr>
              <w:numPr>
                <w:ilvl w:val="0"/>
                <w:numId w:val="194"/>
              </w:numPr>
              <w:spacing w:line="360" w:lineRule="auto"/>
              <w:rPr>
                <w:rFonts w:ascii="宋体" w:hAnsi="宋体"/>
                <w:szCs w:val="21"/>
              </w:rPr>
            </w:pPr>
          </w:p>
        </w:tc>
        <w:tc>
          <w:tcPr>
            <w:tcW w:w="1413" w:type="dxa"/>
            <w:shd w:val="clear" w:color="auto" w:fill="auto"/>
          </w:tcPr>
          <w:p w:rsidR="007B3ED5" w:rsidRPr="00A97486" w:rsidRDefault="009A2CED" w:rsidP="007629B1">
            <w:pPr>
              <w:spacing w:line="360" w:lineRule="auto"/>
              <w:rPr>
                <w:szCs w:val="21"/>
              </w:rPr>
            </w:pPr>
            <w:r w:rsidRPr="00A97486">
              <w:rPr>
                <w:szCs w:val="21"/>
              </w:rPr>
              <w:t>拆卸检查</w:t>
            </w:r>
          </w:p>
          <w:p w:rsidR="007B3ED5" w:rsidRPr="00A97486" w:rsidRDefault="007B3ED5" w:rsidP="007629B1">
            <w:pPr>
              <w:rPr>
                <w:szCs w:val="21"/>
              </w:rPr>
            </w:pPr>
          </w:p>
        </w:tc>
        <w:tc>
          <w:tcPr>
            <w:tcW w:w="7483" w:type="dxa"/>
            <w:shd w:val="clear" w:color="auto" w:fill="auto"/>
          </w:tcPr>
          <w:p w:rsidR="007B3ED5" w:rsidRPr="00A97486" w:rsidRDefault="00C370D6" w:rsidP="009A2CED">
            <w:pPr>
              <w:widowControl/>
              <w:spacing w:line="360" w:lineRule="exact"/>
              <w:jc w:val="left"/>
              <w:rPr>
                <w:szCs w:val="21"/>
              </w:rPr>
            </w:pPr>
            <w:r w:rsidRPr="00A97486">
              <w:rPr>
                <w:szCs w:val="21"/>
              </w:rPr>
              <w:t>拆卸检查紧急逆变器</w:t>
            </w:r>
            <w:r w:rsidRPr="00A97486">
              <w:rPr>
                <w:rFonts w:hint="eastAsia"/>
                <w:szCs w:val="21"/>
              </w:rPr>
              <w:t>，</w:t>
            </w:r>
            <w:r w:rsidRPr="00A97486">
              <w:rPr>
                <w:szCs w:val="21"/>
              </w:rPr>
              <w:t>检查内部线路是否完好</w:t>
            </w:r>
            <w:r w:rsidRPr="00A97486">
              <w:rPr>
                <w:rFonts w:hint="eastAsia"/>
                <w:szCs w:val="21"/>
              </w:rPr>
              <w:t>，</w:t>
            </w:r>
            <w:r w:rsidRPr="00A97486">
              <w:rPr>
                <w:szCs w:val="21"/>
              </w:rPr>
              <w:t>元器件是否出现损坏或老化</w:t>
            </w:r>
            <w:r w:rsidRPr="00A97486">
              <w:rPr>
                <w:rFonts w:hint="eastAsia"/>
                <w:szCs w:val="21"/>
              </w:rPr>
              <w:t>。如果出现损坏或老化情况，则更换。</w:t>
            </w:r>
          </w:p>
        </w:tc>
      </w:tr>
      <w:tr w:rsidR="007B3ED5" w:rsidRPr="00A97486" w:rsidTr="007B3ED5">
        <w:trPr>
          <w:jc w:val="center"/>
        </w:trPr>
        <w:tc>
          <w:tcPr>
            <w:tcW w:w="426" w:type="dxa"/>
            <w:shd w:val="clear" w:color="auto" w:fill="auto"/>
          </w:tcPr>
          <w:p w:rsidR="007B3ED5" w:rsidRPr="00A97486" w:rsidRDefault="007B3ED5" w:rsidP="004407C1">
            <w:pPr>
              <w:numPr>
                <w:ilvl w:val="0"/>
                <w:numId w:val="194"/>
              </w:numPr>
              <w:spacing w:line="360" w:lineRule="auto"/>
              <w:rPr>
                <w:rFonts w:ascii="宋体" w:hAnsi="宋体"/>
                <w:szCs w:val="21"/>
              </w:rPr>
            </w:pPr>
          </w:p>
        </w:tc>
        <w:tc>
          <w:tcPr>
            <w:tcW w:w="1413" w:type="dxa"/>
            <w:shd w:val="clear" w:color="auto" w:fill="auto"/>
          </w:tcPr>
          <w:p w:rsidR="007B3ED5" w:rsidRPr="00A97486" w:rsidRDefault="007B3ED5" w:rsidP="009A2CED">
            <w:pPr>
              <w:spacing w:line="360" w:lineRule="auto"/>
              <w:rPr>
                <w:szCs w:val="21"/>
              </w:rPr>
            </w:pPr>
            <w:r w:rsidRPr="00A97486">
              <w:rPr>
                <w:rFonts w:hint="eastAsia"/>
                <w:szCs w:val="21"/>
              </w:rPr>
              <w:t>清洗</w:t>
            </w:r>
          </w:p>
        </w:tc>
        <w:tc>
          <w:tcPr>
            <w:tcW w:w="7483" w:type="dxa"/>
            <w:shd w:val="clear" w:color="auto" w:fill="auto"/>
          </w:tcPr>
          <w:p w:rsidR="007B3ED5" w:rsidRPr="00A97486" w:rsidRDefault="009A2CED" w:rsidP="007629B1">
            <w:pPr>
              <w:rPr>
                <w:szCs w:val="21"/>
              </w:rPr>
            </w:pPr>
            <w:r w:rsidRPr="00A97486">
              <w:rPr>
                <w:rFonts w:hint="eastAsia"/>
                <w:szCs w:val="21"/>
              </w:rPr>
              <w:t>清洗紧急逆变器外部。</w:t>
            </w:r>
          </w:p>
        </w:tc>
      </w:tr>
      <w:tr w:rsidR="00156E6B" w:rsidRPr="00A97486" w:rsidTr="007B3ED5">
        <w:trPr>
          <w:jc w:val="center"/>
        </w:trPr>
        <w:tc>
          <w:tcPr>
            <w:tcW w:w="426" w:type="dxa"/>
            <w:shd w:val="clear" w:color="auto" w:fill="auto"/>
          </w:tcPr>
          <w:p w:rsidR="00156E6B" w:rsidRPr="00A97486" w:rsidRDefault="00156E6B" w:rsidP="004407C1">
            <w:pPr>
              <w:numPr>
                <w:ilvl w:val="0"/>
                <w:numId w:val="194"/>
              </w:numPr>
              <w:spacing w:line="360" w:lineRule="auto"/>
              <w:rPr>
                <w:rFonts w:ascii="宋体" w:hAnsi="宋体"/>
                <w:szCs w:val="21"/>
              </w:rPr>
            </w:pPr>
          </w:p>
        </w:tc>
        <w:tc>
          <w:tcPr>
            <w:tcW w:w="1413" w:type="dxa"/>
            <w:shd w:val="clear" w:color="auto" w:fill="auto"/>
          </w:tcPr>
          <w:p w:rsidR="00156E6B" w:rsidRPr="00A97486" w:rsidRDefault="00156E6B" w:rsidP="009A2CED">
            <w:pPr>
              <w:spacing w:line="360" w:lineRule="auto"/>
              <w:rPr>
                <w:szCs w:val="21"/>
              </w:rPr>
            </w:pPr>
            <w:r w:rsidRPr="00A97486">
              <w:rPr>
                <w:rFonts w:hint="eastAsia"/>
                <w:szCs w:val="21"/>
              </w:rPr>
              <w:t>检查门板密</w:t>
            </w:r>
            <w:r w:rsidRPr="00A97486">
              <w:rPr>
                <w:rFonts w:hint="eastAsia"/>
                <w:szCs w:val="21"/>
              </w:rPr>
              <w:lastRenderedPageBreak/>
              <w:t>封海绵</w:t>
            </w:r>
          </w:p>
        </w:tc>
        <w:tc>
          <w:tcPr>
            <w:tcW w:w="7483" w:type="dxa"/>
            <w:shd w:val="clear" w:color="auto" w:fill="auto"/>
          </w:tcPr>
          <w:p w:rsidR="00156E6B" w:rsidRPr="00A97486" w:rsidRDefault="00156E6B" w:rsidP="007629B1">
            <w:pPr>
              <w:rPr>
                <w:szCs w:val="21"/>
              </w:rPr>
            </w:pPr>
            <w:r w:rsidRPr="00A97486">
              <w:rPr>
                <w:rFonts w:hint="eastAsia"/>
                <w:szCs w:val="21"/>
              </w:rPr>
              <w:lastRenderedPageBreak/>
              <w:t>检查紧急逆变器门板的密封海绵，如有破损，需要更换</w:t>
            </w:r>
          </w:p>
        </w:tc>
      </w:tr>
      <w:tr w:rsidR="009A2CED" w:rsidRPr="00A97486" w:rsidTr="007B3ED5">
        <w:trPr>
          <w:jc w:val="center"/>
        </w:trPr>
        <w:tc>
          <w:tcPr>
            <w:tcW w:w="426" w:type="dxa"/>
            <w:shd w:val="clear" w:color="auto" w:fill="auto"/>
          </w:tcPr>
          <w:p w:rsidR="009A2CED" w:rsidRPr="00A97486" w:rsidRDefault="009A2CED" w:rsidP="004407C1">
            <w:pPr>
              <w:numPr>
                <w:ilvl w:val="0"/>
                <w:numId w:val="194"/>
              </w:numPr>
              <w:spacing w:line="360" w:lineRule="auto"/>
              <w:rPr>
                <w:rFonts w:ascii="宋体" w:hAnsi="宋体"/>
                <w:szCs w:val="21"/>
              </w:rPr>
            </w:pPr>
          </w:p>
        </w:tc>
        <w:tc>
          <w:tcPr>
            <w:tcW w:w="1413" w:type="dxa"/>
            <w:shd w:val="clear" w:color="auto" w:fill="auto"/>
          </w:tcPr>
          <w:p w:rsidR="009A2CED" w:rsidRPr="00A97486" w:rsidRDefault="009A2CED" w:rsidP="009A2CED">
            <w:pPr>
              <w:spacing w:line="360" w:lineRule="auto"/>
              <w:rPr>
                <w:rFonts w:ascii="宋体" w:hAnsi="宋体"/>
                <w:szCs w:val="21"/>
              </w:rPr>
            </w:pPr>
            <w:r w:rsidRPr="00A97486">
              <w:rPr>
                <w:rFonts w:ascii="宋体" w:hAnsi="宋体" w:hint="eastAsia"/>
                <w:szCs w:val="21"/>
              </w:rPr>
              <w:t>检查整机功能是否正常</w:t>
            </w:r>
          </w:p>
        </w:tc>
        <w:tc>
          <w:tcPr>
            <w:tcW w:w="7483" w:type="dxa"/>
            <w:shd w:val="clear" w:color="auto" w:fill="auto"/>
          </w:tcPr>
          <w:p w:rsidR="009A2CED" w:rsidRPr="00A97486" w:rsidRDefault="009A2CED" w:rsidP="009A2CED">
            <w:pPr>
              <w:spacing w:line="360" w:lineRule="auto"/>
              <w:rPr>
                <w:rFonts w:ascii="宋体" w:hAnsi="宋体"/>
                <w:szCs w:val="21"/>
              </w:rPr>
            </w:pPr>
            <w:r w:rsidRPr="00A97486">
              <w:rPr>
                <w:rFonts w:ascii="宋体" w:hAnsi="宋体"/>
                <w:szCs w:val="21"/>
              </w:rPr>
              <w:t>在本控模式下</w:t>
            </w:r>
            <w:r w:rsidRPr="00A97486">
              <w:rPr>
                <w:rFonts w:ascii="宋体" w:hAnsi="宋体" w:hint="eastAsia"/>
                <w:szCs w:val="21"/>
              </w:rPr>
              <w:t>，</w:t>
            </w:r>
            <w:r w:rsidRPr="00A97486">
              <w:rPr>
                <w:rFonts w:ascii="宋体" w:hAnsi="宋体"/>
                <w:szCs w:val="21"/>
              </w:rPr>
              <w:t>开启测试模式</w:t>
            </w:r>
            <w:r w:rsidRPr="00A97486">
              <w:rPr>
                <w:rFonts w:ascii="宋体" w:hAnsi="宋体" w:hint="eastAsia"/>
                <w:szCs w:val="21"/>
              </w:rPr>
              <w:t>，</w:t>
            </w:r>
            <w:r w:rsidRPr="00A97486">
              <w:rPr>
                <w:rFonts w:ascii="宋体" w:hAnsi="宋体"/>
                <w:szCs w:val="21"/>
              </w:rPr>
              <w:t>该节相应空调机组会进入测试模式</w:t>
            </w:r>
            <w:r w:rsidRPr="00A97486">
              <w:rPr>
                <w:rFonts w:hint="eastAsia"/>
              </w:rPr>
              <w:t>（制冷</w:t>
            </w:r>
            <w:r w:rsidRPr="00A97486">
              <w:t>5</w:t>
            </w:r>
            <w:r w:rsidRPr="00A97486">
              <w:rPr>
                <w:rFonts w:hint="eastAsia"/>
              </w:rPr>
              <w:t>分钟，紧急通风</w:t>
            </w:r>
            <w:r w:rsidRPr="00A97486">
              <w:t>4</w:t>
            </w:r>
            <w:r w:rsidRPr="00A97486">
              <w:rPr>
                <w:rFonts w:hint="eastAsia"/>
              </w:rPr>
              <w:t>分钟，制热</w:t>
            </w:r>
            <w:r w:rsidRPr="00A97486">
              <w:t>5</w:t>
            </w:r>
            <w:r w:rsidRPr="00A97486">
              <w:rPr>
                <w:rFonts w:hint="eastAsia"/>
              </w:rPr>
              <w:t>分钟）</w:t>
            </w:r>
          </w:p>
        </w:tc>
      </w:tr>
    </w:tbl>
    <w:p w:rsidR="0090774F" w:rsidRPr="00A97486" w:rsidRDefault="004C02B5" w:rsidP="00D44832">
      <w:pPr>
        <w:pStyle w:val="1"/>
        <w:pageBreakBefore/>
        <w:numPr>
          <w:ilvl w:val="0"/>
          <w:numId w:val="52"/>
        </w:numPr>
        <w:tabs>
          <w:tab w:val="num" w:pos="432"/>
        </w:tabs>
        <w:spacing w:line="360" w:lineRule="auto"/>
        <w:ind w:left="568" w:right="-867" w:hangingChars="202" w:hanging="568"/>
        <w:rPr>
          <w:rFonts w:ascii="宋体" w:hAnsi="宋体"/>
          <w:sz w:val="28"/>
          <w:szCs w:val="28"/>
        </w:rPr>
      </w:pPr>
      <w:bookmarkStart w:id="480" w:name="_Toc517755476"/>
      <w:r w:rsidRPr="00A97486">
        <w:rPr>
          <w:rFonts w:ascii="宋体" w:hAnsi="宋体" w:hint="eastAsia"/>
          <w:sz w:val="28"/>
          <w:szCs w:val="28"/>
        </w:rPr>
        <w:lastRenderedPageBreak/>
        <w:t>更换与维修方法</w:t>
      </w:r>
      <w:bookmarkEnd w:id="478"/>
      <w:bookmarkEnd w:id="480"/>
    </w:p>
    <w:p w:rsidR="00462C03" w:rsidRPr="00A97486" w:rsidRDefault="00462C03" w:rsidP="00D34400">
      <w:pPr>
        <w:pStyle w:val="31"/>
        <w:numPr>
          <w:ilvl w:val="1"/>
          <w:numId w:val="52"/>
        </w:numPr>
        <w:spacing w:line="360" w:lineRule="auto"/>
        <w:jc w:val="left"/>
        <w:rPr>
          <w:rFonts w:ascii="宋体" w:hAnsi="宋体"/>
          <w:sz w:val="24"/>
        </w:rPr>
      </w:pPr>
      <w:bookmarkStart w:id="481" w:name="_Toc517755477"/>
      <w:r w:rsidRPr="00A97486">
        <w:rPr>
          <w:rFonts w:ascii="宋体" w:hAnsi="宋体" w:hint="eastAsia"/>
          <w:sz w:val="24"/>
        </w:rPr>
        <w:t>客室空调机组的</w:t>
      </w:r>
      <w:r w:rsidR="00792070" w:rsidRPr="00A97486">
        <w:rPr>
          <w:rFonts w:ascii="宋体" w:hAnsi="宋体" w:hint="eastAsia"/>
          <w:sz w:val="24"/>
        </w:rPr>
        <w:t>安装</w:t>
      </w:r>
      <w:r w:rsidRPr="00A97486">
        <w:rPr>
          <w:rFonts w:ascii="宋体" w:hAnsi="宋体" w:hint="eastAsia"/>
          <w:sz w:val="24"/>
        </w:rPr>
        <w:t>与</w:t>
      </w:r>
      <w:r w:rsidR="00792070" w:rsidRPr="00A97486">
        <w:rPr>
          <w:rFonts w:ascii="宋体" w:hAnsi="宋体" w:hint="eastAsia"/>
          <w:sz w:val="24"/>
        </w:rPr>
        <w:t>拆卸</w:t>
      </w:r>
      <w:bookmarkEnd w:id="481"/>
    </w:p>
    <w:p w:rsidR="00F865CC" w:rsidRPr="00A97486" w:rsidRDefault="00F865CC" w:rsidP="00F865CC">
      <w:pPr>
        <w:spacing w:line="360" w:lineRule="auto"/>
        <w:ind w:firstLineChars="200" w:firstLine="480"/>
        <w:jc w:val="left"/>
        <w:rPr>
          <w:sz w:val="24"/>
        </w:rPr>
      </w:pPr>
      <w:r w:rsidRPr="00A97486">
        <w:rPr>
          <w:rFonts w:hint="eastAsia"/>
          <w:sz w:val="24"/>
        </w:rPr>
        <w:t>行安装、拆卸等相关操作的工作人员必须具备相应的铁路空调产品和电气系统知识，如下列人员：</w:t>
      </w:r>
    </w:p>
    <w:p w:rsidR="00F865CC" w:rsidRPr="00A97486" w:rsidRDefault="00F865CC" w:rsidP="00464654">
      <w:pPr>
        <w:numPr>
          <w:ilvl w:val="0"/>
          <w:numId w:val="187"/>
        </w:numPr>
        <w:spacing w:line="360" w:lineRule="auto"/>
        <w:jc w:val="left"/>
        <w:rPr>
          <w:sz w:val="24"/>
        </w:rPr>
      </w:pPr>
      <w:r w:rsidRPr="00A97486">
        <w:rPr>
          <w:rFonts w:hint="eastAsia"/>
          <w:sz w:val="24"/>
        </w:rPr>
        <w:t>从事安装地铁空调系统的人员；</w:t>
      </w:r>
    </w:p>
    <w:p w:rsidR="00F865CC" w:rsidRPr="00A97486" w:rsidRDefault="00F865CC" w:rsidP="00464654">
      <w:pPr>
        <w:numPr>
          <w:ilvl w:val="0"/>
          <w:numId w:val="187"/>
        </w:numPr>
        <w:spacing w:line="360" w:lineRule="auto"/>
        <w:jc w:val="left"/>
        <w:rPr>
          <w:sz w:val="24"/>
        </w:rPr>
      </w:pPr>
      <w:r w:rsidRPr="00A97486">
        <w:rPr>
          <w:rFonts w:hint="eastAsia"/>
          <w:sz w:val="24"/>
        </w:rPr>
        <w:t>从事设计地铁空调系统的人员；</w:t>
      </w:r>
    </w:p>
    <w:p w:rsidR="00F865CC" w:rsidRPr="00A97486" w:rsidRDefault="00F865CC" w:rsidP="00464654">
      <w:pPr>
        <w:numPr>
          <w:ilvl w:val="0"/>
          <w:numId w:val="187"/>
        </w:numPr>
        <w:spacing w:line="360" w:lineRule="auto"/>
        <w:jc w:val="left"/>
        <w:rPr>
          <w:sz w:val="24"/>
        </w:rPr>
      </w:pPr>
      <w:r w:rsidRPr="00A97486">
        <w:rPr>
          <w:rFonts w:hint="eastAsia"/>
          <w:sz w:val="24"/>
        </w:rPr>
        <w:t>从事操作、管理地铁空调系统及设备的人员。</w:t>
      </w:r>
    </w:p>
    <w:p w:rsidR="00462C03" w:rsidRPr="00A97486" w:rsidRDefault="008545A1" w:rsidP="00D34400">
      <w:pPr>
        <w:pStyle w:val="31"/>
        <w:numPr>
          <w:ilvl w:val="2"/>
          <w:numId w:val="52"/>
        </w:numPr>
        <w:spacing w:line="360" w:lineRule="auto"/>
        <w:jc w:val="left"/>
        <w:rPr>
          <w:rFonts w:ascii="宋体" w:hAnsi="宋体"/>
          <w:sz w:val="24"/>
        </w:rPr>
      </w:pPr>
      <w:bookmarkStart w:id="482" w:name="_Toc517755478"/>
      <w:r w:rsidRPr="00A97486">
        <w:rPr>
          <w:rFonts w:ascii="宋体" w:hAnsi="宋体" w:hint="eastAsia"/>
          <w:sz w:val="24"/>
        </w:rPr>
        <w:t>安全介绍</w:t>
      </w:r>
      <w:bookmarkEnd w:id="482"/>
    </w:p>
    <w:p w:rsidR="008545A1" w:rsidRPr="00A97486" w:rsidRDefault="008545A1" w:rsidP="00366353">
      <w:pPr>
        <w:pStyle w:val="Note"/>
        <w:spacing w:after="0" w:line="360" w:lineRule="auto"/>
        <w:ind w:firstLineChars="200" w:firstLine="480"/>
        <w:rPr>
          <w:sz w:val="24"/>
          <w:szCs w:val="24"/>
          <w:lang w:eastAsia="zh-CN"/>
        </w:rPr>
      </w:pPr>
      <w:r w:rsidRPr="00A97486">
        <w:rPr>
          <w:rFonts w:hint="eastAsia"/>
          <w:sz w:val="24"/>
          <w:szCs w:val="24"/>
          <w:lang w:eastAsia="zh-CN"/>
        </w:rPr>
        <w:t>必须按照以下要求进行拆卸和安全，保证机组和操作的安全性：</w:t>
      </w:r>
    </w:p>
    <w:p w:rsidR="008545A1" w:rsidRPr="00A97486" w:rsidRDefault="008545A1" w:rsidP="008545A1">
      <w:pPr>
        <w:pStyle w:val="Note"/>
        <w:numPr>
          <w:ilvl w:val="0"/>
          <w:numId w:val="11"/>
        </w:numPr>
        <w:spacing w:after="0" w:line="360" w:lineRule="auto"/>
        <w:rPr>
          <w:sz w:val="24"/>
          <w:szCs w:val="24"/>
          <w:lang w:eastAsia="zh-CN"/>
        </w:rPr>
      </w:pPr>
      <w:r w:rsidRPr="00A97486">
        <w:rPr>
          <w:rFonts w:hint="eastAsia"/>
          <w:sz w:val="24"/>
          <w:szCs w:val="24"/>
          <w:lang w:eastAsia="zh-CN"/>
        </w:rPr>
        <w:t>保障机组使用人员和其他操作人员的安全，防止人员伤亡；</w:t>
      </w:r>
    </w:p>
    <w:p w:rsidR="008545A1" w:rsidRPr="00A97486" w:rsidRDefault="008545A1" w:rsidP="008545A1">
      <w:pPr>
        <w:pStyle w:val="Note"/>
        <w:numPr>
          <w:ilvl w:val="0"/>
          <w:numId w:val="11"/>
        </w:numPr>
        <w:spacing w:after="0" w:line="360" w:lineRule="auto"/>
        <w:rPr>
          <w:sz w:val="24"/>
          <w:szCs w:val="24"/>
          <w:lang w:eastAsia="zh-CN"/>
        </w:rPr>
      </w:pPr>
      <w:r w:rsidRPr="00A97486">
        <w:rPr>
          <w:rFonts w:hint="eastAsia"/>
          <w:sz w:val="24"/>
          <w:szCs w:val="24"/>
          <w:lang w:eastAsia="zh-CN"/>
        </w:rPr>
        <w:t>保证设备的使用安全性；</w:t>
      </w:r>
    </w:p>
    <w:p w:rsidR="008545A1" w:rsidRPr="00A97486" w:rsidRDefault="008545A1" w:rsidP="008545A1">
      <w:pPr>
        <w:pStyle w:val="Note"/>
        <w:numPr>
          <w:ilvl w:val="0"/>
          <w:numId w:val="11"/>
        </w:numPr>
        <w:spacing w:after="0" w:line="360" w:lineRule="auto"/>
        <w:rPr>
          <w:sz w:val="24"/>
          <w:szCs w:val="24"/>
          <w:lang w:eastAsia="zh-CN"/>
        </w:rPr>
      </w:pPr>
      <w:r w:rsidRPr="00A97486">
        <w:rPr>
          <w:rFonts w:hint="eastAsia"/>
          <w:sz w:val="24"/>
          <w:szCs w:val="24"/>
          <w:lang w:eastAsia="zh-CN"/>
        </w:rPr>
        <w:t>对机组进行正确的操作，确保机组的正常运行。</w:t>
      </w:r>
    </w:p>
    <w:p w:rsidR="00462C03" w:rsidRPr="00A97486" w:rsidRDefault="00D34400" w:rsidP="00D34400">
      <w:pPr>
        <w:pStyle w:val="31"/>
        <w:numPr>
          <w:ilvl w:val="2"/>
          <w:numId w:val="52"/>
        </w:numPr>
        <w:spacing w:line="360" w:lineRule="auto"/>
        <w:jc w:val="left"/>
        <w:rPr>
          <w:rFonts w:ascii="宋体" w:hAnsi="宋体"/>
          <w:sz w:val="24"/>
        </w:rPr>
      </w:pPr>
      <w:bookmarkStart w:id="483" w:name="_Toc517755479"/>
      <w:r w:rsidRPr="00A97486">
        <w:rPr>
          <w:rFonts w:ascii="宋体" w:hAnsi="宋体" w:hint="eastAsia"/>
          <w:sz w:val="24"/>
        </w:rPr>
        <w:t>操作注意事项</w:t>
      </w:r>
      <w:bookmarkEnd w:id="483"/>
    </w:p>
    <w:p w:rsidR="004027C1" w:rsidRPr="00A97486" w:rsidRDefault="004027C1" w:rsidP="004027C1">
      <w:pPr>
        <w:pStyle w:val="Note"/>
        <w:spacing w:after="0" w:line="360" w:lineRule="auto"/>
        <w:ind w:firstLineChars="200" w:firstLine="480"/>
        <w:rPr>
          <w:sz w:val="24"/>
          <w:szCs w:val="24"/>
          <w:lang w:eastAsia="zh-CN"/>
        </w:rPr>
      </w:pPr>
      <w:r w:rsidRPr="00A97486">
        <w:rPr>
          <w:rFonts w:hint="eastAsia"/>
          <w:sz w:val="24"/>
          <w:szCs w:val="24"/>
          <w:lang w:eastAsia="zh-CN"/>
        </w:rPr>
        <w:t>安装拆卸必须由合格的专业人员进行操作，具有一定的操作经验、具备相关标准、规则、防止意外等方面的知识，并已授权，可以单独进行操作。操作过程必须注意以下事项：</w:t>
      </w:r>
    </w:p>
    <w:p w:rsidR="004027C1" w:rsidRPr="00A97486" w:rsidRDefault="004027C1" w:rsidP="00464654">
      <w:pPr>
        <w:numPr>
          <w:ilvl w:val="0"/>
          <w:numId w:val="188"/>
        </w:numPr>
        <w:spacing w:line="360" w:lineRule="auto"/>
        <w:rPr>
          <w:rFonts w:ascii="Arial" w:hAnsi="Arial" w:cs="Arial"/>
          <w:sz w:val="24"/>
        </w:rPr>
      </w:pPr>
      <w:bookmarkStart w:id="484" w:name="_Toc202330341"/>
      <w:bookmarkEnd w:id="484"/>
      <w:r w:rsidRPr="00A97486">
        <w:rPr>
          <w:rFonts w:ascii="Arial" w:hAnsi="Arial" w:cs="Arial" w:hint="eastAsia"/>
          <w:sz w:val="24"/>
        </w:rPr>
        <w:t>操作人员在安装、拆卸等之前需要仔细阅读该说明；</w:t>
      </w:r>
    </w:p>
    <w:p w:rsidR="004027C1" w:rsidRPr="00A97486" w:rsidRDefault="004027C1" w:rsidP="00464654">
      <w:pPr>
        <w:numPr>
          <w:ilvl w:val="0"/>
          <w:numId w:val="188"/>
        </w:numPr>
        <w:spacing w:line="360" w:lineRule="auto"/>
        <w:rPr>
          <w:rFonts w:ascii="Arial" w:hAnsi="Arial" w:cs="Arial"/>
          <w:sz w:val="24"/>
        </w:rPr>
      </w:pPr>
      <w:r w:rsidRPr="00A97486">
        <w:rPr>
          <w:rFonts w:ascii="Arial" w:hAnsi="Arial" w:cs="Arial" w:hint="eastAsia"/>
          <w:sz w:val="24"/>
        </w:rPr>
        <w:t>按照该说明的要求进行操作；</w:t>
      </w:r>
    </w:p>
    <w:p w:rsidR="004027C1" w:rsidRPr="00A97486" w:rsidRDefault="004027C1" w:rsidP="00464654">
      <w:pPr>
        <w:numPr>
          <w:ilvl w:val="0"/>
          <w:numId w:val="188"/>
        </w:numPr>
        <w:spacing w:line="360" w:lineRule="auto"/>
        <w:rPr>
          <w:rFonts w:ascii="Arial" w:hAnsi="Arial" w:cs="Arial"/>
          <w:sz w:val="24"/>
        </w:rPr>
      </w:pPr>
      <w:r w:rsidRPr="00A97486">
        <w:rPr>
          <w:rFonts w:ascii="Arial" w:hAnsi="Arial" w:cs="Arial" w:hint="eastAsia"/>
          <w:sz w:val="24"/>
        </w:rPr>
        <w:t>必须使用适当的工具和仪器；</w:t>
      </w:r>
    </w:p>
    <w:p w:rsidR="004027C1" w:rsidRPr="00A97486" w:rsidRDefault="004027C1" w:rsidP="00464654">
      <w:pPr>
        <w:numPr>
          <w:ilvl w:val="0"/>
          <w:numId w:val="188"/>
        </w:numPr>
        <w:spacing w:line="360" w:lineRule="auto"/>
        <w:rPr>
          <w:rFonts w:ascii="Arial" w:hAnsi="Arial" w:cs="Arial"/>
          <w:sz w:val="24"/>
        </w:rPr>
      </w:pPr>
      <w:r w:rsidRPr="00A97486">
        <w:rPr>
          <w:rFonts w:ascii="Arial" w:hAnsi="Arial" w:cs="Arial" w:hint="eastAsia"/>
          <w:sz w:val="24"/>
        </w:rPr>
        <w:t>应制止一切可能消弱系统安全性的操作。</w:t>
      </w:r>
    </w:p>
    <w:p w:rsidR="00462C03" w:rsidRPr="00A97486" w:rsidRDefault="0026387A" w:rsidP="0026387A">
      <w:pPr>
        <w:pStyle w:val="31"/>
        <w:numPr>
          <w:ilvl w:val="2"/>
          <w:numId w:val="52"/>
        </w:numPr>
        <w:spacing w:line="360" w:lineRule="auto"/>
        <w:jc w:val="left"/>
        <w:rPr>
          <w:rFonts w:ascii="宋体" w:hAnsi="宋体"/>
          <w:sz w:val="24"/>
        </w:rPr>
      </w:pPr>
      <w:bookmarkStart w:id="485" w:name="_Toc517755480"/>
      <w:r w:rsidRPr="00A97486">
        <w:rPr>
          <w:rFonts w:ascii="宋体" w:hAnsi="宋体" w:hint="eastAsia"/>
          <w:sz w:val="24"/>
        </w:rPr>
        <w:t>安全注意事项</w:t>
      </w:r>
      <w:bookmarkEnd w:id="485"/>
    </w:p>
    <w:p w:rsidR="006714D3" w:rsidRPr="00A97486" w:rsidRDefault="006714D3" w:rsidP="006714D3">
      <w:pPr>
        <w:spacing w:line="360" w:lineRule="auto"/>
        <w:jc w:val="left"/>
        <w:rPr>
          <w:sz w:val="24"/>
        </w:rPr>
      </w:pPr>
      <w:r w:rsidRPr="00A97486">
        <w:rPr>
          <w:sz w:val="24"/>
        </w:rPr>
        <w:t></w:t>
      </w:r>
      <w:r w:rsidRPr="00A97486">
        <w:rPr>
          <w:sz w:val="24"/>
        </w:rPr>
        <w:tab/>
      </w:r>
      <w:r w:rsidRPr="00A97486">
        <w:rPr>
          <w:rFonts w:hint="eastAsia"/>
          <w:sz w:val="24"/>
        </w:rPr>
        <w:t>在机组带电时不能拆除任何单元和部件，防止人员伤亡；</w:t>
      </w:r>
    </w:p>
    <w:p w:rsidR="006714D3" w:rsidRPr="00A97486" w:rsidRDefault="006714D3" w:rsidP="006714D3">
      <w:pPr>
        <w:spacing w:line="360" w:lineRule="auto"/>
        <w:jc w:val="left"/>
        <w:rPr>
          <w:sz w:val="24"/>
        </w:rPr>
      </w:pPr>
      <w:r w:rsidRPr="00A97486">
        <w:rPr>
          <w:sz w:val="24"/>
        </w:rPr>
        <w:t></w:t>
      </w:r>
      <w:r w:rsidRPr="00A97486">
        <w:rPr>
          <w:sz w:val="24"/>
        </w:rPr>
        <w:tab/>
      </w:r>
      <w:r w:rsidRPr="00A97486">
        <w:rPr>
          <w:rFonts w:hint="eastAsia"/>
          <w:sz w:val="24"/>
        </w:rPr>
        <w:t>不能在机组网罩和格栅上踩踏、站立或行走，保证人身安全；</w:t>
      </w:r>
    </w:p>
    <w:p w:rsidR="006714D3" w:rsidRPr="00A97486" w:rsidRDefault="006714D3" w:rsidP="006714D3">
      <w:pPr>
        <w:spacing w:line="360" w:lineRule="auto"/>
        <w:jc w:val="left"/>
        <w:rPr>
          <w:sz w:val="24"/>
        </w:rPr>
      </w:pPr>
      <w:r w:rsidRPr="00A97486">
        <w:rPr>
          <w:sz w:val="24"/>
        </w:rPr>
        <w:t></w:t>
      </w:r>
      <w:r w:rsidRPr="00A97486">
        <w:rPr>
          <w:sz w:val="24"/>
        </w:rPr>
        <w:tab/>
      </w:r>
      <w:r w:rsidRPr="00A97486">
        <w:rPr>
          <w:rFonts w:hint="eastAsia"/>
          <w:sz w:val="24"/>
        </w:rPr>
        <w:t>连接线缆时，必须确认各个接口线连接到接线端子的牢固性，检查线缆的松动性，防止线缆燃烧、短路或误动作；</w:t>
      </w:r>
    </w:p>
    <w:p w:rsidR="006714D3" w:rsidRPr="00A97486" w:rsidRDefault="006714D3" w:rsidP="006714D3">
      <w:pPr>
        <w:spacing w:line="360" w:lineRule="auto"/>
        <w:jc w:val="left"/>
        <w:rPr>
          <w:sz w:val="24"/>
        </w:rPr>
      </w:pPr>
      <w:r w:rsidRPr="00A97486">
        <w:rPr>
          <w:sz w:val="24"/>
        </w:rPr>
        <w:t></w:t>
      </w:r>
      <w:r w:rsidRPr="00A97486">
        <w:rPr>
          <w:sz w:val="24"/>
        </w:rPr>
        <w:tab/>
      </w:r>
      <w:r w:rsidRPr="00A97486">
        <w:rPr>
          <w:rFonts w:hint="eastAsia"/>
          <w:sz w:val="24"/>
        </w:rPr>
        <w:t>在外部供电电路中必须设有明显的断开点、开关等安全措施；</w:t>
      </w:r>
    </w:p>
    <w:p w:rsidR="006714D3" w:rsidRPr="00A97486" w:rsidRDefault="006714D3" w:rsidP="006714D3">
      <w:pPr>
        <w:spacing w:line="360" w:lineRule="auto"/>
        <w:jc w:val="left"/>
        <w:rPr>
          <w:sz w:val="24"/>
        </w:rPr>
      </w:pPr>
      <w:r w:rsidRPr="00A97486">
        <w:rPr>
          <w:sz w:val="24"/>
        </w:rPr>
        <w:t></w:t>
      </w:r>
      <w:r w:rsidRPr="00A97486">
        <w:rPr>
          <w:sz w:val="24"/>
        </w:rPr>
        <w:tab/>
      </w:r>
      <w:r w:rsidRPr="00A97486">
        <w:rPr>
          <w:rFonts w:hint="eastAsia"/>
          <w:sz w:val="24"/>
        </w:rPr>
        <w:t>务必防止金属线头落入设备内部；</w:t>
      </w:r>
    </w:p>
    <w:p w:rsidR="006714D3" w:rsidRPr="00A97486" w:rsidRDefault="006714D3" w:rsidP="006714D3">
      <w:pPr>
        <w:spacing w:line="360" w:lineRule="auto"/>
        <w:jc w:val="left"/>
        <w:rPr>
          <w:sz w:val="24"/>
        </w:rPr>
      </w:pPr>
      <w:r w:rsidRPr="00A97486">
        <w:rPr>
          <w:sz w:val="24"/>
        </w:rPr>
        <w:lastRenderedPageBreak/>
        <w:t></w:t>
      </w:r>
      <w:r w:rsidRPr="00A97486">
        <w:rPr>
          <w:sz w:val="24"/>
        </w:rPr>
        <w:tab/>
      </w:r>
      <w:r w:rsidRPr="00A97486">
        <w:rPr>
          <w:rFonts w:hint="eastAsia"/>
          <w:sz w:val="24"/>
        </w:rPr>
        <w:t>不要拽拉电缆或弯折电缆超出其固有限度，防止电缆断开；</w:t>
      </w:r>
    </w:p>
    <w:p w:rsidR="00D34400" w:rsidRPr="00A97486" w:rsidRDefault="006714D3" w:rsidP="006714D3">
      <w:pPr>
        <w:spacing w:line="360" w:lineRule="auto"/>
        <w:jc w:val="left"/>
        <w:rPr>
          <w:sz w:val="24"/>
        </w:rPr>
      </w:pPr>
      <w:r w:rsidRPr="00A97486">
        <w:rPr>
          <w:sz w:val="24"/>
        </w:rPr>
        <w:t></w:t>
      </w:r>
      <w:r w:rsidRPr="00A97486">
        <w:rPr>
          <w:sz w:val="24"/>
        </w:rPr>
        <w:tab/>
      </w:r>
      <w:r w:rsidRPr="00A97486">
        <w:rPr>
          <w:rFonts w:hint="eastAsia"/>
          <w:sz w:val="24"/>
        </w:rPr>
        <w:t>不要在电缆上防止物品，防止电缆断裂。</w:t>
      </w:r>
    </w:p>
    <w:p w:rsidR="00D34400" w:rsidRPr="00A97486" w:rsidRDefault="00072A7A" w:rsidP="00F2796A">
      <w:pPr>
        <w:pStyle w:val="31"/>
        <w:numPr>
          <w:ilvl w:val="2"/>
          <w:numId w:val="52"/>
        </w:numPr>
        <w:spacing w:line="360" w:lineRule="auto"/>
        <w:jc w:val="left"/>
        <w:rPr>
          <w:rFonts w:ascii="宋体" w:hAnsi="宋体"/>
          <w:sz w:val="24"/>
        </w:rPr>
      </w:pPr>
      <w:bookmarkStart w:id="486" w:name="_Toc517755481"/>
      <w:r w:rsidRPr="00A97486">
        <w:rPr>
          <w:rFonts w:ascii="宋体" w:hAnsi="宋体" w:hint="eastAsia"/>
          <w:sz w:val="24"/>
        </w:rPr>
        <w:t>材料</w:t>
      </w:r>
      <w:r w:rsidR="00F2796A" w:rsidRPr="00A97486">
        <w:rPr>
          <w:rFonts w:ascii="宋体" w:hAnsi="宋体" w:hint="eastAsia"/>
          <w:sz w:val="24"/>
        </w:rPr>
        <w:t>、工具及人员</w:t>
      </w:r>
      <w:bookmarkEnd w:id="486"/>
    </w:p>
    <w:p w:rsidR="00D34400" w:rsidRPr="00A97486" w:rsidRDefault="00760959" w:rsidP="00F865CC">
      <w:pPr>
        <w:spacing w:line="360" w:lineRule="auto"/>
        <w:jc w:val="left"/>
        <w:rPr>
          <w:sz w:val="24"/>
        </w:rPr>
      </w:pPr>
      <w:r w:rsidRPr="00A97486">
        <w:rPr>
          <w:rFonts w:hint="eastAsia"/>
          <w:sz w:val="24"/>
        </w:rPr>
        <w:t>不锈钢六角头螺栓</w:t>
      </w:r>
      <w:r w:rsidRPr="00A97486">
        <w:rPr>
          <w:rFonts w:hint="eastAsia"/>
          <w:sz w:val="24"/>
        </w:rPr>
        <w:t>M12x40</w:t>
      </w:r>
      <w:r w:rsidRPr="00A97486">
        <w:rPr>
          <w:sz w:val="24"/>
        </w:rPr>
        <w:t xml:space="preserve"> GB/T 5783</w:t>
      </w:r>
      <w:r w:rsidR="004A02CB" w:rsidRPr="00A97486">
        <w:rPr>
          <w:sz w:val="24"/>
        </w:rPr>
        <w:t xml:space="preserve"> </w:t>
      </w:r>
      <w:r w:rsidR="004A02CB" w:rsidRPr="00A97486">
        <w:rPr>
          <w:rFonts w:hint="eastAsia"/>
          <w:sz w:val="24"/>
        </w:rPr>
        <w:t>每台机组</w:t>
      </w:r>
      <w:r w:rsidR="004A02CB" w:rsidRPr="00A97486">
        <w:rPr>
          <w:rFonts w:hint="eastAsia"/>
          <w:sz w:val="24"/>
        </w:rPr>
        <w:t>8</w:t>
      </w:r>
      <w:r w:rsidR="004A02CB" w:rsidRPr="00A97486">
        <w:rPr>
          <w:rFonts w:hint="eastAsia"/>
          <w:sz w:val="24"/>
        </w:rPr>
        <w:t>个</w:t>
      </w:r>
    </w:p>
    <w:p w:rsidR="00F2796A" w:rsidRPr="00A97486" w:rsidRDefault="00760959" w:rsidP="00F865CC">
      <w:pPr>
        <w:spacing w:line="360" w:lineRule="auto"/>
        <w:jc w:val="left"/>
        <w:rPr>
          <w:sz w:val="24"/>
        </w:rPr>
      </w:pPr>
      <w:r w:rsidRPr="00A97486">
        <w:rPr>
          <w:rFonts w:hint="eastAsia"/>
          <w:sz w:val="24"/>
        </w:rPr>
        <w:t>不锈钢大垫圈</w:t>
      </w:r>
      <w:r w:rsidRPr="00A97486">
        <w:rPr>
          <w:rFonts w:hint="eastAsia"/>
          <w:sz w:val="24"/>
        </w:rPr>
        <w:t>12</w:t>
      </w:r>
      <w:r w:rsidRPr="00A97486">
        <w:rPr>
          <w:sz w:val="24"/>
        </w:rPr>
        <w:t xml:space="preserve"> GB/T96.1</w:t>
      </w:r>
      <w:r w:rsidR="004A02CB" w:rsidRPr="00A97486">
        <w:rPr>
          <w:sz w:val="24"/>
        </w:rPr>
        <w:t xml:space="preserve"> </w:t>
      </w:r>
      <w:r w:rsidR="004A02CB" w:rsidRPr="00A97486">
        <w:rPr>
          <w:rFonts w:hint="eastAsia"/>
          <w:sz w:val="24"/>
        </w:rPr>
        <w:t>每台机组</w:t>
      </w:r>
      <w:r w:rsidR="004A02CB" w:rsidRPr="00A97486">
        <w:rPr>
          <w:rFonts w:hint="eastAsia"/>
          <w:sz w:val="24"/>
        </w:rPr>
        <w:t>8</w:t>
      </w:r>
      <w:r w:rsidR="004A02CB" w:rsidRPr="00A97486">
        <w:rPr>
          <w:rFonts w:hint="eastAsia"/>
          <w:sz w:val="24"/>
        </w:rPr>
        <w:t>个</w:t>
      </w:r>
    </w:p>
    <w:p w:rsidR="00F2796A" w:rsidRPr="00A97486" w:rsidRDefault="00760959" w:rsidP="00F865CC">
      <w:pPr>
        <w:spacing w:line="360" w:lineRule="auto"/>
        <w:jc w:val="left"/>
        <w:rPr>
          <w:sz w:val="24"/>
        </w:rPr>
      </w:pPr>
      <w:r w:rsidRPr="00A97486">
        <w:rPr>
          <w:rFonts w:hint="eastAsia"/>
          <w:sz w:val="24"/>
        </w:rPr>
        <w:t>不锈钢防滑垫圈</w:t>
      </w:r>
      <w:r w:rsidRPr="00A97486">
        <w:rPr>
          <w:rFonts w:hint="eastAsia"/>
          <w:sz w:val="24"/>
        </w:rPr>
        <w:t xml:space="preserve"> </w:t>
      </w:r>
      <w:r w:rsidRPr="00A97486">
        <w:rPr>
          <w:sz w:val="24"/>
        </w:rPr>
        <w:t xml:space="preserve"> NF E25-511</w:t>
      </w:r>
      <w:r w:rsidR="004A02CB" w:rsidRPr="00A97486">
        <w:rPr>
          <w:sz w:val="24"/>
        </w:rPr>
        <w:t xml:space="preserve"> </w:t>
      </w:r>
      <w:r w:rsidR="004A02CB" w:rsidRPr="00A97486">
        <w:rPr>
          <w:rFonts w:hint="eastAsia"/>
          <w:sz w:val="24"/>
        </w:rPr>
        <w:t>每台机组</w:t>
      </w:r>
      <w:r w:rsidR="004A02CB" w:rsidRPr="00A97486">
        <w:rPr>
          <w:rFonts w:hint="eastAsia"/>
          <w:sz w:val="24"/>
        </w:rPr>
        <w:t>8</w:t>
      </w:r>
      <w:r w:rsidR="004A02CB" w:rsidRPr="00A97486">
        <w:rPr>
          <w:rFonts w:hint="eastAsia"/>
          <w:sz w:val="24"/>
        </w:rPr>
        <w:t>个</w:t>
      </w:r>
    </w:p>
    <w:p w:rsidR="00242B7E" w:rsidRPr="00A97486" w:rsidRDefault="00242B7E" w:rsidP="00F865CC">
      <w:pPr>
        <w:spacing w:line="360" w:lineRule="auto"/>
        <w:jc w:val="left"/>
        <w:rPr>
          <w:sz w:val="24"/>
        </w:rPr>
      </w:pPr>
      <w:r w:rsidRPr="00A97486">
        <w:rPr>
          <w:rFonts w:hint="eastAsia"/>
          <w:sz w:val="24"/>
        </w:rPr>
        <w:t>不锈钢六角头螺栓</w:t>
      </w:r>
      <w:r w:rsidRPr="00A97486">
        <w:rPr>
          <w:rFonts w:hint="eastAsia"/>
          <w:sz w:val="24"/>
        </w:rPr>
        <w:t>M10x35</w:t>
      </w:r>
      <w:r w:rsidRPr="00A97486">
        <w:rPr>
          <w:sz w:val="24"/>
        </w:rPr>
        <w:t xml:space="preserve"> GB/T 5783 </w:t>
      </w:r>
      <w:r w:rsidRPr="00A97486">
        <w:rPr>
          <w:rFonts w:hint="eastAsia"/>
          <w:sz w:val="24"/>
        </w:rPr>
        <w:t>若干</w:t>
      </w:r>
    </w:p>
    <w:p w:rsidR="00242B7E" w:rsidRPr="00A97486" w:rsidRDefault="00242B7E" w:rsidP="00F865CC">
      <w:pPr>
        <w:spacing w:line="360" w:lineRule="auto"/>
        <w:jc w:val="left"/>
        <w:rPr>
          <w:sz w:val="24"/>
        </w:rPr>
      </w:pPr>
      <w:r w:rsidRPr="00A97486">
        <w:rPr>
          <w:rFonts w:hint="eastAsia"/>
          <w:sz w:val="24"/>
        </w:rPr>
        <w:t>不锈钢防滑垫圈Φ</w:t>
      </w:r>
      <w:r w:rsidRPr="00A97486">
        <w:rPr>
          <w:rFonts w:hint="eastAsia"/>
          <w:sz w:val="24"/>
        </w:rPr>
        <w:t>10-22-1.6</w:t>
      </w:r>
      <w:r w:rsidRPr="00A97486">
        <w:rPr>
          <w:sz w:val="24"/>
        </w:rPr>
        <w:t xml:space="preserve">  NFE25-511 </w:t>
      </w:r>
      <w:r w:rsidRPr="00A97486">
        <w:rPr>
          <w:rFonts w:hint="eastAsia"/>
          <w:sz w:val="24"/>
        </w:rPr>
        <w:t>若干</w:t>
      </w:r>
    </w:p>
    <w:p w:rsidR="00242B7E" w:rsidRPr="00A97486" w:rsidRDefault="00242B7E" w:rsidP="00F865CC">
      <w:pPr>
        <w:spacing w:line="360" w:lineRule="auto"/>
        <w:jc w:val="left"/>
        <w:rPr>
          <w:sz w:val="24"/>
        </w:rPr>
      </w:pPr>
      <w:r w:rsidRPr="00A97486">
        <w:rPr>
          <w:rFonts w:hint="eastAsia"/>
          <w:sz w:val="24"/>
        </w:rPr>
        <w:t>不锈钢大垫圈</w:t>
      </w:r>
      <w:r w:rsidRPr="00A97486">
        <w:rPr>
          <w:rFonts w:hint="eastAsia"/>
          <w:sz w:val="24"/>
        </w:rPr>
        <w:t>10</w:t>
      </w:r>
      <w:r w:rsidRPr="00A97486">
        <w:rPr>
          <w:sz w:val="24"/>
        </w:rPr>
        <w:t xml:space="preserve">  GB/T96.1  </w:t>
      </w:r>
      <w:r w:rsidRPr="00A97486">
        <w:rPr>
          <w:rFonts w:hint="eastAsia"/>
          <w:sz w:val="24"/>
        </w:rPr>
        <w:t>若干</w:t>
      </w:r>
    </w:p>
    <w:p w:rsidR="00242B7E" w:rsidRPr="00A97486" w:rsidRDefault="00242B7E" w:rsidP="00F865CC">
      <w:pPr>
        <w:spacing w:line="360" w:lineRule="auto"/>
        <w:jc w:val="left"/>
        <w:rPr>
          <w:sz w:val="24"/>
        </w:rPr>
      </w:pPr>
      <w:r w:rsidRPr="00A97486">
        <w:rPr>
          <w:rFonts w:hint="eastAsia"/>
          <w:sz w:val="24"/>
        </w:rPr>
        <w:t>不锈钢螺母</w:t>
      </w:r>
      <w:r w:rsidRPr="00A97486">
        <w:rPr>
          <w:rFonts w:hint="eastAsia"/>
          <w:sz w:val="24"/>
        </w:rPr>
        <w:t>M10</w:t>
      </w:r>
      <w:r w:rsidRPr="00A97486">
        <w:rPr>
          <w:sz w:val="24"/>
        </w:rPr>
        <w:t xml:space="preserve">    GB6170-86    </w:t>
      </w:r>
      <w:r w:rsidRPr="00A97486">
        <w:rPr>
          <w:rFonts w:hint="eastAsia"/>
          <w:sz w:val="24"/>
        </w:rPr>
        <w:t>若干</w:t>
      </w:r>
    </w:p>
    <w:p w:rsidR="00D34400" w:rsidRPr="00A97486" w:rsidRDefault="004A02CB" w:rsidP="00F865CC">
      <w:pPr>
        <w:spacing w:line="360" w:lineRule="auto"/>
        <w:jc w:val="left"/>
        <w:rPr>
          <w:sz w:val="24"/>
        </w:rPr>
      </w:pPr>
      <w:r w:rsidRPr="00A97486">
        <w:rPr>
          <w:rFonts w:hint="eastAsia"/>
          <w:sz w:val="24"/>
        </w:rPr>
        <w:t>起吊工具、起重机、叉车</w:t>
      </w:r>
      <w:r w:rsidR="00C10B38" w:rsidRPr="00A97486">
        <w:rPr>
          <w:rFonts w:hint="eastAsia"/>
          <w:sz w:val="24"/>
        </w:rPr>
        <w:t>、相应扳手或套筒</w:t>
      </w:r>
    </w:p>
    <w:p w:rsidR="004A02CB" w:rsidRPr="00A97486" w:rsidRDefault="004A02CB" w:rsidP="00F865CC">
      <w:pPr>
        <w:spacing w:line="360" w:lineRule="auto"/>
        <w:jc w:val="left"/>
        <w:rPr>
          <w:sz w:val="24"/>
        </w:rPr>
      </w:pPr>
      <w:r w:rsidRPr="00A97486">
        <w:rPr>
          <w:rFonts w:hint="eastAsia"/>
          <w:sz w:val="24"/>
        </w:rPr>
        <w:t>2</w:t>
      </w:r>
      <w:r w:rsidRPr="00A97486">
        <w:rPr>
          <w:rFonts w:hint="eastAsia"/>
          <w:sz w:val="24"/>
        </w:rPr>
        <w:t>名技工，</w:t>
      </w:r>
      <w:r w:rsidRPr="00A97486">
        <w:rPr>
          <w:rFonts w:hint="eastAsia"/>
          <w:sz w:val="24"/>
        </w:rPr>
        <w:t>1</w:t>
      </w:r>
      <w:r w:rsidRPr="00A97486">
        <w:rPr>
          <w:rFonts w:hint="eastAsia"/>
          <w:sz w:val="24"/>
        </w:rPr>
        <w:t>名电工，</w:t>
      </w:r>
      <w:r w:rsidRPr="00A97486">
        <w:rPr>
          <w:rFonts w:hint="eastAsia"/>
          <w:sz w:val="24"/>
        </w:rPr>
        <w:t>1</w:t>
      </w:r>
      <w:r w:rsidRPr="00A97486">
        <w:rPr>
          <w:rFonts w:hint="eastAsia"/>
          <w:sz w:val="24"/>
        </w:rPr>
        <w:t>名起重机操作员，</w:t>
      </w:r>
      <w:r w:rsidRPr="00A97486">
        <w:rPr>
          <w:rFonts w:hint="eastAsia"/>
          <w:sz w:val="24"/>
        </w:rPr>
        <w:t>1</w:t>
      </w:r>
      <w:r w:rsidRPr="00A97486">
        <w:rPr>
          <w:rFonts w:hint="eastAsia"/>
          <w:sz w:val="24"/>
        </w:rPr>
        <w:t>名叉车操作员</w:t>
      </w:r>
    </w:p>
    <w:p w:rsidR="004A02CB" w:rsidRPr="00A97486" w:rsidRDefault="00D267EA" w:rsidP="00F865CC">
      <w:pPr>
        <w:pStyle w:val="31"/>
        <w:numPr>
          <w:ilvl w:val="2"/>
          <w:numId w:val="52"/>
        </w:numPr>
        <w:spacing w:line="360" w:lineRule="auto"/>
        <w:jc w:val="left"/>
        <w:rPr>
          <w:rFonts w:ascii="宋体" w:hAnsi="宋体"/>
          <w:sz w:val="24"/>
        </w:rPr>
      </w:pPr>
      <w:bookmarkStart w:id="487" w:name="_Toc517755482"/>
      <w:r w:rsidRPr="00A97486">
        <w:rPr>
          <w:rFonts w:ascii="宋体" w:hAnsi="宋体" w:hint="eastAsia"/>
          <w:sz w:val="24"/>
        </w:rPr>
        <w:t>客室空调机组的安装</w:t>
      </w:r>
      <w:bookmarkEnd w:id="487"/>
    </w:p>
    <w:p w:rsidR="004A02CB" w:rsidRPr="00A97486" w:rsidRDefault="000A12E6" w:rsidP="00464654">
      <w:pPr>
        <w:pStyle w:val="aff4"/>
        <w:numPr>
          <w:ilvl w:val="0"/>
          <w:numId w:val="189"/>
        </w:numPr>
        <w:spacing w:line="360" w:lineRule="auto"/>
        <w:ind w:firstLineChars="0"/>
        <w:jc w:val="left"/>
        <w:rPr>
          <w:sz w:val="24"/>
          <w:lang w:val="en-GB"/>
        </w:rPr>
      </w:pPr>
      <w:r w:rsidRPr="00A97486">
        <w:rPr>
          <w:rFonts w:hint="eastAsia"/>
          <w:sz w:val="24"/>
          <w:lang w:val="en-GB"/>
        </w:rPr>
        <w:t>将空调机组的随机附件取出来，先</w:t>
      </w:r>
      <w:r w:rsidRPr="00A97486">
        <w:rPr>
          <w:rFonts w:hint="eastAsia"/>
          <w:sz w:val="24"/>
          <w:lang w:val="en-GB"/>
        </w:rPr>
        <w:t>M10*</w:t>
      </w:r>
      <w:r w:rsidRPr="00A97486">
        <w:rPr>
          <w:sz w:val="24"/>
          <w:lang w:val="en-GB"/>
        </w:rPr>
        <w:t>35</w:t>
      </w:r>
      <w:r w:rsidRPr="00A97486">
        <w:rPr>
          <w:rFonts w:hint="eastAsia"/>
          <w:sz w:val="24"/>
          <w:lang w:val="en-GB"/>
        </w:rPr>
        <w:t>螺栓加弹垫、大平垫</w:t>
      </w:r>
      <w:r w:rsidR="00017FB1" w:rsidRPr="00A97486">
        <w:rPr>
          <w:rFonts w:hint="eastAsia"/>
          <w:sz w:val="24"/>
          <w:lang w:val="en-GB"/>
        </w:rPr>
        <w:t>1</w:t>
      </w:r>
      <w:r w:rsidR="00017FB1" w:rsidRPr="00A97486">
        <w:rPr>
          <w:sz w:val="24"/>
          <w:lang w:val="en-GB"/>
        </w:rPr>
        <w:t>0</w:t>
      </w:r>
      <w:r w:rsidRPr="00A97486">
        <w:rPr>
          <w:rFonts w:hint="eastAsia"/>
          <w:sz w:val="24"/>
          <w:lang w:val="en-GB"/>
        </w:rPr>
        <w:t>、螺母将机组减震垫（</w:t>
      </w:r>
      <w:r w:rsidRPr="00A97486">
        <w:rPr>
          <w:rFonts w:hint="eastAsia"/>
          <w:sz w:val="24"/>
          <w:lang w:val="en-GB"/>
        </w:rPr>
        <w:t>G133-100</w:t>
      </w:r>
      <w:r w:rsidRPr="00A97486">
        <w:rPr>
          <w:sz w:val="24"/>
          <w:lang w:val="en-GB"/>
        </w:rPr>
        <w:t>5</w:t>
      </w:r>
      <w:r w:rsidRPr="00A97486">
        <w:rPr>
          <w:rFonts w:hint="eastAsia"/>
          <w:sz w:val="24"/>
          <w:lang w:val="en-GB"/>
        </w:rPr>
        <w:t>-00</w:t>
      </w:r>
      <w:r w:rsidRPr="00A97486">
        <w:rPr>
          <w:rFonts w:hint="eastAsia"/>
          <w:sz w:val="24"/>
          <w:lang w:val="en-GB"/>
        </w:rPr>
        <w:t>）安装在车顶平台支架上。</w:t>
      </w:r>
    </w:p>
    <w:p w:rsidR="000A12E6" w:rsidRPr="00A97486" w:rsidRDefault="00017FB1" w:rsidP="00464654">
      <w:pPr>
        <w:pStyle w:val="aff4"/>
        <w:numPr>
          <w:ilvl w:val="0"/>
          <w:numId w:val="189"/>
        </w:numPr>
        <w:spacing w:line="360" w:lineRule="auto"/>
        <w:ind w:firstLineChars="0"/>
        <w:jc w:val="left"/>
        <w:rPr>
          <w:sz w:val="24"/>
          <w:lang w:val="en-GB"/>
        </w:rPr>
      </w:pPr>
      <w:r w:rsidRPr="00A97486">
        <w:rPr>
          <w:rFonts w:hint="eastAsia"/>
          <w:sz w:val="24"/>
          <w:lang w:val="en-GB"/>
        </w:rPr>
        <w:t>检查车身接口（送、回风接口），如果有必要（类似损害，切割等情况），这些部件需要更换。</w:t>
      </w:r>
    </w:p>
    <w:p w:rsidR="00F373DB" w:rsidRPr="00A97486" w:rsidRDefault="00882C5C" w:rsidP="00464654">
      <w:pPr>
        <w:pStyle w:val="aff4"/>
        <w:numPr>
          <w:ilvl w:val="0"/>
          <w:numId w:val="189"/>
        </w:numPr>
        <w:spacing w:line="360" w:lineRule="auto"/>
        <w:ind w:firstLineChars="0"/>
        <w:jc w:val="left"/>
        <w:rPr>
          <w:sz w:val="24"/>
          <w:lang w:val="en-GB"/>
        </w:rPr>
      </w:pPr>
      <w:r w:rsidRPr="00A97486">
        <w:rPr>
          <w:rFonts w:hint="eastAsia"/>
          <w:sz w:val="24"/>
          <w:lang w:val="en-GB"/>
        </w:rPr>
        <w:t>下图为起吊空调机组使用的起重工具，并通过吊点将空调机组从周转架取下来，然后吊装到车顶平台上，跟预装好的减震垫配合起来</w:t>
      </w:r>
    </w:p>
    <w:p w:rsidR="00661619" w:rsidRPr="00A97486" w:rsidRDefault="00661619" w:rsidP="00661619">
      <w:pPr>
        <w:spacing w:line="360" w:lineRule="auto"/>
        <w:jc w:val="center"/>
        <w:rPr>
          <w:sz w:val="24"/>
        </w:rPr>
      </w:pPr>
      <w:r w:rsidRPr="00A97486">
        <w:rPr>
          <w:noProof/>
        </w:rPr>
        <w:drawing>
          <wp:inline distT="0" distB="0" distL="0" distR="0">
            <wp:extent cx="3545205" cy="2027583"/>
            <wp:effectExtent l="0" t="0" r="0" b="0"/>
            <wp:docPr id="280941" name="图片 280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22" cstate="print">
                      <a:extLst>
                        <a:ext uri="{28A0092B-C50C-407E-A947-70E740481C1C}">
                          <a14:useLocalDpi xmlns:a14="http://schemas.microsoft.com/office/drawing/2010/main" val="0"/>
                        </a:ext>
                      </a:extLst>
                    </a:blip>
                    <a:srcRect b="10977"/>
                    <a:stretch/>
                  </pic:blipFill>
                  <pic:spPr bwMode="auto">
                    <a:xfrm>
                      <a:off x="0" y="0"/>
                      <a:ext cx="3560251" cy="2036188"/>
                    </a:xfrm>
                    <a:prstGeom prst="rect">
                      <a:avLst/>
                    </a:prstGeom>
                    <a:noFill/>
                    <a:ln>
                      <a:noFill/>
                    </a:ln>
                    <a:extLst>
                      <a:ext uri="{53640926-AAD7-44D8-BBD7-CCE9431645EC}">
                        <a14:shadowObscured xmlns:a14="http://schemas.microsoft.com/office/drawing/2010/main"/>
                      </a:ext>
                    </a:extLst>
                  </pic:spPr>
                </pic:pic>
              </a:graphicData>
            </a:graphic>
          </wp:inline>
        </w:drawing>
      </w:r>
    </w:p>
    <w:p w:rsidR="00661619" w:rsidRPr="00A97486" w:rsidRDefault="00341208" w:rsidP="00464654">
      <w:pPr>
        <w:pStyle w:val="aff4"/>
        <w:numPr>
          <w:ilvl w:val="0"/>
          <w:numId w:val="190"/>
        </w:numPr>
        <w:spacing w:line="360" w:lineRule="auto"/>
        <w:ind w:firstLineChars="0"/>
        <w:jc w:val="left"/>
        <w:rPr>
          <w:sz w:val="24"/>
          <w:lang w:val="en-GB"/>
        </w:rPr>
      </w:pPr>
      <w:r w:rsidRPr="00A97486">
        <w:rPr>
          <w:rFonts w:hint="eastAsia"/>
          <w:sz w:val="24"/>
          <w:lang w:val="en-GB"/>
        </w:rPr>
        <w:t>用</w:t>
      </w:r>
      <w:r w:rsidRPr="00A97486">
        <w:rPr>
          <w:rFonts w:hint="eastAsia"/>
          <w:sz w:val="24"/>
          <w:lang w:val="en-GB"/>
        </w:rPr>
        <w:t>M12x40</w:t>
      </w:r>
      <w:r w:rsidRPr="00A97486">
        <w:rPr>
          <w:rFonts w:hint="eastAsia"/>
          <w:sz w:val="24"/>
          <w:lang w:val="en-GB"/>
        </w:rPr>
        <w:t>的不锈钢螺栓将空调机组与减震垫（</w:t>
      </w:r>
      <w:r w:rsidRPr="00A97486">
        <w:rPr>
          <w:rFonts w:hint="eastAsia"/>
          <w:sz w:val="24"/>
          <w:lang w:val="en-GB"/>
        </w:rPr>
        <w:t>G133-100</w:t>
      </w:r>
      <w:r w:rsidR="00AD7C52" w:rsidRPr="00A97486">
        <w:rPr>
          <w:sz w:val="24"/>
          <w:lang w:val="en-GB"/>
        </w:rPr>
        <w:t>5</w:t>
      </w:r>
      <w:r w:rsidRPr="00A97486">
        <w:rPr>
          <w:rFonts w:hint="eastAsia"/>
          <w:sz w:val="24"/>
          <w:lang w:val="en-GB"/>
        </w:rPr>
        <w:t>-00</w:t>
      </w:r>
      <w:r w:rsidRPr="00A97486">
        <w:rPr>
          <w:rFonts w:hint="eastAsia"/>
          <w:sz w:val="24"/>
          <w:lang w:val="en-GB"/>
        </w:rPr>
        <w:t>）连接起来。</w:t>
      </w:r>
    </w:p>
    <w:p w:rsidR="00AB64D5" w:rsidRPr="00A97486" w:rsidRDefault="00AB64D5" w:rsidP="00EC22EE">
      <w:pPr>
        <w:spacing w:line="360" w:lineRule="auto"/>
        <w:jc w:val="center"/>
        <w:rPr>
          <w:noProof/>
        </w:rPr>
      </w:pPr>
    </w:p>
    <w:p w:rsidR="000A12E6" w:rsidRPr="00A97486" w:rsidRDefault="00EC22EE" w:rsidP="00EC22EE">
      <w:pPr>
        <w:spacing w:line="360" w:lineRule="auto"/>
        <w:jc w:val="center"/>
        <w:rPr>
          <w:sz w:val="24"/>
          <w:lang w:val="en-GB"/>
        </w:rPr>
      </w:pPr>
      <w:r w:rsidRPr="00A97486">
        <w:rPr>
          <w:noProof/>
        </w:rPr>
        <w:lastRenderedPageBreak/>
        <w:drawing>
          <wp:inline distT="0" distB="0" distL="0" distR="0">
            <wp:extent cx="3244134" cy="2401294"/>
            <wp:effectExtent l="0" t="0" r="0" b="0"/>
            <wp:docPr id="280942" name="图片 280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23" cstate="print">
                      <a:extLst>
                        <a:ext uri="{28A0092B-C50C-407E-A947-70E740481C1C}">
                          <a14:useLocalDpi xmlns:a14="http://schemas.microsoft.com/office/drawing/2010/main" val="0"/>
                        </a:ext>
                      </a:extLst>
                    </a:blip>
                    <a:srcRect l="8051" t="14184" r="23402" b="13883"/>
                    <a:stretch/>
                  </pic:blipFill>
                  <pic:spPr bwMode="auto">
                    <a:xfrm>
                      <a:off x="0" y="0"/>
                      <a:ext cx="3260607" cy="2413487"/>
                    </a:xfrm>
                    <a:prstGeom prst="rect">
                      <a:avLst/>
                    </a:prstGeom>
                    <a:noFill/>
                    <a:ln>
                      <a:noFill/>
                    </a:ln>
                    <a:extLst>
                      <a:ext uri="{53640926-AAD7-44D8-BBD7-CCE9431645EC}">
                        <a14:shadowObscured xmlns:a14="http://schemas.microsoft.com/office/drawing/2010/main"/>
                      </a:ext>
                    </a:extLst>
                  </pic:spPr>
                </pic:pic>
              </a:graphicData>
            </a:graphic>
          </wp:inline>
        </w:drawing>
      </w:r>
    </w:p>
    <w:p w:rsidR="00FF03BD" w:rsidRPr="00A97486" w:rsidRDefault="005C59B5" w:rsidP="00464654">
      <w:pPr>
        <w:pStyle w:val="aff4"/>
        <w:numPr>
          <w:ilvl w:val="0"/>
          <w:numId w:val="190"/>
        </w:numPr>
        <w:spacing w:line="360" w:lineRule="auto"/>
        <w:ind w:firstLineChars="0"/>
        <w:jc w:val="left"/>
        <w:rPr>
          <w:sz w:val="24"/>
          <w:lang w:val="en-GB"/>
        </w:rPr>
      </w:pPr>
      <w:r w:rsidRPr="00A97486">
        <w:rPr>
          <w:rFonts w:hint="eastAsia"/>
          <w:sz w:val="24"/>
          <w:lang w:val="en-GB"/>
        </w:rPr>
        <w:t>在列车车顶上，接地电缆用</w:t>
      </w:r>
      <w:r w:rsidRPr="00A97486">
        <w:rPr>
          <w:rFonts w:hint="eastAsia"/>
          <w:sz w:val="24"/>
          <w:lang w:val="en-GB"/>
        </w:rPr>
        <w:t>M8x16</w:t>
      </w:r>
      <w:r w:rsidRPr="00A97486">
        <w:rPr>
          <w:rFonts w:hint="eastAsia"/>
          <w:sz w:val="24"/>
          <w:lang w:val="en-GB"/>
        </w:rPr>
        <w:t>的螺栓固定。</w:t>
      </w:r>
    </w:p>
    <w:p w:rsidR="00FF03BD" w:rsidRPr="00A97486" w:rsidRDefault="005D1667" w:rsidP="00464654">
      <w:pPr>
        <w:pStyle w:val="aff4"/>
        <w:numPr>
          <w:ilvl w:val="0"/>
          <w:numId w:val="190"/>
        </w:numPr>
        <w:spacing w:line="360" w:lineRule="auto"/>
        <w:ind w:firstLineChars="0"/>
        <w:jc w:val="left"/>
        <w:rPr>
          <w:sz w:val="24"/>
          <w:lang w:val="en-GB"/>
        </w:rPr>
      </w:pPr>
      <w:r w:rsidRPr="00A97486">
        <w:rPr>
          <w:rFonts w:hint="eastAsia"/>
          <w:sz w:val="24"/>
          <w:lang w:val="en-GB"/>
        </w:rPr>
        <w:t>连接空调机组送风腔端部两个电气连接器。</w:t>
      </w:r>
    </w:p>
    <w:p w:rsidR="00FF03BD" w:rsidRPr="00A97486" w:rsidRDefault="007C603B" w:rsidP="007C603B">
      <w:pPr>
        <w:pStyle w:val="31"/>
        <w:numPr>
          <w:ilvl w:val="2"/>
          <w:numId w:val="52"/>
        </w:numPr>
        <w:spacing w:line="360" w:lineRule="auto"/>
        <w:jc w:val="left"/>
        <w:rPr>
          <w:rFonts w:ascii="宋体" w:hAnsi="宋体"/>
          <w:sz w:val="24"/>
        </w:rPr>
      </w:pPr>
      <w:bookmarkStart w:id="488" w:name="_Toc517755483"/>
      <w:r w:rsidRPr="00A97486">
        <w:rPr>
          <w:rFonts w:ascii="宋体" w:hAnsi="宋体" w:hint="eastAsia"/>
          <w:sz w:val="24"/>
        </w:rPr>
        <w:t>客室空调机组的拆卸</w:t>
      </w:r>
      <w:bookmarkEnd w:id="488"/>
    </w:p>
    <w:p w:rsidR="007C603B" w:rsidRPr="00A97486" w:rsidRDefault="007C603B" w:rsidP="00464654">
      <w:pPr>
        <w:pStyle w:val="aff4"/>
        <w:numPr>
          <w:ilvl w:val="0"/>
          <w:numId w:val="190"/>
        </w:numPr>
        <w:spacing w:line="360" w:lineRule="auto"/>
        <w:ind w:firstLineChars="0"/>
        <w:jc w:val="left"/>
        <w:rPr>
          <w:sz w:val="24"/>
          <w:lang w:val="en-GB"/>
        </w:rPr>
      </w:pPr>
      <w:r w:rsidRPr="00A97486">
        <w:rPr>
          <w:rFonts w:hint="eastAsia"/>
          <w:sz w:val="24"/>
          <w:lang w:val="en-GB"/>
        </w:rPr>
        <w:t>拆卸空调机组送风腔端部两个电气连接器以及接地线。</w:t>
      </w:r>
    </w:p>
    <w:p w:rsidR="00FF03BD" w:rsidRPr="00A97486" w:rsidRDefault="007C603B" w:rsidP="00464654">
      <w:pPr>
        <w:pStyle w:val="aff4"/>
        <w:numPr>
          <w:ilvl w:val="0"/>
          <w:numId w:val="190"/>
        </w:numPr>
        <w:spacing w:line="360" w:lineRule="auto"/>
        <w:ind w:firstLineChars="0"/>
        <w:jc w:val="left"/>
        <w:rPr>
          <w:sz w:val="24"/>
          <w:lang w:val="en-GB"/>
        </w:rPr>
      </w:pPr>
      <w:r w:rsidRPr="00A97486">
        <w:rPr>
          <w:rFonts w:hint="eastAsia"/>
          <w:sz w:val="24"/>
          <w:lang w:val="en-GB"/>
        </w:rPr>
        <w:t>拆卸空调机组安装角与减震器的</w:t>
      </w:r>
      <w:r w:rsidRPr="00A97486">
        <w:rPr>
          <w:rFonts w:hint="eastAsia"/>
          <w:sz w:val="24"/>
          <w:lang w:val="en-GB"/>
        </w:rPr>
        <w:t>M</w:t>
      </w:r>
      <w:r w:rsidRPr="00A97486">
        <w:rPr>
          <w:sz w:val="24"/>
          <w:lang w:val="en-GB"/>
        </w:rPr>
        <w:t>12</w:t>
      </w:r>
      <w:r w:rsidRPr="00A97486">
        <w:rPr>
          <w:rFonts w:hint="eastAsia"/>
          <w:sz w:val="24"/>
          <w:lang w:val="en-GB"/>
        </w:rPr>
        <w:t>螺栓。</w:t>
      </w:r>
    </w:p>
    <w:p w:rsidR="007C603B" w:rsidRPr="00A97486" w:rsidRDefault="007C603B" w:rsidP="00464654">
      <w:pPr>
        <w:pStyle w:val="aff4"/>
        <w:numPr>
          <w:ilvl w:val="0"/>
          <w:numId w:val="190"/>
        </w:numPr>
        <w:spacing w:line="360" w:lineRule="auto"/>
        <w:ind w:firstLineChars="0"/>
        <w:jc w:val="left"/>
        <w:rPr>
          <w:sz w:val="24"/>
          <w:lang w:val="en-GB"/>
        </w:rPr>
      </w:pPr>
      <w:r w:rsidRPr="00A97486">
        <w:rPr>
          <w:rFonts w:hint="eastAsia"/>
          <w:sz w:val="24"/>
          <w:lang w:val="en-GB"/>
        </w:rPr>
        <w:t>使用起吊工具，端部四安装脚与吊绳相连接，将空调吊起，放置在周转架上。</w:t>
      </w:r>
    </w:p>
    <w:p w:rsidR="007C603B" w:rsidRPr="00A97486" w:rsidRDefault="00792070" w:rsidP="00792070">
      <w:pPr>
        <w:pStyle w:val="31"/>
        <w:numPr>
          <w:ilvl w:val="1"/>
          <w:numId w:val="52"/>
        </w:numPr>
        <w:spacing w:line="360" w:lineRule="auto"/>
        <w:jc w:val="left"/>
        <w:rPr>
          <w:rFonts w:ascii="宋体" w:hAnsi="宋体"/>
          <w:sz w:val="24"/>
        </w:rPr>
      </w:pPr>
      <w:bookmarkStart w:id="489" w:name="_Toc517755484"/>
      <w:r w:rsidRPr="00A97486">
        <w:rPr>
          <w:rFonts w:ascii="宋体" w:hAnsi="宋体" w:hint="eastAsia"/>
          <w:sz w:val="24"/>
        </w:rPr>
        <w:t>司机室空调机组的安装与拆卸</w:t>
      </w:r>
      <w:bookmarkEnd w:id="489"/>
    </w:p>
    <w:p w:rsidR="007C603B" w:rsidRPr="00A97486" w:rsidRDefault="00C10B38" w:rsidP="005D4450">
      <w:pPr>
        <w:pStyle w:val="31"/>
        <w:numPr>
          <w:ilvl w:val="2"/>
          <w:numId w:val="52"/>
        </w:numPr>
        <w:spacing w:line="360" w:lineRule="auto"/>
        <w:jc w:val="left"/>
        <w:rPr>
          <w:rFonts w:ascii="宋体" w:hAnsi="宋体"/>
          <w:sz w:val="24"/>
        </w:rPr>
      </w:pPr>
      <w:bookmarkStart w:id="490" w:name="_Toc517755485"/>
      <w:r w:rsidRPr="00A97486">
        <w:rPr>
          <w:rFonts w:ascii="宋体" w:hAnsi="宋体" w:hint="eastAsia"/>
          <w:sz w:val="24"/>
        </w:rPr>
        <w:t>工具、材料及人员</w:t>
      </w:r>
      <w:bookmarkEnd w:id="490"/>
    </w:p>
    <w:p w:rsidR="00E90CE5" w:rsidRPr="00A97486" w:rsidRDefault="00532CE1" w:rsidP="00F865CC">
      <w:pPr>
        <w:spacing w:line="360" w:lineRule="auto"/>
        <w:jc w:val="left"/>
        <w:rPr>
          <w:sz w:val="24"/>
          <w:lang w:val="en-GB"/>
        </w:rPr>
      </w:pPr>
      <w:r w:rsidRPr="00A97486">
        <w:rPr>
          <w:rFonts w:hint="eastAsia"/>
          <w:sz w:val="24"/>
          <w:lang w:val="en-GB"/>
        </w:rPr>
        <w:t>不锈钢六角头螺栓</w:t>
      </w:r>
      <w:r w:rsidRPr="00A97486">
        <w:rPr>
          <w:rFonts w:hint="eastAsia"/>
          <w:sz w:val="24"/>
          <w:lang w:val="en-GB"/>
        </w:rPr>
        <w:t>M10x30</w:t>
      </w:r>
      <w:r w:rsidRPr="00A97486">
        <w:rPr>
          <w:sz w:val="24"/>
          <w:lang w:val="en-GB"/>
        </w:rPr>
        <w:t xml:space="preserve">  GB/T 5783  </w:t>
      </w:r>
      <w:r w:rsidR="0080022C" w:rsidRPr="00A97486">
        <w:rPr>
          <w:rFonts w:hint="eastAsia"/>
          <w:sz w:val="24"/>
          <w:lang w:val="en-GB"/>
        </w:rPr>
        <w:t>若干</w:t>
      </w:r>
    </w:p>
    <w:p w:rsidR="00532CE1" w:rsidRPr="00A97486" w:rsidRDefault="00532CE1" w:rsidP="00F865CC">
      <w:pPr>
        <w:spacing w:line="360" w:lineRule="auto"/>
        <w:jc w:val="left"/>
        <w:rPr>
          <w:sz w:val="24"/>
          <w:lang w:val="en-GB"/>
        </w:rPr>
      </w:pPr>
      <w:r w:rsidRPr="00A97486">
        <w:rPr>
          <w:rFonts w:hint="eastAsia"/>
          <w:sz w:val="24"/>
          <w:lang w:val="en-GB"/>
        </w:rPr>
        <w:t>不锈钢防滑垫圈Φ</w:t>
      </w:r>
      <w:r w:rsidRPr="00A97486">
        <w:rPr>
          <w:rFonts w:hint="eastAsia"/>
          <w:sz w:val="24"/>
          <w:lang w:val="en-GB"/>
        </w:rPr>
        <w:t>10-22-1.6</w:t>
      </w:r>
      <w:r w:rsidRPr="00A97486">
        <w:rPr>
          <w:sz w:val="24"/>
          <w:lang w:val="en-GB"/>
        </w:rPr>
        <w:t xml:space="preserve">  NFE25-511</w:t>
      </w:r>
      <w:r w:rsidR="0080022C" w:rsidRPr="00A97486">
        <w:rPr>
          <w:sz w:val="24"/>
          <w:lang w:val="en-GB"/>
        </w:rPr>
        <w:t xml:space="preserve">  </w:t>
      </w:r>
      <w:r w:rsidR="0080022C" w:rsidRPr="00A97486">
        <w:rPr>
          <w:rFonts w:hint="eastAsia"/>
          <w:sz w:val="24"/>
          <w:lang w:val="en-GB"/>
        </w:rPr>
        <w:t>若干</w:t>
      </w:r>
    </w:p>
    <w:p w:rsidR="00532CE1" w:rsidRPr="00A97486" w:rsidRDefault="00532CE1" w:rsidP="00F865CC">
      <w:pPr>
        <w:spacing w:line="360" w:lineRule="auto"/>
        <w:jc w:val="left"/>
        <w:rPr>
          <w:sz w:val="24"/>
          <w:lang w:val="en-GB"/>
        </w:rPr>
      </w:pPr>
      <w:r w:rsidRPr="00A97486">
        <w:rPr>
          <w:rFonts w:hint="eastAsia"/>
          <w:sz w:val="24"/>
          <w:lang w:val="en-GB"/>
        </w:rPr>
        <w:t>不锈钢螺母</w:t>
      </w:r>
      <w:r w:rsidRPr="00A97486">
        <w:rPr>
          <w:rFonts w:hint="eastAsia"/>
          <w:sz w:val="24"/>
          <w:lang w:val="en-GB"/>
        </w:rPr>
        <w:t>M10</w:t>
      </w:r>
      <w:r w:rsidRPr="00A97486">
        <w:rPr>
          <w:sz w:val="24"/>
          <w:lang w:val="en-GB"/>
        </w:rPr>
        <w:t xml:space="preserve">  GB/T96.1</w:t>
      </w:r>
      <w:r w:rsidR="0080022C" w:rsidRPr="00A97486">
        <w:rPr>
          <w:sz w:val="24"/>
          <w:lang w:val="en-GB"/>
        </w:rPr>
        <w:t xml:space="preserve">  </w:t>
      </w:r>
      <w:r w:rsidR="0080022C" w:rsidRPr="00A97486">
        <w:rPr>
          <w:rFonts w:hint="eastAsia"/>
          <w:sz w:val="24"/>
          <w:lang w:val="en-GB"/>
        </w:rPr>
        <w:t>若干</w:t>
      </w:r>
    </w:p>
    <w:p w:rsidR="00532CE1" w:rsidRPr="00A97486" w:rsidRDefault="00532CE1" w:rsidP="00F865CC">
      <w:pPr>
        <w:spacing w:line="360" w:lineRule="auto"/>
        <w:jc w:val="left"/>
        <w:rPr>
          <w:sz w:val="24"/>
          <w:lang w:val="en-GB"/>
        </w:rPr>
      </w:pPr>
      <w:r w:rsidRPr="00A97486">
        <w:rPr>
          <w:rFonts w:hint="eastAsia"/>
          <w:sz w:val="24"/>
          <w:lang w:val="en-GB"/>
        </w:rPr>
        <w:t>不锈钢螺母</w:t>
      </w:r>
      <w:r w:rsidRPr="00A97486">
        <w:rPr>
          <w:rFonts w:hint="eastAsia"/>
          <w:sz w:val="24"/>
          <w:lang w:val="en-GB"/>
        </w:rPr>
        <w:t>M10</w:t>
      </w:r>
      <w:r w:rsidRPr="00A97486">
        <w:rPr>
          <w:sz w:val="24"/>
          <w:lang w:val="en-GB"/>
        </w:rPr>
        <w:t xml:space="preserve">  GB6170-86</w:t>
      </w:r>
      <w:r w:rsidR="0080022C" w:rsidRPr="00A97486">
        <w:rPr>
          <w:sz w:val="24"/>
          <w:lang w:val="en-GB"/>
        </w:rPr>
        <w:t xml:space="preserve">  </w:t>
      </w:r>
      <w:r w:rsidR="0080022C" w:rsidRPr="00A97486">
        <w:rPr>
          <w:rFonts w:hint="eastAsia"/>
          <w:sz w:val="24"/>
          <w:lang w:val="en-GB"/>
        </w:rPr>
        <w:t>若干</w:t>
      </w:r>
    </w:p>
    <w:p w:rsidR="00E90CE5" w:rsidRPr="00A97486" w:rsidRDefault="002419EC" w:rsidP="00F865CC">
      <w:pPr>
        <w:spacing w:line="360" w:lineRule="auto"/>
        <w:jc w:val="left"/>
        <w:rPr>
          <w:sz w:val="24"/>
          <w:lang w:val="en-GB"/>
        </w:rPr>
      </w:pPr>
      <w:r w:rsidRPr="00A97486">
        <w:rPr>
          <w:rFonts w:hint="eastAsia"/>
          <w:sz w:val="24"/>
          <w:lang w:val="en-GB"/>
        </w:rPr>
        <w:t>不锈钢六角头螺栓（</w:t>
      </w:r>
      <w:r w:rsidRPr="00A97486">
        <w:rPr>
          <w:rFonts w:hint="eastAsia"/>
          <w:sz w:val="24"/>
          <w:lang w:val="en-GB"/>
        </w:rPr>
        <w:t>M8*35</w:t>
      </w:r>
      <w:r w:rsidRPr="00A97486">
        <w:rPr>
          <w:rFonts w:hint="eastAsia"/>
          <w:sz w:val="24"/>
          <w:lang w:val="en-GB"/>
        </w:rPr>
        <w:t>）</w:t>
      </w:r>
      <w:r w:rsidR="006B5317" w:rsidRPr="00A97486">
        <w:rPr>
          <w:sz w:val="24"/>
          <w:lang w:val="en-GB"/>
        </w:rPr>
        <w:t xml:space="preserve">  GB/T 5783</w:t>
      </w:r>
      <w:r w:rsidR="00CC56DD" w:rsidRPr="00A97486">
        <w:rPr>
          <w:sz w:val="24"/>
          <w:lang w:val="en-GB"/>
        </w:rPr>
        <w:t xml:space="preserve"> </w:t>
      </w:r>
      <w:r w:rsidR="0080022C" w:rsidRPr="00A97486">
        <w:rPr>
          <w:sz w:val="24"/>
          <w:lang w:val="en-GB"/>
        </w:rPr>
        <w:t xml:space="preserve"> </w:t>
      </w:r>
      <w:r w:rsidR="002D421A" w:rsidRPr="00A97486">
        <w:rPr>
          <w:sz w:val="24"/>
          <w:lang w:val="en-GB"/>
        </w:rPr>
        <w:t>4</w:t>
      </w:r>
      <w:r w:rsidR="002D421A" w:rsidRPr="00A97486">
        <w:rPr>
          <w:rFonts w:hint="eastAsia"/>
          <w:sz w:val="24"/>
          <w:lang w:val="en-GB"/>
        </w:rPr>
        <w:t>件</w:t>
      </w:r>
    </w:p>
    <w:p w:rsidR="00532CE1" w:rsidRPr="00A97486" w:rsidRDefault="00792CB7" w:rsidP="00F865CC">
      <w:pPr>
        <w:spacing w:line="360" w:lineRule="auto"/>
        <w:jc w:val="left"/>
        <w:rPr>
          <w:sz w:val="24"/>
          <w:lang w:val="en-GB"/>
        </w:rPr>
      </w:pPr>
      <w:r w:rsidRPr="00A97486">
        <w:rPr>
          <w:rFonts w:hint="eastAsia"/>
          <w:sz w:val="24"/>
          <w:lang w:val="en-GB"/>
        </w:rPr>
        <w:t>不锈钢防滑垫圈Φ</w:t>
      </w:r>
      <w:r w:rsidRPr="00A97486">
        <w:rPr>
          <w:rFonts w:hint="eastAsia"/>
          <w:sz w:val="24"/>
          <w:lang w:val="en-GB"/>
        </w:rPr>
        <w:t>8-18-1.4</w:t>
      </w:r>
      <w:r w:rsidR="00F160C9" w:rsidRPr="00A97486">
        <w:rPr>
          <w:sz w:val="24"/>
          <w:lang w:val="en-GB"/>
        </w:rPr>
        <w:t xml:space="preserve">  NF E25-511</w:t>
      </w:r>
      <w:r w:rsidR="002D421A" w:rsidRPr="00A97486">
        <w:rPr>
          <w:sz w:val="24"/>
          <w:lang w:val="en-GB"/>
        </w:rPr>
        <w:t xml:space="preserve">  4</w:t>
      </w:r>
      <w:r w:rsidR="002D421A" w:rsidRPr="00A97486">
        <w:rPr>
          <w:rFonts w:hint="eastAsia"/>
          <w:sz w:val="24"/>
          <w:lang w:val="en-GB"/>
        </w:rPr>
        <w:t>件</w:t>
      </w:r>
    </w:p>
    <w:p w:rsidR="00532CE1" w:rsidRPr="00A97486" w:rsidRDefault="00F160C9" w:rsidP="00F865CC">
      <w:pPr>
        <w:spacing w:line="360" w:lineRule="auto"/>
        <w:jc w:val="left"/>
        <w:rPr>
          <w:sz w:val="24"/>
          <w:lang w:val="en-GB"/>
        </w:rPr>
      </w:pPr>
      <w:r w:rsidRPr="00A97486">
        <w:rPr>
          <w:rFonts w:hint="eastAsia"/>
          <w:sz w:val="24"/>
          <w:lang w:val="en-GB"/>
        </w:rPr>
        <w:t>不锈钢大垫圈</w:t>
      </w:r>
      <w:r w:rsidRPr="00A97486">
        <w:rPr>
          <w:rFonts w:hint="eastAsia"/>
          <w:sz w:val="24"/>
          <w:lang w:val="en-GB"/>
        </w:rPr>
        <w:t>8</w:t>
      </w:r>
      <w:r w:rsidRPr="00A97486">
        <w:rPr>
          <w:sz w:val="24"/>
          <w:lang w:val="en-GB"/>
        </w:rPr>
        <w:t xml:space="preserve">  GB/T 96.1</w:t>
      </w:r>
      <w:r w:rsidR="002D421A" w:rsidRPr="00A97486">
        <w:rPr>
          <w:sz w:val="24"/>
          <w:lang w:val="en-GB"/>
        </w:rPr>
        <w:t xml:space="preserve">  4</w:t>
      </w:r>
      <w:r w:rsidR="002D421A" w:rsidRPr="00A97486">
        <w:rPr>
          <w:rFonts w:hint="eastAsia"/>
          <w:sz w:val="24"/>
          <w:lang w:val="en-GB"/>
        </w:rPr>
        <w:t>件</w:t>
      </w:r>
    </w:p>
    <w:p w:rsidR="00F160C9" w:rsidRPr="00A97486" w:rsidRDefault="00F160C9" w:rsidP="00F865CC">
      <w:pPr>
        <w:spacing w:line="360" w:lineRule="auto"/>
        <w:jc w:val="left"/>
        <w:rPr>
          <w:sz w:val="24"/>
          <w:lang w:val="en-GB"/>
        </w:rPr>
      </w:pPr>
      <w:r w:rsidRPr="00A97486">
        <w:rPr>
          <w:rFonts w:hint="eastAsia"/>
          <w:sz w:val="24"/>
          <w:lang w:val="en-GB"/>
        </w:rPr>
        <w:t>不锈钢螺母</w:t>
      </w:r>
      <w:r w:rsidRPr="00A97486">
        <w:rPr>
          <w:rFonts w:hint="eastAsia"/>
          <w:sz w:val="24"/>
          <w:lang w:val="en-GB"/>
        </w:rPr>
        <w:t>M8</w:t>
      </w:r>
      <w:r w:rsidRPr="00A97486">
        <w:rPr>
          <w:sz w:val="24"/>
          <w:lang w:val="en-GB"/>
        </w:rPr>
        <w:t xml:space="preserve">  GB6170-86</w:t>
      </w:r>
      <w:r w:rsidR="002D421A" w:rsidRPr="00A97486">
        <w:rPr>
          <w:sz w:val="24"/>
          <w:lang w:val="en-GB"/>
        </w:rPr>
        <w:t xml:space="preserve">  4</w:t>
      </w:r>
      <w:r w:rsidR="002D421A" w:rsidRPr="00A97486">
        <w:rPr>
          <w:rFonts w:hint="eastAsia"/>
          <w:sz w:val="24"/>
          <w:lang w:val="en-GB"/>
        </w:rPr>
        <w:t>件</w:t>
      </w:r>
    </w:p>
    <w:p w:rsidR="00F160C9" w:rsidRPr="00A97486" w:rsidRDefault="00035B09" w:rsidP="002D421A">
      <w:pPr>
        <w:pStyle w:val="31"/>
        <w:numPr>
          <w:ilvl w:val="2"/>
          <w:numId w:val="52"/>
        </w:numPr>
        <w:spacing w:line="360" w:lineRule="auto"/>
        <w:jc w:val="left"/>
        <w:rPr>
          <w:rFonts w:ascii="宋体" w:hAnsi="宋体"/>
          <w:sz w:val="24"/>
        </w:rPr>
      </w:pPr>
      <w:bookmarkStart w:id="491" w:name="_Toc517755486"/>
      <w:r w:rsidRPr="00A97486">
        <w:rPr>
          <w:rFonts w:ascii="宋体" w:hAnsi="宋体" w:hint="eastAsia"/>
          <w:sz w:val="24"/>
        </w:rPr>
        <w:t>司机室</w:t>
      </w:r>
      <w:r w:rsidR="002D421A" w:rsidRPr="00A97486">
        <w:rPr>
          <w:rFonts w:ascii="宋体" w:hAnsi="宋体" w:hint="eastAsia"/>
          <w:sz w:val="24"/>
        </w:rPr>
        <w:t>空调机组的安装</w:t>
      </w:r>
      <w:bookmarkEnd w:id="491"/>
    </w:p>
    <w:p w:rsidR="00440289" w:rsidRPr="00A97486" w:rsidRDefault="00440289" w:rsidP="00464654">
      <w:pPr>
        <w:pStyle w:val="aff4"/>
        <w:numPr>
          <w:ilvl w:val="0"/>
          <w:numId w:val="190"/>
        </w:numPr>
        <w:spacing w:line="360" w:lineRule="auto"/>
        <w:ind w:firstLineChars="0"/>
        <w:jc w:val="left"/>
        <w:rPr>
          <w:sz w:val="24"/>
          <w:lang w:val="en-GB"/>
        </w:rPr>
      </w:pPr>
      <w:r w:rsidRPr="00A97486">
        <w:rPr>
          <w:rFonts w:hint="eastAsia"/>
          <w:sz w:val="24"/>
          <w:lang w:val="en-GB"/>
        </w:rPr>
        <w:t>检查车身接口，如果有必要（类似损害，切割等情况），这些部件需要更换。</w:t>
      </w:r>
    </w:p>
    <w:p w:rsidR="000A12E6" w:rsidRPr="00A97486" w:rsidRDefault="00EB1340" w:rsidP="00464654">
      <w:pPr>
        <w:pStyle w:val="aff4"/>
        <w:numPr>
          <w:ilvl w:val="0"/>
          <w:numId w:val="190"/>
        </w:numPr>
        <w:spacing w:line="360" w:lineRule="auto"/>
        <w:ind w:firstLineChars="0"/>
        <w:jc w:val="left"/>
        <w:rPr>
          <w:sz w:val="24"/>
          <w:lang w:val="en-GB"/>
        </w:rPr>
      </w:pPr>
      <w:r w:rsidRPr="00A97486">
        <w:rPr>
          <w:rFonts w:hint="eastAsia"/>
          <w:sz w:val="24"/>
          <w:lang w:val="en-GB"/>
        </w:rPr>
        <w:t>将空调机组的随机附件取出来，先</w:t>
      </w:r>
      <w:r w:rsidRPr="00A97486">
        <w:rPr>
          <w:rFonts w:hint="eastAsia"/>
          <w:sz w:val="24"/>
          <w:lang w:val="en-GB"/>
        </w:rPr>
        <w:t>M</w:t>
      </w:r>
      <w:r w:rsidR="002B65BE" w:rsidRPr="00A97486">
        <w:rPr>
          <w:sz w:val="24"/>
          <w:lang w:val="en-GB"/>
        </w:rPr>
        <w:t>8</w:t>
      </w:r>
      <w:r w:rsidRPr="00A97486">
        <w:rPr>
          <w:rFonts w:hint="eastAsia"/>
          <w:sz w:val="24"/>
          <w:lang w:val="en-GB"/>
        </w:rPr>
        <w:t>*</w:t>
      </w:r>
      <w:r w:rsidR="005E454F" w:rsidRPr="00A97486">
        <w:rPr>
          <w:sz w:val="24"/>
          <w:lang w:val="en-GB"/>
        </w:rPr>
        <w:t>3</w:t>
      </w:r>
      <w:r w:rsidR="009D42C7" w:rsidRPr="00A97486">
        <w:rPr>
          <w:sz w:val="24"/>
          <w:lang w:val="en-GB"/>
        </w:rPr>
        <w:t>5</w:t>
      </w:r>
      <w:r w:rsidRPr="00A97486">
        <w:rPr>
          <w:rFonts w:hint="eastAsia"/>
          <w:sz w:val="24"/>
          <w:lang w:val="en-GB"/>
        </w:rPr>
        <w:t>螺栓加弹垫、大平垫、螺母将机组减震垫（</w:t>
      </w:r>
      <w:r w:rsidRPr="00A97486">
        <w:rPr>
          <w:rFonts w:hint="eastAsia"/>
          <w:sz w:val="24"/>
          <w:lang w:val="en-GB"/>
        </w:rPr>
        <w:t>G133-</w:t>
      </w:r>
      <w:r w:rsidR="005E454F" w:rsidRPr="00A97486">
        <w:rPr>
          <w:sz w:val="24"/>
          <w:lang w:val="en-GB"/>
        </w:rPr>
        <w:t>1009</w:t>
      </w:r>
      <w:r w:rsidRPr="00A97486">
        <w:rPr>
          <w:rFonts w:hint="eastAsia"/>
          <w:sz w:val="24"/>
          <w:lang w:val="en-GB"/>
        </w:rPr>
        <w:t>-00</w:t>
      </w:r>
      <w:r w:rsidRPr="00A97486">
        <w:rPr>
          <w:rFonts w:hint="eastAsia"/>
          <w:sz w:val="24"/>
          <w:lang w:val="en-GB"/>
        </w:rPr>
        <w:t>）安装在车顶平台支架上。</w:t>
      </w:r>
    </w:p>
    <w:p w:rsidR="002D421A" w:rsidRPr="00A97486" w:rsidRDefault="005E454F" w:rsidP="00464654">
      <w:pPr>
        <w:pStyle w:val="aff4"/>
        <w:numPr>
          <w:ilvl w:val="0"/>
          <w:numId w:val="190"/>
        </w:numPr>
        <w:spacing w:line="360" w:lineRule="auto"/>
        <w:ind w:firstLineChars="0"/>
        <w:jc w:val="left"/>
        <w:rPr>
          <w:sz w:val="24"/>
          <w:lang w:val="en-GB"/>
        </w:rPr>
      </w:pPr>
      <w:r w:rsidRPr="00A97486">
        <w:rPr>
          <w:rFonts w:hint="eastAsia"/>
          <w:sz w:val="24"/>
          <w:lang w:val="en-GB"/>
        </w:rPr>
        <w:lastRenderedPageBreak/>
        <w:t>起吊空调机组使用的起重工具，并通过吊点将空调机组从周转架取下来，然后吊装到车顶平台上，跟预装好的减震垫配合起来。</w:t>
      </w:r>
    </w:p>
    <w:p w:rsidR="00EC1523" w:rsidRPr="00A97486" w:rsidRDefault="007629B1" w:rsidP="00EC1523">
      <w:pPr>
        <w:pStyle w:val="ab"/>
        <w:widowControl/>
        <w:tabs>
          <w:tab w:val="clear" w:pos="3255"/>
          <w:tab w:val="clear" w:pos="10920"/>
        </w:tabs>
        <w:spacing w:after="120" w:line="240" w:lineRule="auto"/>
        <w:ind w:left="420"/>
        <w:rPr>
          <w:rFonts w:ascii="宋体" w:hAnsi="宋体"/>
          <w:sz w:val="21"/>
          <w:lang w:val="en-GB"/>
        </w:rPr>
      </w:pPr>
      <w:r w:rsidRPr="00A97486">
        <w:pict>
          <v:shape id="自选图形 10" o:spid="_x0000_s1374" type="#_x0000_t32" style="position:absolute;left:0;text-align:left;margin-left:210.7pt;margin-top:5.75pt;width:44.65pt;height:13.3pt;flip:y;z-index:251691520" o:connectortype="straight" strokecolor="red">
            <o:callout v:ext="edit" minusx="t" minusy="t"/>
          </v:shape>
        </w:pict>
      </w:r>
      <w:r w:rsidRPr="00A97486">
        <w:pict>
          <v:shape id="_x0000_s1373" type="#_x0000_t202" style="position:absolute;left:0;text-align:left;margin-left:255.35pt;margin-top:3.55pt;width:46.75pt;height:23.55pt;z-index:251690496;mso-height-percent:200;mso-height-percent:2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">
            <v:textbox style="mso-next-textbox:#_x0000_s1373;mso-fit-shape-to-text:t">
              <w:txbxContent>
                <w:p w:rsidR="007629B1" w:rsidRDefault="007629B1" w:rsidP="00EC1523">
                  <w:r>
                    <w:rPr>
                      <w:rFonts w:hint="eastAsia"/>
                    </w:rPr>
                    <w:t>吊装点</w:t>
                  </w:r>
                </w:p>
              </w:txbxContent>
            </v:textbox>
          </v:shape>
        </w:pict>
      </w:r>
      <w:r w:rsidRPr="00A97486">
        <w:rPr>
          <w:rFonts w:ascii="宋体" w:hAnsi="宋体"/>
          <w:sz w:val="21"/>
        </w:rPr>
        <w:pict>
          <v:shape id="自选图形 2" o:spid="_x0000_s1368" type="#_x0000_t32" style="position:absolute;left:0;text-align:left;margin-left:44.75pt;margin-top:18pt;width:165.7pt;height:144.55pt;flip:x;z-index:251685376" strokeweight="1.5pt">
            <v:fill o:detectmouseclick="t"/>
          </v:shape>
        </w:pict>
      </w:r>
      <w:r w:rsidRPr="00A97486">
        <w:rPr>
          <w:rFonts w:ascii="宋体" w:hAnsi="宋体"/>
          <w:sz w:val="21"/>
        </w:rPr>
        <w:pict>
          <v:shape id="自选图形 3" o:spid="_x0000_s1370" type="#_x0000_t32" style="position:absolute;left:0;text-align:left;margin-left:210.45pt;margin-top:5.35pt;width:0;height:12.65pt;flip:y;z-index:251687424" o:connectortype="straight" strokeweight="1.5pt">
            <o:callout v:ext="edit" minusx="t" minusy="t"/>
          </v:shape>
        </w:pict>
      </w:r>
      <w:r w:rsidRPr="00A97486">
        <w:rPr>
          <w:rFonts w:ascii="宋体" w:hAnsi="宋体"/>
          <w:sz w:val="21"/>
        </w:rPr>
        <w:pict>
          <v:shape id="自选图形 4" o:spid="_x0000_s1369" type="#_x0000_t32" style="position:absolute;left:0;text-align:left;margin-left:210.45pt;margin-top:18pt;width:201.8pt;height:128.4pt;z-index:251686400" strokeweight="1.5pt">
            <v:fill o:detectmouseclick="t"/>
          </v:shape>
        </w:pict>
      </w:r>
      <w:r w:rsidRPr="00A97486">
        <w:rPr>
          <w:rFonts w:ascii="宋体" w:hAnsi="宋体"/>
          <w:sz w:val="21"/>
        </w:rPr>
        <w:pict>
          <v:shape id="自选图形 5" o:spid="_x0000_s1367" type="#_x0000_t32" style="position:absolute;left:0;text-align:left;margin-left:210.45pt;margin-top:18pt;width:194.85pt;height:156.05pt;z-index:251684352" strokeweight="1.5pt">
            <v:fill o:detectmouseclick="t"/>
          </v:shape>
        </w:pict>
      </w:r>
      <w:r w:rsidRPr="00A97486">
        <w:rPr>
          <w:rFonts w:ascii="宋体" w:hAnsi="宋体"/>
          <w:sz w:val="21"/>
        </w:rPr>
        <w:pict>
          <v:shape id="自选图形 6" o:spid="_x0000_s1366" type="#_x0000_t32" style="position:absolute;left:0;text-align:left;margin-left:38.4pt;margin-top:17.85pt;width:172.05pt;height:181.05pt;flip:y;z-index:251683328" strokeweight="1.5pt">
            <v:fill o:detectmouseclick="t"/>
          </v:shape>
        </w:pict>
      </w:r>
    </w:p>
    <w:p w:rsidR="00EC1523" w:rsidRPr="00A97486" w:rsidRDefault="00EC1523" w:rsidP="00EC1523">
      <w:pPr>
        <w:pStyle w:val="ab"/>
        <w:widowControl/>
        <w:tabs>
          <w:tab w:val="clear" w:pos="3255"/>
          <w:tab w:val="clear" w:pos="10920"/>
        </w:tabs>
        <w:spacing w:after="120" w:line="240" w:lineRule="auto"/>
        <w:ind w:left="420"/>
        <w:rPr>
          <w:rFonts w:ascii="宋体" w:hAnsi="宋体"/>
          <w:sz w:val="21"/>
          <w:lang w:val="en-GB"/>
        </w:rPr>
      </w:pPr>
    </w:p>
    <w:p w:rsidR="00EC1523" w:rsidRPr="00A97486" w:rsidRDefault="007629B1" w:rsidP="00EC1523">
      <w:pPr>
        <w:pStyle w:val="ab"/>
        <w:widowControl/>
        <w:tabs>
          <w:tab w:val="clear" w:pos="3255"/>
          <w:tab w:val="clear" w:pos="10920"/>
        </w:tabs>
        <w:spacing w:after="120" w:line="240" w:lineRule="auto"/>
        <w:ind w:left="420"/>
        <w:rPr>
          <w:rFonts w:ascii="宋体" w:hAnsi="宋体"/>
          <w:sz w:val="21"/>
          <w:lang w:val="en-GB"/>
        </w:rPr>
      </w:pPr>
      <w:r w:rsidRPr="00A97486">
        <w:rPr>
          <w:rFonts w:ascii="宋体" w:hAnsi="宋体"/>
          <w:sz w:val="21"/>
        </w:rPr>
        <w:pict>
          <v:shape id="文本框 2" o:spid="_x0000_s1372" type="#_x0000_t202" style="position:absolute;left:0;text-align:left;margin-left:335.85pt;margin-top:9.65pt;width:38.25pt;height:23.55pt;z-index:251689472;mso-height-percent:200;mso-height-percent:2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">
            <v:textbox style="mso-next-textbox:#文本框 2;mso-fit-shape-to-text:t">
              <w:txbxContent>
                <w:p w:rsidR="007629B1" w:rsidRDefault="007629B1" w:rsidP="00EC1523">
                  <w:r>
                    <w:rPr>
                      <w:rFonts w:hint="eastAsia"/>
                    </w:rPr>
                    <w:t>吊绳</w:t>
                  </w:r>
                </w:p>
              </w:txbxContent>
            </v:textbox>
          </v:shape>
        </w:pict>
      </w:r>
      <w:r w:rsidRPr="00A97486">
        <w:rPr>
          <w:rFonts w:ascii="宋体" w:hAnsi="宋体"/>
          <w:sz w:val="21"/>
        </w:rPr>
        <w:pict>
          <v:shape id="自选图形 8" o:spid="_x0000_s1371" type="#_x0000_t32" style="position:absolute;left:0;text-align:left;margin-left:300.35pt;margin-top:21.4pt;width:36.3pt;height:8.65pt;flip:y;z-index:251688448" o:connectortype="straight" strokecolor="red">
            <o:callout v:ext="edit" minusx="t" minusy="t"/>
          </v:shape>
        </w:pict>
      </w:r>
    </w:p>
    <w:p w:rsidR="00EC1523" w:rsidRPr="00A97486" w:rsidRDefault="00EC1523" w:rsidP="00EC1523">
      <w:pPr>
        <w:pStyle w:val="ab"/>
        <w:widowControl/>
        <w:tabs>
          <w:tab w:val="clear" w:pos="3255"/>
          <w:tab w:val="clear" w:pos="10920"/>
        </w:tabs>
        <w:spacing w:after="120" w:line="240" w:lineRule="auto"/>
        <w:ind w:left="420"/>
        <w:rPr>
          <w:rFonts w:ascii="宋体" w:hAnsi="宋体"/>
          <w:sz w:val="21"/>
          <w:lang w:val="en-GB"/>
        </w:rPr>
      </w:pPr>
    </w:p>
    <w:p w:rsidR="00EC1523" w:rsidRPr="00A97486" w:rsidRDefault="00EC1523" w:rsidP="00EC1523">
      <w:pPr>
        <w:pStyle w:val="ab"/>
        <w:widowControl/>
        <w:tabs>
          <w:tab w:val="clear" w:pos="3255"/>
          <w:tab w:val="clear" w:pos="10920"/>
        </w:tabs>
        <w:spacing w:after="120" w:line="240" w:lineRule="auto"/>
        <w:ind w:left="420"/>
        <w:rPr>
          <w:sz w:val="22"/>
          <w:szCs w:val="22"/>
          <w:lang w:val="en-GB"/>
        </w:rPr>
      </w:pPr>
    </w:p>
    <w:p w:rsidR="00EC1523" w:rsidRPr="00A97486" w:rsidRDefault="00EC1523" w:rsidP="00EC1523">
      <w:pPr>
        <w:pStyle w:val="aff4"/>
        <w:spacing w:line="360" w:lineRule="auto"/>
        <w:ind w:left="420" w:rightChars="-413" w:right="-867" w:firstLineChars="0" w:firstLine="0"/>
        <w:rPr>
          <w:rFonts w:ascii="宋体" w:hAnsi="宋体"/>
          <w:lang w:val="en-GB"/>
        </w:rPr>
      </w:pPr>
      <w:r w:rsidRPr="00A97486">
        <w:rPr>
          <w:rFonts w:hint="eastAsia"/>
          <w:noProof/>
        </w:rPr>
        <w:drawing>
          <wp:inline distT="0" distB="0" distL="0" distR="0">
            <wp:extent cx="5398770" cy="1939925"/>
            <wp:effectExtent l="0" t="0" r="0" b="0"/>
            <wp:docPr id="280943" name="图片 280943" descr="QQ截图20160516182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QQ截图20160516182007"/>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398770" cy="1939925"/>
                    </a:xfrm>
                    <a:prstGeom prst="rect">
                      <a:avLst/>
                    </a:prstGeom>
                    <a:noFill/>
                    <a:ln>
                      <a:noFill/>
                    </a:ln>
                  </pic:spPr>
                </pic:pic>
              </a:graphicData>
            </a:graphic>
          </wp:inline>
        </w:drawing>
      </w:r>
    </w:p>
    <w:p w:rsidR="002D421A" w:rsidRPr="00A97486" w:rsidRDefault="00EC1523" w:rsidP="00464654">
      <w:pPr>
        <w:pStyle w:val="aff4"/>
        <w:numPr>
          <w:ilvl w:val="0"/>
          <w:numId w:val="190"/>
        </w:numPr>
        <w:spacing w:line="360" w:lineRule="auto"/>
        <w:ind w:firstLineChars="0"/>
        <w:jc w:val="left"/>
        <w:rPr>
          <w:sz w:val="24"/>
        </w:rPr>
      </w:pPr>
      <w:r w:rsidRPr="00A97486">
        <w:rPr>
          <w:rFonts w:hint="eastAsia"/>
          <w:sz w:val="24"/>
        </w:rPr>
        <w:t>用</w:t>
      </w:r>
      <w:r w:rsidRPr="00A97486">
        <w:rPr>
          <w:rFonts w:hint="eastAsia"/>
          <w:sz w:val="24"/>
        </w:rPr>
        <w:t>M</w:t>
      </w:r>
      <w:r w:rsidR="009D42C7" w:rsidRPr="00A97486">
        <w:rPr>
          <w:sz w:val="24"/>
        </w:rPr>
        <w:t>10</w:t>
      </w:r>
      <w:r w:rsidRPr="00A97486">
        <w:rPr>
          <w:rFonts w:hint="eastAsia"/>
          <w:sz w:val="24"/>
        </w:rPr>
        <w:t>x3</w:t>
      </w:r>
      <w:r w:rsidR="009D42C7" w:rsidRPr="00A97486">
        <w:rPr>
          <w:sz w:val="24"/>
        </w:rPr>
        <w:t>0</w:t>
      </w:r>
      <w:r w:rsidRPr="00A97486">
        <w:rPr>
          <w:rFonts w:hint="eastAsia"/>
          <w:sz w:val="24"/>
        </w:rPr>
        <w:t>的不锈钢螺栓将空调机组与减震垫（</w:t>
      </w:r>
      <w:r w:rsidRPr="00A97486">
        <w:rPr>
          <w:rFonts w:hint="eastAsia"/>
          <w:sz w:val="24"/>
          <w:lang w:val="en-GB"/>
        </w:rPr>
        <w:t>G133-</w:t>
      </w:r>
      <w:r w:rsidRPr="00A97486">
        <w:rPr>
          <w:sz w:val="24"/>
          <w:lang w:val="en-GB"/>
        </w:rPr>
        <w:t>1009</w:t>
      </w:r>
      <w:r w:rsidRPr="00A97486">
        <w:rPr>
          <w:rFonts w:hint="eastAsia"/>
          <w:sz w:val="24"/>
          <w:lang w:val="en-GB"/>
        </w:rPr>
        <w:t>-00</w:t>
      </w:r>
      <w:r w:rsidRPr="00A97486">
        <w:rPr>
          <w:rFonts w:hint="eastAsia"/>
          <w:sz w:val="24"/>
        </w:rPr>
        <w:t>）连接起来</w:t>
      </w:r>
    </w:p>
    <w:p w:rsidR="009D6F8E" w:rsidRPr="00A97486" w:rsidRDefault="007629B1" w:rsidP="009D42C7">
      <w:pPr>
        <w:spacing w:line="360" w:lineRule="auto"/>
        <w:jc w:val="center"/>
        <w:rPr>
          <w:sz w:val="24"/>
        </w:rPr>
      </w:pPr>
      <w:r w:rsidRPr="00A97486">
        <w:rPr>
          <w:noProof/>
        </w:rPr>
        <w:pict>
          <v:shape id="_x0000_s1376" type="#_x0000_t202" style="position:absolute;left:0;text-align:left;margin-left:326.1pt;margin-top:55.9pt;width:78.25pt;height:23.55pt;z-index:251693568;mso-height-percent:200;mso-height-percent:2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">
            <v:textbox style="mso-next-textbox:#_x0000_s1376;mso-fit-shape-to-text:t">
              <w:txbxContent>
                <w:p w:rsidR="007629B1" w:rsidRDefault="007629B1" w:rsidP="009D42C7">
                  <w:r>
                    <w:rPr>
                      <w:rFonts w:hint="eastAsia"/>
                    </w:rPr>
                    <w:t>M10X35</w:t>
                  </w:r>
                  <w:r>
                    <w:rPr>
                      <w:rFonts w:hint="eastAsia"/>
                    </w:rPr>
                    <w:t>螺栓</w:t>
                  </w:r>
                </w:p>
              </w:txbxContent>
            </v:textbox>
          </v:shape>
        </w:pict>
      </w:r>
      <w:r w:rsidRPr="00A97486">
        <w:rPr>
          <w:noProof/>
        </w:rPr>
        <w:pict>
          <v:shape id="自选图形 14" o:spid="_x0000_s1375" type="#_x0000_t32" style="position:absolute;left:0;text-align:left;margin-left:196.9pt;margin-top:65.7pt;width:130.15pt;height:59.85pt;flip:x;z-index:251692544" o:connectortype="straight" strokecolor="red">
            <o:callout v:ext="edit" minusx="t" minusy="t"/>
          </v:shape>
        </w:pict>
      </w:r>
      <w:r w:rsidR="009D42C7" w:rsidRPr="00A97486">
        <w:rPr>
          <w:rFonts w:hint="eastAsia"/>
          <w:noProof/>
        </w:rPr>
        <w:drawing>
          <wp:inline distT="0" distB="0" distL="0" distR="0">
            <wp:extent cx="3251835" cy="2154555"/>
            <wp:effectExtent l="0" t="0" r="0" b="0"/>
            <wp:docPr id="280944" name="图片 280944" descr="QQ截图20160516182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 descr="QQ截图20160516182536"/>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251835" cy="2154555"/>
                    </a:xfrm>
                    <a:prstGeom prst="rect">
                      <a:avLst/>
                    </a:prstGeom>
                    <a:noFill/>
                    <a:ln>
                      <a:noFill/>
                    </a:ln>
                    <a:effectLst/>
                  </pic:spPr>
                </pic:pic>
              </a:graphicData>
            </a:graphic>
          </wp:inline>
        </w:drawing>
      </w:r>
    </w:p>
    <w:p w:rsidR="009D6F8E" w:rsidRPr="00A97486" w:rsidRDefault="00872C0E" w:rsidP="00464654">
      <w:pPr>
        <w:pStyle w:val="aff4"/>
        <w:numPr>
          <w:ilvl w:val="0"/>
          <w:numId w:val="190"/>
        </w:numPr>
        <w:spacing w:line="360" w:lineRule="auto"/>
        <w:ind w:firstLineChars="0"/>
        <w:jc w:val="left"/>
        <w:rPr>
          <w:sz w:val="24"/>
        </w:rPr>
      </w:pPr>
      <w:r w:rsidRPr="00A97486">
        <w:rPr>
          <w:rFonts w:hint="eastAsia"/>
          <w:sz w:val="24"/>
        </w:rPr>
        <w:t>连接空调机组蒸发腔侧两个电气连接器。</w:t>
      </w:r>
    </w:p>
    <w:p w:rsidR="002D421A" w:rsidRPr="00A97486" w:rsidRDefault="006F3952" w:rsidP="00464654">
      <w:pPr>
        <w:pStyle w:val="aff4"/>
        <w:numPr>
          <w:ilvl w:val="0"/>
          <w:numId w:val="190"/>
        </w:numPr>
        <w:spacing w:line="360" w:lineRule="auto"/>
        <w:ind w:firstLineChars="0"/>
        <w:jc w:val="left"/>
        <w:rPr>
          <w:sz w:val="24"/>
        </w:rPr>
      </w:pPr>
      <w:r w:rsidRPr="00A97486">
        <w:rPr>
          <w:rFonts w:hint="eastAsia"/>
          <w:sz w:val="24"/>
        </w:rPr>
        <w:t>在列车车顶上，接地电缆用</w:t>
      </w:r>
      <w:r w:rsidRPr="00A97486">
        <w:rPr>
          <w:rFonts w:hint="eastAsia"/>
          <w:sz w:val="24"/>
        </w:rPr>
        <w:t>M8x16</w:t>
      </w:r>
      <w:r w:rsidRPr="00A97486">
        <w:rPr>
          <w:rFonts w:hint="eastAsia"/>
          <w:sz w:val="24"/>
        </w:rPr>
        <w:t>的螺栓固定。</w:t>
      </w:r>
    </w:p>
    <w:p w:rsidR="00035B09" w:rsidRPr="00A97486" w:rsidRDefault="00035B09" w:rsidP="00035B09">
      <w:pPr>
        <w:pStyle w:val="31"/>
        <w:numPr>
          <w:ilvl w:val="2"/>
          <w:numId w:val="52"/>
        </w:numPr>
        <w:spacing w:line="360" w:lineRule="auto"/>
        <w:jc w:val="left"/>
        <w:rPr>
          <w:rFonts w:ascii="宋体" w:hAnsi="宋体"/>
          <w:sz w:val="24"/>
        </w:rPr>
      </w:pPr>
      <w:bookmarkStart w:id="492" w:name="_Toc517755487"/>
      <w:r w:rsidRPr="00A97486">
        <w:rPr>
          <w:rFonts w:ascii="宋体" w:hAnsi="宋体" w:hint="eastAsia"/>
          <w:sz w:val="24"/>
        </w:rPr>
        <w:t>司机室空调机组的拆卸</w:t>
      </w:r>
      <w:bookmarkEnd w:id="492"/>
    </w:p>
    <w:p w:rsidR="00B77929" w:rsidRPr="00A97486" w:rsidRDefault="00B77929" w:rsidP="00464654">
      <w:pPr>
        <w:pStyle w:val="aff4"/>
        <w:numPr>
          <w:ilvl w:val="0"/>
          <w:numId w:val="190"/>
        </w:numPr>
        <w:spacing w:line="360" w:lineRule="auto"/>
        <w:ind w:firstLineChars="0"/>
        <w:jc w:val="left"/>
        <w:rPr>
          <w:sz w:val="24"/>
        </w:rPr>
      </w:pPr>
      <w:r w:rsidRPr="00A97486">
        <w:rPr>
          <w:rFonts w:hint="eastAsia"/>
          <w:sz w:val="24"/>
        </w:rPr>
        <w:t>在列车车顶上，</w:t>
      </w:r>
      <w:r w:rsidR="000230C2" w:rsidRPr="00A97486">
        <w:rPr>
          <w:rFonts w:hint="eastAsia"/>
          <w:sz w:val="24"/>
        </w:rPr>
        <w:t>拆除空调机组的连接器及接地线</w:t>
      </w:r>
      <w:r w:rsidRPr="00A97486">
        <w:rPr>
          <w:rFonts w:hint="eastAsia"/>
          <w:sz w:val="24"/>
        </w:rPr>
        <w:t>。</w:t>
      </w:r>
    </w:p>
    <w:p w:rsidR="000230C2" w:rsidRPr="00A97486" w:rsidRDefault="000230C2" w:rsidP="00464654">
      <w:pPr>
        <w:pStyle w:val="aff4"/>
        <w:numPr>
          <w:ilvl w:val="0"/>
          <w:numId w:val="190"/>
        </w:numPr>
        <w:spacing w:line="360" w:lineRule="auto"/>
        <w:ind w:firstLineChars="0"/>
        <w:jc w:val="left"/>
        <w:rPr>
          <w:sz w:val="24"/>
          <w:lang w:val="en-GB"/>
        </w:rPr>
      </w:pPr>
      <w:r w:rsidRPr="00A97486">
        <w:rPr>
          <w:rFonts w:hint="eastAsia"/>
          <w:sz w:val="24"/>
          <w:lang w:val="en-GB"/>
        </w:rPr>
        <w:t>拆卸空调机组安装角与减震器的</w:t>
      </w:r>
      <w:r w:rsidRPr="00A97486">
        <w:rPr>
          <w:rFonts w:hint="eastAsia"/>
          <w:sz w:val="24"/>
          <w:lang w:val="en-GB"/>
        </w:rPr>
        <w:t>M</w:t>
      </w:r>
      <w:r w:rsidRPr="00A97486">
        <w:rPr>
          <w:sz w:val="24"/>
          <w:lang w:val="en-GB"/>
        </w:rPr>
        <w:t>10</w:t>
      </w:r>
      <w:r w:rsidRPr="00A97486">
        <w:rPr>
          <w:rFonts w:hint="eastAsia"/>
          <w:sz w:val="24"/>
          <w:lang w:val="en-GB"/>
        </w:rPr>
        <w:t>螺栓。</w:t>
      </w:r>
    </w:p>
    <w:p w:rsidR="000230C2" w:rsidRPr="00A97486" w:rsidRDefault="000230C2" w:rsidP="00464654">
      <w:pPr>
        <w:pStyle w:val="aff4"/>
        <w:numPr>
          <w:ilvl w:val="0"/>
          <w:numId w:val="190"/>
        </w:numPr>
        <w:spacing w:line="360" w:lineRule="auto"/>
        <w:ind w:firstLineChars="0"/>
        <w:jc w:val="left"/>
        <w:rPr>
          <w:sz w:val="24"/>
          <w:lang w:val="en-GB"/>
        </w:rPr>
      </w:pPr>
      <w:r w:rsidRPr="00A97486">
        <w:rPr>
          <w:rFonts w:hint="eastAsia"/>
          <w:sz w:val="24"/>
          <w:lang w:val="en-GB"/>
        </w:rPr>
        <w:t>使用起吊工具，端部四安装脚与吊绳相连接，将空调吊起，放置在周转架上。</w:t>
      </w:r>
    </w:p>
    <w:p w:rsidR="00035B09" w:rsidRPr="00A97486" w:rsidRDefault="00035B09" w:rsidP="00F865CC">
      <w:pPr>
        <w:spacing w:line="360" w:lineRule="auto"/>
        <w:jc w:val="left"/>
        <w:rPr>
          <w:sz w:val="24"/>
        </w:rPr>
      </w:pPr>
    </w:p>
    <w:p w:rsidR="00940E4B" w:rsidRPr="00A97486" w:rsidRDefault="00940E4B" w:rsidP="00940E4B">
      <w:pPr>
        <w:pStyle w:val="31"/>
        <w:numPr>
          <w:ilvl w:val="1"/>
          <w:numId w:val="52"/>
        </w:numPr>
        <w:spacing w:line="360" w:lineRule="auto"/>
        <w:jc w:val="left"/>
        <w:rPr>
          <w:rFonts w:ascii="宋体" w:hAnsi="宋体"/>
          <w:sz w:val="24"/>
        </w:rPr>
      </w:pPr>
      <w:bookmarkStart w:id="493" w:name="_Toc517755488"/>
      <w:r w:rsidRPr="00A97486">
        <w:rPr>
          <w:rFonts w:ascii="宋体" w:hAnsi="宋体"/>
          <w:sz w:val="24"/>
        </w:rPr>
        <w:lastRenderedPageBreak/>
        <w:t>紧急通风逆变器的安装与拆卸</w:t>
      </w:r>
      <w:bookmarkEnd w:id="493"/>
    </w:p>
    <w:p w:rsidR="00E057B5" w:rsidRPr="00A97486" w:rsidRDefault="00E057B5" w:rsidP="00E057B5">
      <w:pPr>
        <w:pStyle w:val="31"/>
        <w:numPr>
          <w:ilvl w:val="2"/>
          <w:numId w:val="52"/>
        </w:numPr>
        <w:spacing w:line="360" w:lineRule="auto"/>
        <w:jc w:val="left"/>
        <w:rPr>
          <w:rFonts w:ascii="宋体" w:hAnsi="宋体"/>
          <w:sz w:val="24"/>
        </w:rPr>
      </w:pPr>
      <w:bookmarkStart w:id="494" w:name="_Toc517755489"/>
      <w:r w:rsidRPr="00A97486">
        <w:rPr>
          <w:rFonts w:ascii="宋体" w:hAnsi="宋体"/>
          <w:sz w:val="24"/>
        </w:rPr>
        <w:t>拆卸</w:t>
      </w:r>
      <w:bookmarkEnd w:id="494"/>
    </w:p>
    <w:p w:rsidR="00E057B5" w:rsidRPr="00A97486" w:rsidRDefault="00E057B5" w:rsidP="004407C1">
      <w:pPr>
        <w:pStyle w:val="aff4"/>
        <w:numPr>
          <w:ilvl w:val="0"/>
          <w:numId w:val="195"/>
        </w:numPr>
        <w:spacing w:line="360" w:lineRule="auto"/>
        <w:ind w:firstLineChars="0"/>
        <w:rPr>
          <w:sz w:val="24"/>
        </w:rPr>
      </w:pPr>
      <w:r w:rsidRPr="00A97486">
        <w:rPr>
          <w:rFonts w:hint="eastAsia"/>
          <w:sz w:val="24"/>
        </w:rPr>
        <w:t>松开输</w:t>
      </w:r>
      <w:r w:rsidRPr="00A97486">
        <w:rPr>
          <w:sz w:val="24"/>
        </w:rPr>
        <w:t>入输出连接器</w:t>
      </w:r>
    </w:p>
    <w:p w:rsidR="00E057B5" w:rsidRPr="00A97486" w:rsidRDefault="00E057B5" w:rsidP="004407C1">
      <w:pPr>
        <w:pStyle w:val="aff4"/>
        <w:numPr>
          <w:ilvl w:val="0"/>
          <w:numId w:val="195"/>
        </w:numPr>
        <w:spacing w:line="360" w:lineRule="auto"/>
        <w:ind w:firstLineChars="0"/>
        <w:rPr>
          <w:sz w:val="24"/>
        </w:rPr>
      </w:pPr>
      <w:r w:rsidRPr="00A97486">
        <w:rPr>
          <w:sz w:val="24"/>
        </w:rPr>
        <w:t>松开接地螺栓</w:t>
      </w:r>
    </w:p>
    <w:p w:rsidR="00E057B5" w:rsidRPr="00A97486" w:rsidRDefault="00E057B5" w:rsidP="004407C1">
      <w:pPr>
        <w:pStyle w:val="aff4"/>
        <w:numPr>
          <w:ilvl w:val="0"/>
          <w:numId w:val="195"/>
        </w:numPr>
        <w:spacing w:line="360" w:lineRule="auto"/>
        <w:ind w:firstLineChars="0"/>
        <w:rPr>
          <w:sz w:val="24"/>
        </w:rPr>
      </w:pPr>
      <w:r w:rsidRPr="00A97486">
        <w:rPr>
          <w:sz w:val="24"/>
        </w:rPr>
        <w:t>松开紧固螺栓</w:t>
      </w:r>
    </w:p>
    <w:p w:rsidR="00E057B5" w:rsidRPr="00A97486" w:rsidRDefault="00E057B5" w:rsidP="00E057B5">
      <w:pPr>
        <w:spacing w:line="360" w:lineRule="auto"/>
        <w:rPr>
          <w:sz w:val="24"/>
        </w:rPr>
      </w:pPr>
      <w:r w:rsidRPr="00A97486">
        <w:rPr>
          <w:sz w:val="24"/>
        </w:rPr>
        <w:t>注意</w:t>
      </w:r>
      <w:r w:rsidRPr="00A97486">
        <w:rPr>
          <w:rFonts w:hint="eastAsia"/>
          <w:sz w:val="24"/>
        </w:rPr>
        <w:t>：</w:t>
      </w:r>
      <w:r w:rsidRPr="00A97486">
        <w:rPr>
          <w:sz w:val="24"/>
        </w:rPr>
        <w:t>箱体较重</w:t>
      </w:r>
      <w:r w:rsidRPr="00A97486">
        <w:rPr>
          <w:rFonts w:hint="eastAsia"/>
          <w:sz w:val="24"/>
        </w:rPr>
        <w:t>，</w:t>
      </w:r>
      <w:r w:rsidRPr="00A97486">
        <w:rPr>
          <w:sz w:val="24"/>
        </w:rPr>
        <w:t>拆卸时注意安全</w:t>
      </w:r>
      <w:r w:rsidRPr="00A97486">
        <w:rPr>
          <w:rFonts w:hint="eastAsia"/>
          <w:sz w:val="24"/>
        </w:rPr>
        <w:t>。</w:t>
      </w:r>
    </w:p>
    <w:p w:rsidR="00E057B5" w:rsidRPr="00A97486" w:rsidRDefault="00E057B5" w:rsidP="00E057B5">
      <w:pPr>
        <w:spacing w:line="360" w:lineRule="auto"/>
        <w:rPr>
          <w:sz w:val="24"/>
        </w:rPr>
      </w:pPr>
    </w:p>
    <w:p w:rsidR="00E057B5" w:rsidRPr="00A97486" w:rsidRDefault="00E057B5" w:rsidP="00E057B5">
      <w:pPr>
        <w:pStyle w:val="31"/>
        <w:numPr>
          <w:ilvl w:val="2"/>
          <w:numId w:val="52"/>
        </w:numPr>
        <w:spacing w:line="360" w:lineRule="auto"/>
        <w:jc w:val="left"/>
        <w:rPr>
          <w:rFonts w:ascii="宋体" w:hAnsi="宋体"/>
          <w:sz w:val="24"/>
        </w:rPr>
      </w:pPr>
      <w:bookmarkStart w:id="495" w:name="_Toc517755490"/>
      <w:r w:rsidRPr="00A97486">
        <w:rPr>
          <w:rFonts w:ascii="宋体" w:hAnsi="宋体" w:hint="eastAsia"/>
          <w:sz w:val="24"/>
        </w:rPr>
        <w:t>安装</w:t>
      </w:r>
      <w:bookmarkEnd w:id="495"/>
    </w:p>
    <w:p w:rsidR="00940E4B" w:rsidRPr="00A97486" w:rsidRDefault="00E057B5" w:rsidP="00F865CC">
      <w:pPr>
        <w:spacing w:line="360" w:lineRule="auto"/>
        <w:jc w:val="left"/>
        <w:rPr>
          <w:sz w:val="24"/>
        </w:rPr>
      </w:pPr>
      <w:r w:rsidRPr="00A97486">
        <w:rPr>
          <w:sz w:val="24"/>
        </w:rPr>
        <w:t>紧急逆变器的安装</w:t>
      </w:r>
      <w:r w:rsidRPr="00A97486">
        <w:rPr>
          <w:rFonts w:hint="eastAsia"/>
          <w:sz w:val="24"/>
        </w:rPr>
        <w:t>位置为机车外部，安装方式为悬挂安装。</w:t>
      </w:r>
    </w:p>
    <w:p w:rsidR="00940E4B" w:rsidRPr="00A97486" w:rsidRDefault="00940E4B" w:rsidP="00F865CC">
      <w:pPr>
        <w:spacing w:line="360" w:lineRule="auto"/>
        <w:jc w:val="left"/>
        <w:rPr>
          <w:sz w:val="24"/>
        </w:rPr>
      </w:pPr>
    </w:p>
    <w:p w:rsidR="00462C03" w:rsidRPr="00A97486" w:rsidRDefault="00D34400" w:rsidP="00D34400">
      <w:pPr>
        <w:pStyle w:val="31"/>
        <w:numPr>
          <w:ilvl w:val="1"/>
          <w:numId w:val="52"/>
        </w:numPr>
        <w:spacing w:line="360" w:lineRule="auto"/>
        <w:jc w:val="left"/>
        <w:rPr>
          <w:rFonts w:ascii="宋体" w:hAnsi="宋体"/>
          <w:sz w:val="24"/>
        </w:rPr>
      </w:pPr>
      <w:bookmarkStart w:id="496" w:name="_Toc517755491"/>
      <w:r w:rsidRPr="00A97486">
        <w:rPr>
          <w:rFonts w:ascii="宋体" w:hAnsi="宋体" w:hint="eastAsia"/>
          <w:sz w:val="24"/>
        </w:rPr>
        <w:t>客室空调机组</w:t>
      </w:r>
      <w:r w:rsidR="001F2CF8" w:rsidRPr="00A97486">
        <w:rPr>
          <w:rFonts w:ascii="宋体" w:hAnsi="宋体" w:hint="eastAsia"/>
          <w:sz w:val="24"/>
        </w:rPr>
        <w:t>部件维护</w:t>
      </w:r>
      <w:bookmarkEnd w:id="496"/>
    </w:p>
    <w:p w:rsidR="0090774F" w:rsidRPr="00A97486" w:rsidRDefault="0090774F" w:rsidP="00852B33">
      <w:pPr>
        <w:pStyle w:val="31"/>
        <w:numPr>
          <w:ilvl w:val="2"/>
          <w:numId w:val="52"/>
        </w:numPr>
        <w:spacing w:line="360" w:lineRule="auto"/>
        <w:jc w:val="left"/>
        <w:rPr>
          <w:rFonts w:ascii="宋体" w:hAnsi="宋体"/>
          <w:sz w:val="24"/>
        </w:rPr>
      </w:pPr>
      <w:bookmarkStart w:id="497" w:name="_Toc511243059"/>
      <w:bookmarkStart w:id="498" w:name="_Toc517755492"/>
      <w:r w:rsidRPr="00A97486">
        <w:rPr>
          <w:rFonts w:ascii="宋体" w:hAnsi="宋体" w:hint="eastAsia"/>
          <w:sz w:val="24"/>
        </w:rPr>
        <w:t>拆卸</w:t>
      </w:r>
      <w:bookmarkEnd w:id="497"/>
      <w:bookmarkEnd w:id="498"/>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4"/>
        <w:gridCol w:w="1105"/>
        <w:gridCol w:w="5334"/>
      </w:tblGrid>
      <w:tr w:rsidR="0090774F" w:rsidRPr="00A97486" w:rsidTr="0090774F">
        <w:trPr>
          <w:trHeight w:val="377"/>
          <w:jc w:val="center"/>
        </w:trPr>
        <w:tc>
          <w:tcPr>
            <w:tcW w:w="404" w:type="dxa"/>
            <w:shd w:val="clear" w:color="auto" w:fill="auto"/>
          </w:tcPr>
          <w:p w:rsidR="0090774F" w:rsidRPr="00A97486" w:rsidRDefault="0090774F" w:rsidP="00062661">
            <w:pPr>
              <w:spacing w:line="360" w:lineRule="auto"/>
              <w:ind w:left="420"/>
              <w:rPr>
                <w:sz w:val="24"/>
              </w:rPr>
            </w:pPr>
            <w:bookmarkStart w:id="499" w:name="_Hlk510515780"/>
          </w:p>
        </w:tc>
        <w:tc>
          <w:tcPr>
            <w:tcW w:w="1105" w:type="dxa"/>
            <w:shd w:val="clear" w:color="auto" w:fill="auto"/>
          </w:tcPr>
          <w:p w:rsidR="0090774F" w:rsidRPr="00A97486" w:rsidRDefault="0090774F" w:rsidP="00062661">
            <w:pPr>
              <w:spacing w:line="360" w:lineRule="auto"/>
              <w:rPr>
                <w:sz w:val="24"/>
              </w:rPr>
            </w:pPr>
            <w:r w:rsidRPr="00A97486">
              <w:rPr>
                <w:rFonts w:hint="eastAsia"/>
                <w:sz w:val="24"/>
              </w:rPr>
              <w:t>部件</w:t>
            </w:r>
          </w:p>
        </w:tc>
        <w:tc>
          <w:tcPr>
            <w:tcW w:w="5334" w:type="dxa"/>
            <w:shd w:val="clear" w:color="auto" w:fill="auto"/>
          </w:tcPr>
          <w:p w:rsidR="0090774F" w:rsidRPr="00A97486" w:rsidRDefault="0090774F" w:rsidP="00062661">
            <w:pPr>
              <w:spacing w:line="360" w:lineRule="auto"/>
              <w:rPr>
                <w:sz w:val="24"/>
              </w:rPr>
            </w:pPr>
            <w:r w:rsidRPr="00A97486">
              <w:rPr>
                <w:rFonts w:hint="eastAsia"/>
                <w:sz w:val="24"/>
              </w:rPr>
              <w:t>方法</w:t>
            </w:r>
          </w:p>
        </w:tc>
      </w:tr>
      <w:tr w:rsidR="0090774F" w:rsidRPr="00A97486" w:rsidTr="0090774F">
        <w:trPr>
          <w:trHeight w:val="377"/>
          <w:jc w:val="center"/>
        </w:trPr>
        <w:tc>
          <w:tcPr>
            <w:tcW w:w="404" w:type="dxa"/>
            <w:shd w:val="clear" w:color="auto" w:fill="auto"/>
          </w:tcPr>
          <w:p w:rsidR="0090774F" w:rsidRPr="00A97486" w:rsidRDefault="0090774F" w:rsidP="00DC4603">
            <w:pPr>
              <w:widowControl/>
              <w:numPr>
                <w:ilvl w:val="0"/>
                <w:numId w:val="81"/>
              </w:numPr>
              <w:spacing w:line="360" w:lineRule="auto"/>
              <w:jc w:val="center"/>
              <w:rPr>
                <w:sz w:val="24"/>
              </w:rPr>
            </w:pPr>
          </w:p>
        </w:tc>
        <w:tc>
          <w:tcPr>
            <w:tcW w:w="1105" w:type="dxa"/>
            <w:shd w:val="clear" w:color="auto" w:fill="auto"/>
          </w:tcPr>
          <w:p w:rsidR="0090774F" w:rsidRPr="00A97486" w:rsidRDefault="0090774F" w:rsidP="00062661">
            <w:pPr>
              <w:spacing w:line="360" w:lineRule="auto"/>
              <w:rPr>
                <w:sz w:val="24"/>
              </w:rPr>
            </w:pPr>
            <w:r w:rsidRPr="00A97486">
              <w:rPr>
                <w:rFonts w:hint="eastAsia"/>
                <w:sz w:val="24"/>
              </w:rPr>
              <w:t>空调机组</w:t>
            </w:r>
          </w:p>
        </w:tc>
        <w:tc>
          <w:tcPr>
            <w:tcW w:w="5334" w:type="dxa"/>
            <w:shd w:val="clear" w:color="auto" w:fill="auto"/>
          </w:tcPr>
          <w:p w:rsidR="0090774F" w:rsidRPr="00A97486" w:rsidRDefault="0090774F" w:rsidP="00062661">
            <w:pPr>
              <w:spacing w:line="360" w:lineRule="auto"/>
              <w:rPr>
                <w:sz w:val="24"/>
              </w:rPr>
            </w:pPr>
            <w:r w:rsidRPr="00A97486">
              <w:rPr>
                <w:rFonts w:hint="eastAsia"/>
                <w:sz w:val="24"/>
              </w:rPr>
              <w:t>关闭控制柜电源，拆下所有连接器插头，拆下安装脚与减震器的连接螺栓，用起重机械吊起</w:t>
            </w:r>
          </w:p>
        </w:tc>
      </w:tr>
      <w:tr w:rsidR="0090774F" w:rsidRPr="00A97486" w:rsidTr="0090774F">
        <w:trPr>
          <w:trHeight w:val="366"/>
          <w:jc w:val="center"/>
        </w:trPr>
        <w:tc>
          <w:tcPr>
            <w:tcW w:w="404" w:type="dxa"/>
            <w:shd w:val="clear" w:color="auto" w:fill="auto"/>
          </w:tcPr>
          <w:p w:rsidR="0090774F" w:rsidRPr="00A97486" w:rsidRDefault="0090774F" w:rsidP="00DC4603">
            <w:pPr>
              <w:widowControl/>
              <w:numPr>
                <w:ilvl w:val="0"/>
                <w:numId w:val="81"/>
              </w:numPr>
              <w:spacing w:line="360" w:lineRule="auto"/>
              <w:jc w:val="center"/>
              <w:rPr>
                <w:sz w:val="24"/>
              </w:rPr>
            </w:pPr>
          </w:p>
        </w:tc>
        <w:tc>
          <w:tcPr>
            <w:tcW w:w="1105" w:type="dxa"/>
            <w:shd w:val="clear" w:color="auto" w:fill="auto"/>
          </w:tcPr>
          <w:p w:rsidR="0090774F" w:rsidRPr="00A97486" w:rsidRDefault="0090774F" w:rsidP="00062661">
            <w:pPr>
              <w:spacing w:line="360" w:lineRule="auto"/>
              <w:rPr>
                <w:sz w:val="24"/>
              </w:rPr>
            </w:pPr>
            <w:r w:rsidRPr="00A97486">
              <w:rPr>
                <w:rFonts w:hint="eastAsia"/>
                <w:sz w:val="24"/>
              </w:rPr>
              <w:t>压缩机</w:t>
            </w:r>
          </w:p>
        </w:tc>
        <w:tc>
          <w:tcPr>
            <w:tcW w:w="5334" w:type="dxa"/>
            <w:shd w:val="clear" w:color="auto" w:fill="auto"/>
          </w:tcPr>
          <w:p w:rsidR="0090774F" w:rsidRPr="00A97486" w:rsidRDefault="0090774F" w:rsidP="00DC4603">
            <w:pPr>
              <w:widowControl/>
              <w:numPr>
                <w:ilvl w:val="0"/>
                <w:numId w:val="82"/>
              </w:numPr>
              <w:spacing w:line="360" w:lineRule="auto"/>
              <w:jc w:val="left"/>
              <w:rPr>
                <w:sz w:val="24"/>
              </w:rPr>
            </w:pPr>
            <w:r w:rsidRPr="00A97486">
              <w:rPr>
                <w:rFonts w:hint="eastAsia"/>
                <w:sz w:val="24"/>
              </w:rPr>
              <w:t>断开空调机组与车辆的电源</w:t>
            </w:r>
          </w:p>
          <w:p w:rsidR="0090774F" w:rsidRPr="00A97486" w:rsidRDefault="0090774F" w:rsidP="00DC4603">
            <w:pPr>
              <w:widowControl/>
              <w:numPr>
                <w:ilvl w:val="0"/>
                <w:numId w:val="82"/>
              </w:numPr>
              <w:spacing w:line="360" w:lineRule="auto"/>
              <w:jc w:val="left"/>
              <w:rPr>
                <w:sz w:val="24"/>
              </w:rPr>
            </w:pPr>
            <w:r w:rsidRPr="00A97486">
              <w:rPr>
                <w:rFonts w:hint="eastAsia"/>
                <w:sz w:val="24"/>
              </w:rPr>
              <w:t>打开轴流风机盖板</w:t>
            </w:r>
          </w:p>
          <w:p w:rsidR="0090774F" w:rsidRPr="00A97486" w:rsidRDefault="0090774F" w:rsidP="00062661">
            <w:pPr>
              <w:spacing w:line="360" w:lineRule="auto"/>
              <w:ind w:left="360"/>
              <w:rPr>
                <w:sz w:val="24"/>
              </w:rPr>
            </w:pPr>
            <w:r w:rsidRPr="00A97486">
              <w:rPr>
                <w:noProof/>
              </w:rPr>
              <w:drawing>
                <wp:inline distT="0" distB="0" distL="0" distR="0" wp14:anchorId="4533A379" wp14:editId="691345AD">
                  <wp:extent cx="2753995" cy="1595120"/>
                  <wp:effectExtent l="0" t="0" r="0" b="0"/>
                  <wp:docPr id="263902" name="图片 263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6" cstate="print">
                            <a:extLst>
                              <a:ext uri="{28A0092B-C50C-407E-A947-70E740481C1C}">
                                <a14:useLocalDpi xmlns:a14="http://schemas.microsoft.com/office/drawing/2010/main" val="0"/>
                              </a:ext>
                            </a:extLst>
                          </a:blip>
                          <a:srcRect l="13879" t="11349"/>
                          <a:stretch>
                            <a:fillRect/>
                          </a:stretch>
                        </pic:blipFill>
                        <pic:spPr bwMode="auto">
                          <a:xfrm>
                            <a:off x="0" y="0"/>
                            <a:ext cx="2753995" cy="1595120"/>
                          </a:xfrm>
                          <a:prstGeom prst="rect">
                            <a:avLst/>
                          </a:prstGeom>
                          <a:noFill/>
                          <a:ln>
                            <a:noFill/>
                          </a:ln>
                        </pic:spPr>
                      </pic:pic>
                    </a:graphicData>
                  </a:graphic>
                </wp:inline>
              </w:drawing>
            </w:r>
          </w:p>
          <w:p w:rsidR="0090774F" w:rsidRPr="00A97486" w:rsidRDefault="0090774F" w:rsidP="00DC4603">
            <w:pPr>
              <w:widowControl/>
              <w:numPr>
                <w:ilvl w:val="0"/>
                <w:numId w:val="82"/>
              </w:numPr>
              <w:spacing w:line="360" w:lineRule="auto"/>
              <w:jc w:val="left"/>
              <w:rPr>
                <w:sz w:val="24"/>
              </w:rPr>
            </w:pPr>
            <w:r w:rsidRPr="00A97486">
              <w:rPr>
                <w:rFonts w:hint="eastAsia"/>
                <w:sz w:val="24"/>
              </w:rPr>
              <w:t>拆开压缩机接线盒盖，拆下压缩机的连接电线，记录相序</w:t>
            </w:r>
          </w:p>
          <w:p w:rsidR="0090774F" w:rsidRPr="00A97486" w:rsidRDefault="0090774F" w:rsidP="00062661">
            <w:pPr>
              <w:spacing w:line="360" w:lineRule="auto"/>
              <w:ind w:left="360"/>
              <w:rPr>
                <w:sz w:val="24"/>
              </w:rPr>
            </w:pPr>
            <w:r w:rsidRPr="00A97486">
              <w:rPr>
                <w:noProof/>
                <w:sz w:val="24"/>
              </w:rPr>
              <w:drawing>
                <wp:inline distT="0" distB="0" distL="0" distR="0" wp14:anchorId="2364ED31" wp14:editId="71EC477D">
                  <wp:extent cx="2062480" cy="1371600"/>
                  <wp:effectExtent l="0" t="0" r="0" b="0"/>
                  <wp:docPr id="263901" name="图片 263901" descr="757113255227799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757113255227799062"/>
                          <pic:cNvPicPr>
                            <a:picLocks noChangeAspect="1" noChangeArrowheads="1"/>
                          </pic:cNvPicPr>
                        </pic:nvPicPr>
                        <pic:blipFill>
                          <a:blip r:embed="rId127" cstate="print">
                            <a:extLst>
                              <a:ext uri="{28A0092B-C50C-407E-A947-70E740481C1C}">
                                <a14:useLocalDpi xmlns:a14="http://schemas.microsoft.com/office/drawing/2010/main" val="0"/>
                              </a:ext>
                            </a:extLst>
                          </a:blip>
                          <a:srcRect l="3700" t="9482" r="9970" b="14381"/>
                          <a:stretch>
                            <a:fillRect/>
                          </a:stretch>
                        </pic:blipFill>
                        <pic:spPr bwMode="auto">
                          <a:xfrm>
                            <a:off x="0" y="0"/>
                            <a:ext cx="2062480" cy="1371600"/>
                          </a:xfrm>
                          <a:prstGeom prst="rect">
                            <a:avLst/>
                          </a:prstGeom>
                          <a:noFill/>
                          <a:ln>
                            <a:noFill/>
                          </a:ln>
                        </pic:spPr>
                      </pic:pic>
                    </a:graphicData>
                  </a:graphic>
                </wp:inline>
              </w:drawing>
            </w:r>
          </w:p>
          <w:p w:rsidR="0090774F" w:rsidRPr="00A97486" w:rsidRDefault="0090774F" w:rsidP="00DC4603">
            <w:pPr>
              <w:widowControl/>
              <w:numPr>
                <w:ilvl w:val="0"/>
                <w:numId w:val="82"/>
              </w:numPr>
              <w:spacing w:line="360" w:lineRule="auto"/>
              <w:jc w:val="left"/>
              <w:rPr>
                <w:sz w:val="24"/>
              </w:rPr>
            </w:pPr>
            <w:r w:rsidRPr="00A97486">
              <w:rPr>
                <w:rFonts w:hint="eastAsia"/>
                <w:sz w:val="24"/>
              </w:rPr>
              <w:lastRenderedPageBreak/>
              <w:t>放掉制冷剂，使用气焊拆下压缩机的排气管、回气管并用堵塞堵住各口</w:t>
            </w:r>
          </w:p>
          <w:p w:rsidR="0090774F" w:rsidRPr="00A97486" w:rsidRDefault="0090774F" w:rsidP="00DC4603">
            <w:pPr>
              <w:widowControl/>
              <w:numPr>
                <w:ilvl w:val="0"/>
                <w:numId w:val="82"/>
              </w:numPr>
              <w:spacing w:line="360" w:lineRule="auto"/>
              <w:jc w:val="left"/>
              <w:rPr>
                <w:sz w:val="24"/>
              </w:rPr>
            </w:pPr>
            <w:r w:rsidRPr="00A97486">
              <w:rPr>
                <w:rFonts w:hint="eastAsia"/>
                <w:sz w:val="24"/>
              </w:rPr>
              <w:t>拆下压缩机托盘减震器的螺栓，用起重机械吊起压缩机及托盘移出空调机组</w:t>
            </w:r>
          </w:p>
          <w:p w:rsidR="0090774F" w:rsidRPr="00A97486" w:rsidRDefault="0090774F" w:rsidP="00062661">
            <w:pPr>
              <w:pStyle w:val="aff4"/>
              <w:ind w:firstLine="480"/>
              <w:rPr>
                <w:sz w:val="24"/>
              </w:rPr>
            </w:pPr>
          </w:p>
          <w:p w:rsidR="0090774F" w:rsidRPr="00A97486" w:rsidRDefault="0090774F" w:rsidP="00062661">
            <w:pPr>
              <w:spacing w:line="360" w:lineRule="auto"/>
              <w:ind w:firstLineChars="100" w:firstLine="210"/>
              <w:rPr>
                <w:sz w:val="24"/>
              </w:rPr>
            </w:pPr>
            <w:r w:rsidRPr="00A97486">
              <w:rPr>
                <w:noProof/>
              </w:rPr>
              <w:drawing>
                <wp:inline distT="0" distB="0" distL="0" distR="0" wp14:anchorId="107F8CAF" wp14:editId="0844DC3C">
                  <wp:extent cx="2753995" cy="1786255"/>
                  <wp:effectExtent l="0" t="0" r="0" b="0"/>
                  <wp:docPr id="263900" name="图片 263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8" cstate="print">
                            <a:extLst>
                              <a:ext uri="{28A0092B-C50C-407E-A947-70E740481C1C}">
                                <a14:useLocalDpi xmlns:a14="http://schemas.microsoft.com/office/drawing/2010/main" val="0"/>
                              </a:ext>
                            </a:extLst>
                          </a:blip>
                          <a:srcRect t="51108" b="12619"/>
                          <a:stretch>
                            <a:fillRect/>
                          </a:stretch>
                        </pic:blipFill>
                        <pic:spPr bwMode="auto">
                          <a:xfrm>
                            <a:off x="0" y="0"/>
                            <a:ext cx="2753995" cy="1786255"/>
                          </a:xfrm>
                          <a:prstGeom prst="rect">
                            <a:avLst/>
                          </a:prstGeom>
                          <a:noFill/>
                          <a:ln>
                            <a:noFill/>
                          </a:ln>
                        </pic:spPr>
                      </pic:pic>
                    </a:graphicData>
                  </a:graphic>
                </wp:inline>
              </w:drawing>
            </w:r>
          </w:p>
        </w:tc>
      </w:tr>
      <w:tr w:rsidR="0090774F" w:rsidRPr="00A97486" w:rsidTr="0090774F">
        <w:trPr>
          <w:trHeight w:val="377"/>
          <w:jc w:val="center"/>
        </w:trPr>
        <w:tc>
          <w:tcPr>
            <w:tcW w:w="404" w:type="dxa"/>
            <w:shd w:val="clear" w:color="auto" w:fill="auto"/>
          </w:tcPr>
          <w:p w:rsidR="0090774F" w:rsidRPr="00A97486" w:rsidRDefault="0090774F" w:rsidP="00DC4603">
            <w:pPr>
              <w:widowControl/>
              <w:numPr>
                <w:ilvl w:val="0"/>
                <w:numId w:val="81"/>
              </w:numPr>
              <w:spacing w:line="360" w:lineRule="auto"/>
              <w:jc w:val="center"/>
              <w:rPr>
                <w:sz w:val="24"/>
              </w:rPr>
            </w:pPr>
          </w:p>
        </w:tc>
        <w:tc>
          <w:tcPr>
            <w:tcW w:w="1105" w:type="dxa"/>
            <w:shd w:val="clear" w:color="auto" w:fill="auto"/>
          </w:tcPr>
          <w:p w:rsidR="0090774F" w:rsidRPr="00A97486" w:rsidRDefault="0090774F" w:rsidP="00062661">
            <w:pPr>
              <w:spacing w:line="360" w:lineRule="auto"/>
              <w:rPr>
                <w:sz w:val="24"/>
              </w:rPr>
            </w:pPr>
            <w:r w:rsidRPr="00A97486">
              <w:rPr>
                <w:rFonts w:hint="eastAsia"/>
                <w:sz w:val="24"/>
              </w:rPr>
              <w:t>通风机</w:t>
            </w:r>
          </w:p>
        </w:tc>
        <w:tc>
          <w:tcPr>
            <w:tcW w:w="5334" w:type="dxa"/>
            <w:shd w:val="clear" w:color="auto" w:fill="auto"/>
          </w:tcPr>
          <w:p w:rsidR="0090774F" w:rsidRPr="00A97486" w:rsidRDefault="0090774F" w:rsidP="00DC4603">
            <w:pPr>
              <w:widowControl/>
              <w:numPr>
                <w:ilvl w:val="0"/>
                <w:numId w:val="83"/>
              </w:numPr>
              <w:spacing w:line="360" w:lineRule="auto"/>
              <w:jc w:val="left"/>
              <w:rPr>
                <w:sz w:val="24"/>
                <w:lang w:val="en-GB"/>
              </w:rPr>
            </w:pPr>
            <w:r w:rsidRPr="00A97486">
              <w:rPr>
                <w:rFonts w:hint="eastAsia"/>
                <w:sz w:val="24"/>
                <w:lang w:val="en-GB"/>
              </w:rPr>
              <w:t>断开空调机组与车辆的电源</w:t>
            </w:r>
          </w:p>
          <w:p w:rsidR="0090774F" w:rsidRPr="00A97486" w:rsidRDefault="0090774F" w:rsidP="00DC4603">
            <w:pPr>
              <w:widowControl/>
              <w:numPr>
                <w:ilvl w:val="0"/>
                <w:numId w:val="83"/>
              </w:numPr>
              <w:spacing w:line="360" w:lineRule="auto"/>
              <w:jc w:val="left"/>
              <w:rPr>
                <w:sz w:val="24"/>
                <w:lang w:val="en-GB"/>
              </w:rPr>
            </w:pPr>
            <w:r w:rsidRPr="00A97486">
              <w:rPr>
                <w:rFonts w:hint="eastAsia"/>
                <w:sz w:val="24"/>
                <w:lang w:val="en-GB"/>
              </w:rPr>
              <w:t>打开送风腔盖板</w:t>
            </w:r>
          </w:p>
          <w:p w:rsidR="0090774F" w:rsidRPr="00A97486" w:rsidRDefault="0090774F" w:rsidP="00062661">
            <w:pPr>
              <w:spacing w:line="360" w:lineRule="auto"/>
              <w:ind w:left="360"/>
              <w:rPr>
                <w:sz w:val="24"/>
                <w:lang w:val="en-GB"/>
              </w:rPr>
            </w:pPr>
            <w:r w:rsidRPr="00A97486">
              <w:rPr>
                <w:noProof/>
                <w:sz w:val="24"/>
              </w:rPr>
              <w:drawing>
                <wp:inline distT="0" distB="0" distL="0" distR="0" wp14:anchorId="54C1A849" wp14:editId="2461E518">
                  <wp:extent cx="2772410" cy="1429385"/>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9" cstate="print">
                            <a:extLst>
                              <a:ext uri="{28A0092B-C50C-407E-A947-70E740481C1C}">
                                <a14:useLocalDpi xmlns:a14="http://schemas.microsoft.com/office/drawing/2010/main" val="0"/>
                              </a:ext>
                            </a:extLst>
                          </a:blip>
                          <a:srcRect r="3726" b="12001"/>
                          <a:stretch>
                            <a:fillRect/>
                          </a:stretch>
                        </pic:blipFill>
                        <pic:spPr bwMode="auto">
                          <a:xfrm>
                            <a:off x="0" y="0"/>
                            <a:ext cx="2772410" cy="1429385"/>
                          </a:xfrm>
                          <a:prstGeom prst="rect">
                            <a:avLst/>
                          </a:prstGeom>
                          <a:noFill/>
                          <a:ln>
                            <a:noFill/>
                          </a:ln>
                        </pic:spPr>
                      </pic:pic>
                    </a:graphicData>
                  </a:graphic>
                </wp:inline>
              </w:drawing>
            </w:r>
          </w:p>
          <w:p w:rsidR="0090774F" w:rsidRPr="00A97486" w:rsidRDefault="0090774F" w:rsidP="00DC4603">
            <w:pPr>
              <w:widowControl/>
              <w:numPr>
                <w:ilvl w:val="0"/>
                <w:numId w:val="83"/>
              </w:numPr>
              <w:spacing w:line="360" w:lineRule="auto"/>
              <w:jc w:val="left"/>
              <w:rPr>
                <w:sz w:val="24"/>
                <w:lang w:val="en-GB"/>
              </w:rPr>
            </w:pPr>
            <w:r w:rsidRPr="00A97486">
              <w:rPr>
                <w:rFonts w:hint="eastAsia"/>
                <w:sz w:val="24"/>
                <w:lang w:val="en-GB"/>
              </w:rPr>
              <w:t>拆除紧固风机的螺栓和风机接地螺栓</w:t>
            </w:r>
          </w:p>
          <w:p w:rsidR="0090774F" w:rsidRPr="00A97486" w:rsidRDefault="0090774F" w:rsidP="00062661">
            <w:pPr>
              <w:spacing w:line="360" w:lineRule="auto"/>
              <w:ind w:left="360"/>
              <w:rPr>
                <w:sz w:val="24"/>
                <w:lang w:val="en-GB"/>
              </w:rPr>
            </w:pPr>
            <w:r w:rsidRPr="00A97486">
              <w:rPr>
                <w:noProof/>
                <w:sz w:val="24"/>
              </w:rPr>
              <w:drawing>
                <wp:inline distT="0" distB="0" distL="0" distR="0" wp14:anchorId="5A9E84C3" wp14:editId="0E580BC7">
                  <wp:extent cx="1596390" cy="1054735"/>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0">
                            <a:extLst>
                              <a:ext uri="{28A0092B-C50C-407E-A947-70E740481C1C}">
                                <a14:useLocalDpi xmlns:a14="http://schemas.microsoft.com/office/drawing/2010/main" val="0"/>
                              </a:ext>
                            </a:extLst>
                          </a:blip>
                          <a:srcRect l="8650" t="65361" r="72029" b="12001"/>
                          <a:stretch>
                            <a:fillRect/>
                          </a:stretch>
                        </pic:blipFill>
                        <pic:spPr bwMode="auto">
                          <a:xfrm>
                            <a:off x="0" y="0"/>
                            <a:ext cx="1596390" cy="1054735"/>
                          </a:xfrm>
                          <a:prstGeom prst="rect">
                            <a:avLst/>
                          </a:prstGeom>
                          <a:noFill/>
                          <a:ln>
                            <a:noFill/>
                          </a:ln>
                        </pic:spPr>
                      </pic:pic>
                    </a:graphicData>
                  </a:graphic>
                </wp:inline>
              </w:drawing>
            </w:r>
          </w:p>
          <w:p w:rsidR="0090774F" w:rsidRPr="00A97486" w:rsidRDefault="0090774F" w:rsidP="00DC4603">
            <w:pPr>
              <w:widowControl/>
              <w:numPr>
                <w:ilvl w:val="0"/>
                <w:numId w:val="83"/>
              </w:numPr>
              <w:spacing w:line="360" w:lineRule="auto"/>
              <w:jc w:val="left"/>
              <w:rPr>
                <w:sz w:val="24"/>
                <w:lang w:val="en-GB"/>
              </w:rPr>
            </w:pPr>
            <w:r w:rsidRPr="00A97486">
              <w:rPr>
                <w:rFonts w:hint="eastAsia"/>
                <w:sz w:val="24"/>
                <w:lang w:val="en-GB"/>
              </w:rPr>
              <w:t>拆下离心风机的连接线，记录相序</w:t>
            </w:r>
          </w:p>
          <w:p w:rsidR="0090774F" w:rsidRPr="00A97486" w:rsidRDefault="0090774F" w:rsidP="00062661">
            <w:pPr>
              <w:spacing w:line="360" w:lineRule="auto"/>
              <w:ind w:left="360"/>
              <w:rPr>
                <w:sz w:val="24"/>
                <w:lang w:val="en-GB"/>
              </w:rPr>
            </w:pPr>
            <w:r w:rsidRPr="00A97486">
              <w:rPr>
                <w:noProof/>
                <w:sz w:val="24"/>
              </w:rPr>
              <w:drawing>
                <wp:inline distT="0" distB="0" distL="0" distR="0" wp14:anchorId="62C88A16" wp14:editId="4266620E">
                  <wp:extent cx="1734820" cy="1210945"/>
                  <wp:effectExtent l="0" t="0" r="0" b="0"/>
                  <wp:docPr id="263903" name="图片 263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0" cstate="print">
                            <a:extLst>
                              <a:ext uri="{28A0092B-C50C-407E-A947-70E740481C1C}">
                                <a14:useLocalDpi xmlns:a14="http://schemas.microsoft.com/office/drawing/2010/main" val="0"/>
                              </a:ext>
                            </a:extLst>
                          </a:blip>
                          <a:srcRect l="39912" r="21609" b="52385"/>
                          <a:stretch>
                            <a:fillRect/>
                          </a:stretch>
                        </pic:blipFill>
                        <pic:spPr bwMode="auto">
                          <a:xfrm>
                            <a:off x="0" y="0"/>
                            <a:ext cx="1734820" cy="1210945"/>
                          </a:xfrm>
                          <a:prstGeom prst="rect">
                            <a:avLst/>
                          </a:prstGeom>
                          <a:noFill/>
                          <a:ln>
                            <a:noFill/>
                          </a:ln>
                        </pic:spPr>
                      </pic:pic>
                    </a:graphicData>
                  </a:graphic>
                </wp:inline>
              </w:drawing>
            </w:r>
          </w:p>
          <w:p w:rsidR="0090774F" w:rsidRPr="00A97486" w:rsidRDefault="0090774F" w:rsidP="00DC4603">
            <w:pPr>
              <w:widowControl/>
              <w:numPr>
                <w:ilvl w:val="0"/>
                <w:numId w:val="83"/>
              </w:numPr>
              <w:spacing w:line="360" w:lineRule="auto"/>
              <w:jc w:val="left"/>
              <w:rPr>
                <w:sz w:val="24"/>
                <w:lang w:val="en-GB"/>
              </w:rPr>
            </w:pPr>
            <w:r w:rsidRPr="00A97486">
              <w:rPr>
                <w:rFonts w:hint="eastAsia"/>
                <w:sz w:val="24"/>
                <w:lang w:val="en-GB"/>
              </w:rPr>
              <w:lastRenderedPageBreak/>
              <w:t>用起重机械吊起风机移出空调机组</w:t>
            </w:r>
          </w:p>
        </w:tc>
      </w:tr>
      <w:tr w:rsidR="0090774F" w:rsidRPr="00A97486" w:rsidTr="0090774F">
        <w:trPr>
          <w:trHeight w:val="366"/>
          <w:jc w:val="center"/>
        </w:trPr>
        <w:tc>
          <w:tcPr>
            <w:tcW w:w="404" w:type="dxa"/>
            <w:shd w:val="clear" w:color="auto" w:fill="auto"/>
          </w:tcPr>
          <w:p w:rsidR="0090774F" w:rsidRPr="00A97486" w:rsidRDefault="0090774F" w:rsidP="00DC4603">
            <w:pPr>
              <w:widowControl/>
              <w:numPr>
                <w:ilvl w:val="0"/>
                <w:numId w:val="81"/>
              </w:numPr>
              <w:spacing w:line="360" w:lineRule="auto"/>
              <w:jc w:val="center"/>
              <w:rPr>
                <w:sz w:val="24"/>
              </w:rPr>
            </w:pPr>
          </w:p>
        </w:tc>
        <w:tc>
          <w:tcPr>
            <w:tcW w:w="1105" w:type="dxa"/>
            <w:shd w:val="clear" w:color="auto" w:fill="auto"/>
          </w:tcPr>
          <w:p w:rsidR="0090774F" w:rsidRPr="00A97486" w:rsidRDefault="0090774F" w:rsidP="00062661">
            <w:pPr>
              <w:spacing w:line="360" w:lineRule="auto"/>
              <w:rPr>
                <w:sz w:val="24"/>
              </w:rPr>
            </w:pPr>
            <w:r w:rsidRPr="00A97486">
              <w:rPr>
                <w:rFonts w:hint="eastAsia"/>
                <w:sz w:val="24"/>
              </w:rPr>
              <w:t>轴流风机</w:t>
            </w:r>
          </w:p>
        </w:tc>
        <w:tc>
          <w:tcPr>
            <w:tcW w:w="5334" w:type="dxa"/>
            <w:shd w:val="clear" w:color="auto" w:fill="auto"/>
          </w:tcPr>
          <w:p w:rsidR="0090774F" w:rsidRPr="00A97486" w:rsidRDefault="0090774F" w:rsidP="00DC4603">
            <w:pPr>
              <w:widowControl/>
              <w:numPr>
                <w:ilvl w:val="0"/>
                <w:numId w:val="84"/>
              </w:numPr>
              <w:spacing w:line="360" w:lineRule="auto"/>
              <w:jc w:val="left"/>
              <w:rPr>
                <w:sz w:val="24"/>
                <w:lang w:val="en-GB"/>
              </w:rPr>
            </w:pPr>
            <w:r w:rsidRPr="00A97486">
              <w:rPr>
                <w:rFonts w:hint="eastAsia"/>
                <w:sz w:val="24"/>
                <w:lang w:val="en-GB"/>
              </w:rPr>
              <w:t>断开空调机组与车辆的电源</w:t>
            </w:r>
          </w:p>
          <w:p w:rsidR="0090774F" w:rsidRPr="00A97486" w:rsidRDefault="0090774F" w:rsidP="00DC4603">
            <w:pPr>
              <w:widowControl/>
              <w:numPr>
                <w:ilvl w:val="0"/>
                <w:numId w:val="84"/>
              </w:numPr>
              <w:spacing w:line="360" w:lineRule="auto"/>
              <w:jc w:val="left"/>
              <w:rPr>
                <w:sz w:val="24"/>
                <w:lang w:val="en-GB"/>
              </w:rPr>
            </w:pPr>
            <w:r w:rsidRPr="00A97486">
              <w:rPr>
                <w:rFonts w:hint="eastAsia"/>
                <w:sz w:val="24"/>
                <w:lang w:val="en-GB"/>
              </w:rPr>
              <w:t>打开轴流风机盖板</w:t>
            </w:r>
          </w:p>
          <w:p w:rsidR="0090774F" w:rsidRPr="00A97486" w:rsidRDefault="0090774F" w:rsidP="00062661">
            <w:pPr>
              <w:spacing w:line="360" w:lineRule="auto"/>
              <w:ind w:left="360"/>
              <w:rPr>
                <w:sz w:val="24"/>
                <w:lang w:val="en-GB"/>
              </w:rPr>
            </w:pPr>
            <w:r w:rsidRPr="00A97486">
              <w:rPr>
                <w:noProof/>
              </w:rPr>
              <w:drawing>
                <wp:inline distT="0" distB="0" distL="0" distR="0" wp14:anchorId="6CCC9AC9" wp14:editId="005AF9D9">
                  <wp:extent cx="1212215" cy="1711960"/>
                  <wp:effectExtent l="0" t="0" r="0" b="0"/>
                  <wp:docPr id="263899" name="图片 263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1" cstate="print">
                            <a:extLst>
                              <a:ext uri="{28A0092B-C50C-407E-A947-70E740481C1C}">
                                <a14:useLocalDpi xmlns:a14="http://schemas.microsoft.com/office/drawing/2010/main" val="0"/>
                              </a:ext>
                            </a:extLst>
                          </a:blip>
                          <a:srcRect b="20621"/>
                          <a:stretch>
                            <a:fillRect/>
                          </a:stretch>
                        </pic:blipFill>
                        <pic:spPr bwMode="auto">
                          <a:xfrm>
                            <a:off x="0" y="0"/>
                            <a:ext cx="1212215" cy="1711960"/>
                          </a:xfrm>
                          <a:prstGeom prst="rect">
                            <a:avLst/>
                          </a:prstGeom>
                          <a:noFill/>
                          <a:ln>
                            <a:noFill/>
                          </a:ln>
                        </pic:spPr>
                      </pic:pic>
                    </a:graphicData>
                  </a:graphic>
                </wp:inline>
              </w:drawing>
            </w:r>
          </w:p>
          <w:p w:rsidR="0090774F" w:rsidRPr="00A97486" w:rsidRDefault="0090774F" w:rsidP="00DC4603">
            <w:pPr>
              <w:widowControl/>
              <w:numPr>
                <w:ilvl w:val="0"/>
                <w:numId w:val="84"/>
              </w:numPr>
              <w:spacing w:line="360" w:lineRule="auto"/>
              <w:jc w:val="left"/>
              <w:rPr>
                <w:sz w:val="24"/>
                <w:lang w:val="en-GB"/>
              </w:rPr>
            </w:pPr>
            <w:r w:rsidRPr="00A97486">
              <w:rPr>
                <w:rFonts w:hint="eastAsia"/>
                <w:sz w:val="24"/>
                <w:lang w:val="en-GB"/>
              </w:rPr>
              <w:t>拆除紧固风机的螺栓和风机接地螺栓</w:t>
            </w:r>
          </w:p>
          <w:p w:rsidR="0090774F" w:rsidRPr="00A97486" w:rsidRDefault="0090774F" w:rsidP="00062661">
            <w:pPr>
              <w:spacing w:line="360" w:lineRule="auto"/>
              <w:ind w:left="360"/>
              <w:rPr>
                <w:sz w:val="24"/>
                <w:lang w:val="en-GB"/>
              </w:rPr>
            </w:pPr>
            <w:r w:rsidRPr="00A97486">
              <w:rPr>
                <w:noProof/>
              </w:rPr>
              <w:drawing>
                <wp:inline distT="0" distB="0" distL="0" distR="0" wp14:anchorId="3D2FB1CE" wp14:editId="69C4F99C">
                  <wp:extent cx="1403350" cy="1180465"/>
                  <wp:effectExtent l="0" t="0" r="0" b="0"/>
                  <wp:docPr id="263898" name="图片 263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2" cstate="print">
                            <a:extLst>
                              <a:ext uri="{28A0092B-C50C-407E-A947-70E740481C1C}">
                                <a14:useLocalDpi xmlns:a14="http://schemas.microsoft.com/office/drawing/2010/main" val="0"/>
                              </a:ext>
                            </a:extLst>
                          </a:blip>
                          <a:srcRect l="22438" t="67043" r="55583"/>
                          <a:stretch>
                            <a:fillRect/>
                          </a:stretch>
                        </pic:blipFill>
                        <pic:spPr bwMode="auto">
                          <a:xfrm>
                            <a:off x="0" y="0"/>
                            <a:ext cx="1403350" cy="1180465"/>
                          </a:xfrm>
                          <a:prstGeom prst="rect">
                            <a:avLst/>
                          </a:prstGeom>
                          <a:noFill/>
                          <a:ln>
                            <a:noFill/>
                          </a:ln>
                        </pic:spPr>
                      </pic:pic>
                    </a:graphicData>
                  </a:graphic>
                </wp:inline>
              </w:drawing>
            </w:r>
          </w:p>
          <w:p w:rsidR="0090774F" w:rsidRPr="00A97486" w:rsidRDefault="0090774F" w:rsidP="00DC4603">
            <w:pPr>
              <w:widowControl/>
              <w:numPr>
                <w:ilvl w:val="0"/>
                <w:numId w:val="84"/>
              </w:numPr>
              <w:spacing w:line="360" w:lineRule="auto"/>
              <w:jc w:val="left"/>
              <w:rPr>
                <w:sz w:val="24"/>
                <w:lang w:val="en-GB"/>
              </w:rPr>
            </w:pPr>
            <w:r w:rsidRPr="00A97486">
              <w:rPr>
                <w:rFonts w:hint="eastAsia"/>
                <w:sz w:val="24"/>
                <w:lang w:val="en-GB"/>
              </w:rPr>
              <w:t>拆下轴流风机的连接电线记录相序</w:t>
            </w:r>
          </w:p>
          <w:p w:rsidR="0090774F" w:rsidRPr="00A97486" w:rsidRDefault="0090774F" w:rsidP="00DC4603">
            <w:pPr>
              <w:widowControl/>
              <w:numPr>
                <w:ilvl w:val="0"/>
                <w:numId w:val="84"/>
              </w:numPr>
              <w:spacing w:line="360" w:lineRule="auto"/>
              <w:jc w:val="left"/>
              <w:rPr>
                <w:sz w:val="24"/>
                <w:lang w:val="en-GB"/>
              </w:rPr>
            </w:pPr>
            <w:r w:rsidRPr="00A97486">
              <w:rPr>
                <w:rFonts w:hint="eastAsia"/>
                <w:sz w:val="24"/>
                <w:lang w:val="en-GB"/>
              </w:rPr>
              <w:t>用起重机械吊起风机移出空调机组</w:t>
            </w:r>
          </w:p>
        </w:tc>
      </w:tr>
      <w:tr w:rsidR="0090774F" w:rsidRPr="00A97486" w:rsidTr="0090774F">
        <w:trPr>
          <w:trHeight w:val="377"/>
          <w:jc w:val="center"/>
        </w:trPr>
        <w:tc>
          <w:tcPr>
            <w:tcW w:w="404" w:type="dxa"/>
            <w:shd w:val="clear" w:color="auto" w:fill="auto"/>
          </w:tcPr>
          <w:p w:rsidR="0090774F" w:rsidRPr="00A97486" w:rsidRDefault="0090774F" w:rsidP="00DC4603">
            <w:pPr>
              <w:widowControl/>
              <w:numPr>
                <w:ilvl w:val="0"/>
                <w:numId w:val="81"/>
              </w:numPr>
              <w:spacing w:line="360" w:lineRule="auto"/>
              <w:jc w:val="center"/>
              <w:rPr>
                <w:sz w:val="24"/>
              </w:rPr>
            </w:pPr>
          </w:p>
        </w:tc>
        <w:tc>
          <w:tcPr>
            <w:tcW w:w="1105" w:type="dxa"/>
            <w:shd w:val="clear" w:color="auto" w:fill="auto"/>
          </w:tcPr>
          <w:p w:rsidR="0090774F" w:rsidRPr="00A97486" w:rsidRDefault="0090774F" w:rsidP="00062661">
            <w:pPr>
              <w:spacing w:line="360" w:lineRule="auto"/>
              <w:rPr>
                <w:sz w:val="24"/>
              </w:rPr>
            </w:pPr>
            <w:r w:rsidRPr="00A97486">
              <w:rPr>
                <w:rFonts w:hint="eastAsia"/>
                <w:sz w:val="24"/>
              </w:rPr>
              <w:t>风阀执行器</w:t>
            </w:r>
          </w:p>
        </w:tc>
        <w:tc>
          <w:tcPr>
            <w:tcW w:w="5334" w:type="dxa"/>
            <w:shd w:val="clear" w:color="auto" w:fill="auto"/>
          </w:tcPr>
          <w:p w:rsidR="0090774F" w:rsidRPr="00A97486" w:rsidRDefault="0090774F" w:rsidP="00DC4603">
            <w:pPr>
              <w:widowControl/>
              <w:numPr>
                <w:ilvl w:val="0"/>
                <w:numId w:val="85"/>
              </w:numPr>
              <w:spacing w:line="360" w:lineRule="auto"/>
              <w:jc w:val="left"/>
              <w:rPr>
                <w:sz w:val="24"/>
              </w:rPr>
            </w:pPr>
            <w:r w:rsidRPr="00A97486">
              <w:rPr>
                <w:rFonts w:hint="eastAsia"/>
                <w:sz w:val="24"/>
              </w:rPr>
              <w:t>打开送风腔盖板</w:t>
            </w:r>
          </w:p>
          <w:p w:rsidR="0090774F" w:rsidRPr="00A97486" w:rsidRDefault="0090774F" w:rsidP="00DC4603">
            <w:pPr>
              <w:widowControl/>
              <w:numPr>
                <w:ilvl w:val="0"/>
                <w:numId w:val="85"/>
              </w:numPr>
              <w:spacing w:line="360" w:lineRule="auto"/>
              <w:jc w:val="left"/>
              <w:rPr>
                <w:sz w:val="24"/>
              </w:rPr>
            </w:pPr>
            <w:r w:rsidRPr="00A97486">
              <w:rPr>
                <w:rFonts w:hint="eastAsia"/>
                <w:sz w:val="24"/>
              </w:rPr>
              <w:t>拆卸风阀执行器罩子及螺栓</w:t>
            </w:r>
          </w:p>
          <w:p w:rsidR="0090774F" w:rsidRPr="00A97486" w:rsidRDefault="0090774F" w:rsidP="00DC4603">
            <w:pPr>
              <w:widowControl/>
              <w:numPr>
                <w:ilvl w:val="0"/>
                <w:numId w:val="85"/>
              </w:numPr>
              <w:spacing w:line="360" w:lineRule="auto"/>
              <w:jc w:val="left"/>
              <w:rPr>
                <w:sz w:val="24"/>
              </w:rPr>
            </w:pPr>
            <w:r w:rsidRPr="00A97486">
              <w:rPr>
                <w:rFonts w:hint="eastAsia"/>
                <w:sz w:val="24"/>
              </w:rPr>
              <w:t>拆开风阀执行器的接线</w:t>
            </w:r>
          </w:p>
          <w:p w:rsidR="0090774F" w:rsidRPr="00A97486" w:rsidRDefault="0090774F" w:rsidP="00DC4603">
            <w:pPr>
              <w:widowControl/>
              <w:numPr>
                <w:ilvl w:val="0"/>
                <w:numId w:val="85"/>
              </w:numPr>
              <w:spacing w:line="360" w:lineRule="auto"/>
              <w:jc w:val="left"/>
              <w:rPr>
                <w:sz w:val="24"/>
              </w:rPr>
            </w:pPr>
            <w:r w:rsidRPr="00A97486">
              <w:rPr>
                <w:rFonts w:hint="eastAsia"/>
                <w:sz w:val="24"/>
              </w:rPr>
              <w:t>拆下风阀执行器与风门的连接螺栓</w:t>
            </w:r>
          </w:p>
          <w:p w:rsidR="0090774F" w:rsidRPr="00A97486" w:rsidRDefault="0090774F" w:rsidP="00DC4603">
            <w:pPr>
              <w:widowControl/>
              <w:numPr>
                <w:ilvl w:val="0"/>
                <w:numId w:val="85"/>
              </w:numPr>
              <w:spacing w:line="360" w:lineRule="auto"/>
              <w:jc w:val="left"/>
              <w:rPr>
                <w:sz w:val="24"/>
              </w:rPr>
            </w:pPr>
            <w:r w:rsidRPr="00A97486">
              <w:rPr>
                <w:rFonts w:hint="eastAsia"/>
                <w:sz w:val="24"/>
              </w:rPr>
              <w:t>取下风阀执行器</w:t>
            </w:r>
          </w:p>
        </w:tc>
      </w:tr>
      <w:tr w:rsidR="0090774F" w:rsidRPr="00A97486" w:rsidTr="0090774F">
        <w:trPr>
          <w:trHeight w:val="366"/>
          <w:jc w:val="center"/>
        </w:trPr>
        <w:tc>
          <w:tcPr>
            <w:tcW w:w="404" w:type="dxa"/>
            <w:shd w:val="clear" w:color="auto" w:fill="auto"/>
          </w:tcPr>
          <w:p w:rsidR="0090774F" w:rsidRPr="00A97486" w:rsidRDefault="0090774F" w:rsidP="00DC4603">
            <w:pPr>
              <w:widowControl/>
              <w:numPr>
                <w:ilvl w:val="0"/>
                <w:numId w:val="81"/>
              </w:numPr>
              <w:spacing w:line="360" w:lineRule="auto"/>
              <w:jc w:val="center"/>
              <w:rPr>
                <w:sz w:val="24"/>
              </w:rPr>
            </w:pPr>
          </w:p>
        </w:tc>
        <w:tc>
          <w:tcPr>
            <w:tcW w:w="1105" w:type="dxa"/>
            <w:shd w:val="clear" w:color="auto" w:fill="auto"/>
          </w:tcPr>
          <w:p w:rsidR="0090774F" w:rsidRPr="00A97486" w:rsidRDefault="0090774F" w:rsidP="00062661">
            <w:pPr>
              <w:spacing w:line="360" w:lineRule="auto"/>
              <w:rPr>
                <w:szCs w:val="21"/>
              </w:rPr>
            </w:pPr>
            <w:r w:rsidRPr="00A97486">
              <w:rPr>
                <w:rFonts w:hint="eastAsia"/>
                <w:szCs w:val="21"/>
              </w:rPr>
              <w:t>减震器</w:t>
            </w:r>
          </w:p>
        </w:tc>
        <w:tc>
          <w:tcPr>
            <w:tcW w:w="5334" w:type="dxa"/>
            <w:shd w:val="clear" w:color="auto" w:fill="auto"/>
          </w:tcPr>
          <w:p w:rsidR="0090774F" w:rsidRPr="00A97486" w:rsidRDefault="0090774F" w:rsidP="00DC4603">
            <w:pPr>
              <w:widowControl/>
              <w:numPr>
                <w:ilvl w:val="0"/>
                <w:numId w:val="86"/>
              </w:numPr>
              <w:spacing w:line="360" w:lineRule="auto"/>
              <w:jc w:val="left"/>
              <w:rPr>
                <w:sz w:val="24"/>
              </w:rPr>
            </w:pPr>
            <w:r w:rsidRPr="00A97486">
              <w:rPr>
                <w:rFonts w:hint="eastAsia"/>
                <w:sz w:val="24"/>
              </w:rPr>
              <w:t>拆下空调机组</w:t>
            </w:r>
          </w:p>
          <w:p w:rsidR="0090774F" w:rsidRPr="00A97486" w:rsidRDefault="0090774F" w:rsidP="00DC4603">
            <w:pPr>
              <w:widowControl/>
              <w:numPr>
                <w:ilvl w:val="0"/>
                <w:numId w:val="86"/>
              </w:numPr>
              <w:spacing w:line="360" w:lineRule="auto"/>
              <w:jc w:val="left"/>
              <w:rPr>
                <w:sz w:val="24"/>
              </w:rPr>
            </w:pPr>
            <w:r w:rsidRPr="00A97486">
              <w:rPr>
                <w:rFonts w:hint="eastAsia"/>
                <w:sz w:val="24"/>
              </w:rPr>
              <w:t>拆下减震器与车体的连接螺栓</w:t>
            </w:r>
          </w:p>
          <w:p w:rsidR="0090774F" w:rsidRPr="00A97486" w:rsidRDefault="0090774F" w:rsidP="00DC4603">
            <w:pPr>
              <w:widowControl/>
              <w:numPr>
                <w:ilvl w:val="0"/>
                <w:numId w:val="86"/>
              </w:numPr>
              <w:spacing w:line="360" w:lineRule="auto"/>
              <w:jc w:val="left"/>
              <w:rPr>
                <w:sz w:val="24"/>
              </w:rPr>
            </w:pPr>
            <w:r w:rsidRPr="00A97486">
              <w:rPr>
                <w:rFonts w:hint="eastAsia"/>
                <w:sz w:val="24"/>
              </w:rPr>
              <w:t>拆下减震器</w:t>
            </w:r>
          </w:p>
        </w:tc>
      </w:tr>
      <w:tr w:rsidR="0090774F" w:rsidRPr="00A97486" w:rsidTr="0090774F">
        <w:trPr>
          <w:trHeight w:val="366"/>
          <w:jc w:val="center"/>
        </w:trPr>
        <w:tc>
          <w:tcPr>
            <w:tcW w:w="404" w:type="dxa"/>
            <w:shd w:val="clear" w:color="auto" w:fill="auto"/>
          </w:tcPr>
          <w:p w:rsidR="0090774F" w:rsidRPr="00A97486" w:rsidRDefault="0090774F" w:rsidP="00DC4603">
            <w:pPr>
              <w:widowControl/>
              <w:numPr>
                <w:ilvl w:val="0"/>
                <w:numId w:val="81"/>
              </w:numPr>
              <w:spacing w:line="360" w:lineRule="auto"/>
              <w:jc w:val="center"/>
              <w:rPr>
                <w:sz w:val="24"/>
              </w:rPr>
            </w:pPr>
          </w:p>
        </w:tc>
        <w:tc>
          <w:tcPr>
            <w:tcW w:w="1105" w:type="dxa"/>
            <w:shd w:val="clear" w:color="auto" w:fill="auto"/>
          </w:tcPr>
          <w:p w:rsidR="0090774F" w:rsidRPr="00A97486" w:rsidRDefault="0090774F" w:rsidP="00062661">
            <w:pPr>
              <w:spacing w:line="360" w:lineRule="auto"/>
              <w:rPr>
                <w:szCs w:val="21"/>
              </w:rPr>
            </w:pPr>
            <w:r w:rsidRPr="00A97486">
              <w:rPr>
                <w:rFonts w:hint="eastAsia"/>
                <w:szCs w:val="21"/>
              </w:rPr>
              <w:t>检查温度传感器</w:t>
            </w:r>
          </w:p>
        </w:tc>
        <w:tc>
          <w:tcPr>
            <w:tcW w:w="5334" w:type="dxa"/>
            <w:shd w:val="clear" w:color="auto" w:fill="auto"/>
          </w:tcPr>
          <w:p w:rsidR="0090774F" w:rsidRPr="00A97486" w:rsidRDefault="0090774F" w:rsidP="00DC4603">
            <w:pPr>
              <w:widowControl/>
              <w:numPr>
                <w:ilvl w:val="0"/>
                <w:numId w:val="87"/>
              </w:numPr>
              <w:spacing w:line="360" w:lineRule="auto"/>
              <w:jc w:val="left"/>
              <w:rPr>
                <w:sz w:val="24"/>
              </w:rPr>
            </w:pPr>
            <w:r w:rsidRPr="00A97486">
              <w:rPr>
                <w:rFonts w:hint="eastAsia"/>
                <w:sz w:val="24"/>
              </w:rPr>
              <w:t>剪开温度传感器线束扎带</w:t>
            </w:r>
          </w:p>
          <w:p w:rsidR="0090774F" w:rsidRPr="00A97486" w:rsidRDefault="0090774F" w:rsidP="00DC4603">
            <w:pPr>
              <w:widowControl/>
              <w:numPr>
                <w:ilvl w:val="0"/>
                <w:numId w:val="87"/>
              </w:numPr>
              <w:spacing w:line="360" w:lineRule="auto"/>
              <w:jc w:val="left"/>
              <w:rPr>
                <w:sz w:val="24"/>
              </w:rPr>
            </w:pPr>
            <w:r w:rsidRPr="00A97486">
              <w:rPr>
                <w:rFonts w:hint="eastAsia"/>
                <w:sz w:val="24"/>
              </w:rPr>
              <w:t>拆开温度传感器的连接器</w:t>
            </w:r>
          </w:p>
          <w:p w:rsidR="0090774F" w:rsidRPr="00A97486" w:rsidRDefault="0090774F" w:rsidP="00DC4603">
            <w:pPr>
              <w:widowControl/>
              <w:numPr>
                <w:ilvl w:val="0"/>
                <w:numId w:val="87"/>
              </w:numPr>
              <w:spacing w:line="360" w:lineRule="auto"/>
              <w:jc w:val="left"/>
              <w:rPr>
                <w:sz w:val="24"/>
              </w:rPr>
            </w:pPr>
            <w:r w:rsidRPr="00A97486">
              <w:rPr>
                <w:rFonts w:hint="eastAsia"/>
                <w:sz w:val="24"/>
              </w:rPr>
              <w:t>取下温度传感器</w:t>
            </w:r>
          </w:p>
        </w:tc>
      </w:tr>
      <w:tr w:rsidR="0090774F" w:rsidRPr="00A97486" w:rsidTr="0090774F">
        <w:trPr>
          <w:trHeight w:val="366"/>
          <w:jc w:val="center"/>
        </w:trPr>
        <w:tc>
          <w:tcPr>
            <w:tcW w:w="404" w:type="dxa"/>
            <w:shd w:val="clear" w:color="auto" w:fill="auto"/>
          </w:tcPr>
          <w:p w:rsidR="0090774F" w:rsidRPr="00A97486" w:rsidRDefault="0090774F" w:rsidP="00DC4603">
            <w:pPr>
              <w:widowControl/>
              <w:numPr>
                <w:ilvl w:val="0"/>
                <w:numId w:val="81"/>
              </w:numPr>
              <w:spacing w:line="360" w:lineRule="auto"/>
              <w:jc w:val="center"/>
              <w:rPr>
                <w:sz w:val="24"/>
              </w:rPr>
            </w:pPr>
          </w:p>
        </w:tc>
        <w:tc>
          <w:tcPr>
            <w:tcW w:w="1105" w:type="dxa"/>
            <w:shd w:val="clear" w:color="auto" w:fill="auto"/>
          </w:tcPr>
          <w:p w:rsidR="0090774F" w:rsidRPr="00A97486" w:rsidRDefault="0090774F" w:rsidP="00062661">
            <w:pPr>
              <w:spacing w:line="360" w:lineRule="auto"/>
              <w:rPr>
                <w:szCs w:val="21"/>
              </w:rPr>
            </w:pPr>
            <w:r w:rsidRPr="00A97486">
              <w:rPr>
                <w:rFonts w:hint="eastAsia"/>
                <w:szCs w:val="21"/>
              </w:rPr>
              <w:t>高压开关</w:t>
            </w:r>
          </w:p>
        </w:tc>
        <w:tc>
          <w:tcPr>
            <w:tcW w:w="5334" w:type="dxa"/>
            <w:shd w:val="clear" w:color="auto" w:fill="auto"/>
          </w:tcPr>
          <w:p w:rsidR="0090774F" w:rsidRPr="00A97486" w:rsidRDefault="0090774F" w:rsidP="00DC4603">
            <w:pPr>
              <w:widowControl/>
              <w:numPr>
                <w:ilvl w:val="0"/>
                <w:numId w:val="88"/>
              </w:numPr>
              <w:spacing w:line="360" w:lineRule="auto"/>
              <w:jc w:val="left"/>
              <w:rPr>
                <w:sz w:val="24"/>
              </w:rPr>
            </w:pPr>
            <w:r w:rsidRPr="00A97486">
              <w:rPr>
                <w:rFonts w:hint="eastAsia"/>
                <w:sz w:val="24"/>
              </w:rPr>
              <w:t>剪开高压开关线束扎带</w:t>
            </w:r>
          </w:p>
          <w:p w:rsidR="0090774F" w:rsidRPr="00A97486" w:rsidRDefault="0090774F" w:rsidP="00DC4603">
            <w:pPr>
              <w:widowControl/>
              <w:numPr>
                <w:ilvl w:val="0"/>
                <w:numId w:val="88"/>
              </w:numPr>
              <w:spacing w:line="360" w:lineRule="auto"/>
              <w:jc w:val="left"/>
              <w:rPr>
                <w:sz w:val="24"/>
              </w:rPr>
            </w:pPr>
            <w:r w:rsidRPr="00A97486">
              <w:rPr>
                <w:rFonts w:hint="eastAsia"/>
                <w:sz w:val="24"/>
              </w:rPr>
              <w:t>拆开高压开关的连接器</w:t>
            </w:r>
          </w:p>
          <w:p w:rsidR="0090774F" w:rsidRPr="00A97486" w:rsidRDefault="0090774F" w:rsidP="00DC4603">
            <w:pPr>
              <w:widowControl/>
              <w:numPr>
                <w:ilvl w:val="0"/>
                <w:numId w:val="88"/>
              </w:numPr>
              <w:spacing w:line="360" w:lineRule="auto"/>
              <w:jc w:val="left"/>
              <w:rPr>
                <w:sz w:val="24"/>
              </w:rPr>
            </w:pPr>
            <w:r w:rsidRPr="00A97486">
              <w:rPr>
                <w:rFonts w:hint="eastAsia"/>
                <w:sz w:val="24"/>
              </w:rPr>
              <w:lastRenderedPageBreak/>
              <w:t>使用扳手快速拆下高压开关</w:t>
            </w:r>
          </w:p>
        </w:tc>
      </w:tr>
      <w:tr w:rsidR="0090774F" w:rsidRPr="00A97486" w:rsidTr="0090774F">
        <w:trPr>
          <w:trHeight w:val="366"/>
          <w:jc w:val="center"/>
        </w:trPr>
        <w:tc>
          <w:tcPr>
            <w:tcW w:w="404" w:type="dxa"/>
            <w:shd w:val="clear" w:color="auto" w:fill="auto"/>
          </w:tcPr>
          <w:p w:rsidR="0090774F" w:rsidRPr="00A97486" w:rsidRDefault="0090774F" w:rsidP="00DC4603">
            <w:pPr>
              <w:widowControl/>
              <w:numPr>
                <w:ilvl w:val="0"/>
                <w:numId w:val="81"/>
              </w:numPr>
              <w:spacing w:line="360" w:lineRule="auto"/>
              <w:jc w:val="center"/>
              <w:rPr>
                <w:sz w:val="24"/>
              </w:rPr>
            </w:pPr>
          </w:p>
        </w:tc>
        <w:tc>
          <w:tcPr>
            <w:tcW w:w="1105" w:type="dxa"/>
            <w:shd w:val="clear" w:color="auto" w:fill="auto"/>
          </w:tcPr>
          <w:p w:rsidR="0090774F" w:rsidRPr="00A97486" w:rsidRDefault="0090774F" w:rsidP="00062661">
            <w:pPr>
              <w:spacing w:line="360" w:lineRule="auto"/>
              <w:rPr>
                <w:szCs w:val="21"/>
              </w:rPr>
            </w:pPr>
            <w:r w:rsidRPr="00A97486">
              <w:rPr>
                <w:rFonts w:hint="eastAsia"/>
                <w:szCs w:val="21"/>
              </w:rPr>
              <w:t>压力传感器</w:t>
            </w:r>
          </w:p>
        </w:tc>
        <w:tc>
          <w:tcPr>
            <w:tcW w:w="5334" w:type="dxa"/>
            <w:shd w:val="clear" w:color="auto" w:fill="auto"/>
          </w:tcPr>
          <w:p w:rsidR="0090774F" w:rsidRPr="00A97486" w:rsidRDefault="0090774F" w:rsidP="00DC4603">
            <w:pPr>
              <w:widowControl/>
              <w:numPr>
                <w:ilvl w:val="0"/>
                <w:numId w:val="89"/>
              </w:numPr>
              <w:spacing w:line="360" w:lineRule="auto"/>
              <w:jc w:val="left"/>
              <w:rPr>
                <w:sz w:val="24"/>
              </w:rPr>
            </w:pPr>
            <w:r w:rsidRPr="00A97486">
              <w:rPr>
                <w:rFonts w:hint="eastAsia"/>
                <w:sz w:val="24"/>
              </w:rPr>
              <w:t>剪开压力传感器线束扎带</w:t>
            </w:r>
          </w:p>
          <w:p w:rsidR="0090774F" w:rsidRPr="00A97486" w:rsidRDefault="0090774F" w:rsidP="00DC4603">
            <w:pPr>
              <w:widowControl/>
              <w:numPr>
                <w:ilvl w:val="0"/>
                <w:numId w:val="89"/>
              </w:numPr>
              <w:spacing w:line="360" w:lineRule="auto"/>
              <w:jc w:val="left"/>
              <w:rPr>
                <w:sz w:val="24"/>
              </w:rPr>
            </w:pPr>
            <w:r w:rsidRPr="00A97486">
              <w:rPr>
                <w:rFonts w:hint="eastAsia"/>
                <w:sz w:val="24"/>
              </w:rPr>
              <w:t>拆开压力传感器连接器</w:t>
            </w:r>
          </w:p>
          <w:p w:rsidR="0090774F" w:rsidRPr="00A97486" w:rsidRDefault="0090774F" w:rsidP="00DC4603">
            <w:pPr>
              <w:widowControl/>
              <w:numPr>
                <w:ilvl w:val="0"/>
                <w:numId w:val="89"/>
              </w:numPr>
              <w:spacing w:line="360" w:lineRule="auto"/>
              <w:jc w:val="left"/>
              <w:rPr>
                <w:sz w:val="24"/>
              </w:rPr>
            </w:pPr>
            <w:r w:rsidRPr="00A97486">
              <w:rPr>
                <w:rFonts w:hint="eastAsia"/>
                <w:sz w:val="24"/>
              </w:rPr>
              <w:t>使用扳手快速拆下高压开关</w:t>
            </w:r>
          </w:p>
        </w:tc>
      </w:tr>
      <w:tr w:rsidR="0090774F" w:rsidRPr="00A97486" w:rsidTr="0090774F">
        <w:trPr>
          <w:trHeight w:val="366"/>
          <w:jc w:val="center"/>
        </w:trPr>
        <w:tc>
          <w:tcPr>
            <w:tcW w:w="404" w:type="dxa"/>
            <w:shd w:val="clear" w:color="auto" w:fill="auto"/>
          </w:tcPr>
          <w:p w:rsidR="0090774F" w:rsidRPr="00A97486" w:rsidRDefault="0090774F" w:rsidP="00DC4603">
            <w:pPr>
              <w:widowControl/>
              <w:numPr>
                <w:ilvl w:val="0"/>
                <w:numId w:val="81"/>
              </w:numPr>
              <w:spacing w:line="360" w:lineRule="auto"/>
              <w:jc w:val="center"/>
              <w:rPr>
                <w:sz w:val="24"/>
              </w:rPr>
            </w:pPr>
          </w:p>
        </w:tc>
        <w:tc>
          <w:tcPr>
            <w:tcW w:w="1105" w:type="dxa"/>
            <w:shd w:val="clear" w:color="auto" w:fill="auto"/>
            <w:vAlign w:val="center"/>
          </w:tcPr>
          <w:p w:rsidR="0090774F" w:rsidRPr="00A97486" w:rsidRDefault="0090774F" w:rsidP="00062661">
            <w:pPr>
              <w:rPr>
                <w:szCs w:val="21"/>
              </w:rPr>
            </w:pPr>
            <w:r w:rsidRPr="00A97486">
              <w:rPr>
                <w:szCs w:val="21"/>
              </w:rPr>
              <w:t>新风过滤网</w:t>
            </w:r>
          </w:p>
        </w:tc>
        <w:tc>
          <w:tcPr>
            <w:tcW w:w="5334" w:type="dxa"/>
            <w:shd w:val="clear" w:color="auto" w:fill="auto"/>
          </w:tcPr>
          <w:p w:rsidR="0090774F" w:rsidRPr="00A97486" w:rsidRDefault="0090774F" w:rsidP="00DC4603">
            <w:pPr>
              <w:widowControl/>
              <w:numPr>
                <w:ilvl w:val="0"/>
                <w:numId w:val="90"/>
              </w:numPr>
              <w:spacing w:line="360" w:lineRule="auto"/>
              <w:jc w:val="left"/>
              <w:rPr>
                <w:sz w:val="24"/>
              </w:rPr>
            </w:pPr>
            <w:r w:rsidRPr="00A97486">
              <w:rPr>
                <w:rFonts w:hint="eastAsia"/>
                <w:sz w:val="24"/>
              </w:rPr>
              <w:t>打开新风滤网两边的锁扣</w:t>
            </w:r>
          </w:p>
          <w:p w:rsidR="0090774F" w:rsidRPr="00A97486" w:rsidRDefault="0090774F" w:rsidP="00DC4603">
            <w:pPr>
              <w:widowControl/>
              <w:numPr>
                <w:ilvl w:val="0"/>
                <w:numId w:val="90"/>
              </w:numPr>
              <w:spacing w:line="360" w:lineRule="auto"/>
              <w:jc w:val="left"/>
              <w:rPr>
                <w:sz w:val="24"/>
              </w:rPr>
            </w:pPr>
            <w:r w:rsidRPr="00A97486">
              <w:rPr>
                <w:rFonts w:hint="eastAsia"/>
                <w:sz w:val="24"/>
              </w:rPr>
              <w:t>抽出新风滤网</w:t>
            </w:r>
          </w:p>
        </w:tc>
      </w:tr>
      <w:tr w:rsidR="0090774F" w:rsidRPr="00A97486" w:rsidTr="0090774F">
        <w:trPr>
          <w:trHeight w:val="366"/>
          <w:jc w:val="center"/>
        </w:trPr>
        <w:tc>
          <w:tcPr>
            <w:tcW w:w="404" w:type="dxa"/>
            <w:shd w:val="clear" w:color="auto" w:fill="auto"/>
          </w:tcPr>
          <w:p w:rsidR="0090774F" w:rsidRPr="00A97486" w:rsidRDefault="0090774F" w:rsidP="00DC4603">
            <w:pPr>
              <w:widowControl/>
              <w:numPr>
                <w:ilvl w:val="0"/>
                <w:numId w:val="81"/>
              </w:numPr>
              <w:spacing w:line="360" w:lineRule="auto"/>
              <w:jc w:val="center"/>
              <w:rPr>
                <w:sz w:val="24"/>
              </w:rPr>
            </w:pPr>
          </w:p>
        </w:tc>
        <w:tc>
          <w:tcPr>
            <w:tcW w:w="1105" w:type="dxa"/>
            <w:shd w:val="clear" w:color="auto" w:fill="auto"/>
            <w:vAlign w:val="center"/>
          </w:tcPr>
          <w:p w:rsidR="0090774F" w:rsidRPr="00A97486" w:rsidRDefault="0090774F" w:rsidP="00062661">
            <w:pPr>
              <w:rPr>
                <w:szCs w:val="21"/>
              </w:rPr>
            </w:pPr>
            <w:r w:rsidRPr="00A97486">
              <w:rPr>
                <w:rFonts w:hint="eastAsia"/>
                <w:szCs w:val="21"/>
              </w:rPr>
              <w:t>混合</w:t>
            </w:r>
            <w:r w:rsidRPr="00A97486">
              <w:rPr>
                <w:szCs w:val="21"/>
              </w:rPr>
              <w:t>风过滤网</w:t>
            </w:r>
          </w:p>
        </w:tc>
        <w:tc>
          <w:tcPr>
            <w:tcW w:w="5334" w:type="dxa"/>
            <w:shd w:val="clear" w:color="auto" w:fill="auto"/>
          </w:tcPr>
          <w:p w:rsidR="0090774F" w:rsidRPr="00A97486" w:rsidRDefault="0090774F" w:rsidP="00DC4603">
            <w:pPr>
              <w:widowControl/>
              <w:numPr>
                <w:ilvl w:val="0"/>
                <w:numId w:val="91"/>
              </w:numPr>
              <w:spacing w:line="360" w:lineRule="auto"/>
              <w:jc w:val="left"/>
              <w:rPr>
                <w:sz w:val="24"/>
              </w:rPr>
            </w:pPr>
            <w:r w:rsidRPr="00A97486">
              <w:rPr>
                <w:rFonts w:hint="eastAsia"/>
                <w:sz w:val="24"/>
              </w:rPr>
              <w:t>打开送风腔盖板</w:t>
            </w:r>
          </w:p>
          <w:p w:rsidR="0090774F" w:rsidRPr="00A97486" w:rsidRDefault="0090774F" w:rsidP="00DC4603">
            <w:pPr>
              <w:widowControl/>
              <w:numPr>
                <w:ilvl w:val="0"/>
                <w:numId w:val="91"/>
              </w:numPr>
              <w:spacing w:line="360" w:lineRule="auto"/>
              <w:jc w:val="left"/>
              <w:rPr>
                <w:sz w:val="24"/>
              </w:rPr>
            </w:pPr>
            <w:r w:rsidRPr="00A97486">
              <w:rPr>
                <w:rFonts w:hint="eastAsia"/>
                <w:sz w:val="24"/>
              </w:rPr>
              <w:t>提出混合风滤网框架</w:t>
            </w:r>
          </w:p>
          <w:p w:rsidR="0090774F" w:rsidRPr="00A97486" w:rsidRDefault="0090774F" w:rsidP="00DC4603">
            <w:pPr>
              <w:widowControl/>
              <w:numPr>
                <w:ilvl w:val="0"/>
                <w:numId w:val="91"/>
              </w:numPr>
              <w:spacing w:line="360" w:lineRule="auto"/>
              <w:jc w:val="left"/>
              <w:rPr>
                <w:sz w:val="24"/>
              </w:rPr>
            </w:pPr>
            <w:r w:rsidRPr="00A97486">
              <w:rPr>
                <w:rFonts w:hint="eastAsia"/>
                <w:sz w:val="24"/>
              </w:rPr>
              <w:t>打开框架</w:t>
            </w:r>
          </w:p>
          <w:p w:rsidR="0090774F" w:rsidRPr="00A97486" w:rsidRDefault="0090774F" w:rsidP="00DC4603">
            <w:pPr>
              <w:widowControl/>
              <w:numPr>
                <w:ilvl w:val="0"/>
                <w:numId w:val="91"/>
              </w:numPr>
              <w:spacing w:line="360" w:lineRule="auto"/>
              <w:jc w:val="left"/>
              <w:rPr>
                <w:sz w:val="24"/>
              </w:rPr>
            </w:pPr>
            <w:r w:rsidRPr="00A97486">
              <w:rPr>
                <w:rFonts w:hint="eastAsia"/>
                <w:sz w:val="24"/>
              </w:rPr>
              <w:t>拆下滤棉</w:t>
            </w:r>
          </w:p>
        </w:tc>
      </w:tr>
      <w:tr w:rsidR="0090774F" w:rsidRPr="00A97486" w:rsidTr="0090774F">
        <w:trPr>
          <w:trHeight w:val="366"/>
          <w:jc w:val="center"/>
        </w:trPr>
        <w:tc>
          <w:tcPr>
            <w:tcW w:w="404" w:type="dxa"/>
            <w:shd w:val="clear" w:color="auto" w:fill="auto"/>
          </w:tcPr>
          <w:p w:rsidR="0090774F" w:rsidRPr="00A97486" w:rsidRDefault="0090774F" w:rsidP="00DC4603">
            <w:pPr>
              <w:widowControl/>
              <w:numPr>
                <w:ilvl w:val="0"/>
                <w:numId w:val="81"/>
              </w:numPr>
              <w:spacing w:line="360" w:lineRule="auto"/>
              <w:jc w:val="center"/>
              <w:rPr>
                <w:sz w:val="24"/>
              </w:rPr>
            </w:pPr>
          </w:p>
        </w:tc>
        <w:tc>
          <w:tcPr>
            <w:tcW w:w="1105" w:type="dxa"/>
            <w:shd w:val="clear" w:color="auto" w:fill="auto"/>
            <w:vAlign w:val="center"/>
          </w:tcPr>
          <w:p w:rsidR="0090774F" w:rsidRPr="00A97486" w:rsidRDefault="0090774F" w:rsidP="00062661">
            <w:pPr>
              <w:rPr>
                <w:szCs w:val="21"/>
              </w:rPr>
            </w:pPr>
            <w:r w:rsidRPr="00A97486">
              <w:rPr>
                <w:szCs w:val="21"/>
              </w:rPr>
              <w:t>锁</w:t>
            </w:r>
          </w:p>
        </w:tc>
        <w:tc>
          <w:tcPr>
            <w:tcW w:w="5334" w:type="dxa"/>
            <w:shd w:val="clear" w:color="auto" w:fill="auto"/>
          </w:tcPr>
          <w:p w:rsidR="0090774F" w:rsidRPr="00A97486" w:rsidRDefault="0090774F" w:rsidP="00DC4603">
            <w:pPr>
              <w:widowControl/>
              <w:numPr>
                <w:ilvl w:val="0"/>
                <w:numId w:val="92"/>
              </w:numPr>
              <w:spacing w:line="360" w:lineRule="auto"/>
              <w:jc w:val="left"/>
              <w:rPr>
                <w:sz w:val="24"/>
              </w:rPr>
            </w:pPr>
            <w:r w:rsidRPr="00A97486">
              <w:rPr>
                <w:rFonts w:hint="eastAsia"/>
                <w:sz w:val="24"/>
              </w:rPr>
              <w:t>使用扳手拆下锁舌</w:t>
            </w:r>
          </w:p>
          <w:p w:rsidR="0090774F" w:rsidRPr="00A97486" w:rsidRDefault="0090774F" w:rsidP="00DC4603">
            <w:pPr>
              <w:widowControl/>
              <w:numPr>
                <w:ilvl w:val="0"/>
                <w:numId w:val="92"/>
              </w:numPr>
              <w:spacing w:line="360" w:lineRule="auto"/>
              <w:jc w:val="left"/>
              <w:rPr>
                <w:sz w:val="24"/>
              </w:rPr>
            </w:pPr>
            <w:r w:rsidRPr="00A97486">
              <w:rPr>
                <w:rFonts w:hint="eastAsia"/>
                <w:sz w:val="24"/>
              </w:rPr>
              <w:t>使用扳手拆下锁体的垫片与六角螺母</w:t>
            </w:r>
          </w:p>
          <w:p w:rsidR="0090774F" w:rsidRPr="00A97486" w:rsidRDefault="0090774F" w:rsidP="00062661">
            <w:pPr>
              <w:spacing w:line="360" w:lineRule="auto"/>
              <w:ind w:left="360"/>
              <w:rPr>
                <w:sz w:val="24"/>
              </w:rPr>
            </w:pPr>
            <w:r w:rsidRPr="00A97486">
              <w:rPr>
                <w:noProof/>
              </w:rPr>
              <w:drawing>
                <wp:inline distT="0" distB="0" distL="0" distR="0" wp14:anchorId="44A8D2BA" wp14:editId="1BA9097B">
                  <wp:extent cx="1967230" cy="1084580"/>
                  <wp:effectExtent l="0" t="0" r="0" b="0"/>
                  <wp:docPr id="263897" name="图片 263897" descr="1516324958641_看图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descr="1516324958641_看图王"/>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rot="10800000">
                            <a:off x="0" y="0"/>
                            <a:ext cx="1967230" cy="1084580"/>
                          </a:xfrm>
                          <a:prstGeom prst="rect">
                            <a:avLst/>
                          </a:prstGeom>
                          <a:noFill/>
                          <a:ln>
                            <a:noFill/>
                          </a:ln>
                        </pic:spPr>
                      </pic:pic>
                    </a:graphicData>
                  </a:graphic>
                </wp:inline>
              </w:drawing>
            </w:r>
          </w:p>
          <w:p w:rsidR="0090774F" w:rsidRPr="00A97486" w:rsidRDefault="0090774F" w:rsidP="00DC4603">
            <w:pPr>
              <w:widowControl/>
              <w:numPr>
                <w:ilvl w:val="0"/>
                <w:numId w:val="92"/>
              </w:numPr>
              <w:spacing w:line="360" w:lineRule="auto"/>
              <w:jc w:val="left"/>
              <w:rPr>
                <w:sz w:val="24"/>
              </w:rPr>
            </w:pPr>
            <w:r w:rsidRPr="00A97486">
              <w:rPr>
                <w:rFonts w:hint="eastAsia"/>
                <w:sz w:val="24"/>
              </w:rPr>
              <w:t>拆下锁体及锁盖</w:t>
            </w:r>
          </w:p>
        </w:tc>
      </w:tr>
      <w:tr w:rsidR="0090774F" w:rsidRPr="00A97486" w:rsidTr="0090774F">
        <w:trPr>
          <w:trHeight w:val="366"/>
          <w:jc w:val="center"/>
        </w:trPr>
        <w:tc>
          <w:tcPr>
            <w:tcW w:w="404" w:type="dxa"/>
            <w:shd w:val="clear" w:color="auto" w:fill="auto"/>
          </w:tcPr>
          <w:p w:rsidR="0090774F" w:rsidRPr="00A97486" w:rsidRDefault="0090774F" w:rsidP="00DC4603">
            <w:pPr>
              <w:widowControl/>
              <w:numPr>
                <w:ilvl w:val="0"/>
                <w:numId w:val="81"/>
              </w:numPr>
              <w:spacing w:line="360" w:lineRule="auto"/>
              <w:jc w:val="center"/>
              <w:rPr>
                <w:sz w:val="24"/>
              </w:rPr>
            </w:pPr>
          </w:p>
        </w:tc>
        <w:tc>
          <w:tcPr>
            <w:tcW w:w="1105" w:type="dxa"/>
            <w:shd w:val="clear" w:color="auto" w:fill="auto"/>
            <w:vAlign w:val="center"/>
          </w:tcPr>
          <w:p w:rsidR="0090774F" w:rsidRPr="00A97486" w:rsidRDefault="0090774F" w:rsidP="00062661">
            <w:pPr>
              <w:rPr>
                <w:szCs w:val="21"/>
              </w:rPr>
            </w:pPr>
            <w:r w:rsidRPr="00A97486">
              <w:rPr>
                <w:rFonts w:hint="eastAsia"/>
                <w:szCs w:val="21"/>
              </w:rPr>
              <w:t>电子膨胀阀及线圈</w:t>
            </w:r>
          </w:p>
        </w:tc>
        <w:tc>
          <w:tcPr>
            <w:tcW w:w="5334" w:type="dxa"/>
            <w:shd w:val="clear" w:color="auto" w:fill="auto"/>
          </w:tcPr>
          <w:p w:rsidR="0090774F" w:rsidRPr="00A97486" w:rsidRDefault="0090774F" w:rsidP="00DC4603">
            <w:pPr>
              <w:widowControl/>
              <w:numPr>
                <w:ilvl w:val="0"/>
                <w:numId w:val="93"/>
              </w:numPr>
              <w:spacing w:line="360" w:lineRule="auto"/>
              <w:jc w:val="left"/>
              <w:rPr>
                <w:sz w:val="24"/>
              </w:rPr>
            </w:pPr>
            <w:r w:rsidRPr="00A97486">
              <w:rPr>
                <w:rFonts w:hint="eastAsia"/>
                <w:sz w:val="24"/>
              </w:rPr>
              <w:t>将电子膨胀阀线圈接线扎带剪开</w:t>
            </w:r>
          </w:p>
          <w:p w:rsidR="0090774F" w:rsidRPr="00A97486" w:rsidRDefault="0090774F" w:rsidP="00DC4603">
            <w:pPr>
              <w:widowControl/>
              <w:numPr>
                <w:ilvl w:val="0"/>
                <w:numId w:val="93"/>
              </w:numPr>
              <w:spacing w:line="360" w:lineRule="auto"/>
              <w:jc w:val="left"/>
              <w:rPr>
                <w:sz w:val="24"/>
              </w:rPr>
            </w:pPr>
            <w:r w:rsidRPr="00A97486">
              <w:rPr>
                <w:rFonts w:hint="eastAsia"/>
                <w:sz w:val="24"/>
              </w:rPr>
              <w:t>拆开电子膨胀阀线圈接线连接器</w:t>
            </w:r>
          </w:p>
          <w:p w:rsidR="0090774F" w:rsidRPr="00A97486" w:rsidRDefault="0090774F" w:rsidP="00DC4603">
            <w:pPr>
              <w:widowControl/>
              <w:numPr>
                <w:ilvl w:val="0"/>
                <w:numId w:val="93"/>
              </w:numPr>
              <w:spacing w:line="360" w:lineRule="auto"/>
              <w:jc w:val="left"/>
              <w:rPr>
                <w:sz w:val="24"/>
              </w:rPr>
            </w:pPr>
            <w:r w:rsidRPr="00A97486">
              <w:rPr>
                <w:rFonts w:hint="eastAsia"/>
                <w:sz w:val="24"/>
              </w:rPr>
              <w:t>稍稍用力取下电子膨胀阀线圈</w:t>
            </w:r>
          </w:p>
        </w:tc>
      </w:tr>
      <w:tr w:rsidR="0090774F" w:rsidRPr="00A97486" w:rsidTr="0090774F">
        <w:trPr>
          <w:trHeight w:val="366"/>
          <w:jc w:val="center"/>
        </w:trPr>
        <w:tc>
          <w:tcPr>
            <w:tcW w:w="404" w:type="dxa"/>
            <w:shd w:val="clear" w:color="auto" w:fill="auto"/>
          </w:tcPr>
          <w:p w:rsidR="0090774F" w:rsidRPr="00A97486" w:rsidRDefault="0090774F" w:rsidP="00DC4603">
            <w:pPr>
              <w:widowControl/>
              <w:numPr>
                <w:ilvl w:val="0"/>
                <w:numId w:val="81"/>
              </w:numPr>
              <w:spacing w:line="360" w:lineRule="auto"/>
              <w:jc w:val="center"/>
              <w:rPr>
                <w:sz w:val="24"/>
              </w:rPr>
            </w:pPr>
          </w:p>
        </w:tc>
        <w:tc>
          <w:tcPr>
            <w:tcW w:w="1105" w:type="dxa"/>
            <w:shd w:val="clear" w:color="auto" w:fill="auto"/>
            <w:vAlign w:val="center"/>
          </w:tcPr>
          <w:p w:rsidR="0090774F" w:rsidRPr="00A97486" w:rsidRDefault="0090774F" w:rsidP="00062661">
            <w:pPr>
              <w:rPr>
                <w:szCs w:val="21"/>
              </w:rPr>
            </w:pPr>
            <w:r w:rsidRPr="00A97486">
              <w:rPr>
                <w:rFonts w:hint="eastAsia"/>
                <w:szCs w:val="21"/>
              </w:rPr>
              <w:t>电气元件</w:t>
            </w:r>
          </w:p>
        </w:tc>
        <w:tc>
          <w:tcPr>
            <w:tcW w:w="5334" w:type="dxa"/>
            <w:shd w:val="clear" w:color="auto" w:fill="auto"/>
          </w:tcPr>
          <w:p w:rsidR="0090774F" w:rsidRPr="00A97486" w:rsidRDefault="0090774F" w:rsidP="00DC4603">
            <w:pPr>
              <w:widowControl/>
              <w:numPr>
                <w:ilvl w:val="0"/>
                <w:numId w:val="94"/>
              </w:numPr>
              <w:spacing w:line="360" w:lineRule="auto"/>
              <w:jc w:val="left"/>
              <w:rPr>
                <w:sz w:val="24"/>
              </w:rPr>
            </w:pPr>
            <w:r w:rsidRPr="00A97486">
              <w:rPr>
                <w:rFonts w:hint="eastAsia"/>
                <w:sz w:val="24"/>
              </w:rPr>
              <w:t>打开客室空调电气腔盖板</w:t>
            </w:r>
          </w:p>
          <w:p w:rsidR="0090774F" w:rsidRPr="00A97486" w:rsidRDefault="0090774F" w:rsidP="00DC4603">
            <w:pPr>
              <w:widowControl/>
              <w:numPr>
                <w:ilvl w:val="0"/>
                <w:numId w:val="94"/>
              </w:numPr>
              <w:spacing w:line="360" w:lineRule="auto"/>
              <w:jc w:val="left"/>
              <w:rPr>
                <w:sz w:val="24"/>
              </w:rPr>
            </w:pPr>
            <w:r w:rsidRPr="00A97486">
              <w:rPr>
                <w:rFonts w:hint="eastAsia"/>
                <w:sz w:val="24"/>
              </w:rPr>
              <w:t>拆开接线</w:t>
            </w:r>
          </w:p>
          <w:p w:rsidR="0090774F" w:rsidRPr="00A97486" w:rsidRDefault="0090774F" w:rsidP="00DC4603">
            <w:pPr>
              <w:widowControl/>
              <w:numPr>
                <w:ilvl w:val="0"/>
                <w:numId w:val="94"/>
              </w:numPr>
              <w:spacing w:line="360" w:lineRule="auto"/>
              <w:jc w:val="left"/>
              <w:rPr>
                <w:sz w:val="24"/>
              </w:rPr>
            </w:pPr>
            <w:r w:rsidRPr="00A97486">
              <w:rPr>
                <w:rFonts w:hint="eastAsia"/>
                <w:sz w:val="24"/>
              </w:rPr>
              <w:t>松下电气元件安装螺栓</w:t>
            </w:r>
          </w:p>
          <w:p w:rsidR="0090774F" w:rsidRPr="00A97486" w:rsidRDefault="0090774F" w:rsidP="00DC4603">
            <w:pPr>
              <w:widowControl/>
              <w:numPr>
                <w:ilvl w:val="0"/>
                <w:numId w:val="94"/>
              </w:numPr>
              <w:spacing w:line="360" w:lineRule="auto"/>
              <w:jc w:val="left"/>
              <w:rPr>
                <w:sz w:val="24"/>
              </w:rPr>
            </w:pPr>
            <w:r w:rsidRPr="00A97486">
              <w:rPr>
                <w:rFonts w:hint="eastAsia"/>
                <w:sz w:val="24"/>
              </w:rPr>
              <w:t>去除电气元件</w:t>
            </w:r>
          </w:p>
        </w:tc>
      </w:tr>
    </w:tbl>
    <w:p w:rsidR="0090774F" w:rsidRPr="00A97486" w:rsidRDefault="0090774F" w:rsidP="00852B33">
      <w:pPr>
        <w:pStyle w:val="31"/>
        <w:numPr>
          <w:ilvl w:val="2"/>
          <w:numId w:val="52"/>
        </w:numPr>
        <w:spacing w:line="360" w:lineRule="auto"/>
        <w:jc w:val="left"/>
        <w:rPr>
          <w:rFonts w:ascii="宋体" w:hAnsi="宋体"/>
          <w:sz w:val="24"/>
        </w:rPr>
      </w:pPr>
      <w:bookmarkStart w:id="500" w:name="_Toc511243060"/>
      <w:bookmarkStart w:id="501" w:name="_Toc517755493"/>
      <w:bookmarkEnd w:id="499"/>
      <w:r w:rsidRPr="00A97486">
        <w:rPr>
          <w:rFonts w:ascii="宋体" w:hAnsi="宋体" w:hint="eastAsia"/>
          <w:sz w:val="24"/>
        </w:rPr>
        <w:t>维护</w:t>
      </w:r>
      <w:bookmarkEnd w:id="500"/>
      <w:bookmarkEnd w:id="501"/>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6"/>
        <w:gridCol w:w="1077"/>
        <w:gridCol w:w="5469"/>
      </w:tblGrid>
      <w:tr w:rsidR="007D4187" w:rsidRPr="00A97486" w:rsidTr="007D4187">
        <w:trPr>
          <w:trHeight w:val="377"/>
          <w:jc w:val="center"/>
        </w:trPr>
        <w:tc>
          <w:tcPr>
            <w:tcW w:w="396" w:type="dxa"/>
            <w:shd w:val="clear" w:color="auto" w:fill="auto"/>
          </w:tcPr>
          <w:p w:rsidR="007D4187" w:rsidRPr="00A97486" w:rsidRDefault="007D4187" w:rsidP="00062661">
            <w:pPr>
              <w:spacing w:line="360" w:lineRule="auto"/>
              <w:ind w:left="420"/>
              <w:rPr>
                <w:sz w:val="24"/>
              </w:rPr>
            </w:pPr>
          </w:p>
        </w:tc>
        <w:tc>
          <w:tcPr>
            <w:tcW w:w="1077" w:type="dxa"/>
            <w:shd w:val="clear" w:color="auto" w:fill="auto"/>
          </w:tcPr>
          <w:p w:rsidR="007D4187" w:rsidRPr="00A97486" w:rsidRDefault="007D4187" w:rsidP="00062661">
            <w:pPr>
              <w:spacing w:line="360" w:lineRule="auto"/>
              <w:rPr>
                <w:sz w:val="24"/>
              </w:rPr>
            </w:pPr>
            <w:r w:rsidRPr="00A97486">
              <w:rPr>
                <w:rFonts w:hint="eastAsia"/>
                <w:sz w:val="24"/>
              </w:rPr>
              <w:t>部件</w:t>
            </w:r>
          </w:p>
        </w:tc>
        <w:tc>
          <w:tcPr>
            <w:tcW w:w="5469" w:type="dxa"/>
            <w:shd w:val="clear" w:color="auto" w:fill="auto"/>
          </w:tcPr>
          <w:p w:rsidR="007D4187" w:rsidRPr="00A97486" w:rsidRDefault="007D4187" w:rsidP="00062661">
            <w:pPr>
              <w:spacing w:line="360" w:lineRule="auto"/>
              <w:rPr>
                <w:sz w:val="24"/>
              </w:rPr>
            </w:pPr>
            <w:r w:rsidRPr="00A97486">
              <w:rPr>
                <w:rFonts w:hint="eastAsia"/>
                <w:sz w:val="24"/>
              </w:rPr>
              <w:t>方法</w:t>
            </w:r>
          </w:p>
        </w:tc>
      </w:tr>
      <w:tr w:rsidR="007D4187" w:rsidRPr="00A97486" w:rsidTr="007D4187">
        <w:trPr>
          <w:trHeight w:val="366"/>
          <w:jc w:val="center"/>
        </w:trPr>
        <w:tc>
          <w:tcPr>
            <w:tcW w:w="396" w:type="dxa"/>
            <w:shd w:val="clear" w:color="auto" w:fill="auto"/>
          </w:tcPr>
          <w:p w:rsidR="007D4187" w:rsidRPr="00A97486" w:rsidRDefault="007D4187" w:rsidP="00DC4603">
            <w:pPr>
              <w:widowControl/>
              <w:numPr>
                <w:ilvl w:val="0"/>
                <w:numId w:val="95"/>
              </w:numPr>
              <w:spacing w:line="360" w:lineRule="auto"/>
              <w:jc w:val="center"/>
              <w:rPr>
                <w:sz w:val="24"/>
              </w:rPr>
            </w:pPr>
          </w:p>
        </w:tc>
        <w:tc>
          <w:tcPr>
            <w:tcW w:w="1077" w:type="dxa"/>
            <w:shd w:val="clear" w:color="auto" w:fill="auto"/>
          </w:tcPr>
          <w:p w:rsidR="007D4187" w:rsidRPr="00A97486" w:rsidRDefault="007D4187" w:rsidP="00062661">
            <w:pPr>
              <w:spacing w:line="360" w:lineRule="auto"/>
              <w:rPr>
                <w:sz w:val="24"/>
              </w:rPr>
            </w:pPr>
            <w:r w:rsidRPr="00A97486">
              <w:rPr>
                <w:rFonts w:hint="eastAsia"/>
                <w:sz w:val="24"/>
              </w:rPr>
              <w:t>压缩机换油</w:t>
            </w:r>
          </w:p>
        </w:tc>
        <w:tc>
          <w:tcPr>
            <w:tcW w:w="5469" w:type="dxa"/>
            <w:shd w:val="clear" w:color="auto" w:fill="auto"/>
          </w:tcPr>
          <w:p w:rsidR="007D4187" w:rsidRPr="00A97486" w:rsidRDefault="007D4187" w:rsidP="00DC4603">
            <w:pPr>
              <w:widowControl/>
              <w:numPr>
                <w:ilvl w:val="0"/>
                <w:numId w:val="96"/>
              </w:numPr>
              <w:spacing w:line="360" w:lineRule="auto"/>
              <w:jc w:val="left"/>
              <w:rPr>
                <w:sz w:val="24"/>
              </w:rPr>
            </w:pPr>
            <w:r w:rsidRPr="00A97486">
              <w:rPr>
                <w:rFonts w:hint="eastAsia"/>
                <w:sz w:val="24"/>
              </w:rPr>
              <w:t>将判定合格的压缩机吊起后使漏油孔（低压管）侧向下倾斜</w:t>
            </w:r>
            <w:r w:rsidRPr="00A97486">
              <w:rPr>
                <w:rFonts w:hint="eastAsia"/>
                <w:sz w:val="24"/>
              </w:rPr>
              <w:t>45</w:t>
            </w:r>
            <w:r w:rsidRPr="00A97486">
              <w:rPr>
                <w:rFonts w:hint="eastAsia"/>
                <w:sz w:val="24"/>
              </w:rPr>
              <w:t>度角。</w:t>
            </w:r>
          </w:p>
          <w:p w:rsidR="007D4187" w:rsidRPr="00A97486" w:rsidRDefault="007D4187" w:rsidP="00DC4603">
            <w:pPr>
              <w:widowControl/>
              <w:numPr>
                <w:ilvl w:val="0"/>
                <w:numId w:val="96"/>
              </w:numPr>
              <w:spacing w:line="360" w:lineRule="auto"/>
              <w:jc w:val="left"/>
              <w:rPr>
                <w:sz w:val="24"/>
              </w:rPr>
            </w:pPr>
            <w:r w:rsidRPr="00A97486">
              <w:rPr>
                <w:rFonts w:hint="eastAsia"/>
                <w:sz w:val="24"/>
              </w:rPr>
              <w:t>使油从低压侧排出直至漏油孔无油流出。</w:t>
            </w:r>
          </w:p>
          <w:p w:rsidR="007D4187" w:rsidRPr="00A97486" w:rsidRDefault="007D4187" w:rsidP="00DC4603">
            <w:pPr>
              <w:widowControl/>
              <w:numPr>
                <w:ilvl w:val="0"/>
                <w:numId w:val="96"/>
              </w:numPr>
              <w:spacing w:line="360" w:lineRule="auto"/>
              <w:jc w:val="left"/>
              <w:rPr>
                <w:sz w:val="24"/>
              </w:rPr>
            </w:pPr>
            <w:r w:rsidRPr="00A97486">
              <w:rPr>
                <w:rFonts w:hint="eastAsia"/>
                <w:sz w:val="24"/>
              </w:rPr>
              <w:lastRenderedPageBreak/>
              <w:t>在废油用量杯接成，将废油收集致集油桶内作妥善处理。</w:t>
            </w:r>
          </w:p>
          <w:p w:rsidR="007D4187" w:rsidRPr="00A97486" w:rsidRDefault="007D4187" w:rsidP="00DC4603">
            <w:pPr>
              <w:widowControl/>
              <w:numPr>
                <w:ilvl w:val="0"/>
                <w:numId w:val="96"/>
              </w:numPr>
              <w:spacing w:line="360" w:lineRule="auto"/>
              <w:jc w:val="left"/>
              <w:rPr>
                <w:sz w:val="24"/>
              </w:rPr>
            </w:pPr>
            <w:r w:rsidRPr="00A97486">
              <w:rPr>
                <w:rFonts w:hint="eastAsia"/>
                <w:sz w:val="24"/>
              </w:rPr>
              <w:t>加油量杯不得与放油量怀使用同一量杯。</w:t>
            </w:r>
          </w:p>
          <w:p w:rsidR="007D4187" w:rsidRPr="00A97486" w:rsidRDefault="007D4187" w:rsidP="00DC4603">
            <w:pPr>
              <w:widowControl/>
              <w:numPr>
                <w:ilvl w:val="0"/>
                <w:numId w:val="96"/>
              </w:numPr>
              <w:spacing w:line="360" w:lineRule="auto"/>
              <w:jc w:val="left"/>
              <w:rPr>
                <w:sz w:val="24"/>
              </w:rPr>
            </w:pPr>
            <w:r w:rsidRPr="00A97486">
              <w:rPr>
                <w:rFonts w:hint="eastAsia"/>
                <w:sz w:val="24"/>
              </w:rPr>
              <w:t>将量杯放在平整的桌面上，并向其注入</w:t>
            </w:r>
            <w:r w:rsidRPr="00A97486">
              <w:rPr>
                <w:sz w:val="24"/>
              </w:rPr>
              <w:t>1.6</w:t>
            </w:r>
            <w:r w:rsidRPr="00A97486">
              <w:rPr>
                <w:rFonts w:hint="eastAsia"/>
                <w:sz w:val="24"/>
              </w:rPr>
              <w:t>L FV</w:t>
            </w:r>
            <w:r w:rsidRPr="00A97486">
              <w:rPr>
                <w:sz w:val="24"/>
              </w:rPr>
              <w:t>68</w:t>
            </w:r>
            <w:r w:rsidRPr="00A97486">
              <w:rPr>
                <w:rFonts w:hint="eastAsia"/>
                <w:sz w:val="24"/>
              </w:rPr>
              <w:t>S</w:t>
            </w:r>
            <w:r w:rsidRPr="00A97486">
              <w:rPr>
                <w:rFonts w:hint="eastAsia"/>
                <w:sz w:val="24"/>
              </w:rPr>
              <w:t>压缩机润滑油。</w:t>
            </w:r>
          </w:p>
          <w:p w:rsidR="007D4187" w:rsidRPr="00A97486" w:rsidRDefault="007D4187" w:rsidP="00DC4603">
            <w:pPr>
              <w:widowControl/>
              <w:numPr>
                <w:ilvl w:val="0"/>
                <w:numId w:val="96"/>
              </w:numPr>
              <w:spacing w:line="360" w:lineRule="auto"/>
              <w:jc w:val="left"/>
              <w:rPr>
                <w:sz w:val="24"/>
              </w:rPr>
            </w:pPr>
            <w:r w:rsidRPr="00A97486">
              <w:rPr>
                <w:rFonts w:hint="eastAsia"/>
                <w:sz w:val="24"/>
              </w:rPr>
              <w:t>将量杯内的冷冻油通过漏斗从低压侧注入压缩机内。</w:t>
            </w:r>
          </w:p>
          <w:p w:rsidR="007D4187" w:rsidRPr="00A97486" w:rsidRDefault="007D4187" w:rsidP="00062661">
            <w:pPr>
              <w:spacing w:line="360" w:lineRule="auto"/>
              <w:rPr>
                <w:sz w:val="24"/>
              </w:rPr>
            </w:pPr>
            <w:r w:rsidRPr="00A97486">
              <w:rPr>
                <w:rFonts w:hint="eastAsia"/>
                <w:sz w:val="24"/>
              </w:rPr>
              <w:t>7</w:t>
            </w:r>
            <w:r w:rsidRPr="00A97486">
              <w:rPr>
                <w:rFonts w:hint="eastAsia"/>
                <w:sz w:val="24"/>
              </w:rPr>
              <w:t>、压缩机油不得长时间暴露在空气中，从瓶中倒出入量杯后，立即加入压缩机中</w:t>
            </w:r>
          </w:p>
        </w:tc>
      </w:tr>
      <w:tr w:rsidR="007D4187" w:rsidRPr="00A97486" w:rsidTr="007D4187">
        <w:trPr>
          <w:trHeight w:val="377"/>
          <w:jc w:val="center"/>
        </w:trPr>
        <w:tc>
          <w:tcPr>
            <w:tcW w:w="396" w:type="dxa"/>
            <w:shd w:val="clear" w:color="auto" w:fill="auto"/>
          </w:tcPr>
          <w:p w:rsidR="007D4187" w:rsidRPr="00A97486" w:rsidRDefault="007D4187" w:rsidP="00DC4603">
            <w:pPr>
              <w:widowControl/>
              <w:numPr>
                <w:ilvl w:val="0"/>
                <w:numId w:val="95"/>
              </w:numPr>
              <w:spacing w:line="360" w:lineRule="auto"/>
              <w:jc w:val="center"/>
              <w:rPr>
                <w:sz w:val="24"/>
              </w:rPr>
            </w:pPr>
          </w:p>
        </w:tc>
        <w:tc>
          <w:tcPr>
            <w:tcW w:w="1077" w:type="dxa"/>
            <w:shd w:val="clear" w:color="auto" w:fill="auto"/>
          </w:tcPr>
          <w:p w:rsidR="007D4187" w:rsidRPr="00A97486" w:rsidRDefault="007D4187" w:rsidP="00062661">
            <w:pPr>
              <w:spacing w:line="360" w:lineRule="auto"/>
              <w:rPr>
                <w:sz w:val="24"/>
              </w:rPr>
            </w:pPr>
            <w:r w:rsidRPr="00A97486">
              <w:rPr>
                <w:rFonts w:hint="eastAsia"/>
                <w:sz w:val="24"/>
              </w:rPr>
              <w:t>通风机更换轴承</w:t>
            </w:r>
          </w:p>
        </w:tc>
        <w:tc>
          <w:tcPr>
            <w:tcW w:w="5469" w:type="dxa"/>
            <w:shd w:val="clear" w:color="auto" w:fill="auto"/>
          </w:tcPr>
          <w:p w:rsidR="007D4187" w:rsidRPr="00A97486" w:rsidRDefault="007D4187" w:rsidP="00DC4603">
            <w:pPr>
              <w:widowControl/>
              <w:numPr>
                <w:ilvl w:val="0"/>
                <w:numId w:val="97"/>
              </w:numPr>
              <w:spacing w:line="360" w:lineRule="auto"/>
              <w:jc w:val="left"/>
              <w:rPr>
                <w:sz w:val="24"/>
                <w:lang w:val="en-GB"/>
              </w:rPr>
            </w:pPr>
            <w:r w:rsidRPr="00A97486">
              <w:rPr>
                <w:rFonts w:hint="eastAsia"/>
                <w:sz w:val="24"/>
                <w:lang w:val="en-GB"/>
              </w:rPr>
              <w:t>拆掉风机接线盒盖螺栓。</w:t>
            </w:r>
          </w:p>
          <w:p w:rsidR="007D4187" w:rsidRPr="00A97486" w:rsidRDefault="007D4187" w:rsidP="00DC4603">
            <w:pPr>
              <w:widowControl/>
              <w:numPr>
                <w:ilvl w:val="0"/>
                <w:numId w:val="97"/>
              </w:numPr>
              <w:spacing w:line="360" w:lineRule="auto"/>
              <w:jc w:val="left"/>
              <w:rPr>
                <w:sz w:val="24"/>
                <w:lang w:val="en-GB"/>
              </w:rPr>
            </w:pPr>
            <w:r w:rsidRPr="00A97486">
              <w:rPr>
                <w:rFonts w:hint="eastAsia"/>
                <w:sz w:val="24"/>
                <w:lang w:val="en-GB"/>
              </w:rPr>
              <w:t>拆掉风机接线盒内接线端子，并将接线盒盖复原。</w:t>
            </w:r>
          </w:p>
          <w:p w:rsidR="007D4187" w:rsidRPr="00A97486" w:rsidRDefault="007D4187" w:rsidP="00DC4603">
            <w:pPr>
              <w:widowControl/>
              <w:numPr>
                <w:ilvl w:val="0"/>
                <w:numId w:val="97"/>
              </w:numPr>
              <w:spacing w:line="360" w:lineRule="auto"/>
              <w:jc w:val="left"/>
              <w:rPr>
                <w:sz w:val="24"/>
                <w:lang w:val="en-GB"/>
              </w:rPr>
            </w:pPr>
            <w:r w:rsidRPr="00A97486">
              <w:rPr>
                <w:rFonts w:hint="eastAsia"/>
                <w:sz w:val="24"/>
                <w:lang w:val="en-GB"/>
              </w:rPr>
              <w:t>用板手松掉接线盒葛栏。</w:t>
            </w:r>
          </w:p>
          <w:p w:rsidR="007D4187" w:rsidRPr="00A97486" w:rsidRDefault="007D4187" w:rsidP="00DC4603">
            <w:pPr>
              <w:widowControl/>
              <w:numPr>
                <w:ilvl w:val="0"/>
                <w:numId w:val="97"/>
              </w:numPr>
              <w:spacing w:line="360" w:lineRule="auto"/>
              <w:jc w:val="left"/>
              <w:rPr>
                <w:sz w:val="24"/>
                <w:lang w:val="en-GB"/>
              </w:rPr>
            </w:pPr>
            <w:r w:rsidRPr="00A97486">
              <w:rPr>
                <w:rFonts w:hint="eastAsia"/>
                <w:sz w:val="24"/>
                <w:lang w:val="en-GB"/>
              </w:rPr>
              <w:t>拆掉风机蜗壳。</w:t>
            </w:r>
          </w:p>
          <w:p w:rsidR="007D4187" w:rsidRPr="00A97486" w:rsidRDefault="007D4187" w:rsidP="00DC4603">
            <w:pPr>
              <w:widowControl/>
              <w:numPr>
                <w:ilvl w:val="0"/>
                <w:numId w:val="97"/>
              </w:numPr>
              <w:spacing w:line="360" w:lineRule="auto"/>
              <w:jc w:val="left"/>
              <w:rPr>
                <w:sz w:val="24"/>
                <w:lang w:val="en-GB"/>
              </w:rPr>
            </w:pPr>
            <w:r w:rsidRPr="00A97486">
              <w:rPr>
                <w:rFonts w:hint="eastAsia"/>
                <w:sz w:val="24"/>
                <w:lang w:val="en-GB"/>
              </w:rPr>
              <w:t>更换轴承</w:t>
            </w:r>
          </w:p>
          <w:p w:rsidR="007D4187" w:rsidRPr="00A97486" w:rsidRDefault="007D4187" w:rsidP="00DC4603">
            <w:pPr>
              <w:widowControl/>
              <w:numPr>
                <w:ilvl w:val="0"/>
                <w:numId w:val="97"/>
              </w:numPr>
              <w:spacing w:line="360" w:lineRule="auto"/>
              <w:jc w:val="left"/>
              <w:rPr>
                <w:sz w:val="24"/>
                <w:lang w:val="en-GB"/>
              </w:rPr>
            </w:pPr>
            <w:r w:rsidRPr="00A97486">
              <w:rPr>
                <w:rFonts w:hint="eastAsia"/>
                <w:sz w:val="24"/>
                <w:lang w:val="en-GB"/>
              </w:rPr>
              <w:t>进行保养维护；</w:t>
            </w:r>
          </w:p>
        </w:tc>
      </w:tr>
      <w:tr w:rsidR="007D4187" w:rsidRPr="00A97486" w:rsidTr="007D4187">
        <w:trPr>
          <w:trHeight w:val="366"/>
          <w:jc w:val="center"/>
        </w:trPr>
        <w:tc>
          <w:tcPr>
            <w:tcW w:w="396" w:type="dxa"/>
            <w:shd w:val="clear" w:color="auto" w:fill="auto"/>
          </w:tcPr>
          <w:p w:rsidR="007D4187" w:rsidRPr="00A97486" w:rsidRDefault="007D4187" w:rsidP="00DC4603">
            <w:pPr>
              <w:widowControl/>
              <w:numPr>
                <w:ilvl w:val="0"/>
                <w:numId w:val="95"/>
              </w:numPr>
              <w:spacing w:line="360" w:lineRule="auto"/>
              <w:jc w:val="center"/>
              <w:rPr>
                <w:sz w:val="24"/>
              </w:rPr>
            </w:pPr>
          </w:p>
        </w:tc>
        <w:tc>
          <w:tcPr>
            <w:tcW w:w="1077" w:type="dxa"/>
            <w:shd w:val="clear" w:color="auto" w:fill="auto"/>
          </w:tcPr>
          <w:p w:rsidR="007D4187" w:rsidRPr="00A97486" w:rsidRDefault="007D4187" w:rsidP="00062661">
            <w:pPr>
              <w:spacing w:line="360" w:lineRule="auto"/>
              <w:rPr>
                <w:sz w:val="24"/>
              </w:rPr>
            </w:pPr>
            <w:r w:rsidRPr="00A97486">
              <w:rPr>
                <w:rFonts w:hint="eastAsia"/>
                <w:sz w:val="24"/>
              </w:rPr>
              <w:t>轴流风机更换轴承</w:t>
            </w:r>
          </w:p>
        </w:tc>
        <w:tc>
          <w:tcPr>
            <w:tcW w:w="5469" w:type="dxa"/>
            <w:shd w:val="clear" w:color="auto" w:fill="auto"/>
          </w:tcPr>
          <w:p w:rsidR="007D4187" w:rsidRPr="00A97486" w:rsidRDefault="007D4187" w:rsidP="00DC4603">
            <w:pPr>
              <w:widowControl/>
              <w:numPr>
                <w:ilvl w:val="0"/>
                <w:numId w:val="98"/>
              </w:numPr>
              <w:spacing w:line="360" w:lineRule="auto"/>
              <w:jc w:val="left"/>
              <w:rPr>
                <w:sz w:val="24"/>
                <w:lang w:val="en-GB"/>
              </w:rPr>
            </w:pPr>
            <w:r w:rsidRPr="00A97486">
              <w:rPr>
                <w:rFonts w:hint="eastAsia"/>
                <w:sz w:val="24"/>
                <w:lang w:val="en-GB"/>
              </w:rPr>
              <w:t>拆掉风机接线盒盖螺栓。</w:t>
            </w:r>
          </w:p>
          <w:p w:rsidR="007D4187" w:rsidRPr="00A97486" w:rsidRDefault="007D4187" w:rsidP="00DC4603">
            <w:pPr>
              <w:widowControl/>
              <w:numPr>
                <w:ilvl w:val="0"/>
                <w:numId w:val="98"/>
              </w:numPr>
              <w:spacing w:line="360" w:lineRule="auto"/>
              <w:jc w:val="left"/>
              <w:rPr>
                <w:sz w:val="24"/>
                <w:lang w:val="en-GB"/>
              </w:rPr>
            </w:pPr>
            <w:r w:rsidRPr="00A97486">
              <w:rPr>
                <w:rFonts w:hint="eastAsia"/>
                <w:sz w:val="24"/>
                <w:lang w:val="en-GB"/>
              </w:rPr>
              <w:t>拆掉风机接线盒内接线端子，并将接线盒盖复原。</w:t>
            </w:r>
          </w:p>
          <w:p w:rsidR="007D4187" w:rsidRPr="00A97486" w:rsidRDefault="007D4187" w:rsidP="00DC4603">
            <w:pPr>
              <w:widowControl/>
              <w:numPr>
                <w:ilvl w:val="0"/>
                <w:numId w:val="98"/>
              </w:numPr>
              <w:spacing w:line="360" w:lineRule="auto"/>
              <w:jc w:val="left"/>
              <w:rPr>
                <w:sz w:val="24"/>
                <w:lang w:val="en-GB"/>
              </w:rPr>
            </w:pPr>
            <w:r w:rsidRPr="00A97486">
              <w:rPr>
                <w:rFonts w:hint="eastAsia"/>
                <w:sz w:val="24"/>
                <w:lang w:val="en-GB"/>
              </w:rPr>
              <w:t>用板手松掉接线盒葛栏。</w:t>
            </w:r>
          </w:p>
          <w:p w:rsidR="007D4187" w:rsidRPr="00A97486" w:rsidRDefault="007D4187" w:rsidP="00DC4603">
            <w:pPr>
              <w:widowControl/>
              <w:numPr>
                <w:ilvl w:val="0"/>
                <w:numId w:val="98"/>
              </w:numPr>
              <w:spacing w:line="360" w:lineRule="auto"/>
              <w:jc w:val="left"/>
              <w:rPr>
                <w:sz w:val="24"/>
                <w:lang w:val="en-GB"/>
              </w:rPr>
            </w:pPr>
            <w:r w:rsidRPr="00A97486">
              <w:rPr>
                <w:rFonts w:hint="eastAsia"/>
                <w:sz w:val="24"/>
                <w:lang w:val="en-GB"/>
              </w:rPr>
              <w:t>拆掉风机盖板与支架。</w:t>
            </w:r>
          </w:p>
          <w:p w:rsidR="007D4187" w:rsidRPr="00A97486" w:rsidRDefault="007D4187" w:rsidP="00DC4603">
            <w:pPr>
              <w:widowControl/>
              <w:numPr>
                <w:ilvl w:val="0"/>
                <w:numId w:val="98"/>
              </w:numPr>
              <w:spacing w:line="360" w:lineRule="auto"/>
              <w:jc w:val="left"/>
              <w:rPr>
                <w:sz w:val="24"/>
                <w:lang w:val="en-GB"/>
              </w:rPr>
            </w:pPr>
            <w:r w:rsidRPr="00A97486">
              <w:rPr>
                <w:rFonts w:hint="eastAsia"/>
                <w:sz w:val="24"/>
                <w:lang w:val="en-GB"/>
              </w:rPr>
              <w:t>更换轴承</w:t>
            </w:r>
          </w:p>
          <w:p w:rsidR="007D4187" w:rsidRPr="00A97486" w:rsidRDefault="007D4187" w:rsidP="00062661">
            <w:pPr>
              <w:spacing w:line="360" w:lineRule="auto"/>
              <w:rPr>
                <w:sz w:val="24"/>
                <w:lang w:val="en-GB"/>
              </w:rPr>
            </w:pPr>
            <w:r w:rsidRPr="00A97486">
              <w:rPr>
                <w:rFonts w:hint="eastAsia"/>
                <w:sz w:val="24"/>
                <w:lang w:val="en-GB"/>
              </w:rPr>
              <w:t>进行保养维护；</w:t>
            </w:r>
          </w:p>
        </w:tc>
      </w:tr>
      <w:tr w:rsidR="007D4187" w:rsidRPr="00A97486" w:rsidTr="007D4187">
        <w:trPr>
          <w:trHeight w:val="377"/>
          <w:jc w:val="center"/>
        </w:trPr>
        <w:tc>
          <w:tcPr>
            <w:tcW w:w="396" w:type="dxa"/>
            <w:shd w:val="clear" w:color="auto" w:fill="auto"/>
          </w:tcPr>
          <w:p w:rsidR="007D4187" w:rsidRPr="00A97486" w:rsidRDefault="007D4187" w:rsidP="00DC4603">
            <w:pPr>
              <w:widowControl/>
              <w:numPr>
                <w:ilvl w:val="0"/>
                <w:numId w:val="95"/>
              </w:numPr>
              <w:spacing w:line="360" w:lineRule="auto"/>
              <w:jc w:val="center"/>
              <w:rPr>
                <w:sz w:val="24"/>
              </w:rPr>
            </w:pPr>
          </w:p>
        </w:tc>
        <w:tc>
          <w:tcPr>
            <w:tcW w:w="1077" w:type="dxa"/>
            <w:shd w:val="clear" w:color="auto" w:fill="auto"/>
          </w:tcPr>
          <w:p w:rsidR="007D4187" w:rsidRPr="00A97486" w:rsidRDefault="007D4187" w:rsidP="00062661">
            <w:pPr>
              <w:spacing w:line="360" w:lineRule="auto"/>
              <w:rPr>
                <w:sz w:val="24"/>
              </w:rPr>
            </w:pPr>
            <w:r w:rsidRPr="00A97486">
              <w:rPr>
                <w:rFonts w:hint="eastAsia"/>
                <w:sz w:val="24"/>
              </w:rPr>
              <w:t>抽真空</w:t>
            </w:r>
          </w:p>
        </w:tc>
        <w:tc>
          <w:tcPr>
            <w:tcW w:w="5469" w:type="dxa"/>
            <w:shd w:val="clear" w:color="auto" w:fill="auto"/>
          </w:tcPr>
          <w:p w:rsidR="007D4187" w:rsidRPr="00A97486" w:rsidRDefault="007D4187" w:rsidP="00DC4603">
            <w:pPr>
              <w:pStyle w:val="Default"/>
              <w:numPr>
                <w:ilvl w:val="0"/>
                <w:numId w:val="99"/>
              </w:numPr>
              <w:rPr>
                <w:rFonts w:cs="Times New Roman"/>
                <w:color w:val="auto"/>
                <w:lang w:val="en-GB" w:eastAsia="de-DE"/>
              </w:rPr>
            </w:pPr>
            <w:r w:rsidRPr="00A97486">
              <w:rPr>
                <w:rFonts w:cs="Times New Roman" w:hint="eastAsia"/>
                <w:color w:val="auto"/>
                <w:lang w:val="en-GB" w:eastAsia="de-DE"/>
              </w:rPr>
              <w:t>将高低压表组的两根气管分别对应接在高压针阀、充注阀上，打开阀门将系统内高压气体排出。用磁铁打开液路阀，在工装通电后确认电子膨胀阀开到最大。</w:t>
            </w:r>
          </w:p>
          <w:p w:rsidR="007D4187" w:rsidRPr="00A97486" w:rsidRDefault="007D4187" w:rsidP="00DC4603">
            <w:pPr>
              <w:pStyle w:val="Default"/>
              <w:numPr>
                <w:ilvl w:val="0"/>
                <w:numId w:val="99"/>
              </w:numPr>
              <w:rPr>
                <w:rFonts w:cs="Times New Roman"/>
                <w:color w:val="auto"/>
                <w:lang w:val="en-GB" w:eastAsia="de-DE"/>
              </w:rPr>
            </w:pPr>
            <w:r w:rsidRPr="00A97486">
              <w:rPr>
                <w:rFonts w:cs="Times New Roman" w:hint="eastAsia"/>
                <w:color w:val="auto"/>
                <w:lang w:val="en-GB" w:eastAsia="de-DE"/>
              </w:rPr>
              <w:t>将真空度表串接在低压管处，并在表的另一个针阀处接手阀密封，并接上阀帽，然后把真空泵的吸气管连接到高低压表组中间顶针阀上。</w:t>
            </w:r>
          </w:p>
          <w:p w:rsidR="007D4187" w:rsidRPr="00A97486" w:rsidRDefault="007D4187" w:rsidP="00DC4603">
            <w:pPr>
              <w:pStyle w:val="Default"/>
              <w:numPr>
                <w:ilvl w:val="0"/>
                <w:numId w:val="99"/>
              </w:numPr>
              <w:rPr>
                <w:rFonts w:cs="Times New Roman"/>
                <w:color w:val="auto"/>
                <w:lang w:val="en-GB" w:eastAsia="de-DE"/>
              </w:rPr>
            </w:pPr>
            <w:r w:rsidRPr="00A97486">
              <w:rPr>
                <w:rFonts w:cs="Times New Roman" w:hint="eastAsia"/>
                <w:color w:val="auto"/>
                <w:lang w:val="en-GB" w:eastAsia="de-DE"/>
              </w:rPr>
              <w:t>3</w:t>
            </w:r>
            <w:r w:rsidRPr="00A97486">
              <w:rPr>
                <w:rFonts w:cs="Times New Roman"/>
                <w:color w:val="auto"/>
                <w:lang w:val="en-GB" w:eastAsia="de-DE"/>
              </w:rPr>
              <w:t>.</w:t>
            </w:r>
            <w:r w:rsidRPr="00A97486">
              <w:rPr>
                <w:rFonts w:cs="Times New Roman" w:hint="eastAsia"/>
                <w:color w:val="auto"/>
                <w:lang w:val="en-GB" w:eastAsia="de-DE"/>
              </w:rPr>
              <w:t>打开真空泵，并打开高低压表阀门开始抽真空。</w:t>
            </w:r>
            <w:r w:rsidRPr="00A97486">
              <w:rPr>
                <w:rFonts w:cs="Times New Roman"/>
                <w:color w:val="auto"/>
                <w:lang w:val="en-GB" w:eastAsia="de-DE"/>
              </w:rPr>
              <w:t>4</w:t>
            </w:r>
            <w:r w:rsidRPr="00A97486">
              <w:rPr>
                <w:rFonts w:cs="Times New Roman" w:hint="eastAsia"/>
                <w:color w:val="auto"/>
                <w:lang w:val="en-GB" w:eastAsia="de-DE"/>
              </w:rPr>
              <w:t>、等到真空度表上的真空绝对压力值≤</w:t>
            </w:r>
            <w:r w:rsidRPr="00A97486">
              <w:rPr>
                <w:rFonts w:cs="Times New Roman"/>
                <w:color w:val="auto"/>
                <w:lang w:val="en-GB" w:eastAsia="de-DE"/>
              </w:rPr>
              <w:t>130Pa</w:t>
            </w:r>
            <w:r w:rsidRPr="00A97486">
              <w:rPr>
                <w:rFonts w:cs="Times New Roman" w:hint="eastAsia"/>
                <w:color w:val="auto"/>
                <w:lang w:val="en-GB" w:eastAsia="de-DE"/>
              </w:rPr>
              <w:t>，关闭真空泵，确认压力在</w:t>
            </w:r>
            <w:r w:rsidRPr="00A97486">
              <w:rPr>
                <w:rFonts w:cs="Times New Roman"/>
                <w:color w:val="auto"/>
                <w:lang w:val="en-GB" w:eastAsia="de-DE"/>
              </w:rPr>
              <w:t>5Min</w:t>
            </w:r>
            <w:r w:rsidRPr="00A97486">
              <w:rPr>
                <w:rFonts w:cs="Times New Roman" w:hint="eastAsia"/>
                <w:color w:val="auto"/>
                <w:lang w:val="en-GB" w:eastAsia="de-DE"/>
              </w:rPr>
              <w:t>内保持</w:t>
            </w:r>
            <w:r w:rsidRPr="00A97486">
              <w:rPr>
                <w:rFonts w:cs="Times New Roman" w:hint="eastAsia"/>
                <w:color w:val="auto"/>
                <w:lang w:val="en-GB" w:eastAsia="de-DE"/>
              </w:rPr>
              <w:lastRenderedPageBreak/>
              <w:t>压力值≤</w:t>
            </w:r>
            <w:r w:rsidRPr="00A97486">
              <w:rPr>
                <w:rFonts w:cs="Times New Roman"/>
                <w:color w:val="auto"/>
                <w:lang w:val="en-GB" w:eastAsia="de-DE"/>
              </w:rPr>
              <w:t>160pa</w:t>
            </w:r>
            <w:r w:rsidRPr="00A97486">
              <w:rPr>
                <w:rFonts w:cs="Times New Roman" w:hint="eastAsia"/>
                <w:color w:val="auto"/>
                <w:lang w:val="en-GB" w:eastAsia="de-DE"/>
              </w:rPr>
              <w:t>。</w:t>
            </w:r>
            <w:r w:rsidRPr="00A97486">
              <w:rPr>
                <w:rFonts w:cs="Times New Roman"/>
                <w:color w:val="auto"/>
                <w:lang w:val="en-GB" w:eastAsia="de-DE"/>
              </w:rPr>
              <w:t>5</w:t>
            </w:r>
            <w:r w:rsidRPr="00A97486">
              <w:rPr>
                <w:rFonts w:cs="Times New Roman" w:hint="eastAsia"/>
                <w:color w:val="auto"/>
                <w:lang w:val="en-GB" w:eastAsia="de-DE"/>
              </w:rPr>
              <w:t>、观察视液镜的颜色应为绿色。</w:t>
            </w:r>
          </w:p>
          <w:p w:rsidR="007D4187" w:rsidRPr="00A97486" w:rsidRDefault="007D4187" w:rsidP="00062661">
            <w:pPr>
              <w:pStyle w:val="Default"/>
              <w:ind w:left="360"/>
              <w:rPr>
                <w:sz w:val="22"/>
                <w:szCs w:val="22"/>
              </w:rPr>
            </w:pPr>
            <w:r w:rsidRPr="00A97486">
              <w:rPr>
                <w:rFonts w:hint="eastAsia"/>
                <w:noProof/>
                <w:sz w:val="22"/>
                <w:szCs w:val="22"/>
              </w:rPr>
              <w:drawing>
                <wp:inline distT="0" distB="0" distL="0" distR="0" wp14:anchorId="1C4D5F19" wp14:editId="5F45F3E8">
                  <wp:extent cx="3104515" cy="1797050"/>
                  <wp:effectExtent l="0" t="0" r="0" b="0"/>
                  <wp:docPr id="263896" name="图片 263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104515" cy="1797050"/>
                          </a:xfrm>
                          <a:prstGeom prst="rect">
                            <a:avLst/>
                          </a:prstGeom>
                          <a:noFill/>
                          <a:ln>
                            <a:noFill/>
                          </a:ln>
                        </pic:spPr>
                      </pic:pic>
                    </a:graphicData>
                  </a:graphic>
                </wp:inline>
              </w:drawing>
            </w:r>
          </w:p>
          <w:p w:rsidR="007D4187" w:rsidRPr="00A97486" w:rsidRDefault="007D4187" w:rsidP="00062661">
            <w:pPr>
              <w:spacing w:line="360" w:lineRule="auto"/>
              <w:rPr>
                <w:sz w:val="24"/>
              </w:rPr>
            </w:pPr>
          </w:p>
        </w:tc>
      </w:tr>
    </w:tbl>
    <w:p w:rsidR="0090774F" w:rsidRPr="00A97486" w:rsidRDefault="0090774F" w:rsidP="0090774F">
      <w:pPr>
        <w:spacing w:line="360" w:lineRule="auto"/>
        <w:rPr>
          <w:sz w:val="24"/>
        </w:rPr>
      </w:pPr>
    </w:p>
    <w:p w:rsidR="0090774F" w:rsidRPr="00A97486" w:rsidRDefault="0090774F" w:rsidP="0090774F">
      <w:pPr>
        <w:spacing w:line="360" w:lineRule="auto"/>
        <w:rPr>
          <w:sz w:val="24"/>
        </w:rPr>
      </w:pPr>
    </w:p>
    <w:p w:rsidR="0090774F" w:rsidRPr="00A97486" w:rsidRDefault="0090774F" w:rsidP="00852B33">
      <w:pPr>
        <w:pStyle w:val="31"/>
        <w:numPr>
          <w:ilvl w:val="2"/>
          <w:numId w:val="52"/>
        </w:numPr>
        <w:spacing w:line="360" w:lineRule="auto"/>
        <w:jc w:val="left"/>
        <w:rPr>
          <w:rFonts w:ascii="宋体" w:hAnsi="宋体"/>
          <w:sz w:val="24"/>
        </w:rPr>
      </w:pPr>
      <w:bookmarkStart w:id="502" w:name="_Toc511243061"/>
      <w:bookmarkStart w:id="503" w:name="_Toc517755494"/>
      <w:r w:rsidRPr="00A97486">
        <w:rPr>
          <w:rFonts w:ascii="宋体" w:hAnsi="宋体" w:hint="eastAsia"/>
          <w:sz w:val="24"/>
        </w:rPr>
        <w:t>安装</w:t>
      </w:r>
      <w:bookmarkEnd w:id="502"/>
      <w:bookmarkEnd w:id="503"/>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5"/>
        <w:gridCol w:w="1144"/>
        <w:gridCol w:w="5261"/>
      </w:tblGrid>
      <w:tr w:rsidR="007D4187" w:rsidRPr="00A97486" w:rsidTr="007D4187">
        <w:trPr>
          <w:trHeight w:val="377"/>
          <w:jc w:val="center"/>
        </w:trPr>
        <w:tc>
          <w:tcPr>
            <w:tcW w:w="415" w:type="dxa"/>
            <w:shd w:val="clear" w:color="auto" w:fill="auto"/>
          </w:tcPr>
          <w:p w:rsidR="007D4187" w:rsidRPr="00A97486" w:rsidRDefault="007D4187" w:rsidP="00062661">
            <w:pPr>
              <w:spacing w:line="360" w:lineRule="auto"/>
              <w:ind w:left="420"/>
              <w:rPr>
                <w:sz w:val="24"/>
              </w:rPr>
            </w:pPr>
          </w:p>
        </w:tc>
        <w:tc>
          <w:tcPr>
            <w:tcW w:w="1144" w:type="dxa"/>
            <w:shd w:val="clear" w:color="auto" w:fill="auto"/>
          </w:tcPr>
          <w:p w:rsidR="007D4187" w:rsidRPr="00A97486" w:rsidRDefault="007D4187" w:rsidP="00062661">
            <w:pPr>
              <w:spacing w:line="360" w:lineRule="auto"/>
              <w:rPr>
                <w:sz w:val="24"/>
              </w:rPr>
            </w:pPr>
            <w:r w:rsidRPr="00A97486">
              <w:rPr>
                <w:rFonts w:hint="eastAsia"/>
                <w:sz w:val="24"/>
              </w:rPr>
              <w:t>部件</w:t>
            </w:r>
          </w:p>
        </w:tc>
        <w:tc>
          <w:tcPr>
            <w:tcW w:w="5261" w:type="dxa"/>
            <w:shd w:val="clear" w:color="auto" w:fill="auto"/>
          </w:tcPr>
          <w:p w:rsidR="007D4187" w:rsidRPr="00A97486" w:rsidRDefault="007D4187" w:rsidP="00062661">
            <w:pPr>
              <w:spacing w:line="360" w:lineRule="auto"/>
              <w:rPr>
                <w:sz w:val="24"/>
              </w:rPr>
            </w:pPr>
            <w:r w:rsidRPr="00A97486">
              <w:rPr>
                <w:rFonts w:hint="eastAsia"/>
                <w:sz w:val="24"/>
              </w:rPr>
              <w:t>方法</w:t>
            </w:r>
          </w:p>
        </w:tc>
      </w:tr>
      <w:tr w:rsidR="007D4187" w:rsidRPr="00A97486" w:rsidTr="007D4187">
        <w:trPr>
          <w:trHeight w:val="366"/>
          <w:jc w:val="center"/>
        </w:trPr>
        <w:tc>
          <w:tcPr>
            <w:tcW w:w="415" w:type="dxa"/>
            <w:shd w:val="clear" w:color="auto" w:fill="auto"/>
          </w:tcPr>
          <w:p w:rsidR="007D4187" w:rsidRPr="00A97486" w:rsidRDefault="007D4187" w:rsidP="00DC4603">
            <w:pPr>
              <w:widowControl/>
              <w:numPr>
                <w:ilvl w:val="0"/>
                <w:numId w:val="100"/>
              </w:numPr>
              <w:spacing w:line="360" w:lineRule="auto"/>
              <w:jc w:val="center"/>
              <w:rPr>
                <w:sz w:val="24"/>
              </w:rPr>
            </w:pPr>
          </w:p>
        </w:tc>
        <w:tc>
          <w:tcPr>
            <w:tcW w:w="1144" w:type="dxa"/>
            <w:shd w:val="clear" w:color="auto" w:fill="auto"/>
          </w:tcPr>
          <w:p w:rsidR="007D4187" w:rsidRPr="00A97486" w:rsidRDefault="007D4187" w:rsidP="00062661">
            <w:pPr>
              <w:spacing w:line="360" w:lineRule="auto"/>
              <w:rPr>
                <w:sz w:val="24"/>
              </w:rPr>
            </w:pPr>
            <w:r w:rsidRPr="00A97486">
              <w:rPr>
                <w:rFonts w:hint="eastAsia"/>
                <w:sz w:val="24"/>
              </w:rPr>
              <w:t>压缩机</w:t>
            </w:r>
          </w:p>
        </w:tc>
        <w:tc>
          <w:tcPr>
            <w:tcW w:w="5261" w:type="dxa"/>
            <w:shd w:val="clear" w:color="auto" w:fill="auto"/>
          </w:tcPr>
          <w:p w:rsidR="007D4187" w:rsidRPr="00A97486" w:rsidRDefault="007D4187" w:rsidP="00DC4603">
            <w:pPr>
              <w:widowControl/>
              <w:numPr>
                <w:ilvl w:val="0"/>
                <w:numId w:val="101"/>
              </w:numPr>
              <w:spacing w:line="360" w:lineRule="auto"/>
              <w:jc w:val="left"/>
              <w:rPr>
                <w:sz w:val="24"/>
              </w:rPr>
            </w:pPr>
            <w:r w:rsidRPr="00A97486">
              <w:rPr>
                <w:rFonts w:hint="eastAsia"/>
                <w:sz w:val="24"/>
              </w:rPr>
              <w:t>将减震垫用</w:t>
            </w:r>
            <w:r w:rsidRPr="00A97486">
              <w:rPr>
                <w:rFonts w:hint="eastAsia"/>
                <w:sz w:val="24"/>
              </w:rPr>
              <w:t>M6</w:t>
            </w:r>
            <w:r w:rsidRPr="00A97486">
              <w:rPr>
                <w:rFonts w:hint="eastAsia"/>
                <w:sz w:val="24"/>
              </w:rPr>
              <w:t>螺栓固定在压缩机托盘上，共四个减震垫。</w:t>
            </w:r>
          </w:p>
          <w:p w:rsidR="007D4187" w:rsidRPr="00A97486" w:rsidRDefault="007D4187" w:rsidP="00062661">
            <w:pPr>
              <w:spacing w:line="360" w:lineRule="auto"/>
              <w:ind w:left="360"/>
              <w:rPr>
                <w:sz w:val="24"/>
              </w:rPr>
            </w:pPr>
            <w:r w:rsidRPr="00A97486">
              <w:rPr>
                <w:noProof/>
                <w:sz w:val="24"/>
              </w:rPr>
              <w:drawing>
                <wp:inline distT="0" distB="0" distL="0" distR="0" wp14:anchorId="7E9DE582" wp14:editId="0A7A9761">
                  <wp:extent cx="2424430" cy="1669415"/>
                  <wp:effectExtent l="0" t="0" r="0" b="0"/>
                  <wp:docPr id="263895" name="图片 263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424430" cy="1669415"/>
                          </a:xfrm>
                          <a:prstGeom prst="rect">
                            <a:avLst/>
                          </a:prstGeom>
                          <a:noFill/>
                          <a:ln>
                            <a:noFill/>
                          </a:ln>
                        </pic:spPr>
                      </pic:pic>
                    </a:graphicData>
                  </a:graphic>
                </wp:inline>
              </w:drawing>
            </w:r>
          </w:p>
          <w:p w:rsidR="007D4187" w:rsidRPr="00A97486" w:rsidRDefault="007D4187" w:rsidP="00DC4603">
            <w:pPr>
              <w:widowControl/>
              <w:numPr>
                <w:ilvl w:val="0"/>
                <w:numId w:val="101"/>
              </w:numPr>
              <w:spacing w:line="360" w:lineRule="auto"/>
              <w:jc w:val="left"/>
              <w:rPr>
                <w:sz w:val="24"/>
              </w:rPr>
            </w:pPr>
            <w:r w:rsidRPr="00A97486">
              <w:rPr>
                <w:rFonts w:hint="eastAsia"/>
                <w:sz w:val="24"/>
              </w:rPr>
              <w:t>将安装好减震垫的托盘加大平垫及防滑垫固定在机组壳体上。</w:t>
            </w:r>
          </w:p>
          <w:p w:rsidR="007D4187" w:rsidRPr="00A97486" w:rsidRDefault="007D4187" w:rsidP="00062661">
            <w:pPr>
              <w:spacing w:line="360" w:lineRule="auto"/>
              <w:ind w:left="360"/>
              <w:rPr>
                <w:sz w:val="24"/>
              </w:rPr>
            </w:pPr>
            <w:r w:rsidRPr="00A97486">
              <w:rPr>
                <w:noProof/>
                <w:sz w:val="24"/>
              </w:rPr>
              <w:drawing>
                <wp:inline distT="0" distB="0" distL="0" distR="0" wp14:anchorId="1C0E0E20" wp14:editId="6240A9B4">
                  <wp:extent cx="2424430" cy="1913890"/>
                  <wp:effectExtent l="0" t="0" r="0" b="0"/>
                  <wp:docPr id="263894" name="图片 263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424430" cy="1913890"/>
                          </a:xfrm>
                          <a:prstGeom prst="rect">
                            <a:avLst/>
                          </a:prstGeom>
                          <a:noFill/>
                          <a:ln>
                            <a:noFill/>
                          </a:ln>
                        </pic:spPr>
                      </pic:pic>
                    </a:graphicData>
                  </a:graphic>
                </wp:inline>
              </w:drawing>
            </w:r>
          </w:p>
          <w:p w:rsidR="007D4187" w:rsidRPr="00A97486" w:rsidRDefault="007D4187" w:rsidP="00DC4603">
            <w:pPr>
              <w:widowControl/>
              <w:numPr>
                <w:ilvl w:val="0"/>
                <w:numId w:val="101"/>
              </w:numPr>
              <w:spacing w:line="360" w:lineRule="auto"/>
              <w:jc w:val="left"/>
              <w:rPr>
                <w:sz w:val="24"/>
              </w:rPr>
            </w:pPr>
            <w:r w:rsidRPr="00A97486">
              <w:rPr>
                <w:rFonts w:hint="eastAsia"/>
                <w:sz w:val="24"/>
              </w:rPr>
              <w:lastRenderedPageBreak/>
              <w:t>用胶枪沿接线盒底部外沿与壳体之间四周完整涂密封胶。密封胶涂抺匀均、连续</w:t>
            </w:r>
            <w:r w:rsidRPr="00A97486">
              <w:rPr>
                <w:rFonts w:hint="eastAsia"/>
                <w:sz w:val="24"/>
              </w:rPr>
              <w:t>.</w:t>
            </w:r>
            <w:r w:rsidRPr="00A97486">
              <w:rPr>
                <w:rFonts w:hint="eastAsia"/>
                <w:sz w:val="24"/>
              </w:rPr>
              <w:t>胶体与接线盒及壳体接触良好，无缝隙。</w:t>
            </w:r>
          </w:p>
          <w:p w:rsidR="007D4187" w:rsidRPr="00A97486" w:rsidRDefault="007D4187" w:rsidP="00DC4603">
            <w:pPr>
              <w:widowControl/>
              <w:numPr>
                <w:ilvl w:val="0"/>
                <w:numId w:val="101"/>
              </w:numPr>
              <w:spacing w:line="360" w:lineRule="auto"/>
              <w:jc w:val="left"/>
              <w:rPr>
                <w:sz w:val="24"/>
              </w:rPr>
            </w:pPr>
            <w:r w:rsidRPr="00A97486">
              <w:rPr>
                <w:rFonts w:hint="eastAsia"/>
                <w:sz w:val="24"/>
              </w:rPr>
              <w:t>接线盒在图示位置小孔内外两侧需饱满涂胶。</w:t>
            </w:r>
          </w:p>
          <w:p w:rsidR="007D4187" w:rsidRPr="00A97486" w:rsidRDefault="007D4187" w:rsidP="00DC4603">
            <w:pPr>
              <w:widowControl/>
              <w:numPr>
                <w:ilvl w:val="0"/>
                <w:numId w:val="101"/>
              </w:numPr>
              <w:spacing w:line="360" w:lineRule="auto"/>
              <w:jc w:val="left"/>
              <w:rPr>
                <w:sz w:val="24"/>
              </w:rPr>
            </w:pPr>
            <w:r w:rsidRPr="00A97486">
              <w:rPr>
                <w:rFonts w:hint="eastAsia"/>
                <w:sz w:val="24"/>
              </w:rPr>
              <w:t>使用</w:t>
            </w:r>
            <w:r w:rsidRPr="00A97486">
              <w:rPr>
                <w:rFonts w:hint="eastAsia"/>
                <w:sz w:val="24"/>
              </w:rPr>
              <w:t>M22 M23</w:t>
            </w:r>
            <w:r w:rsidRPr="00A97486">
              <w:rPr>
                <w:rFonts w:hint="eastAsia"/>
                <w:sz w:val="24"/>
              </w:rPr>
              <w:t>的开口扳手紧固电缆接头。电缆接头型号（</w:t>
            </w:r>
            <w:r w:rsidRPr="00A97486">
              <w:rPr>
                <w:rFonts w:hint="eastAsia"/>
                <w:sz w:val="24"/>
              </w:rPr>
              <w:t>M20-8-14</w:t>
            </w:r>
            <w:r w:rsidRPr="00A97486">
              <w:rPr>
                <w:rFonts w:hint="eastAsia"/>
                <w:sz w:val="24"/>
              </w:rPr>
              <w:t>）。</w:t>
            </w:r>
          </w:p>
          <w:p w:rsidR="007D4187" w:rsidRPr="00A97486" w:rsidRDefault="007D4187" w:rsidP="00062661">
            <w:pPr>
              <w:spacing w:line="360" w:lineRule="auto"/>
              <w:ind w:left="360"/>
              <w:rPr>
                <w:sz w:val="24"/>
              </w:rPr>
            </w:pPr>
            <w:r w:rsidRPr="00A97486">
              <w:rPr>
                <w:noProof/>
                <w:sz w:val="24"/>
              </w:rPr>
              <w:drawing>
                <wp:inline distT="0" distB="0" distL="0" distR="0" wp14:anchorId="65BB548D" wp14:editId="5EA79038">
                  <wp:extent cx="2424430" cy="1945640"/>
                  <wp:effectExtent l="0" t="0" r="0" b="0"/>
                  <wp:docPr id="263892" name="图片 263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424430" cy="1945640"/>
                          </a:xfrm>
                          <a:prstGeom prst="rect">
                            <a:avLst/>
                          </a:prstGeom>
                          <a:noFill/>
                          <a:ln>
                            <a:noFill/>
                          </a:ln>
                        </pic:spPr>
                      </pic:pic>
                    </a:graphicData>
                  </a:graphic>
                </wp:inline>
              </w:drawing>
            </w:r>
          </w:p>
          <w:p w:rsidR="007D4187" w:rsidRPr="00A97486" w:rsidRDefault="007D4187" w:rsidP="00DC4603">
            <w:pPr>
              <w:widowControl/>
              <w:numPr>
                <w:ilvl w:val="0"/>
                <w:numId w:val="101"/>
              </w:numPr>
              <w:spacing w:line="360" w:lineRule="auto"/>
              <w:jc w:val="left"/>
              <w:rPr>
                <w:sz w:val="24"/>
              </w:rPr>
            </w:pPr>
            <w:r w:rsidRPr="00A97486">
              <w:rPr>
                <w:rFonts w:hint="eastAsia"/>
                <w:sz w:val="24"/>
              </w:rPr>
              <w:t>用切割机将压缩机图示位置脚切除。切口处涂防锈漆再涂黑色油漆。</w:t>
            </w:r>
          </w:p>
          <w:p w:rsidR="007D4187" w:rsidRPr="00A97486" w:rsidRDefault="007D4187" w:rsidP="00DC4603">
            <w:pPr>
              <w:widowControl/>
              <w:numPr>
                <w:ilvl w:val="0"/>
                <w:numId w:val="101"/>
              </w:numPr>
              <w:spacing w:line="360" w:lineRule="auto"/>
              <w:jc w:val="left"/>
              <w:rPr>
                <w:sz w:val="24"/>
              </w:rPr>
            </w:pPr>
            <w:r w:rsidRPr="00A97486">
              <w:rPr>
                <w:rFonts w:hint="eastAsia"/>
                <w:sz w:val="24"/>
              </w:rPr>
              <w:t>经检验合格的压缩机用悬臂吊将压缩机通过起吊点吊装致压缩机托盘上，如图所示注意排气口朝向。</w:t>
            </w:r>
          </w:p>
          <w:p w:rsidR="007D4187" w:rsidRPr="00A97486" w:rsidRDefault="007D4187" w:rsidP="00DC4603">
            <w:pPr>
              <w:widowControl/>
              <w:numPr>
                <w:ilvl w:val="0"/>
                <w:numId w:val="101"/>
              </w:numPr>
              <w:spacing w:line="360" w:lineRule="auto"/>
              <w:jc w:val="left"/>
              <w:rPr>
                <w:sz w:val="24"/>
              </w:rPr>
            </w:pPr>
            <w:r w:rsidRPr="00A97486">
              <w:rPr>
                <w:rFonts w:hint="eastAsia"/>
                <w:sz w:val="24"/>
              </w:rPr>
              <w:t>在压缩机安装脚处加装</w:t>
            </w:r>
            <w:r w:rsidRPr="00A97486">
              <w:rPr>
                <w:rFonts w:hint="eastAsia"/>
                <w:sz w:val="24"/>
              </w:rPr>
              <w:t>M8</w:t>
            </w:r>
            <w:r w:rsidRPr="00A97486">
              <w:rPr>
                <w:rFonts w:hint="eastAsia"/>
                <w:sz w:val="24"/>
              </w:rPr>
              <w:t>的大平垫、弹垫、螺母后扳手紧固牢固，紧固力矩</w:t>
            </w:r>
            <w:r w:rsidRPr="00A97486">
              <w:rPr>
                <w:rFonts w:hint="eastAsia"/>
                <w:sz w:val="24"/>
              </w:rPr>
              <w:t>18 Nm.</w:t>
            </w:r>
          </w:p>
          <w:p w:rsidR="007D4187" w:rsidRPr="00A97486" w:rsidRDefault="007D4187" w:rsidP="00DC4603">
            <w:pPr>
              <w:widowControl/>
              <w:numPr>
                <w:ilvl w:val="0"/>
                <w:numId w:val="101"/>
              </w:numPr>
              <w:spacing w:line="360" w:lineRule="auto"/>
              <w:jc w:val="left"/>
              <w:rPr>
                <w:sz w:val="24"/>
              </w:rPr>
            </w:pPr>
            <w:r w:rsidRPr="00A97486">
              <w:rPr>
                <w:rFonts w:hint="eastAsia"/>
                <w:sz w:val="24"/>
              </w:rPr>
              <w:t>安装过程中保护压缩机表面油漆，避免被划伤</w:t>
            </w:r>
            <w:r w:rsidRPr="00A97486">
              <w:rPr>
                <w:rFonts w:hint="eastAsia"/>
                <w:sz w:val="24"/>
              </w:rPr>
              <w:t>.</w:t>
            </w:r>
          </w:p>
          <w:p w:rsidR="007D4187" w:rsidRPr="00A97486" w:rsidRDefault="007D4187" w:rsidP="00062661">
            <w:pPr>
              <w:spacing w:line="360" w:lineRule="auto"/>
              <w:rPr>
                <w:sz w:val="24"/>
              </w:rPr>
            </w:pPr>
            <w:r w:rsidRPr="00A97486">
              <w:rPr>
                <w:noProof/>
                <w:sz w:val="24"/>
              </w:rPr>
              <w:drawing>
                <wp:inline distT="0" distB="0" distL="0" distR="0" wp14:anchorId="5D549CDE" wp14:editId="1212D967">
                  <wp:extent cx="2424430" cy="1998980"/>
                  <wp:effectExtent l="0" t="0" r="0" b="0"/>
                  <wp:docPr id="263890" name="图片 263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424430" cy="1998980"/>
                          </a:xfrm>
                          <a:prstGeom prst="rect">
                            <a:avLst/>
                          </a:prstGeom>
                          <a:noFill/>
                          <a:ln>
                            <a:noFill/>
                          </a:ln>
                        </pic:spPr>
                      </pic:pic>
                    </a:graphicData>
                  </a:graphic>
                </wp:inline>
              </w:drawing>
            </w:r>
          </w:p>
        </w:tc>
      </w:tr>
      <w:tr w:rsidR="007D4187" w:rsidRPr="00A97486" w:rsidTr="007D4187">
        <w:trPr>
          <w:trHeight w:val="377"/>
          <w:jc w:val="center"/>
        </w:trPr>
        <w:tc>
          <w:tcPr>
            <w:tcW w:w="415" w:type="dxa"/>
            <w:shd w:val="clear" w:color="auto" w:fill="auto"/>
          </w:tcPr>
          <w:p w:rsidR="007D4187" w:rsidRPr="00A97486" w:rsidRDefault="007D4187" w:rsidP="00DC4603">
            <w:pPr>
              <w:widowControl/>
              <w:numPr>
                <w:ilvl w:val="0"/>
                <w:numId w:val="100"/>
              </w:numPr>
              <w:spacing w:line="360" w:lineRule="auto"/>
              <w:jc w:val="center"/>
              <w:rPr>
                <w:sz w:val="24"/>
              </w:rPr>
            </w:pPr>
          </w:p>
        </w:tc>
        <w:tc>
          <w:tcPr>
            <w:tcW w:w="1144" w:type="dxa"/>
            <w:shd w:val="clear" w:color="auto" w:fill="auto"/>
          </w:tcPr>
          <w:p w:rsidR="007D4187" w:rsidRPr="00A97486" w:rsidRDefault="007D4187" w:rsidP="00062661">
            <w:pPr>
              <w:spacing w:line="360" w:lineRule="auto"/>
              <w:rPr>
                <w:sz w:val="24"/>
              </w:rPr>
            </w:pPr>
            <w:r w:rsidRPr="00A97486">
              <w:rPr>
                <w:rFonts w:hint="eastAsia"/>
                <w:sz w:val="24"/>
              </w:rPr>
              <w:t>通风机</w:t>
            </w:r>
          </w:p>
        </w:tc>
        <w:tc>
          <w:tcPr>
            <w:tcW w:w="5261" w:type="dxa"/>
            <w:shd w:val="clear" w:color="auto" w:fill="auto"/>
          </w:tcPr>
          <w:p w:rsidR="007D4187" w:rsidRPr="00A97486" w:rsidRDefault="007D4187" w:rsidP="00DC4603">
            <w:pPr>
              <w:widowControl/>
              <w:numPr>
                <w:ilvl w:val="0"/>
                <w:numId w:val="102"/>
              </w:numPr>
              <w:spacing w:line="360" w:lineRule="auto"/>
              <w:jc w:val="left"/>
              <w:rPr>
                <w:sz w:val="24"/>
                <w:lang w:val="en-GB"/>
              </w:rPr>
            </w:pPr>
            <w:r w:rsidRPr="00A97486">
              <w:rPr>
                <w:rFonts w:hint="eastAsia"/>
                <w:sz w:val="24"/>
                <w:lang w:val="en-GB"/>
              </w:rPr>
              <w:t>风机托盘底部与壳体之间粘贴</w:t>
            </w:r>
            <w:r w:rsidRPr="00A97486">
              <w:rPr>
                <w:rFonts w:hint="eastAsia"/>
                <w:sz w:val="24"/>
                <w:lang w:val="en-GB"/>
              </w:rPr>
              <w:t>3mm</w:t>
            </w:r>
            <w:r w:rsidRPr="00A97486">
              <w:rPr>
                <w:rFonts w:hint="eastAsia"/>
                <w:sz w:val="24"/>
                <w:lang w:val="en-GB"/>
              </w:rPr>
              <w:t>海绵</w:t>
            </w:r>
            <w:r w:rsidRPr="00A97486">
              <w:rPr>
                <w:rFonts w:hint="eastAsia"/>
                <w:sz w:val="24"/>
                <w:lang w:val="en-GB"/>
              </w:rPr>
              <w:t>.</w:t>
            </w:r>
          </w:p>
          <w:p w:rsidR="007D4187" w:rsidRPr="00A97486" w:rsidRDefault="007D4187" w:rsidP="00DC4603">
            <w:pPr>
              <w:widowControl/>
              <w:numPr>
                <w:ilvl w:val="0"/>
                <w:numId w:val="102"/>
              </w:numPr>
              <w:spacing w:line="360" w:lineRule="auto"/>
              <w:jc w:val="left"/>
              <w:rPr>
                <w:sz w:val="24"/>
                <w:lang w:val="en-GB"/>
              </w:rPr>
            </w:pPr>
            <w:r w:rsidRPr="00A97486">
              <w:rPr>
                <w:rFonts w:hint="eastAsia"/>
                <w:sz w:val="24"/>
                <w:lang w:val="en-GB"/>
              </w:rPr>
              <w:t>将风机放在风机固定在风机安装区，螺栓加平垫弹垫后用扳手紧固。</w:t>
            </w:r>
          </w:p>
        </w:tc>
      </w:tr>
      <w:tr w:rsidR="007D4187" w:rsidRPr="00A97486" w:rsidTr="007D4187">
        <w:trPr>
          <w:trHeight w:val="366"/>
          <w:jc w:val="center"/>
        </w:trPr>
        <w:tc>
          <w:tcPr>
            <w:tcW w:w="415" w:type="dxa"/>
            <w:shd w:val="clear" w:color="auto" w:fill="auto"/>
          </w:tcPr>
          <w:p w:rsidR="007D4187" w:rsidRPr="00A97486" w:rsidRDefault="007D4187" w:rsidP="00DC4603">
            <w:pPr>
              <w:widowControl/>
              <w:numPr>
                <w:ilvl w:val="0"/>
                <w:numId w:val="100"/>
              </w:numPr>
              <w:spacing w:line="360" w:lineRule="auto"/>
              <w:jc w:val="center"/>
              <w:rPr>
                <w:sz w:val="24"/>
              </w:rPr>
            </w:pPr>
          </w:p>
        </w:tc>
        <w:tc>
          <w:tcPr>
            <w:tcW w:w="1144" w:type="dxa"/>
            <w:shd w:val="clear" w:color="auto" w:fill="auto"/>
          </w:tcPr>
          <w:p w:rsidR="007D4187" w:rsidRPr="00A97486" w:rsidRDefault="007D4187" w:rsidP="00062661">
            <w:pPr>
              <w:spacing w:line="360" w:lineRule="auto"/>
              <w:rPr>
                <w:sz w:val="24"/>
              </w:rPr>
            </w:pPr>
            <w:r w:rsidRPr="00A97486">
              <w:rPr>
                <w:rFonts w:hint="eastAsia"/>
                <w:sz w:val="24"/>
              </w:rPr>
              <w:t>轴流风机</w:t>
            </w:r>
          </w:p>
        </w:tc>
        <w:tc>
          <w:tcPr>
            <w:tcW w:w="5261" w:type="dxa"/>
            <w:shd w:val="clear" w:color="auto" w:fill="auto"/>
          </w:tcPr>
          <w:p w:rsidR="007D4187" w:rsidRPr="00A97486" w:rsidRDefault="007D4187" w:rsidP="00DC4603">
            <w:pPr>
              <w:widowControl/>
              <w:numPr>
                <w:ilvl w:val="0"/>
                <w:numId w:val="103"/>
              </w:numPr>
              <w:spacing w:line="360" w:lineRule="auto"/>
              <w:jc w:val="left"/>
              <w:rPr>
                <w:sz w:val="24"/>
                <w:lang w:val="en-GB"/>
              </w:rPr>
            </w:pPr>
            <w:r w:rsidRPr="00A97486">
              <w:rPr>
                <w:rFonts w:hint="eastAsia"/>
                <w:sz w:val="24"/>
                <w:lang w:val="en-GB"/>
              </w:rPr>
              <w:t>用</w:t>
            </w:r>
            <w:r w:rsidRPr="00A97486">
              <w:rPr>
                <w:sz w:val="24"/>
                <w:lang w:val="en-GB"/>
              </w:rPr>
              <w:t>M8</w:t>
            </w:r>
            <w:r w:rsidRPr="00A97486">
              <w:rPr>
                <w:rFonts w:hint="eastAsia"/>
                <w:sz w:val="24"/>
                <w:lang w:val="en-GB"/>
              </w:rPr>
              <w:t>螺栓加防滑垫圈将轴流风机固定在风机盖板上。螺栓紧固时需涂螺纹紧固胶乐泰</w:t>
            </w:r>
            <w:r w:rsidRPr="00A97486">
              <w:rPr>
                <w:sz w:val="24"/>
                <w:lang w:val="en-GB"/>
              </w:rPr>
              <w:t>243</w:t>
            </w:r>
            <w:r w:rsidRPr="00A97486">
              <w:rPr>
                <w:rFonts w:hint="eastAsia"/>
                <w:sz w:val="24"/>
                <w:lang w:val="en-GB"/>
              </w:rPr>
              <w:t>。</w:t>
            </w:r>
          </w:p>
          <w:p w:rsidR="007D4187" w:rsidRPr="00A97486" w:rsidRDefault="007D4187" w:rsidP="00DC4603">
            <w:pPr>
              <w:widowControl/>
              <w:numPr>
                <w:ilvl w:val="0"/>
                <w:numId w:val="103"/>
              </w:numPr>
              <w:spacing w:line="360" w:lineRule="auto"/>
              <w:jc w:val="left"/>
              <w:rPr>
                <w:sz w:val="24"/>
                <w:lang w:val="en-GB"/>
              </w:rPr>
            </w:pPr>
            <w:r w:rsidRPr="00A97486">
              <w:rPr>
                <w:sz w:val="24"/>
                <w:lang w:val="en-GB"/>
              </w:rPr>
              <w:t>M6</w:t>
            </w:r>
            <w:r w:rsidRPr="00A97486">
              <w:rPr>
                <w:rFonts w:hint="eastAsia"/>
                <w:sz w:val="24"/>
                <w:lang w:val="en-GB"/>
              </w:rPr>
              <w:t>螺栓加大平执、弹垫将风机网罩固定在图示位置</w:t>
            </w:r>
            <w:r w:rsidRPr="00A97486">
              <w:rPr>
                <w:sz w:val="24"/>
                <w:lang w:val="en-GB"/>
              </w:rPr>
              <w:t xml:space="preserve"> </w:t>
            </w:r>
            <w:r w:rsidRPr="00A97486">
              <w:rPr>
                <w:rFonts w:hint="eastAsia"/>
                <w:sz w:val="24"/>
                <w:lang w:val="en-GB"/>
              </w:rPr>
              <w:t>，并注意网罩正面朝上。</w:t>
            </w:r>
          </w:p>
          <w:p w:rsidR="007D4187" w:rsidRPr="00A97486" w:rsidRDefault="007D4187" w:rsidP="00DC4603">
            <w:pPr>
              <w:widowControl/>
              <w:numPr>
                <w:ilvl w:val="0"/>
                <w:numId w:val="103"/>
              </w:numPr>
              <w:spacing w:line="360" w:lineRule="auto"/>
              <w:jc w:val="left"/>
              <w:rPr>
                <w:sz w:val="24"/>
                <w:lang w:val="en-GB"/>
              </w:rPr>
            </w:pPr>
            <w:r w:rsidRPr="00A97486">
              <w:rPr>
                <w:rFonts w:hint="eastAsia"/>
                <w:sz w:val="24"/>
                <w:lang w:val="en-GB"/>
              </w:rPr>
              <w:t>将铰链销钉依次穿过壳体铰链、盖板铰链。销钉尾端用蝴蝶销固定牢固。</w:t>
            </w:r>
          </w:p>
          <w:p w:rsidR="007D4187" w:rsidRPr="00A97486" w:rsidRDefault="007D4187" w:rsidP="00DC4603">
            <w:pPr>
              <w:widowControl/>
              <w:numPr>
                <w:ilvl w:val="0"/>
                <w:numId w:val="103"/>
              </w:numPr>
              <w:spacing w:line="360" w:lineRule="auto"/>
              <w:jc w:val="left"/>
              <w:rPr>
                <w:sz w:val="24"/>
                <w:lang w:val="en-GB"/>
              </w:rPr>
            </w:pPr>
            <w:r w:rsidRPr="00A97486">
              <w:rPr>
                <w:rFonts w:hint="eastAsia"/>
                <w:sz w:val="24"/>
                <w:lang w:val="en-GB"/>
              </w:rPr>
              <w:t>打开轴流风机接线合，将轴流风机线束压端子后接在风机接线柱上，并盖紧接线盒盖，紧固葛栏，用扎带将线束绑扎固定。</w:t>
            </w:r>
          </w:p>
          <w:p w:rsidR="007D4187" w:rsidRPr="00A97486" w:rsidRDefault="007D4187" w:rsidP="00DC4603">
            <w:pPr>
              <w:widowControl/>
              <w:numPr>
                <w:ilvl w:val="0"/>
                <w:numId w:val="103"/>
              </w:numPr>
              <w:spacing w:line="360" w:lineRule="auto"/>
              <w:jc w:val="left"/>
              <w:rPr>
                <w:rFonts w:ascii="宋体" w:cs="宋体"/>
                <w:sz w:val="23"/>
                <w:szCs w:val="23"/>
              </w:rPr>
            </w:pPr>
            <w:r w:rsidRPr="00A97486">
              <w:rPr>
                <w:rFonts w:hint="eastAsia"/>
                <w:sz w:val="24"/>
                <w:lang w:val="en-GB"/>
              </w:rPr>
              <w:t>用</w:t>
            </w:r>
            <w:r w:rsidRPr="00A97486">
              <w:rPr>
                <w:sz w:val="24"/>
                <w:lang w:val="en-GB"/>
              </w:rPr>
              <w:t>M8</w:t>
            </w:r>
            <w:r w:rsidRPr="00A97486">
              <w:rPr>
                <w:rFonts w:hint="eastAsia"/>
                <w:sz w:val="24"/>
                <w:lang w:val="en-GB"/>
              </w:rPr>
              <w:t>螺栓加平垫、弹垫将冷凝风机盖板固定牢固。</w:t>
            </w:r>
          </w:p>
        </w:tc>
      </w:tr>
      <w:tr w:rsidR="007D4187" w:rsidRPr="00A97486" w:rsidTr="007D4187">
        <w:trPr>
          <w:trHeight w:val="377"/>
          <w:jc w:val="center"/>
        </w:trPr>
        <w:tc>
          <w:tcPr>
            <w:tcW w:w="415" w:type="dxa"/>
            <w:shd w:val="clear" w:color="auto" w:fill="auto"/>
          </w:tcPr>
          <w:p w:rsidR="007D4187" w:rsidRPr="00A97486" w:rsidRDefault="007D4187" w:rsidP="00DC4603">
            <w:pPr>
              <w:widowControl/>
              <w:numPr>
                <w:ilvl w:val="0"/>
                <w:numId w:val="100"/>
              </w:numPr>
              <w:spacing w:line="360" w:lineRule="auto"/>
              <w:jc w:val="center"/>
              <w:rPr>
                <w:sz w:val="24"/>
              </w:rPr>
            </w:pPr>
          </w:p>
        </w:tc>
        <w:tc>
          <w:tcPr>
            <w:tcW w:w="1144" w:type="dxa"/>
            <w:shd w:val="clear" w:color="auto" w:fill="auto"/>
          </w:tcPr>
          <w:p w:rsidR="007D4187" w:rsidRPr="00A97486" w:rsidRDefault="007D4187" w:rsidP="00062661">
            <w:pPr>
              <w:spacing w:line="360" w:lineRule="auto"/>
              <w:rPr>
                <w:sz w:val="24"/>
              </w:rPr>
            </w:pPr>
            <w:r w:rsidRPr="00A97486">
              <w:rPr>
                <w:rFonts w:hint="eastAsia"/>
                <w:sz w:val="24"/>
              </w:rPr>
              <w:t>风阀执行器</w:t>
            </w:r>
          </w:p>
        </w:tc>
        <w:tc>
          <w:tcPr>
            <w:tcW w:w="5261" w:type="dxa"/>
            <w:shd w:val="clear" w:color="auto" w:fill="auto"/>
          </w:tcPr>
          <w:p w:rsidR="007D4187" w:rsidRPr="00A97486" w:rsidRDefault="007D4187" w:rsidP="00DC4603">
            <w:pPr>
              <w:widowControl/>
              <w:numPr>
                <w:ilvl w:val="0"/>
                <w:numId w:val="104"/>
              </w:numPr>
              <w:spacing w:line="360" w:lineRule="auto"/>
              <w:jc w:val="left"/>
              <w:rPr>
                <w:sz w:val="24"/>
                <w:lang w:val="en-GB"/>
              </w:rPr>
            </w:pPr>
            <w:r w:rsidRPr="00A97486">
              <w:rPr>
                <w:rFonts w:hint="eastAsia"/>
                <w:sz w:val="24"/>
                <w:lang w:val="en-GB"/>
              </w:rPr>
              <w:t>将风门执行器安装在风门框上，并紧固固定螺。风门执行器固定时风门板开度不得大于</w:t>
            </w:r>
            <w:r w:rsidRPr="00A97486">
              <w:rPr>
                <w:sz w:val="24"/>
                <w:lang w:val="en-GB"/>
              </w:rPr>
              <w:t>90</w:t>
            </w:r>
            <w:r w:rsidRPr="00A97486">
              <w:rPr>
                <w:rFonts w:hint="eastAsia"/>
                <w:sz w:val="24"/>
                <w:lang w:val="en-GB"/>
              </w:rPr>
              <w:t>度，以防风门卡死。</w:t>
            </w:r>
          </w:p>
          <w:p w:rsidR="007D4187" w:rsidRPr="00A97486" w:rsidRDefault="007D4187" w:rsidP="00DC4603">
            <w:pPr>
              <w:widowControl/>
              <w:numPr>
                <w:ilvl w:val="0"/>
                <w:numId w:val="104"/>
              </w:numPr>
              <w:spacing w:line="360" w:lineRule="auto"/>
              <w:jc w:val="left"/>
              <w:rPr>
                <w:sz w:val="24"/>
                <w:lang w:val="en-GB"/>
              </w:rPr>
            </w:pPr>
            <w:r w:rsidRPr="00A97486">
              <w:rPr>
                <w:rFonts w:hint="eastAsia"/>
                <w:sz w:val="24"/>
                <w:lang w:val="en-GB"/>
              </w:rPr>
              <w:t>当回风门开到</w:t>
            </w:r>
            <w:r w:rsidRPr="00A97486">
              <w:rPr>
                <w:sz w:val="24"/>
                <w:lang w:val="en-GB"/>
              </w:rPr>
              <w:t>90</w:t>
            </w:r>
            <w:r w:rsidRPr="00A97486">
              <w:rPr>
                <w:rFonts w:hint="eastAsia"/>
                <w:sz w:val="24"/>
                <w:lang w:val="en-GB"/>
              </w:rPr>
              <w:t>度的时候，将转轴钣金和“</w:t>
            </w:r>
            <w:r w:rsidRPr="00A97486">
              <w:rPr>
                <w:sz w:val="24"/>
                <w:lang w:val="en-GB"/>
              </w:rPr>
              <w:t>0</w:t>
            </w:r>
            <w:r w:rsidRPr="00A97486">
              <w:rPr>
                <w:rFonts w:hint="eastAsia"/>
                <w:sz w:val="24"/>
                <w:lang w:val="en-GB"/>
              </w:rPr>
              <w:t>”刻度线对齐，并将钣金块</w:t>
            </w:r>
            <w:r w:rsidRPr="00A97486">
              <w:rPr>
                <w:sz w:val="24"/>
                <w:lang w:val="en-GB"/>
              </w:rPr>
              <w:t>1</w:t>
            </w:r>
            <w:r w:rsidRPr="00A97486">
              <w:rPr>
                <w:rFonts w:hint="eastAsia"/>
                <w:sz w:val="24"/>
                <w:lang w:val="en-GB"/>
              </w:rPr>
              <w:t>紧挨着转轴钣金固定，当风门完全关闭的时候，将转轴钣金和“</w:t>
            </w:r>
            <w:r w:rsidRPr="00A97486">
              <w:rPr>
                <w:sz w:val="24"/>
                <w:lang w:val="en-GB"/>
              </w:rPr>
              <w:t>1</w:t>
            </w:r>
            <w:r w:rsidRPr="00A97486">
              <w:rPr>
                <w:rFonts w:hint="eastAsia"/>
                <w:sz w:val="24"/>
                <w:lang w:val="en-GB"/>
              </w:rPr>
              <w:t>”刻度线对齐，并将钣金块</w:t>
            </w:r>
            <w:r w:rsidRPr="00A97486">
              <w:rPr>
                <w:sz w:val="24"/>
                <w:lang w:val="en-GB"/>
              </w:rPr>
              <w:t>2</w:t>
            </w:r>
            <w:r w:rsidRPr="00A97486">
              <w:rPr>
                <w:rFonts w:hint="eastAsia"/>
                <w:sz w:val="24"/>
                <w:lang w:val="en-GB"/>
              </w:rPr>
              <w:t>紧挨着转轴钣金固定。</w:t>
            </w:r>
          </w:p>
          <w:p w:rsidR="007D4187" w:rsidRPr="00A97486" w:rsidRDefault="007D4187" w:rsidP="00DC4603">
            <w:pPr>
              <w:widowControl/>
              <w:numPr>
                <w:ilvl w:val="0"/>
                <w:numId w:val="104"/>
              </w:numPr>
              <w:spacing w:line="360" w:lineRule="auto"/>
              <w:jc w:val="left"/>
              <w:rPr>
                <w:sz w:val="24"/>
                <w:lang w:val="en-GB"/>
              </w:rPr>
            </w:pPr>
            <w:r w:rsidRPr="00A97486">
              <w:rPr>
                <w:rFonts w:hint="eastAsia"/>
                <w:sz w:val="24"/>
                <w:lang w:val="en-GB"/>
              </w:rPr>
              <w:t>用</w:t>
            </w:r>
            <w:r w:rsidRPr="00A97486">
              <w:rPr>
                <w:rFonts w:hint="eastAsia"/>
                <w:sz w:val="24"/>
                <w:lang w:val="en-GB"/>
              </w:rPr>
              <w:t>M6*16</w:t>
            </w:r>
            <w:r w:rsidRPr="00A97486">
              <w:rPr>
                <w:rFonts w:hint="eastAsia"/>
                <w:sz w:val="24"/>
                <w:lang w:val="en-GB"/>
              </w:rPr>
              <w:t>螺栓加防滑垫将风门执行器防护罩固定。</w:t>
            </w:r>
          </w:p>
        </w:tc>
      </w:tr>
      <w:tr w:rsidR="007D4187" w:rsidRPr="00A97486" w:rsidTr="007D4187">
        <w:trPr>
          <w:trHeight w:val="366"/>
          <w:jc w:val="center"/>
        </w:trPr>
        <w:tc>
          <w:tcPr>
            <w:tcW w:w="415" w:type="dxa"/>
            <w:shd w:val="clear" w:color="auto" w:fill="auto"/>
          </w:tcPr>
          <w:p w:rsidR="007D4187" w:rsidRPr="00A97486" w:rsidRDefault="007D4187" w:rsidP="00DC4603">
            <w:pPr>
              <w:widowControl/>
              <w:numPr>
                <w:ilvl w:val="0"/>
                <w:numId w:val="100"/>
              </w:numPr>
              <w:spacing w:line="360" w:lineRule="auto"/>
              <w:jc w:val="center"/>
              <w:rPr>
                <w:sz w:val="24"/>
              </w:rPr>
            </w:pPr>
          </w:p>
        </w:tc>
        <w:tc>
          <w:tcPr>
            <w:tcW w:w="1144" w:type="dxa"/>
            <w:shd w:val="clear" w:color="auto" w:fill="auto"/>
          </w:tcPr>
          <w:p w:rsidR="007D4187" w:rsidRPr="00A97486" w:rsidRDefault="007D4187" w:rsidP="00062661">
            <w:pPr>
              <w:spacing w:line="360" w:lineRule="auto"/>
              <w:rPr>
                <w:szCs w:val="21"/>
              </w:rPr>
            </w:pPr>
            <w:r w:rsidRPr="00A97486">
              <w:rPr>
                <w:rFonts w:hint="eastAsia"/>
                <w:szCs w:val="21"/>
              </w:rPr>
              <w:t>检查温度传感器</w:t>
            </w:r>
          </w:p>
        </w:tc>
        <w:tc>
          <w:tcPr>
            <w:tcW w:w="5261" w:type="dxa"/>
            <w:shd w:val="clear" w:color="auto" w:fill="auto"/>
          </w:tcPr>
          <w:p w:rsidR="007D4187" w:rsidRPr="00A97486" w:rsidRDefault="007D4187" w:rsidP="00062661">
            <w:pPr>
              <w:spacing w:line="360" w:lineRule="auto"/>
              <w:rPr>
                <w:sz w:val="24"/>
              </w:rPr>
            </w:pPr>
            <w:r w:rsidRPr="00A97486">
              <w:rPr>
                <w:rFonts w:hint="eastAsia"/>
                <w:sz w:val="24"/>
              </w:rPr>
              <w:t>安装温度传感器，并接线；安装回风温度传感器时，注意温度传感器的朝向。</w:t>
            </w:r>
          </w:p>
          <w:p w:rsidR="007D4187" w:rsidRPr="00A97486" w:rsidRDefault="007D4187" w:rsidP="00062661">
            <w:pPr>
              <w:spacing w:line="360" w:lineRule="auto"/>
              <w:rPr>
                <w:sz w:val="24"/>
              </w:rPr>
            </w:pPr>
            <w:r w:rsidRPr="00A97486">
              <w:rPr>
                <w:rFonts w:hint="eastAsia"/>
                <w:noProof/>
                <w:sz w:val="24"/>
              </w:rPr>
              <w:lastRenderedPageBreak/>
              <w:drawing>
                <wp:inline distT="0" distB="0" distL="0" distR="0" wp14:anchorId="782AF558" wp14:editId="23132243">
                  <wp:extent cx="2190115" cy="1233170"/>
                  <wp:effectExtent l="0" t="0" r="0" b="0"/>
                  <wp:docPr id="263888" name="图片 263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9">
                            <a:extLst>
                              <a:ext uri="{28A0092B-C50C-407E-A947-70E740481C1C}">
                                <a14:useLocalDpi xmlns:a14="http://schemas.microsoft.com/office/drawing/2010/main" val="0"/>
                              </a:ext>
                            </a:extLst>
                          </a:blip>
                          <a:srcRect l="24686" t="40953" r="25105" b="26666"/>
                          <a:stretch>
                            <a:fillRect/>
                          </a:stretch>
                        </pic:blipFill>
                        <pic:spPr bwMode="auto">
                          <a:xfrm>
                            <a:off x="0" y="0"/>
                            <a:ext cx="2190115" cy="1233170"/>
                          </a:xfrm>
                          <a:prstGeom prst="rect">
                            <a:avLst/>
                          </a:prstGeom>
                          <a:noFill/>
                          <a:ln>
                            <a:noFill/>
                          </a:ln>
                        </pic:spPr>
                      </pic:pic>
                    </a:graphicData>
                  </a:graphic>
                </wp:inline>
              </w:drawing>
            </w:r>
          </w:p>
        </w:tc>
      </w:tr>
      <w:tr w:rsidR="007D4187" w:rsidRPr="00A97486" w:rsidTr="007D4187">
        <w:trPr>
          <w:trHeight w:val="366"/>
          <w:jc w:val="center"/>
        </w:trPr>
        <w:tc>
          <w:tcPr>
            <w:tcW w:w="415" w:type="dxa"/>
            <w:shd w:val="clear" w:color="auto" w:fill="auto"/>
          </w:tcPr>
          <w:p w:rsidR="007D4187" w:rsidRPr="00A97486" w:rsidRDefault="007D4187" w:rsidP="00DC4603">
            <w:pPr>
              <w:widowControl/>
              <w:numPr>
                <w:ilvl w:val="0"/>
                <w:numId w:val="100"/>
              </w:numPr>
              <w:spacing w:line="360" w:lineRule="auto"/>
              <w:jc w:val="center"/>
              <w:rPr>
                <w:sz w:val="24"/>
              </w:rPr>
            </w:pPr>
          </w:p>
        </w:tc>
        <w:tc>
          <w:tcPr>
            <w:tcW w:w="1144" w:type="dxa"/>
            <w:shd w:val="clear" w:color="auto" w:fill="auto"/>
          </w:tcPr>
          <w:p w:rsidR="007D4187" w:rsidRPr="00A97486" w:rsidRDefault="007D4187" w:rsidP="00062661">
            <w:pPr>
              <w:spacing w:line="360" w:lineRule="auto"/>
              <w:rPr>
                <w:szCs w:val="21"/>
              </w:rPr>
            </w:pPr>
            <w:r w:rsidRPr="00A97486">
              <w:rPr>
                <w:rFonts w:hint="eastAsia"/>
                <w:szCs w:val="21"/>
              </w:rPr>
              <w:t>高压开关</w:t>
            </w:r>
          </w:p>
        </w:tc>
        <w:tc>
          <w:tcPr>
            <w:tcW w:w="5261" w:type="dxa"/>
            <w:shd w:val="clear" w:color="auto" w:fill="auto"/>
          </w:tcPr>
          <w:p w:rsidR="007D4187" w:rsidRPr="00A97486" w:rsidRDefault="007D4187" w:rsidP="00DC4603">
            <w:pPr>
              <w:widowControl/>
              <w:numPr>
                <w:ilvl w:val="0"/>
                <w:numId w:val="105"/>
              </w:numPr>
              <w:spacing w:line="360" w:lineRule="auto"/>
              <w:jc w:val="left"/>
              <w:rPr>
                <w:sz w:val="24"/>
              </w:rPr>
            </w:pPr>
            <w:r w:rsidRPr="00A97486">
              <w:rPr>
                <w:rFonts w:hint="eastAsia"/>
                <w:sz w:val="24"/>
              </w:rPr>
              <w:t>在安装螺纹上均匀涂螺纹密封胶：乐泰</w:t>
            </w:r>
            <w:r w:rsidRPr="00A97486">
              <w:rPr>
                <w:rFonts w:hint="eastAsia"/>
                <w:sz w:val="24"/>
              </w:rPr>
              <w:t>277</w:t>
            </w:r>
            <w:r w:rsidRPr="00A97486">
              <w:rPr>
                <w:rFonts w:hint="eastAsia"/>
                <w:sz w:val="24"/>
              </w:rPr>
              <w:t>。</w:t>
            </w:r>
          </w:p>
          <w:p w:rsidR="007D4187" w:rsidRPr="00A97486" w:rsidRDefault="007D4187" w:rsidP="00DC4603">
            <w:pPr>
              <w:widowControl/>
              <w:numPr>
                <w:ilvl w:val="0"/>
                <w:numId w:val="105"/>
              </w:numPr>
              <w:spacing w:line="360" w:lineRule="auto"/>
              <w:jc w:val="left"/>
              <w:rPr>
                <w:sz w:val="24"/>
              </w:rPr>
            </w:pPr>
            <w:r w:rsidRPr="00A97486">
              <w:rPr>
                <w:rFonts w:hint="eastAsia"/>
                <w:sz w:val="24"/>
              </w:rPr>
              <w:t>用扳手将高压开关安装在排气管路维修阀上。</w:t>
            </w:r>
          </w:p>
          <w:p w:rsidR="007D4187" w:rsidRPr="00A97486" w:rsidRDefault="007D4187" w:rsidP="00DC4603">
            <w:pPr>
              <w:widowControl/>
              <w:numPr>
                <w:ilvl w:val="0"/>
                <w:numId w:val="105"/>
              </w:numPr>
              <w:spacing w:line="360" w:lineRule="auto"/>
              <w:jc w:val="left"/>
              <w:rPr>
                <w:sz w:val="24"/>
              </w:rPr>
            </w:pPr>
            <w:r w:rsidRPr="00A97486">
              <w:rPr>
                <w:rFonts w:hint="eastAsia"/>
                <w:sz w:val="24"/>
              </w:rPr>
              <w:t>接线</w:t>
            </w:r>
          </w:p>
        </w:tc>
      </w:tr>
      <w:tr w:rsidR="007D4187" w:rsidRPr="00A97486" w:rsidTr="007D4187">
        <w:trPr>
          <w:trHeight w:val="366"/>
          <w:jc w:val="center"/>
        </w:trPr>
        <w:tc>
          <w:tcPr>
            <w:tcW w:w="415" w:type="dxa"/>
            <w:shd w:val="clear" w:color="auto" w:fill="auto"/>
          </w:tcPr>
          <w:p w:rsidR="007D4187" w:rsidRPr="00A97486" w:rsidRDefault="007D4187" w:rsidP="00DC4603">
            <w:pPr>
              <w:widowControl/>
              <w:numPr>
                <w:ilvl w:val="0"/>
                <w:numId w:val="100"/>
              </w:numPr>
              <w:spacing w:line="360" w:lineRule="auto"/>
              <w:jc w:val="center"/>
              <w:rPr>
                <w:sz w:val="24"/>
              </w:rPr>
            </w:pPr>
          </w:p>
        </w:tc>
        <w:tc>
          <w:tcPr>
            <w:tcW w:w="1144" w:type="dxa"/>
            <w:shd w:val="clear" w:color="auto" w:fill="auto"/>
          </w:tcPr>
          <w:p w:rsidR="007D4187" w:rsidRPr="00A97486" w:rsidRDefault="007D4187" w:rsidP="00062661">
            <w:pPr>
              <w:spacing w:line="360" w:lineRule="auto"/>
              <w:rPr>
                <w:szCs w:val="21"/>
              </w:rPr>
            </w:pPr>
            <w:r w:rsidRPr="00A97486">
              <w:rPr>
                <w:rFonts w:hint="eastAsia"/>
                <w:szCs w:val="21"/>
              </w:rPr>
              <w:t>压力传感器</w:t>
            </w:r>
          </w:p>
        </w:tc>
        <w:tc>
          <w:tcPr>
            <w:tcW w:w="5261" w:type="dxa"/>
            <w:shd w:val="clear" w:color="auto" w:fill="auto"/>
          </w:tcPr>
          <w:p w:rsidR="007D4187" w:rsidRPr="00A97486" w:rsidRDefault="007D4187" w:rsidP="00DC4603">
            <w:pPr>
              <w:widowControl/>
              <w:numPr>
                <w:ilvl w:val="0"/>
                <w:numId w:val="106"/>
              </w:numPr>
              <w:spacing w:line="360" w:lineRule="auto"/>
              <w:jc w:val="left"/>
              <w:rPr>
                <w:sz w:val="24"/>
              </w:rPr>
            </w:pPr>
            <w:r w:rsidRPr="00A97486">
              <w:rPr>
                <w:rFonts w:hint="eastAsia"/>
                <w:sz w:val="24"/>
              </w:rPr>
              <w:t>在安装螺纹上均匀涂螺纹密封胶：乐泰</w:t>
            </w:r>
            <w:r w:rsidRPr="00A97486">
              <w:rPr>
                <w:rFonts w:hint="eastAsia"/>
                <w:sz w:val="24"/>
              </w:rPr>
              <w:t>277</w:t>
            </w:r>
            <w:r w:rsidRPr="00A97486">
              <w:rPr>
                <w:rFonts w:hint="eastAsia"/>
                <w:sz w:val="24"/>
              </w:rPr>
              <w:t>。</w:t>
            </w:r>
          </w:p>
          <w:p w:rsidR="007D4187" w:rsidRPr="00A97486" w:rsidRDefault="007D4187" w:rsidP="00DC4603">
            <w:pPr>
              <w:widowControl/>
              <w:numPr>
                <w:ilvl w:val="0"/>
                <w:numId w:val="106"/>
              </w:numPr>
              <w:spacing w:line="360" w:lineRule="auto"/>
              <w:jc w:val="left"/>
              <w:rPr>
                <w:sz w:val="24"/>
              </w:rPr>
            </w:pPr>
            <w:r w:rsidRPr="00A97486">
              <w:rPr>
                <w:rFonts w:hint="eastAsia"/>
                <w:sz w:val="24"/>
              </w:rPr>
              <w:t>用扳手将压力传感器安装在四通换向阀与气液分离器之间的维修阀上管路上。</w:t>
            </w:r>
          </w:p>
          <w:p w:rsidR="007D4187" w:rsidRPr="00A97486" w:rsidRDefault="007D4187" w:rsidP="00DC4603">
            <w:pPr>
              <w:widowControl/>
              <w:numPr>
                <w:ilvl w:val="0"/>
                <w:numId w:val="106"/>
              </w:numPr>
              <w:spacing w:line="360" w:lineRule="auto"/>
              <w:jc w:val="left"/>
              <w:rPr>
                <w:sz w:val="24"/>
              </w:rPr>
            </w:pPr>
            <w:r w:rsidRPr="00A97486">
              <w:rPr>
                <w:rFonts w:hint="eastAsia"/>
                <w:sz w:val="24"/>
              </w:rPr>
              <w:t>接线，使用硅橡胶密封剂（电子硅胶</w:t>
            </w:r>
            <w:r w:rsidRPr="00A97486">
              <w:rPr>
                <w:rFonts w:hint="eastAsia"/>
                <w:sz w:val="24"/>
              </w:rPr>
              <w:t>HY583W 100ml /PCS</w:t>
            </w:r>
            <w:r w:rsidRPr="00A97486">
              <w:rPr>
                <w:rFonts w:hint="eastAsia"/>
                <w:sz w:val="24"/>
              </w:rPr>
              <w:t>，）对传感器进行打胶</w:t>
            </w:r>
          </w:p>
        </w:tc>
      </w:tr>
    </w:tbl>
    <w:p w:rsidR="0090774F" w:rsidRPr="00A97486" w:rsidRDefault="0090774F" w:rsidP="00F77832">
      <w:pPr>
        <w:spacing w:line="360" w:lineRule="auto"/>
      </w:pPr>
    </w:p>
    <w:p w:rsidR="00852B33" w:rsidRPr="00A97486" w:rsidRDefault="00852B33" w:rsidP="00852B33">
      <w:pPr>
        <w:pStyle w:val="31"/>
        <w:numPr>
          <w:ilvl w:val="1"/>
          <w:numId w:val="52"/>
        </w:numPr>
        <w:spacing w:line="360" w:lineRule="auto"/>
        <w:jc w:val="left"/>
        <w:rPr>
          <w:rFonts w:ascii="宋体" w:hAnsi="宋体"/>
          <w:sz w:val="24"/>
        </w:rPr>
      </w:pPr>
      <w:bookmarkStart w:id="504" w:name="_Toc511243062"/>
      <w:bookmarkStart w:id="505" w:name="_Toc517755495"/>
      <w:r w:rsidRPr="00A97486">
        <w:rPr>
          <w:rFonts w:ascii="宋体" w:hAnsi="宋体" w:hint="eastAsia"/>
          <w:sz w:val="24"/>
        </w:rPr>
        <w:t>司机室空调机组</w:t>
      </w:r>
      <w:bookmarkEnd w:id="504"/>
      <w:r w:rsidR="001F2CF8" w:rsidRPr="00A97486">
        <w:rPr>
          <w:rFonts w:ascii="宋体" w:hAnsi="宋体" w:hint="eastAsia"/>
          <w:sz w:val="24"/>
        </w:rPr>
        <w:t>部件维护</w:t>
      </w:r>
      <w:bookmarkEnd w:id="505"/>
    </w:p>
    <w:p w:rsidR="00852B33" w:rsidRPr="00A97486" w:rsidRDefault="00852B33" w:rsidP="00852B33">
      <w:pPr>
        <w:pStyle w:val="31"/>
        <w:numPr>
          <w:ilvl w:val="2"/>
          <w:numId w:val="52"/>
        </w:numPr>
        <w:tabs>
          <w:tab w:val="num" w:pos="1004"/>
        </w:tabs>
        <w:spacing w:line="360" w:lineRule="auto"/>
        <w:jc w:val="left"/>
        <w:rPr>
          <w:rFonts w:ascii="宋体" w:hAnsi="宋体"/>
          <w:sz w:val="24"/>
        </w:rPr>
      </w:pPr>
      <w:bookmarkStart w:id="506" w:name="_Toc511243063"/>
      <w:bookmarkStart w:id="507" w:name="_Toc517755496"/>
      <w:r w:rsidRPr="00A97486">
        <w:rPr>
          <w:rFonts w:ascii="宋体" w:hAnsi="宋体" w:hint="eastAsia"/>
          <w:sz w:val="24"/>
        </w:rPr>
        <w:t>拆卸</w:t>
      </w:r>
      <w:bookmarkEnd w:id="506"/>
      <w:bookmarkEnd w:id="507"/>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0"/>
        <w:gridCol w:w="1162"/>
        <w:gridCol w:w="5172"/>
      </w:tblGrid>
      <w:tr w:rsidR="007D4187" w:rsidRPr="00A97486" w:rsidTr="007D4187">
        <w:trPr>
          <w:trHeight w:val="377"/>
          <w:jc w:val="center"/>
        </w:trPr>
        <w:tc>
          <w:tcPr>
            <w:tcW w:w="420" w:type="dxa"/>
            <w:shd w:val="clear" w:color="auto" w:fill="auto"/>
          </w:tcPr>
          <w:p w:rsidR="007D4187" w:rsidRPr="00A97486" w:rsidRDefault="007D4187" w:rsidP="00D35478">
            <w:pPr>
              <w:spacing w:line="360" w:lineRule="auto"/>
              <w:ind w:left="420"/>
              <w:rPr>
                <w:sz w:val="24"/>
              </w:rPr>
            </w:pPr>
          </w:p>
        </w:tc>
        <w:tc>
          <w:tcPr>
            <w:tcW w:w="1162" w:type="dxa"/>
            <w:shd w:val="clear" w:color="auto" w:fill="auto"/>
          </w:tcPr>
          <w:p w:rsidR="007D4187" w:rsidRPr="00A97486" w:rsidRDefault="007D4187" w:rsidP="00D35478">
            <w:pPr>
              <w:spacing w:line="360" w:lineRule="auto"/>
              <w:rPr>
                <w:sz w:val="24"/>
              </w:rPr>
            </w:pPr>
            <w:r w:rsidRPr="00A97486">
              <w:rPr>
                <w:rFonts w:hint="eastAsia"/>
                <w:sz w:val="24"/>
              </w:rPr>
              <w:t>部件</w:t>
            </w:r>
          </w:p>
        </w:tc>
        <w:tc>
          <w:tcPr>
            <w:tcW w:w="5172" w:type="dxa"/>
            <w:shd w:val="clear" w:color="auto" w:fill="auto"/>
          </w:tcPr>
          <w:p w:rsidR="007D4187" w:rsidRPr="00A97486" w:rsidRDefault="007D4187" w:rsidP="00D35478">
            <w:pPr>
              <w:spacing w:line="360" w:lineRule="auto"/>
              <w:rPr>
                <w:sz w:val="24"/>
              </w:rPr>
            </w:pPr>
            <w:r w:rsidRPr="00A97486">
              <w:rPr>
                <w:rFonts w:hint="eastAsia"/>
                <w:sz w:val="24"/>
              </w:rPr>
              <w:t>方法</w:t>
            </w:r>
          </w:p>
        </w:tc>
      </w:tr>
      <w:tr w:rsidR="007D4187" w:rsidRPr="00A97486" w:rsidTr="007D4187">
        <w:trPr>
          <w:trHeight w:val="377"/>
          <w:jc w:val="center"/>
        </w:trPr>
        <w:tc>
          <w:tcPr>
            <w:tcW w:w="420" w:type="dxa"/>
            <w:shd w:val="clear" w:color="auto" w:fill="auto"/>
          </w:tcPr>
          <w:p w:rsidR="007D4187" w:rsidRPr="00A97486" w:rsidRDefault="007D4187" w:rsidP="00DC4603">
            <w:pPr>
              <w:widowControl/>
              <w:numPr>
                <w:ilvl w:val="0"/>
                <w:numId w:val="107"/>
              </w:numPr>
              <w:spacing w:line="360" w:lineRule="auto"/>
              <w:jc w:val="center"/>
              <w:rPr>
                <w:sz w:val="24"/>
              </w:rPr>
            </w:pPr>
          </w:p>
        </w:tc>
        <w:tc>
          <w:tcPr>
            <w:tcW w:w="1162" w:type="dxa"/>
            <w:shd w:val="clear" w:color="auto" w:fill="auto"/>
          </w:tcPr>
          <w:p w:rsidR="007D4187" w:rsidRPr="00A97486" w:rsidRDefault="007D4187" w:rsidP="00D35478">
            <w:pPr>
              <w:spacing w:line="360" w:lineRule="auto"/>
              <w:rPr>
                <w:sz w:val="24"/>
              </w:rPr>
            </w:pPr>
            <w:r w:rsidRPr="00A97486">
              <w:rPr>
                <w:rFonts w:hint="eastAsia"/>
                <w:sz w:val="24"/>
              </w:rPr>
              <w:t>空调机组</w:t>
            </w:r>
          </w:p>
        </w:tc>
        <w:tc>
          <w:tcPr>
            <w:tcW w:w="5172" w:type="dxa"/>
            <w:shd w:val="clear" w:color="auto" w:fill="auto"/>
          </w:tcPr>
          <w:p w:rsidR="007D4187" w:rsidRPr="00A97486" w:rsidRDefault="007D4187" w:rsidP="00D35478">
            <w:pPr>
              <w:spacing w:line="360" w:lineRule="auto"/>
              <w:rPr>
                <w:sz w:val="24"/>
              </w:rPr>
            </w:pPr>
            <w:r w:rsidRPr="00A97486">
              <w:rPr>
                <w:rFonts w:hint="eastAsia"/>
                <w:sz w:val="24"/>
              </w:rPr>
              <w:t>关闭控制柜电源，拆下所有连接器插头，拆下安装脚与减震器的连接螺栓，用起重机械吊起</w:t>
            </w:r>
          </w:p>
        </w:tc>
      </w:tr>
      <w:tr w:rsidR="007D4187" w:rsidRPr="00A97486" w:rsidTr="007D4187">
        <w:trPr>
          <w:trHeight w:val="366"/>
          <w:jc w:val="center"/>
        </w:trPr>
        <w:tc>
          <w:tcPr>
            <w:tcW w:w="420" w:type="dxa"/>
            <w:shd w:val="clear" w:color="auto" w:fill="auto"/>
          </w:tcPr>
          <w:p w:rsidR="007D4187" w:rsidRPr="00A97486" w:rsidRDefault="007D4187" w:rsidP="00DC4603">
            <w:pPr>
              <w:widowControl/>
              <w:numPr>
                <w:ilvl w:val="0"/>
                <w:numId w:val="107"/>
              </w:numPr>
              <w:spacing w:line="360" w:lineRule="auto"/>
              <w:jc w:val="center"/>
              <w:rPr>
                <w:sz w:val="24"/>
              </w:rPr>
            </w:pPr>
          </w:p>
        </w:tc>
        <w:tc>
          <w:tcPr>
            <w:tcW w:w="1162" w:type="dxa"/>
            <w:shd w:val="clear" w:color="auto" w:fill="auto"/>
          </w:tcPr>
          <w:p w:rsidR="007D4187" w:rsidRPr="00A97486" w:rsidRDefault="007D4187" w:rsidP="00D35478">
            <w:pPr>
              <w:spacing w:line="360" w:lineRule="auto"/>
              <w:rPr>
                <w:sz w:val="24"/>
              </w:rPr>
            </w:pPr>
            <w:r w:rsidRPr="00A97486">
              <w:rPr>
                <w:rFonts w:hint="eastAsia"/>
                <w:sz w:val="24"/>
              </w:rPr>
              <w:t>压缩机</w:t>
            </w:r>
          </w:p>
        </w:tc>
        <w:tc>
          <w:tcPr>
            <w:tcW w:w="5172" w:type="dxa"/>
            <w:shd w:val="clear" w:color="auto" w:fill="auto"/>
          </w:tcPr>
          <w:p w:rsidR="007D4187" w:rsidRPr="00A97486" w:rsidRDefault="007D4187" w:rsidP="00DC4603">
            <w:pPr>
              <w:widowControl/>
              <w:numPr>
                <w:ilvl w:val="0"/>
                <w:numId w:val="108"/>
              </w:numPr>
              <w:spacing w:line="360" w:lineRule="auto"/>
              <w:jc w:val="left"/>
              <w:rPr>
                <w:sz w:val="24"/>
              </w:rPr>
            </w:pPr>
            <w:r w:rsidRPr="00A97486">
              <w:rPr>
                <w:rFonts w:hint="eastAsia"/>
                <w:sz w:val="24"/>
              </w:rPr>
              <w:t>断开空调机组与车辆的电源</w:t>
            </w:r>
          </w:p>
          <w:p w:rsidR="007D4187" w:rsidRPr="00A97486" w:rsidRDefault="007D4187" w:rsidP="00DC4603">
            <w:pPr>
              <w:widowControl/>
              <w:numPr>
                <w:ilvl w:val="0"/>
                <w:numId w:val="108"/>
              </w:numPr>
              <w:spacing w:line="360" w:lineRule="auto"/>
              <w:jc w:val="left"/>
              <w:rPr>
                <w:sz w:val="24"/>
              </w:rPr>
            </w:pPr>
            <w:r w:rsidRPr="00A97486">
              <w:rPr>
                <w:rFonts w:hint="eastAsia"/>
                <w:sz w:val="24"/>
              </w:rPr>
              <w:t>打开轴流风机盖板</w:t>
            </w:r>
          </w:p>
          <w:p w:rsidR="007D4187" w:rsidRPr="00A97486" w:rsidRDefault="007D4187" w:rsidP="00DC4603">
            <w:pPr>
              <w:widowControl/>
              <w:numPr>
                <w:ilvl w:val="0"/>
                <w:numId w:val="108"/>
              </w:numPr>
              <w:spacing w:line="360" w:lineRule="auto"/>
              <w:jc w:val="left"/>
              <w:rPr>
                <w:sz w:val="24"/>
              </w:rPr>
            </w:pPr>
            <w:r w:rsidRPr="00A97486">
              <w:rPr>
                <w:rFonts w:hint="eastAsia"/>
                <w:sz w:val="24"/>
              </w:rPr>
              <w:t>拆开压缩机接线盒盖，拆下压缩机的连接电线，记录相序</w:t>
            </w:r>
          </w:p>
          <w:p w:rsidR="007D4187" w:rsidRPr="00A97486" w:rsidRDefault="007D4187" w:rsidP="00DC4603">
            <w:pPr>
              <w:widowControl/>
              <w:numPr>
                <w:ilvl w:val="0"/>
                <w:numId w:val="108"/>
              </w:numPr>
              <w:spacing w:line="360" w:lineRule="auto"/>
              <w:jc w:val="left"/>
              <w:rPr>
                <w:sz w:val="24"/>
              </w:rPr>
            </w:pPr>
            <w:r w:rsidRPr="00A97486">
              <w:rPr>
                <w:rFonts w:hint="eastAsia"/>
                <w:sz w:val="24"/>
              </w:rPr>
              <w:t>放掉制冷剂，使用气焊拆下压缩机的排气管、回气管并用堵塞堵住各口</w:t>
            </w:r>
          </w:p>
          <w:p w:rsidR="007D4187" w:rsidRPr="00A97486" w:rsidRDefault="007D4187" w:rsidP="00DC4603">
            <w:pPr>
              <w:widowControl/>
              <w:numPr>
                <w:ilvl w:val="0"/>
                <w:numId w:val="108"/>
              </w:numPr>
              <w:spacing w:line="360" w:lineRule="auto"/>
              <w:jc w:val="left"/>
              <w:rPr>
                <w:sz w:val="24"/>
              </w:rPr>
            </w:pPr>
            <w:r w:rsidRPr="00A97486">
              <w:rPr>
                <w:rFonts w:hint="eastAsia"/>
                <w:sz w:val="24"/>
              </w:rPr>
              <w:t>拆下压缩机托盘减震器的螺栓，用起重机械吊起压缩机及托盘移出空调机组</w:t>
            </w:r>
          </w:p>
        </w:tc>
      </w:tr>
      <w:tr w:rsidR="007D4187" w:rsidRPr="00A97486" w:rsidTr="007D4187">
        <w:trPr>
          <w:trHeight w:val="377"/>
          <w:jc w:val="center"/>
        </w:trPr>
        <w:tc>
          <w:tcPr>
            <w:tcW w:w="420" w:type="dxa"/>
            <w:shd w:val="clear" w:color="auto" w:fill="auto"/>
          </w:tcPr>
          <w:p w:rsidR="007D4187" w:rsidRPr="00A97486" w:rsidRDefault="007D4187" w:rsidP="00DC4603">
            <w:pPr>
              <w:widowControl/>
              <w:numPr>
                <w:ilvl w:val="0"/>
                <w:numId w:val="107"/>
              </w:numPr>
              <w:spacing w:line="360" w:lineRule="auto"/>
              <w:jc w:val="center"/>
              <w:rPr>
                <w:sz w:val="24"/>
              </w:rPr>
            </w:pPr>
          </w:p>
        </w:tc>
        <w:tc>
          <w:tcPr>
            <w:tcW w:w="1162" w:type="dxa"/>
            <w:shd w:val="clear" w:color="auto" w:fill="auto"/>
          </w:tcPr>
          <w:p w:rsidR="007D4187" w:rsidRPr="00A97486" w:rsidRDefault="007D4187" w:rsidP="00D35478">
            <w:pPr>
              <w:spacing w:line="360" w:lineRule="auto"/>
              <w:rPr>
                <w:sz w:val="24"/>
              </w:rPr>
            </w:pPr>
            <w:r w:rsidRPr="00A97486">
              <w:rPr>
                <w:rFonts w:hint="eastAsia"/>
                <w:sz w:val="24"/>
              </w:rPr>
              <w:t>通风机</w:t>
            </w:r>
          </w:p>
        </w:tc>
        <w:tc>
          <w:tcPr>
            <w:tcW w:w="5172" w:type="dxa"/>
            <w:shd w:val="clear" w:color="auto" w:fill="auto"/>
          </w:tcPr>
          <w:p w:rsidR="007D4187" w:rsidRPr="00A97486" w:rsidRDefault="007D4187" w:rsidP="00DC4603">
            <w:pPr>
              <w:widowControl/>
              <w:numPr>
                <w:ilvl w:val="0"/>
                <w:numId w:val="109"/>
              </w:numPr>
              <w:spacing w:line="360" w:lineRule="auto"/>
              <w:jc w:val="left"/>
              <w:rPr>
                <w:sz w:val="24"/>
                <w:lang w:val="en-GB"/>
              </w:rPr>
            </w:pPr>
            <w:r w:rsidRPr="00A97486">
              <w:rPr>
                <w:rFonts w:hint="eastAsia"/>
                <w:sz w:val="24"/>
                <w:lang w:val="en-GB"/>
              </w:rPr>
              <w:t>断开空调机组与车辆的电源</w:t>
            </w:r>
          </w:p>
          <w:p w:rsidR="007D4187" w:rsidRPr="00A97486" w:rsidRDefault="007D4187" w:rsidP="00DC4603">
            <w:pPr>
              <w:widowControl/>
              <w:numPr>
                <w:ilvl w:val="0"/>
                <w:numId w:val="109"/>
              </w:numPr>
              <w:spacing w:line="360" w:lineRule="auto"/>
              <w:jc w:val="left"/>
              <w:rPr>
                <w:sz w:val="24"/>
                <w:lang w:val="en-GB"/>
              </w:rPr>
            </w:pPr>
            <w:r w:rsidRPr="00A97486">
              <w:rPr>
                <w:rFonts w:hint="eastAsia"/>
                <w:sz w:val="24"/>
                <w:lang w:val="en-GB"/>
              </w:rPr>
              <w:t>打开送风腔盖板</w:t>
            </w:r>
          </w:p>
          <w:p w:rsidR="007D4187" w:rsidRPr="00A97486" w:rsidRDefault="007D4187" w:rsidP="00DC4603">
            <w:pPr>
              <w:widowControl/>
              <w:numPr>
                <w:ilvl w:val="0"/>
                <w:numId w:val="109"/>
              </w:numPr>
              <w:spacing w:line="360" w:lineRule="auto"/>
              <w:jc w:val="left"/>
              <w:rPr>
                <w:sz w:val="24"/>
                <w:lang w:val="en-GB"/>
              </w:rPr>
            </w:pPr>
            <w:r w:rsidRPr="00A97486">
              <w:rPr>
                <w:rFonts w:hint="eastAsia"/>
                <w:sz w:val="24"/>
                <w:lang w:val="en-GB"/>
              </w:rPr>
              <w:lastRenderedPageBreak/>
              <w:t>拆除紧固风机支架的螺栓和风机接地螺栓</w:t>
            </w:r>
          </w:p>
          <w:p w:rsidR="007D4187" w:rsidRPr="00A97486" w:rsidRDefault="007D4187" w:rsidP="00DC4603">
            <w:pPr>
              <w:widowControl/>
              <w:numPr>
                <w:ilvl w:val="0"/>
                <w:numId w:val="109"/>
              </w:numPr>
              <w:spacing w:line="360" w:lineRule="auto"/>
              <w:jc w:val="left"/>
              <w:rPr>
                <w:sz w:val="24"/>
                <w:lang w:val="en-GB"/>
              </w:rPr>
            </w:pPr>
            <w:r w:rsidRPr="00A97486">
              <w:rPr>
                <w:rFonts w:hint="eastAsia"/>
                <w:sz w:val="24"/>
                <w:lang w:val="en-GB"/>
              </w:rPr>
              <w:t>拆下离心风机的连接线，记录相序</w:t>
            </w:r>
          </w:p>
          <w:p w:rsidR="007D4187" w:rsidRPr="00A97486" w:rsidRDefault="007D4187" w:rsidP="00DC4603">
            <w:pPr>
              <w:widowControl/>
              <w:numPr>
                <w:ilvl w:val="0"/>
                <w:numId w:val="109"/>
              </w:numPr>
              <w:spacing w:line="360" w:lineRule="auto"/>
              <w:jc w:val="left"/>
              <w:rPr>
                <w:sz w:val="24"/>
                <w:lang w:val="en-GB"/>
              </w:rPr>
            </w:pPr>
            <w:r w:rsidRPr="00A97486">
              <w:rPr>
                <w:rFonts w:hint="eastAsia"/>
                <w:sz w:val="24"/>
                <w:lang w:val="en-GB"/>
              </w:rPr>
              <w:t>用起重机械吊起风机支架移出空调机组</w:t>
            </w:r>
          </w:p>
        </w:tc>
      </w:tr>
      <w:tr w:rsidR="007D4187" w:rsidRPr="00A97486" w:rsidTr="007D4187">
        <w:trPr>
          <w:trHeight w:val="366"/>
          <w:jc w:val="center"/>
        </w:trPr>
        <w:tc>
          <w:tcPr>
            <w:tcW w:w="420" w:type="dxa"/>
            <w:shd w:val="clear" w:color="auto" w:fill="auto"/>
          </w:tcPr>
          <w:p w:rsidR="007D4187" w:rsidRPr="00A97486" w:rsidRDefault="007D4187" w:rsidP="00DC4603">
            <w:pPr>
              <w:widowControl/>
              <w:numPr>
                <w:ilvl w:val="0"/>
                <w:numId w:val="107"/>
              </w:numPr>
              <w:spacing w:line="360" w:lineRule="auto"/>
              <w:jc w:val="center"/>
              <w:rPr>
                <w:sz w:val="24"/>
              </w:rPr>
            </w:pPr>
          </w:p>
        </w:tc>
        <w:tc>
          <w:tcPr>
            <w:tcW w:w="1162" w:type="dxa"/>
            <w:shd w:val="clear" w:color="auto" w:fill="auto"/>
          </w:tcPr>
          <w:p w:rsidR="007D4187" w:rsidRPr="00A97486" w:rsidRDefault="007D4187" w:rsidP="00D35478">
            <w:pPr>
              <w:spacing w:line="360" w:lineRule="auto"/>
              <w:rPr>
                <w:sz w:val="24"/>
              </w:rPr>
            </w:pPr>
            <w:r w:rsidRPr="00A97486">
              <w:rPr>
                <w:rFonts w:hint="eastAsia"/>
                <w:sz w:val="24"/>
              </w:rPr>
              <w:t>轴流风机</w:t>
            </w:r>
          </w:p>
        </w:tc>
        <w:tc>
          <w:tcPr>
            <w:tcW w:w="5172" w:type="dxa"/>
            <w:shd w:val="clear" w:color="auto" w:fill="auto"/>
          </w:tcPr>
          <w:p w:rsidR="007D4187" w:rsidRPr="00A97486" w:rsidRDefault="007D4187" w:rsidP="00DC4603">
            <w:pPr>
              <w:widowControl/>
              <w:numPr>
                <w:ilvl w:val="0"/>
                <w:numId w:val="110"/>
              </w:numPr>
              <w:spacing w:line="360" w:lineRule="auto"/>
              <w:jc w:val="left"/>
              <w:rPr>
                <w:sz w:val="24"/>
                <w:lang w:val="en-GB"/>
              </w:rPr>
            </w:pPr>
            <w:r w:rsidRPr="00A97486">
              <w:rPr>
                <w:rFonts w:hint="eastAsia"/>
                <w:sz w:val="24"/>
                <w:lang w:val="en-GB"/>
              </w:rPr>
              <w:t>断开空调机组与车辆的电源</w:t>
            </w:r>
          </w:p>
          <w:p w:rsidR="007D4187" w:rsidRPr="00A97486" w:rsidRDefault="007D4187" w:rsidP="00DC4603">
            <w:pPr>
              <w:widowControl/>
              <w:numPr>
                <w:ilvl w:val="0"/>
                <w:numId w:val="110"/>
              </w:numPr>
              <w:spacing w:line="360" w:lineRule="auto"/>
              <w:jc w:val="left"/>
              <w:rPr>
                <w:sz w:val="24"/>
                <w:lang w:val="en-GB"/>
              </w:rPr>
            </w:pPr>
            <w:r w:rsidRPr="00A97486">
              <w:rPr>
                <w:rFonts w:hint="eastAsia"/>
                <w:sz w:val="24"/>
                <w:lang w:val="en-GB"/>
              </w:rPr>
              <w:t>打开轴流风机盖板</w:t>
            </w:r>
          </w:p>
          <w:p w:rsidR="007D4187" w:rsidRPr="00A97486" w:rsidRDefault="007D4187" w:rsidP="00DC4603">
            <w:pPr>
              <w:widowControl/>
              <w:numPr>
                <w:ilvl w:val="0"/>
                <w:numId w:val="110"/>
              </w:numPr>
              <w:spacing w:line="360" w:lineRule="auto"/>
              <w:jc w:val="left"/>
              <w:rPr>
                <w:sz w:val="24"/>
                <w:lang w:val="en-GB"/>
              </w:rPr>
            </w:pPr>
            <w:r w:rsidRPr="00A97486">
              <w:rPr>
                <w:rFonts w:hint="eastAsia"/>
                <w:sz w:val="24"/>
                <w:lang w:val="en-GB"/>
              </w:rPr>
              <w:t>拆除紧固风机的螺栓和风机接地螺栓</w:t>
            </w:r>
          </w:p>
          <w:p w:rsidR="007D4187" w:rsidRPr="00A97486" w:rsidRDefault="007D4187" w:rsidP="00DC4603">
            <w:pPr>
              <w:widowControl/>
              <w:numPr>
                <w:ilvl w:val="0"/>
                <w:numId w:val="110"/>
              </w:numPr>
              <w:spacing w:line="360" w:lineRule="auto"/>
              <w:jc w:val="left"/>
              <w:rPr>
                <w:sz w:val="24"/>
                <w:lang w:val="en-GB"/>
              </w:rPr>
            </w:pPr>
            <w:r w:rsidRPr="00A97486">
              <w:rPr>
                <w:rFonts w:hint="eastAsia"/>
                <w:sz w:val="24"/>
                <w:lang w:val="en-GB"/>
              </w:rPr>
              <w:t>拆下轴流风机的连接电线记录相序</w:t>
            </w:r>
          </w:p>
          <w:p w:rsidR="007D4187" w:rsidRPr="00A97486" w:rsidRDefault="007D4187" w:rsidP="00DC4603">
            <w:pPr>
              <w:widowControl/>
              <w:numPr>
                <w:ilvl w:val="0"/>
                <w:numId w:val="110"/>
              </w:numPr>
              <w:spacing w:line="360" w:lineRule="auto"/>
              <w:jc w:val="left"/>
              <w:rPr>
                <w:sz w:val="24"/>
                <w:lang w:val="en-GB"/>
              </w:rPr>
            </w:pPr>
            <w:r w:rsidRPr="00A97486">
              <w:rPr>
                <w:rFonts w:hint="eastAsia"/>
                <w:sz w:val="24"/>
                <w:lang w:val="en-GB"/>
              </w:rPr>
              <w:t>用起重机械吊起风机移出空调机组</w:t>
            </w:r>
          </w:p>
        </w:tc>
      </w:tr>
      <w:tr w:rsidR="007D4187" w:rsidRPr="00A97486" w:rsidTr="007D4187">
        <w:trPr>
          <w:trHeight w:val="377"/>
          <w:jc w:val="center"/>
        </w:trPr>
        <w:tc>
          <w:tcPr>
            <w:tcW w:w="420" w:type="dxa"/>
            <w:shd w:val="clear" w:color="auto" w:fill="auto"/>
          </w:tcPr>
          <w:p w:rsidR="007D4187" w:rsidRPr="00A97486" w:rsidRDefault="007D4187" w:rsidP="00DC4603">
            <w:pPr>
              <w:widowControl/>
              <w:numPr>
                <w:ilvl w:val="0"/>
                <w:numId w:val="107"/>
              </w:numPr>
              <w:spacing w:line="360" w:lineRule="auto"/>
              <w:jc w:val="center"/>
              <w:rPr>
                <w:sz w:val="24"/>
              </w:rPr>
            </w:pPr>
          </w:p>
        </w:tc>
        <w:tc>
          <w:tcPr>
            <w:tcW w:w="1162" w:type="dxa"/>
            <w:shd w:val="clear" w:color="auto" w:fill="auto"/>
          </w:tcPr>
          <w:p w:rsidR="007D4187" w:rsidRPr="00A97486" w:rsidRDefault="007D4187" w:rsidP="00D35478">
            <w:pPr>
              <w:spacing w:line="360" w:lineRule="auto"/>
              <w:rPr>
                <w:sz w:val="24"/>
              </w:rPr>
            </w:pPr>
            <w:r w:rsidRPr="00A97486">
              <w:rPr>
                <w:rFonts w:hint="eastAsia"/>
                <w:sz w:val="24"/>
              </w:rPr>
              <w:t>风阀执行器</w:t>
            </w:r>
          </w:p>
        </w:tc>
        <w:tc>
          <w:tcPr>
            <w:tcW w:w="5172" w:type="dxa"/>
            <w:shd w:val="clear" w:color="auto" w:fill="auto"/>
          </w:tcPr>
          <w:p w:rsidR="007D4187" w:rsidRPr="00A97486" w:rsidRDefault="007D4187" w:rsidP="00DC4603">
            <w:pPr>
              <w:widowControl/>
              <w:numPr>
                <w:ilvl w:val="0"/>
                <w:numId w:val="85"/>
              </w:numPr>
              <w:spacing w:line="360" w:lineRule="auto"/>
              <w:jc w:val="left"/>
              <w:rPr>
                <w:sz w:val="24"/>
              </w:rPr>
            </w:pPr>
            <w:r w:rsidRPr="00A97486">
              <w:rPr>
                <w:rFonts w:hint="eastAsia"/>
                <w:sz w:val="24"/>
              </w:rPr>
              <w:t>打开送风腔盖板</w:t>
            </w:r>
          </w:p>
          <w:p w:rsidR="007D4187" w:rsidRPr="00A97486" w:rsidRDefault="007D4187" w:rsidP="00DC4603">
            <w:pPr>
              <w:widowControl/>
              <w:numPr>
                <w:ilvl w:val="0"/>
                <w:numId w:val="111"/>
              </w:numPr>
              <w:spacing w:line="360" w:lineRule="auto"/>
              <w:jc w:val="left"/>
              <w:rPr>
                <w:sz w:val="24"/>
              </w:rPr>
            </w:pPr>
            <w:r w:rsidRPr="00A97486">
              <w:rPr>
                <w:rFonts w:hint="eastAsia"/>
                <w:sz w:val="24"/>
              </w:rPr>
              <w:t>拆卸风阀执行器罩子及螺栓</w:t>
            </w:r>
          </w:p>
          <w:p w:rsidR="007D4187" w:rsidRPr="00A97486" w:rsidRDefault="007D4187" w:rsidP="00DC4603">
            <w:pPr>
              <w:widowControl/>
              <w:numPr>
                <w:ilvl w:val="0"/>
                <w:numId w:val="111"/>
              </w:numPr>
              <w:spacing w:line="360" w:lineRule="auto"/>
              <w:jc w:val="left"/>
              <w:rPr>
                <w:sz w:val="24"/>
              </w:rPr>
            </w:pPr>
            <w:r w:rsidRPr="00A97486">
              <w:rPr>
                <w:rFonts w:hint="eastAsia"/>
                <w:sz w:val="24"/>
              </w:rPr>
              <w:t>拆开风阀执行器的接线</w:t>
            </w:r>
          </w:p>
          <w:p w:rsidR="007D4187" w:rsidRPr="00A97486" w:rsidRDefault="007D4187" w:rsidP="00DC4603">
            <w:pPr>
              <w:widowControl/>
              <w:numPr>
                <w:ilvl w:val="0"/>
                <w:numId w:val="111"/>
              </w:numPr>
              <w:spacing w:line="360" w:lineRule="auto"/>
              <w:jc w:val="left"/>
              <w:rPr>
                <w:sz w:val="24"/>
              </w:rPr>
            </w:pPr>
            <w:r w:rsidRPr="00A97486">
              <w:rPr>
                <w:rFonts w:hint="eastAsia"/>
                <w:sz w:val="24"/>
              </w:rPr>
              <w:t>拆下风阀执行器与风门的连接螺栓</w:t>
            </w:r>
          </w:p>
          <w:p w:rsidR="007D4187" w:rsidRPr="00A97486" w:rsidRDefault="007D4187" w:rsidP="00DC4603">
            <w:pPr>
              <w:widowControl/>
              <w:numPr>
                <w:ilvl w:val="0"/>
                <w:numId w:val="111"/>
              </w:numPr>
              <w:spacing w:line="360" w:lineRule="auto"/>
              <w:jc w:val="left"/>
              <w:rPr>
                <w:sz w:val="24"/>
              </w:rPr>
            </w:pPr>
            <w:r w:rsidRPr="00A97486">
              <w:rPr>
                <w:rFonts w:hint="eastAsia"/>
                <w:sz w:val="24"/>
              </w:rPr>
              <w:t>取下风阀执行器</w:t>
            </w:r>
          </w:p>
        </w:tc>
      </w:tr>
      <w:tr w:rsidR="007D4187" w:rsidRPr="00A97486" w:rsidTr="007D4187">
        <w:trPr>
          <w:trHeight w:val="366"/>
          <w:jc w:val="center"/>
        </w:trPr>
        <w:tc>
          <w:tcPr>
            <w:tcW w:w="420" w:type="dxa"/>
            <w:shd w:val="clear" w:color="auto" w:fill="auto"/>
          </w:tcPr>
          <w:p w:rsidR="007D4187" w:rsidRPr="00A97486" w:rsidRDefault="007D4187" w:rsidP="00DC4603">
            <w:pPr>
              <w:widowControl/>
              <w:numPr>
                <w:ilvl w:val="0"/>
                <w:numId w:val="107"/>
              </w:numPr>
              <w:spacing w:line="360" w:lineRule="auto"/>
              <w:jc w:val="center"/>
              <w:rPr>
                <w:sz w:val="24"/>
              </w:rPr>
            </w:pPr>
          </w:p>
        </w:tc>
        <w:tc>
          <w:tcPr>
            <w:tcW w:w="1162" w:type="dxa"/>
            <w:shd w:val="clear" w:color="auto" w:fill="auto"/>
          </w:tcPr>
          <w:p w:rsidR="007D4187" w:rsidRPr="00A97486" w:rsidRDefault="007D4187" w:rsidP="00D35478">
            <w:pPr>
              <w:spacing w:line="360" w:lineRule="auto"/>
              <w:rPr>
                <w:szCs w:val="21"/>
              </w:rPr>
            </w:pPr>
            <w:r w:rsidRPr="00A97486">
              <w:rPr>
                <w:rFonts w:hint="eastAsia"/>
                <w:szCs w:val="21"/>
              </w:rPr>
              <w:t>减震器</w:t>
            </w:r>
          </w:p>
        </w:tc>
        <w:tc>
          <w:tcPr>
            <w:tcW w:w="5172" w:type="dxa"/>
            <w:shd w:val="clear" w:color="auto" w:fill="auto"/>
          </w:tcPr>
          <w:p w:rsidR="007D4187" w:rsidRPr="00A97486" w:rsidRDefault="007D4187" w:rsidP="00DC4603">
            <w:pPr>
              <w:widowControl/>
              <w:numPr>
                <w:ilvl w:val="0"/>
                <w:numId w:val="112"/>
              </w:numPr>
              <w:spacing w:line="360" w:lineRule="auto"/>
              <w:jc w:val="left"/>
              <w:rPr>
                <w:sz w:val="24"/>
              </w:rPr>
            </w:pPr>
            <w:r w:rsidRPr="00A97486">
              <w:rPr>
                <w:rFonts w:hint="eastAsia"/>
                <w:sz w:val="24"/>
              </w:rPr>
              <w:t>拆下空调机组</w:t>
            </w:r>
          </w:p>
          <w:p w:rsidR="007D4187" w:rsidRPr="00A97486" w:rsidRDefault="007D4187" w:rsidP="00DC4603">
            <w:pPr>
              <w:widowControl/>
              <w:numPr>
                <w:ilvl w:val="0"/>
                <w:numId w:val="112"/>
              </w:numPr>
              <w:spacing w:line="360" w:lineRule="auto"/>
              <w:jc w:val="left"/>
              <w:rPr>
                <w:sz w:val="24"/>
              </w:rPr>
            </w:pPr>
            <w:r w:rsidRPr="00A97486">
              <w:rPr>
                <w:rFonts w:hint="eastAsia"/>
                <w:sz w:val="24"/>
              </w:rPr>
              <w:t>拆下减震器与车体的连接螺栓</w:t>
            </w:r>
          </w:p>
          <w:p w:rsidR="007D4187" w:rsidRPr="00A97486" w:rsidRDefault="007D4187" w:rsidP="00DC4603">
            <w:pPr>
              <w:widowControl/>
              <w:numPr>
                <w:ilvl w:val="0"/>
                <w:numId w:val="112"/>
              </w:numPr>
              <w:spacing w:line="360" w:lineRule="auto"/>
              <w:jc w:val="left"/>
              <w:rPr>
                <w:sz w:val="24"/>
              </w:rPr>
            </w:pPr>
            <w:r w:rsidRPr="00A97486">
              <w:rPr>
                <w:rFonts w:hint="eastAsia"/>
                <w:sz w:val="24"/>
              </w:rPr>
              <w:t>拆下减震器</w:t>
            </w:r>
          </w:p>
        </w:tc>
      </w:tr>
      <w:tr w:rsidR="007D4187" w:rsidRPr="00A97486" w:rsidTr="007D4187">
        <w:trPr>
          <w:trHeight w:val="366"/>
          <w:jc w:val="center"/>
        </w:trPr>
        <w:tc>
          <w:tcPr>
            <w:tcW w:w="420" w:type="dxa"/>
            <w:shd w:val="clear" w:color="auto" w:fill="auto"/>
          </w:tcPr>
          <w:p w:rsidR="007D4187" w:rsidRPr="00A97486" w:rsidRDefault="007D4187" w:rsidP="00DC4603">
            <w:pPr>
              <w:widowControl/>
              <w:numPr>
                <w:ilvl w:val="0"/>
                <w:numId w:val="107"/>
              </w:numPr>
              <w:spacing w:line="360" w:lineRule="auto"/>
              <w:jc w:val="center"/>
              <w:rPr>
                <w:sz w:val="24"/>
              </w:rPr>
            </w:pPr>
          </w:p>
        </w:tc>
        <w:tc>
          <w:tcPr>
            <w:tcW w:w="1162" w:type="dxa"/>
            <w:shd w:val="clear" w:color="auto" w:fill="auto"/>
          </w:tcPr>
          <w:p w:rsidR="007D4187" w:rsidRPr="00A97486" w:rsidRDefault="007D4187" w:rsidP="00D35478">
            <w:pPr>
              <w:spacing w:line="360" w:lineRule="auto"/>
              <w:rPr>
                <w:szCs w:val="21"/>
              </w:rPr>
            </w:pPr>
            <w:r w:rsidRPr="00A97486">
              <w:rPr>
                <w:rFonts w:hint="eastAsia"/>
                <w:szCs w:val="21"/>
              </w:rPr>
              <w:t>检查温度传感器</w:t>
            </w:r>
          </w:p>
        </w:tc>
        <w:tc>
          <w:tcPr>
            <w:tcW w:w="5172" w:type="dxa"/>
            <w:shd w:val="clear" w:color="auto" w:fill="auto"/>
          </w:tcPr>
          <w:p w:rsidR="007D4187" w:rsidRPr="00A97486" w:rsidRDefault="007D4187" w:rsidP="00DC4603">
            <w:pPr>
              <w:widowControl/>
              <w:numPr>
                <w:ilvl w:val="0"/>
                <w:numId w:val="113"/>
              </w:numPr>
              <w:spacing w:line="360" w:lineRule="auto"/>
              <w:jc w:val="left"/>
              <w:rPr>
                <w:sz w:val="24"/>
              </w:rPr>
            </w:pPr>
            <w:r w:rsidRPr="00A97486">
              <w:rPr>
                <w:rFonts w:hint="eastAsia"/>
                <w:sz w:val="24"/>
              </w:rPr>
              <w:t>剪开温度传感器线束扎带</w:t>
            </w:r>
          </w:p>
          <w:p w:rsidR="007D4187" w:rsidRPr="00A97486" w:rsidRDefault="007D4187" w:rsidP="00DC4603">
            <w:pPr>
              <w:widowControl/>
              <w:numPr>
                <w:ilvl w:val="0"/>
                <w:numId w:val="113"/>
              </w:numPr>
              <w:spacing w:line="360" w:lineRule="auto"/>
              <w:jc w:val="left"/>
              <w:rPr>
                <w:sz w:val="24"/>
              </w:rPr>
            </w:pPr>
            <w:r w:rsidRPr="00A97486">
              <w:rPr>
                <w:rFonts w:hint="eastAsia"/>
                <w:sz w:val="24"/>
              </w:rPr>
              <w:t>拆开温度传感器的连接器</w:t>
            </w:r>
          </w:p>
          <w:p w:rsidR="007D4187" w:rsidRPr="00A97486" w:rsidRDefault="007D4187" w:rsidP="00DC4603">
            <w:pPr>
              <w:widowControl/>
              <w:numPr>
                <w:ilvl w:val="0"/>
                <w:numId w:val="113"/>
              </w:numPr>
              <w:spacing w:line="360" w:lineRule="auto"/>
              <w:jc w:val="left"/>
              <w:rPr>
                <w:sz w:val="24"/>
              </w:rPr>
            </w:pPr>
            <w:r w:rsidRPr="00A97486">
              <w:rPr>
                <w:rFonts w:hint="eastAsia"/>
                <w:sz w:val="24"/>
              </w:rPr>
              <w:t>取下温度传感器</w:t>
            </w:r>
          </w:p>
        </w:tc>
      </w:tr>
      <w:tr w:rsidR="007D4187" w:rsidRPr="00A97486" w:rsidTr="007D4187">
        <w:trPr>
          <w:trHeight w:val="366"/>
          <w:jc w:val="center"/>
        </w:trPr>
        <w:tc>
          <w:tcPr>
            <w:tcW w:w="420" w:type="dxa"/>
            <w:shd w:val="clear" w:color="auto" w:fill="auto"/>
          </w:tcPr>
          <w:p w:rsidR="007D4187" w:rsidRPr="00A97486" w:rsidRDefault="007D4187" w:rsidP="00DC4603">
            <w:pPr>
              <w:widowControl/>
              <w:numPr>
                <w:ilvl w:val="0"/>
                <w:numId w:val="107"/>
              </w:numPr>
              <w:spacing w:line="360" w:lineRule="auto"/>
              <w:jc w:val="center"/>
              <w:rPr>
                <w:sz w:val="24"/>
              </w:rPr>
            </w:pPr>
          </w:p>
        </w:tc>
        <w:tc>
          <w:tcPr>
            <w:tcW w:w="1162" w:type="dxa"/>
            <w:shd w:val="clear" w:color="auto" w:fill="auto"/>
          </w:tcPr>
          <w:p w:rsidR="007D4187" w:rsidRPr="00A97486" w:rsidRDefault="007D4187" w:rsidP="00D35478">
            <w:pPr>
              <w:spacing w:line="360" w:lineRule="auto"/>
              <w:rPr>
                <w:szCs w:val="21"/>
              </w:rPr>
            </w:pPr>
            <w:r w:rsidRPr="00A97486">
              <w:rPr>
                <w:rFonts w:hint="eastAsia"/>
                <w:szCs w:val="21"/>
              </w:rPr>
              <w:t>高压开关</w:t>
            </w:r>
          </w:p>
        </w:tc>
        <w:tc>
          <w:tcPr>
            <w:tcW w:w="5172" w:type="dxa"/>
            <w:shd w:val="clear" w:color="auto" w:fill="auto"/>
          </w:tcPr>
          <w:p w:rsidR="007D4187" w:rsidRPr="00A97486" w:rsidRDefault="007D4187" w:rsidP="00DC4603">
            <w:pPr>
              <w:widowControl/>
              <w:numPr>
                <w:ilvl w:val="0"/>
                <w:numId w:val="114"/>
              </w:numPr>
              <w:spacing w:line="360" w:lineRule="auto"/>
              <w:jc w:val="left"/>
              <w:rPr>
                <w:sz w:val="24"/>
              </w:rPr>
            </w:pPr>
            <w:r w:rsidRPr="00A97486">
              <w:rPr>
                <w:rFonts w:hint="eastAsia"/>
                <w:sz w:val="24"/>
              </w:rPr>
              <w:t>剪开高压开关线束扎带</w:t>
            </w:r>
          </w:p>
          <w:p w:rsidR="007D4187" w:rsidRPr="00A97486" w:rsidRDefault="007D4187" w:rsidP="00DC4603">
            <w:pPr>
              <w:widowControl/>
              <w:numPr>
                <w:ilvl w:val="0"/>
                <w:numId w:val="114"/>
              </w:numPr>
              <w:spacing w:line="360" w:lineRule="auto"/>
              <w:jc w:val="left"/>
              <w:rPr>
                <w:sz w:val="24"/>
              </w:rPr>
            </w:pPr>
            <w:r w:rsidRPr="00A97486">
              <w:rPr>
                <w:rFonts w:hint="eastAsia"/>
                <w:sz w:val="24"/>
              </w:rPr>
              <w:t>拆开高压开关的连接器</w:t>
            </w:r>
          </w:p>
          <w:p w:rsidR="007D4187" w:rsidRPr="00A97486" w:rsidRDefault="007D4187" w:rsidP="00DC4603">
            <w:pPr>
              <w:widowControl/>
              <w:numPr>
                <w:ilvl w:val="0"/>
                <w:numId w:val="114"/>
              </w:numPr>
              <w:spacing w:line="360" w:lineRule="auto"/>
              <w:jc w:val="left"/>
              <w:rPr>
                <w:sz w:val="24"/>
              </w:rPr>
            </w:pPr>
            <w:r w:rsidRPr="00A97486">
              <w:rPr>
                <w:rFonts w:hint="eastAsia"/>
                <w:sz w:val="24"/>
              </w:rPr>
              <w:t>使用扳手快速拆下高压开关</w:t>
            </w:r>
          </w:p>
        </w:tc>
      </w:tr>
      <w:tr w:rsidR="007D4187" w:rsidRPr="00A97486" w:rsidTr="007D4187">
        <w:trPr>
          <w:trHeight w:val="366"/>
          <w:jc w:val="center"/>
        </w:trPr>
        <w:tc>
          <w:tcPr>
            <w:tcW w:w="420" w:type="dxa"/>
            <w:shd w:val="clear" w:color="auto" w:fill="auto"/>
          </w:tcPr>
          <w:p w:rsidR="007D4187" w:rsidRPr="00A97486" w:rsidRDefault="007D4187" w:rsidP="00DC4603">
            <w:pPr>
              <w:widowControl/>
              <w:numPr>
                <w:ilvl w:val="0"/>
                <w:numId w:val="107"/>
              </w:numPr>
              <w:spacing w:line="360" w:lineRule="auto"/>
              <w:jc w:val="center"/>
              <w:rPr>
                <w:sz w:val="24"/>
              </w:rPr>
            </w:pPr>
          </w:p>
        </w:tc>
        <w:tc>
          <w:tcPr>
            <w:tcW w:w="1162" w:type="dxa"/>
            <w:shd w:val="clear" w:color="auto" w:fill="auto"/>
          </w:tcPr>
          <w:p w:rsidR="007D4187" w:rsidRPr="00A97486" w:rsidRDefault="007D4187" w:rsidP="00D35478">
            <w:pPr>
              <w:spacing w:line="360" w:lineRule="auto"/>
              <w:rPr>
                <w:szCs w:val="21"/>
              </w:rPr>
            </w:pPr>
            <w:r w:rsidRPr="00A97486">
              <w:rPr>
                <w:rFonts w:hint="eastAsia"/>
                <w:szCs w:val="21"/>
              </w:rPr>
              <w:t>压力传感器</w:t>
            </w:r>
          </w:p>
        </w:tc>
        <w:tc>
          <w:tcPr>
            <w:tcW w:w="5172" w:type="dxa"/>
            <w:shd w:val="clear" w:color="auto" w:fill="auto"/>
          </w:tcPr>
          <w:p w:rsidR="007D4187" w:rsidRPr="00A97486" w:rsidRDefault="007D4187" w:rsidP="00DC4603">
            <w:pPr>
              <w:widowControl/>
              <w:numPr>
                <w:ilvl w:val="0"/>
                <w:numId w:val="115"/>
              </w:numPr>
              <w:spacing w:line="360" w:lineRule="auto"/>
              <w:jc w:val="left"/>
              <w:rPr>
                <w:sz w:val="24"/>
              </w:rPr>
            </w:pPr>
            <w:r w:rsidRPr="00A97486">
              <w:rPr>
                <w:rFonts w:hint="eastAsia"/>
                <w:sz w:val="24"/>
              </w:rPr>
              <w:t>剪开压力传感器线束扎带</w:t>
            </w:r>
          </w:p>
          <w:p w:rsidR="007D4187" w:rsidRPr="00A97486" w:rsidRDefault="007D4187" w:rsidP="00DC4603">
            <w:pPr>
              <w:widowControl/>
              <w:numPr>
                <w:ilvl w:val="0"/>
                <w:numId w:val="115"/>
              </w:numPr>
              <w:spacing w:line="360" w:lineRule="auto"/>
              <w:jc w:val="left"/>
              <w:rPr>
                <w:sz w:val="24"/>
              </w:rPr>
            </w:pPr>
            <w:r w:rsidRPr="00A97486">
              <w:rPr>
                <w:rFonts w:hint="eastAsia"/>
                <w:sz w:val="24"/>
              </w:rPr>
              <w:t>拆开压力传感器连接器</w:t>
            </w:r>
          </w:p>
          <w:p w:rsidR="007D4187" w:rsidRPr="00A97486" w:rsidRDefault="007D4187" w:rsidP="00DC4603">
            <w:pPr>
              <w:widowControl/>
              <w:numPr>
                <w:ilvl w:val="0"/>
                <w:numId w:val="115"/>
              </w:numPr>
              <w:spacing w:line="360" w:lineRule="auto"/>
              <w:jc w:val="left"/>
              <w:rPr>
                <w:sz w:val="24"/>
              </w:rPr>
            </w:pPr>
            <w:r w:rsidRPr="00A97486">
              <w:rPr>
                <w:rFonts w:hint="eastAsia"/>
                <w:sz w:val="24"/>
              </w:rPr>
              <w:t>使用扳手快速拆下高压开关</w:t>
            </w:r>
          </w:p>
        </w:tc>
      </w:tr>
      <w:tr w:rsidR="007D4187" w:rsidRPr="00A97486" w:rsidTr="007D4187">
        <w:trPr>
          <w:trHeight w:val="366"/>
          <w:jc w:val="center"/>
        </w:trPr>
        <w:tc>
          <w:tcPr>
            <w:tcW w:w="420" w:type="dxa"/>
            <w:shd w:val="clear" w:color="auto" w:fill="auto"/>
          </w:tcPr>
          <w:p w:rsidR="007D4187" w:rsidRPr="00A97486" w:rsidRDefault="007D4187" w:rsidP="00DC4603">
            <w:pPr>
              <w:widowControl/>
              <w:numPr>
                <w:ilvl w:val="0"/>
                <w:numId w:val="107"/>
              </w:numPr>
              <w:spacing w:line="360" w:lineRule="auto"/>
              <w:jc w:val="center"/>
              <w:rPr>
                <w:sz w:val="24"/>
              </w:rPr>
            </w:pPr>
          </w:p>
        </w:tc>
        <w:tc>
          <w:tcPr>
            <w:tcW w:w="1162" w:type="dxa"/>
            <w:shd w:val="clear" w:color="auto" w:fill="auto"/>
            <w:vAlign w:val="center"/>
          </w:tcPr>
          <w:p w:rsidR="007D4187" w:rsidRPr="00A97486" w:rsidRDefault="007D4187" w:rsidP="00D35478">
            <w:pPr>
              <w:rPr>
                <w:szCs w:val="21"/>
              </w:rPr>
            </w:pPr>
            <w:r w:rsidRPr="00A97486">
              <w:rPr>
                <w:szCs w:val="21"/>
              </w:rPr>
              <w:t>新风过滤网</w:t>
            </w:r>
          </w:p>
        </w:tc>
        <w:tc>
          <w:tcPr>
            <w:tcW w:w="5172" w:type="dxa"/>
            <w:shd w:val="clear" w:color="auto" w:fill="auto"/>
          </w:tcPr>
          <w:p w:rsidR="007D4187" w:rsidRPr="00A97486" w:rsidRDefault="007D4187" w:rsidP="00DC4603">
            <w:pPr>
              <w:widowControl/>
              <w:numPr>
                <w:ilvl w:val="0"/>
                <w:numId w:val="116"/>
              </w:numPr>
              <w:spacing w:line="360" w:lineRule="auto"/>
              <w:jc w:val="left"/>
              <w:rPr>
                <w:sz w:val="24"/>
              </w:rPr>
            </w:pPr>
            <w:r w:rsidRPr="00A97486">
              <w:rPr>
                <w:rFonts w:hint="eastAsia"/>
                <w:sz w:val="24"/>
              </w:rPr>
              <w:t>打开新风滤网两边的锁扣</w:t>
            </w:r>
          </w:p>
          <w:p w:rsidR="007D4187" w:rsidRPr="00A97486" w:rsidRDefault="007D4187" w:rsidP="00DC4603">
            <w:pPr>
              <w:widowControl/>
              <w:numPr>
                <w:ilvl w:val="0"/>
                <w:numId w:val="116"/>
              </w:numPr>
              <w:spacing w:line="360" w:lineRule="auto"/>
              <w:jc w:val="left"/>
              <w:rPr>
                <w:sz w:val="24"/>
              </w:rPr>
            </w:pPr>
            <w:r w:rsidRPr="00A97486">
              <w:rPr>
                <w:rFonts w:hint="eastAsia"/>
                <w:sz w:val="24"/>
              </w:rPr>
              <w:t>抽出新风滤网</w:t>
            </w:r>
          </w:p>
        </w:tc>
      </w:tr>
      <w:tr w:rsidR="007D4187" w:rsidRPr="00A97486" w:rsidTr="007D4187">
        <w:trPr>
          <w:trHeight w:val="366"/>
          <w:jc w:val="center"/>
        </w:trPr>
        <w:tc>
          <w:tcPr>
            <w:tcW w:w="420" w:type="dxa"/>
            <w:shd w:val="clear" w:color="auto" w:fill="auto"/>
          </w:tcPr>
          <w:p w:rsidR="007D4187" w:rsidRPr="00A97486" w:rsidRDefault="007D4187" w:rsidP="00DC4603">
            <w:pPr>
              <w:widowControl/>
              <w:numPr>
                <w:ilvl w:val="0"/>
                <w:numId w:val="107"/>
              </w:numPr>
              <w:spacing w:line="360" w:lineRule="auto"/>
              <w:jc w:val="center"/>
              <w:rPr>
                <w:sz w:val="24"/>
              </w:rPr>
            </w:pPr>
          </w:p>
        </w:tc>
        <w:tc>
          <w:tcPr>
            <w:tcW w:w="1162" w:type="dxa"/>
            <w:shd w:val="clear" w:color="auto" w:fill="auto"/>
            <w:vAlign w:val="center"/>
          </w:tcPr>
          <w:p w:rsidR="007D4187" w:rsidRPr="00A97486" w:rsidRDefault="007D4187" w:rsidP="00D35478">
            <w:pPr>
              <w:rPr>
                <w:szCs w:val="21"/>
              </w:rPr>
            </w:pPr>
            <w:r w:rsidRPr="00A97486">
              <w:rPr>
                <w:rFonts w:hint="eastAsia"/>
                <w:szCs w:val="21"/>
              </w:rPr>
              <w:t>混合</w:t>
            </w:r>
            <w:r w:rsidRPr="00A97486">
              <w:rPr>
                <w:szCs w:val="21"/>
              </w:rPr>
              <w:t>风过滤网</w:t>
            </w:r>
          </w:p>
        </w:tc>
        <w:tc>
          <w:tcPr>
            <w:tcW w:w="5172" w:type="dxa"/>
            <w:shd w:val="clear" w:color="auto" w:fill="auto"/>
          </w:tcPr>
          <w:p w:rsidR="007D4187" w:rsidRPr="00A97486" w:rsidRDefault="007D4187" w:rsidP="00DC4603">
            <w:pPr>
              <w:widowControl/>
              <w:numPr>
                <w:ilvl w:val="0"/>
                <w:numId w:val="117"/>
              </w:numPr>
              <w:spacing w:line="360" w:lineRule="auto"/>
              <w:jc w:val="left"/>
              <w:rPr>
                <w:sz w:val="24"/>
              </w:rPr>
            </w:pPr>
            <w:r w:rsidRPr="00A97486">
              <w:rPr>
                <w:rFonts w:hint="eastAsia"/>
                <w:sz w:val="24"/>
              </w:rPr>
              <w:t>打开送风腔盖板</w:t>
            </w:r>
          </w:p>
          <w:p w:rsidR="007D4187" w:rsidRPr="00A97486" w:rsidRDefault="007D4187" w:rsidP="00DC4603">
            <w:pPr>
              <w:widowControl/>
              <w:numPr>
                <w:ilvl w:val="0"/>
                <w:numId w:val="117"/>
              </w:numPr>
              <w:spacing w:line="360" w:lineRule="auto"/>
              <w:jc w:val="left"/>
              <w:rPr>
                <w:sz w:val="24"/>
              </w:rPr>
            </w:pPr>
            <w:r w:rsidRPr="00A97486">
              <w:rPr>
                <w:rFonts w:hint="eastAsia"/>
                <w:sz w:val="24"/>
              </w:rPr>
              <w:t>提出混合风滤网框架</w:t>
            </w:r>
          </w:p>
          <w:p w:rsidR="007D4187" w:rsidRPr="00A97486" w:rsidRDefault="007D4187" w:rsidP="00DC4603">
            <w:pPr>
              <w:widowControl/>
              <w:numPr>
                <w:ilvl w:val="0"/>
                <w:numId w:val="117"/>
              </w:numPr>
              <w:spacing w:line="360" w:lineRule="auto"/>
              <w:jc w:val="left"/>
              <w:rPr>
                <w:sz w:val="24"/>
              </w:rPr>
            </w:pPr>
            <w:r w:rsidRPr="00A97486">
              <w:rPr>
                <w:rFonts w:hint="eastAsia"/>
                <w:sz w:val="24"/>
              </w:rPr>
              <w:lastRenderedPageBreak/>
              <w:t>打开框架</w:t>
            </w:r>
          </w:p>
          <w:p w:rsidR="007D4187" w:rsidRPr="00A97486" w:rsidRDefault="007D4187" w:rsidP="00DC4603">
            <w:pPr>
              <w:widowControl/>
              <w:numPr>
                <w:ilvl w:val="0"/>
                <w:numId w:val="117"/>
              </w:numPr>
              <w:spacing w:line="360" w:lineRule="auto"/>
              <w:jc w:val="left"/>
              <w:rPr>
                <w:sz w:val="24"/>
              </w:rPr>
            </w:pPr>
            <w:r w:rsidRPr="00A97486">
              <w:rPr>
                <w:rFonts w:hint="eastAsia"/>
                <w:sz w:val="24"/>
              </w:rPr>
              <w:t>拆下滤棉</w:t>
            </w:r>
          </w:p>
        </w:tc>
      </w:tr>
      <w:tr w:rsidR="007D4187" w:rsidRPr="00A97486" w:rsidTr="007D4187">
        <w:trPr>
          <w:trHeight w:val="366"/>
          <w:jc w:val="center"/>
        </w:trPr>
        <w:tc>
          <w:tcPr>
            <w:tcW w:w="420" w:type="dxa"/>
            <w:shd w:val="clear" w:color="auto" w:fill="auto"/>
          </w:tcPr>
          <w:p w:rsidR="007D4187" w:rsidRPr="00A97486" w:rsidRDefault="007D4187" w:rsidP="00DC4603">
            <w:pPr>
              <w:widowControl/>
              <w:numPr>
                <w:ilvl w:val="0"/>
                <w:numId w:val="107"/>
              </w:numPr>
              <w:spacing w:line="360" w:lineRule="auto"/>
              <w:jc w:val="center"/>
              <w:rPr>
                <w:sz w:val="24"/>
              </w:rPr>
            </w:pPr>
          </w:p>
        </w:tc>
        <w:tc>
          <w:tcPr>
            <w:tcW w:w="1162" w:type="dxa"/>
            <w:shd w:val="clear" w:color="auto" w:fill="auto"/>
            <w:vAlign w:val="center"/>
          </w:tcPr>
          <w:p w:rsidR="007D4187" w:rsidRPr="00A97486" w:rsidRDefault="007D4187" w:rsidP="00D35478">
            <w:pPr>
              <w:rPr>
                <w:szCs w:val="21"/>
              </w:rPr>
            </w:pPr>
            <w:r w:rsidRPr="00A97486">
              <w:rPr>
                <w:szCs w:val="21"/>
              </w:rPr>
              <w:t>锁</w:t>
            </w:r>
          </w:p>
        </w:tc>
        <w:tc>
          <w:tcPr>
            <w:tcW w:w="5172" w:type="dxa"/>
            <w:shd w:val="clear" w:color="auto" w:fill="auto"/>
          </w:tcPr>
          <w:p w:rsidR="007D4187" w:rsidRPr="00A97486" w:rsidRDefault="007D4187" w:rsidP="00DC4603">
            <w:pPr>
              <w:widowControl/>
              <w:numPr>
                <w:ilvl w:val="0"/>
                <w:numId w:val="118"/>
              </w:numPr>
              <w:spacing w:line="360" w:lineRule="auto"/>
              <w:jc w:val="left"/>
              <w:rPr>
                <w:sz w:val="24"/>
              </w:rPr>
            </w:pPr>
            <w:r w:rsidRPr="00A97486">
              <w:rPr>
                <w:rFonts w:hint="eastAsia"/>
                <w:sz w:val="24"/>
              </w:rPr>
              <w:t>使用扳手拆下锁舌</w:t>
            </w:r>
          </w:p>
          <w:p w:rsidR="007D4187" w:rsidRPr="00A97486" w:rsidRDefault="007D4187" w:rsidP="00DC4603">
            <w:pPr>
              <w:widowControl/>
              <w:numPr>
                <w:ilvl w:val="0"/>
                <w:numId w:val="118"/>
              </w:numPr>
              <w:spacing w:line="360" w:lineRule="auto"/>
              <w:jc w:val="left"/>
              <w:rPr>
                <w:sz w:val="24"/>
              </w:rPr>
            </w:pPr>
            <w:r w:rsidRPr="00A97486">
              <w:rPr>
                <w:rFonts w:hint="eastAsia"/>
                <w:sz w:val="24"/>
              </w:rPr>
              <w:t>使用扳手拆下锁体的垫片与六角螺母</w:t>
            </w:r>
          </w:p>
          <w:p w:rsidR="007D4187" w:rsidRPr="00A97486" w:rsidRDefault="007D4187" w:rsidP="00D35478">
            <w:pPr>
              <w:spacing w:line="360" w:lineRule="auto"/>
              <w:ind w:left="360"/>
              <w:rPr>
                <w:sz w:val="24"/>
              </w:rPr>
            </w:pPr>
            <w:r w:rsidRPr="00A97486">
              <w:rPr>
                <w:noProof/>
              </w:rPr>
              <w:drawing>
                <wp:inline distT="0" distB="0" distL="0" distR="0" wp14:anchorId="31518E3E" wp14:editId="20CAB1E6">
                  <wp:extent cx="1967865" cy="1082675"/>
                  <wp:effectExtent l="0" t="0" r="0" b="0"/>
                  <wp:docPr id="43" name="图片 43" descr="1516324958641_看图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descr="1516324958641_看图王"/>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rot="10800000">
                            <a:off x="0" y="0"/>
                            <a:ext cx="1967865" cy="1082675"/>
                          </a:xfrm>
                          <a:prstGeom prst="rect">
                            <a:avLst/>
                          </a:prstGeom>
                          <a:noFill/>
                          <a:ln>
                            <a:noFill/>
                          </a:ln>
                        </pic:spPr>
                      </pic:pic>
                    </a:graphicData>
                  </a:graphic>
                </wp:inline>
              </w:drawing>
            </w:r>
          </w:p>
          <w:p w:rsidR="007D4187" w:rsidRPr="00A97486" w:rsidRDefault="007D4187" w:rsidP="00DC4603">
            <w:pPr>
              <w:widowControl/>
              <w:numPr>
                <w:ilvl w:val="0"/>
                <w:numId w:val="118"/>
              </w:numPr>
              <w:spacing w:line="360" w:lineRule="auto"/>
              <w:jc w:val="left"/>
              <w:rPr>
                <w:sz w:val="24"/>
              </w:rPr>
            </w:pPr>
            <w:r w:rsidRPr="00A97486">
              <w:rPr>
                <w:rFonts w:hint="eastAsia"/>
                <w:sz w:val="24"/>
              </w:rPr>
              <w:t>拆下锁体及锁盖</w:t>
            </w:r>
          </w:p>
        </w:tc>
      </w:tr>
      <w:tr w:rsidR="007D4187" w:rsidRPr="00A97486" w:rsidTr="007D4187">
        <w:trPr>
          <w:trHeight w:val="366"/>
          <w:jc w:val="center"/>
        </w:trPr>
        <w:tc>
          <w:tcPr>
            <w:tcW w:w="420" w:type="dxa"/>
            <w:shd w:val="clear" w:color="auto" w:fill="auto"/>
          </w:tcPr>
          <w:p w:rsidR="007D4187" w:rsidRPr="00A97486" w:rsidRDefault="007D4187" w:rsidP="00DC4603">
            <w:pPr>
              <w:widowControl/>
              <w:numPr>
                <w:ilvl w:val="0"/>
                <w:numId w:val="107"/>
              </w:numPr>
              <w:spacing w:line="360" w:lineRule="auto"/>
              <w:jc w:val="center"/>
              <w:rPr>
                <w:sz w:val="24"/>
              </w:rPr>
            </w:pPr>
          </w:p>
        </w:tc>
        <w:tc>
          <w:tcPr>
            <w:tcW w:w="1162" w:type="dxa"/>
            <w:shd w:val="clear" w:color="auto" w:fill="auto"/>
            <w:vAlign w:val="center"/>
          </w:tcPr>
          <w:p w:rsidR="007D4187" w:rsidRPr="00A97486" w:rsidRDefault="007D4187" w:rsidP="00D35478">
            <w:pPr>
              <w:rPr>
                <w:szCs w:val="21"/>
              </w:rPr>
            </w:pPr>
            <w:r w:rsidRPr="00A97486">
              <w:rPr>
                <w:rFonts w:hint="eastAsia"/>
                <w:szCs w:val="21"/>
              </w:rPr>
              <w:t>电子膨胀阀及线圈</w:t>
            </w:r>
          </w:p>
        </w:tc>
        <w:tc>
          <w:tcPr>
            <w:tcW w:w="5172" w:type="dxa"/>
            <w:shd w:val="clear" w:color="auto" w:fill="auto"/>
          </w:tcPr>
          <w:p w:rsidR="007D4187" w:rsidRPr="00A97486" w:rsidRDefault="007D4187" w:rsidP="00DC4603">
            <w:pPr>
              <w:widowControl/>
              <w:numPr>
                <w:ilvl w:val="0"/>
                <w:numId w:val="119"/>
              </w:numPr>
              <w:spacing w:line="360" w:lineRule="auto"/>
              <w:jc w:val="left"/>
              <w:rPr>
                <w:sz w:val="24"/>
              </w:rPr>
            </w:pPr>
            <w:r w:rsidRPr="00A97486">
              <w:rPr>
                <w:rFonts w:hint="eastAsia"/>
                <w:sz w:val="24"/>
              </w:rPr>
              <w:t>将电子膨胀阀线圈接线扎带剪开</w:t>
            </w:r>
          </w:p>
          <w:p w:rsidR="007D4187" w:rsidRPr="00A97486" w:rsidRDefault="007D4187" w:rsidP="00DC4603">
            <w:pPr>
              <w:widowControl/>
              <w:numPr>
                <w:ilvl w:val="0"/>
                <w:numId w:val="119"/>
              </w:numPr>
              <w:spacing w:line="360" w:lineRule="auto"/>
              <w:jc w:val="left"/>
              <w:rPr>
                <w:sz w:val="24"/>
              </w:rPr>
            </w:pPr>
            <w:r w:rsidRPr="00A97486">
              <w:rPr>
                <w:rFonts w:hint="eastAsia"/>
                <w:sz w:val="24"/>
              </w:rPr>
              <w:t>拆开电子膨胀阀线圈接线连接器</w:t>
            </w:r>
          </w:p>
          <w:p w:rsidR="007D4187" w:rsidRPr="00A97486" w:rsidRDefault="007D4187" w:rsidP="00DC4603">
            <w:pPr>
              <w:widowControl/>
              <w:numPr>
                <w:ilvl w:val="0"/>
                <w:numId w:val="119"/>
              </w:numPr>
              <w:spacing w:line="360" w:lineRule="auto"/>
              <w:jc w:val="left"/>
              <w:rPr>
                <w:sz w:val="24"/>
              </w:rPr>
            </w:pPr>
            <w:r w:rsidRPr="00A97486">
              <w:rPr>
                <w:rFonts w:hint="eastAsia"/>
                <w:sz w:val="24"/>
              </w:rPr>
              <w:t>稍稍用力取下电子膨胀阀线圈</w:t>
            </w:r>
          </w:p>
        </w:tc>
      </w:tr>
      <w:tr w:rsidR="007D4187" w:rsidRPr="00A97486" w:rsidTr="007D4187">
        <w:trPr>
          <w:trHeight w:val="366"/>
          <w:jc w:val="center"/>
        </w:trPr>
        <w:tc>
          <w:tcPr>
            <w:tcW w:w="420" w:type="dxa"/>
            <w:shd w:val="clear" w:color="auto" w:fill="auto"/>
          </w:tcPr>
          <w:p w:rsidR="007D4187" w:rsidRPr="00A97486" w:rsidRDefault="007D4187" w:rsidP="00DC4603">
            <w:pPr>
              <w:widowControl/>
              <w:numPr>
                <w:ilvl w:val="0"/>
                <w:numId w:val="107"/>
              </w:numPr>
              <w:spacing w:line="360" w:lineRule="auto"/>
              <w:jc w:val="center"/>
              <w:rPr>
                <w:sz w:val="24"/>
              </w:rPr>
            </w:pPr>
          </w:p>
        </w:tc>
        <w:tc>
          <w:tcPr>
            <w:tcW w:w="1162" w:type="dxa"/>
            <w:shd w:val="clear" w:color="auto" w:fill="auto"/>
            <w:vAlign w:val="center"/>
          </w:tcPr>
          <w:p w:rsidR="007D4187" w:rsidRPr="00A97486" w:rsidRDefault="007D4187" w:rsidP="00D35478">
            <w:pPr>
              <w:rPr>
                <w:szCs w:val="21"/>
              </w:rPr>
            </w:pPr>
            <w:r w:rsidRPr="00A97486">
              <w:rPr>
                <w:rFonts w:hint="eastAsia"/>
                <w:szCs w:val="21"/>
              </w:rPr>
              <w:t>电气元件</w:t>
            </w:r>
          </w:p>
        </w:tc>
        <w:tc>
          <w:tcPr>
            <w:tcW w:w="5172" w:type="dxa"/>
            <w:shd w:val="clear" w:color="auto" w:fill="auto"/>
          </w:tcPr>
          <w:p w:rsidR="007D4187" w:rsidRPr="00A97486" w:rsidRDefault="007D4187" w:rsidP="00DC4603">
            <w:pPr>
              <w:widowControl/>
              <w:numPr>
                <w:ilvl w:val="0"/>
                <w:numId w:val="120"/>
              </w:numPr>
              <w:spacing w:line="360" w:lineRule="auto"/>
              <w:jc w:val="left"/>
              <w:rPr>
                <w:sz w:val="24"/>
              </w:rPr>
            </w:pPr>
            <w:r w:rsidRPr="00A97486">
              <w:rPr>
                <w:rFonts w:hint="eastAsia"/>
                <w:sz w:val="24"/>
              </w:rPr>
              <w:t>打开客室空调电气腔盖板</w:t>
            </w:r>
          </w:p>
          <w:p w:rsidR="007D4187" w:rsidRPr="00A97486" w:rsidRDefault="007D4187" w:rsidP="00DC4603">
            <w:pPr>
              <w:widowControl/>
              <w:numPr>
                <w:ilvl w:val="0"/>
                <w:numId w:val="120"/>
              </w:numPr>
              <w:spacing w:line="360" w:lineRule="auto"/>
              <w:jc w:val="left"/>
              <w:rPr>
                <w:sz w:val="24"/>
              </w:rPr>
            </w:pPr>
            <w:r w:rsidRPr="00A97486">
              <w:rPr>
                <w:rFonts w:hint="eastAsia"/>
                <w:sz w:val="24"/>
              </w:rPr>
              <w:t>拆开接线</w:t>
            </w:r>
          </w:p>
          <w:p w:rsidR="007D4187" w:rsidRPr="00A97486" w:rsidRDefault="007D4187" w:rsidP="00DC4603">
            <w:pPr>
              <w:widowControl/>
              <w:numPr>
                <w:ilvl w:val="0"/>
                <w:numId w:val="120"/>
              </w:numPr>
              <w:spacing w:line="360" w:lineRule="auto"/>
              <w:jc w:val="left"/>
              <w:rPr>
                <w:sz w:val="24"/>
              </w:rPr>
            </w:pPr>
            <w:r w:rsidRPr="00A97486">
              <w:rPr>
                <w:rFonts w:hint="eastAsia"/>
                <w:sz w:val="24"/>
              </w:rPr>
              <w:t>松下电气元件安装螺栓</w:t>
            </w:r>
          </w:p>
          <w:p w:rsidR="007D4187" w:rsidRPr="00A97486" w:rsidRDefault="007D4187" w:rsidP="00DC4603">
            <w:pPr>
              <w:widowControl/>
              <w:numPr>
                <w:ilvl w:val="0"/>
                <w:numId w:val="120"/>
              </w:numPr>
              <w:spacing w:line="360" w:lineRule="auto"/>
              <w:jc w:val="left"/>
              <w:rPr>
                <w:sz w:val="24"/>
              </w:rPr>
            </w:pPr>
            <w:r w:rsidRPr="00A97486">
              <w:rPr>
                <w:rFonts w:hint="eastAsia"/>
                <w:sz w:val="24"/>
              </w:rPr>
              <w:t>去除电气元件</w:t>
            </w:r>
          </w:p>
        </w:tc>
      </w:tr>
    </w:tbl>
    <w:p w:rsidR="00852B33" w:rsidRPr="00A97486" w:rsidRDefault="00852B33" w:rsidP="00852B33">
      <w:pPr>
        <w:spacing w:line="360" w:lineRule="auto"/>
        <w:rPr>
          <w:sz w:val="24"/>
        </w:rPr>
      </w:pPr>
    </w:p>
    <w:p w:rsidR="00852B33" w:rsidRPr="00A97486" w:rsidRDefault="00852B33" w:rsidP="00852B33">
      <w:pPr>
        <w:pStyle w:val="31"/>
        <w:numPr>
          <w:ilvl w:val="2"/>
          <w:numId w:val="52"/>
        </w:numPr>
        <w:tabs>
          <w:tab w:val="num" w:pos="1004"/>
        </w:tabs>
        <w:spacing w:line="360" w:lineRule="auto"/>
        <w:jc w:val="left"/>
        <w:rPr>
          <w:rFonts w:ascii="宋体" w:hAnsi="宋体"/>
          <w:sz w:val="24"/>
        </w:rPr>
      </w:pPr>
      <w:bookmarkStart w:id="508" w:name="_Toc511243064"/>
      <w:bookmarkStart w:id="509" w:name="_Toc517755497"/>
      <w:r w:rsidRPr="00A97486">
        <w:rPr>
          <w:rFonts w:ascii="宋体" w:hAnsi="宋体" w:hint="eastAsia"/>
          <w:sz w:val="24"/>
        </w:rPr>
        <w:t>维护</w:t>
      </w:r>
      <w:bookmarkEnd w:id="508"/>
      <w:bookmarkEnd w:id="509"/>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6"/>
        <w:gridCol w:w="1076"/>
        <w:gridCol w:w="5472"/>
      </w:tblGrid>
      <w:tr w:rsidR="007D4187" w:rsidRPr="00A97486" w:rsidTr="007D4187">
        <w:trPr>
          <w:trHeight w:val="377"/>
          <w:jc w:val="center"/>
        </w:trPr>
        <w:tc>
          <w:tcPr>
            <w:tcW w:w="396" w:type="dxa"/>
            <w:shd w:val="clear" w:color="auto" w:fill="auto"/>
          </w:tcPr>
          <w:p w:rsidR="007D4187" w:rsidRPr="00A97486" w:rsidRDefault="007D4187" w:rsidP="00D35478">
            <w:pPr>
              <w:spacing w:line="360" w:lineRule="auto"/>
              <w:ind w:left="420"/>
              <w:rPr>
                <w:sz w:val="24"/>
              </w:rPr>
            </w:pPr>
          </w:p>
        </w:tc>
        <w:tc>
          <w:tcPr>
            <w:tcW w:w="1076" w:type="dxa"/>
            <w:shd w:val="clear" w:color="auto" w:fill="auto"/>
          </w:tcPr>
          <w:p w:rsidR="007D4187" w:rsidRPr="00A97486" w:rsidRDefault="007D4187" w:rsidP="00D35478">
            <w:pPr>
              <w:spacing w:line="360" w:lineRule="auto"/>
              <w:rPr>
                <w:sz w:val="24"/>
              </w:rPr>
            </w:pPr>
            <w:r w:rsidRPr="00A97486">
              <w:rPr>
                <w:rFonts w:hint="eastAsia"/>
                <w:sz w:val="24"/>
              </w:rPr>
              <w:t>部件</w:t>
            </w:r>
          </w:p>
        </w:tc>
        <w:tc>
          <w:tcPr>
            <w:tcW w:w="5472" w:type="dxa"/>
            <w:shd w:val="clear" w:color="auto" w:fill="auto"/>
          </w:tcPr>
          <w:p w:rsidR="007D4187" w:rsidRPr="00A97486" w:rsidRDefault="007D4187" w:rsidP="00D35478">
            <w:pPr>
              <w:spacing w:line="360" w:lineRule="auto"/>
              <w:rPr>
                <w:sz w:val="24"/>
              </w:rPr>
            </w:pPr>
            <w:r w:rsidRPr="00A97486">
              <w:rPr>
                <w:rFonts w:hint="eastAsia"/>
                <w:sz w:val="24"/>
              </w:rPr>
              <w:t>方法</w:t>
            </w:r>
          </w:p>
        </w:tc>
      </w:tr>
      <w:tr w:rsidR="007D4187" w:rsidRPr="00A97486" w:rsidTr="007D4187">
        <w:trPr>
          <w:trHeight w:val="366"/>
          <w:jc w:val="center"/>
        </w:trPr>
        <w:tc>
          <w:tcPr>
            <w:tcW w:w="396" w:type="dxa"/>
            <w:shd w:val="clear" w:color="auto" w:fill="auto"/>
          </w:tcPr>
          <w:p w:rsidR="007D4187" w:rsidRPr="00A97486" w:rsidRDefault="007D4187" w:rsidP="00DC4603">
            <w:pPr>
              <w:widowControl/>
              <w:numPr>
                <w:ilvl w:val="0"/>
                <w:numId w:val="129"/>
              </w:numPr>
              <w:spacing w:line="360" w:lineRule="auto"/>
              <w:jc w:val="center"/>
              <w:rPr>
                <w:sz w:val="24"/>
              </w:rPr>
            </w:pPr>
          </w:p>
        </w:tc>
        <w:tc>
          <w:tcPr>
            <w:tcW w:w="1076" w:type="dxa"/>
            <w:shd w:val="clear" w:color="auto" w:fill="auto"/>
          </w:tcPr>
          <w:p w:rsidR="007D4187" w:rsidRPr="00A97486" w:rsidRDefault="007D4187" w:rsidP="00D35478">
            <w:pPr>
              <w:spacing w:line="360" w:lineRule="auto"/>
              <w:rPr>
                <w:sz w:val="24"/>
              </w:rPr>
            </w:pPr>
            <w:r w:rsidRPr="00A97486">
              <w:rPr>
                <w:rFonts w:hint="eastAsia"/>
                <w:sz w:val="24"/>
              </w:rPr>
              <w:t>压缩机换油</w:t>
            </w:r>
          </w:p>
        </w:tc>
        <w:tc>
          <w:tcPr>
            <w:tcW w:w="5472" w:type="dxa"/>
            <w:shd w:val="clear" w:color="auto" w:fill="auto"/>
          </w:tcPr>
          <w:p w:rsidR="007D4187" w:rsidRPr="00A97486" w:rsidRDefault="007D4187" w:rsidP="00DC4603">
            <w:pPr>
              <w:widowControl/>
              <w:numPr>
                <w:ilvl w:val="0"/>
                <w:numId w:val="121"/>
              </w:numPr>
              <w:spacing w:line="360" w:lineRule="auto"/>
              <w:jc w:val="left"/>
              <w:rPr>
                <w:sz w:val="24"/>
              </w:rPr>
            </w:pPr>
            <w:r w:rsidRPr="00A97486">
              <w:rPr>
                <w:rFonts w:hint="eastAsia"/>
                <w:sz w:val="24"/>
              </w:rPr>
              <w:t>将判定合格的压缩机吊起后使漏油孔（低压管）侧向下倾斜</w:t>
            </w:r>
            <w:r w:rsidRPr="00A97486">
              <w:rPr>
                <w:rFonts w:hint="eastAsia"/>
                <w:sz w:val="24"/>
              </w:rPr>
              <w:t>45</w:t>
            </w:r>
            <w:r w:rsidRPr="00A97486">
              <w:rPr>
                <w:rFonts w:hint="eastAsia"/>
                <w:sz w:val="24"/>
              </w:rPr>
              <w:t>度角。</w:t>
            </w:r>
          </w:p>
          <w:p w:rsidR="007D4187" w:rsidRPr="00A97486" w:rsidRDefault="007D4187" w:rsidP="00DC4603">
            <w:pPr>
              <w:widowControl/>
              <w:numPr>
                <w:ilvl w:val="0"/>
                <w:numId w:val="121"/>
              </w:numPr>
              <w:spacing w:line="360" w:lineRule="auto"/>
              <w:jc w:val="left"/>
              <w:rPr>
                <w:sz w:val="24"/>
              </w:rPr>
            </w:pPr>
            <w:r w:rsidRPr="00A97486">
              <w:rPr>
                <w:rFonts w:hint="eastAsia"/>
                <w:sz w:val="24"/>
              </w:rPr>
              <w:t>使油从低压侧排出直至漏油孔无油流出。</w:t>
            </w:r>
          </w:p>
          <w:p w:rsidR="007D4187" w:rsidRPr="00A97486" w:rsidRDefault="007D4187" w:rsidP="00DC4603">
            <w:pPr>
              <w:widowControl/>
              <w:numPr>
                <w:ilvl w:val="0"/>
                <w:numId w:val="121"/>
              </w:numPr>
              <w:spacing w:line="360" w:lineRule="auto"/>
              <w:jc w:val="left"/>
              <w:rPr>
                <w:sz w:val="24"/>
              </w:rPr>
            </w:pPr>
            <w:r w:rsidRPr="00A97486">
              <w:rPr>
                <w:rFonts w:hint="eastAsia"/>
                <w:sz w:val="24"/>
              </w:rPr>
              <w:t>在废油用量杯接成，将废油收集致集油桶内作妥善处理。</w:t>
            </w:r>
          </w:p>
          <w:p w:rsidR="007D4187" w:rsidRPr="00A97486" w:rsidRDefault="007D4187" w:rsidP="00DC4603">
            <w:pPr>
              <w:widowControl/>
              <w:numPr>
                <w:ilvl w:val="0"/>
                <w:numId w:val="121"/>
              </w:numPr>
              <w:spacing w:line="360" w:lineRule="auto"/>
              <w:jc w:val="left"/>
              <w:rPr>
                <w:sz w:val="24"/>
              </w:rPr>
            </w:pPr>
            <w:r w:rsidRPr="00A97486">
              <w:rPr>
                <w:rFonts w:hint="eastAsia"/>
                <w:sz w:val="24"/>
              </w:rPr>
              <w:t>加油量杯不得与放油量怀使用同一量杯。</w:t>
            </w:r>
          </w:p>
          <w:p w:rsidR="007D4187" w:rsidRPr="00A97486" w:rsidRDefault="007D4187" w:rsidP="00DC4603">
            <w:pPr>
              <w:widowControl/>
              <w:numPr>
                <w:ilvl w:val="0"/>
                <w:numId w:val="121"/>
              </w:numPr>
              <w:spacing w:line="360" w:lineRule="auto"/>
              <w:jc w:val="left"/>
              <w:rPr>
                <w:sz w:val="24"/>
              </w:rPr>
            </w:pPr>
            <w:r w:rsidRPr="00A97486">
              <w:rPr>
                <w:rFonts w:hint="eastAsia"/>
                <w:sz w:val="24"/>
              </w:rPr>
              <w:t>将量杯放在平整的桌面上，并向其注入</w:t>
            </w:r>
            <w:r w:rsidRPr="00A97486">
              <w:rPr>
                <w:sz w:val="24"/>
              </w:rPr>
              <w:t>0.45</w:t>
            </w:r>
            <w:r w:rsidRPr="00A97486">
              <w:rPr>
                <w:rFonts w:hint="eastAsia"/>
                <w:sz w:val="24"/>
              </w:rPr>
              <w:t xml:space="preserve">L </w:t>
            </w:r>
            <w:r w:rsidRPr="00A97486">
              <w:rPr>
                <w:sz w:val="24"/>
              </w:rPr>
              <w:t>HAF68D1U</w:t>
            </w:r>
            <w:r w:rsidRPr="00A97486">
              <w:rPr>
                <w:rFonts w:hint="eastAsia"/>
                <w:sz w:val="24"/>
              </w:rPr>
              <w:t>压缩机润滑油。</w:t>
            </w:r>
          </w:p>
          <w:p w:rsidR="007D4187" w:rsidRPr="00A97486" w:rsidRDefault="007D4187" w:rsidP="00DC4603">
            <w:pPr>
              <w:widowControl/>
              <w:numPr>
                <w:ilvl w:val="0"/>
                <w:numId w:val="121"/>
              </w:numPr>
              <w:spacing w:line="360" w:lineRule="auto"/>
              <w:jc w:val="left"/>
              <w:rPr>
                <w:sz w:val="24"/>
              </w:rPr>
            </w:pPr>
            <w:r w:rsidRPr="00A97486">
              <w:rPr>
                <w:rFonts w:hint="eastAsia"/>
                <w:sz w:val="24"/>
              </w:rPr>
              <w:t>将量杯内的冷冻油通过漏斗从低压侧注入压缩机内。</w:t>
            </w:r>
          </w:p>
          <w:p w:rsidR="007D4187" w:rsidRPr="00A97486" w:rsidRDefault="007D4187" w:rsidP="00D35478">
            <w:pPr>
              <w:spacing w:line="360" w:lineRule="auto"/>
              <w:rPr>
                <w:sz w:val="24"/>
              </w:rPr>
            </w:pPr>
            <w:r w:rsidRPr="00A97486">
              <w:rPr>
                <w:rFonts w:hint="eastAsia"/>
                <w:sz w:val="24"/>
              </w:rPr>
              <w:lastRenderedPageBreak/>
              <w:t>7</w:t>
            </w:r>
            <w:r w:rsidRPr="00A97486">
              <w:rPr>
                <w:rFonts w:hint="eastAsia"/>
                <w:sz w:val="24"/>
              </w:rPr>
              <w:t>、压缩机油不得长时间暴露在空气中，从瓶中倒出入量杯后，立即加入压缩机中</w:t>
            </w:r>
          </w:p>
        </w:tc>
      </w:tr>
      <w:tr w:rsidR="007D4187" w:rsidRPr="00A97486" w:rsidTr="007D4187">
        <w:trPr>
          <w:trHeight w:val="377"/>
          <w:jc w:val="center"/>
        </w:trPr>
        <w:tc>
          <w:tcPr>
            <w:tcW w:w="396" w:type="dxa"/>
            <w:shd w:val="clear" w:color="auto" w:fill="auto"/>
          </w:tcPr>
          <w:p w:rsidR="007D4187" w:rsidRPr="00A97486" w:rsidRDefault="007D4187" w:rsidP="00DC4603">
            <w:pPr>
              <w:widowControl/>
              <w:numPr>
                <w:ilvl w:val="0"/>
                <w:numId w:val="129"/>
              </w:numPr>
              <w:spacing w:line="360" w:lineRule="auto"/>
              <w:jc w:val="center"/>
              <w:rPr>
                <w:sz w:val="24"/>
              </w:rPr>
            </w:pPr>
          </w:p>
        </w:tc>
        <w:tc>
          <w:tcPr>
            <w:tcW w:w="1076" w:type="dxa"/>
            <w:shd w:val="clear" w:color="auto" w:fill="auto"/>
          </w:tcPr>
          <w:p w:rsidR="007D4187" w:rsidRPr="00A97486" w:rsidRDefault="007D4187" w:rsidP="00D35478">
            <w:pPr>
              <w:spacing w:line="360" w:lineRule="auto"/>
              <w:rPr>
                <w:sz w:val="24"/>
              </w:rPr>
            </w:pPr>
            <w:r w:rsidRPr="00A97486">
              <w:rPr>
                <w:rFonts w:hint="eastAsia"/>
                <w:sz w:val="24"/>
              </w:rPr>
              <w:t>通风机更换轴承</w:t>
            </w:r>
          </w:p>
        </w:tc>
        <w:tc>
          <w:tcPr>
            <w:tcW w:w="5472" w:type="dxa"/>
            <w:shd w:val="clear" w:color="auto" w:fill="auto"/>
          </w:tcPr>
          <w:p w:rsidR="007D4187" w:rsidRPr="00A97486" w:rsidRDefault="007D4187" w:rsidP="00DC4603">
            <w:pPr>
              <w:widowControl/>
              <w:numPr>
                <w:ilvl w:val="0"/>
                <w:numId w:val="122"/>
              </w:numPr>
              <w:spacing w:line="360" w:lineRule="auto"/>
              <w:jc w:val="left"/>
              <w:rPr>
                <w:sz w:val="24"/>
                <w:lang w:val="en-GB"/>
              </w:rPr>
            </w:pPr>
            <w:r w:rsidRPr="00A97486">
              <w:rPr>
                <w:rFonts w:hint="eastAsia"/>
                <w:sz w:val="24"/>
                <w:lang w:val="en-GB"/>
              </w:rPr>
              <w:t>拆掉风机接线盒盖螺栓。</w:t>
            </w:r>
          </w:p>
          <w:p w:rsidR="007D4187" w:rsidRPr="00A97486" w:rsidRDefault="007D4187" w:rsidP="00DC4603">
            <w:pPr>
              <w:widowControl/>
              <w:numPr>
                <w:ilvl w:val="0"/>
                <w:numId w:val="122"/>
              </w:numPr>
              <w:spacing w:line="360" w:lineRule="auto"/>
              <w:jc w:val="left"/>
              <w:rPr>
                <w:sz w:val="24"/>
                <w:lang w:val="en-GB"/>
              </w:rPr>
            </w:pPr>
            <w:r w:rsidRPr="00A97486">
              <w:rPr>
                <w:rFonts w:hint="eastAsia"/>
                <w:sz w:val="24"/>
                <w:lang w:val="en-GB"/>
              </w:rPr>
              <w:t>拆掉风机接线盒内接线端子，并将接线盒盖复原。</w:t>
            </w:r>
          </w:p>
          <w:p w:rsidR="007D4187" w:rsidRPr="00A97486" w:rsidRDefault="007D4187" w:rsidP="00DC4603">
            <w:pPr>
              <w:widowControl/>
              <w:numPr>
                <w:ilvl w:val="0"/>
                <w:numId w:val="122"/>
              </w:numPr>
              <w:spacing w:line="360" w:lineRule="auto"/>
              <w:jc w:val="left"/>
              <w:rPr>
                <w:sz w:val="24"/>
                <w:lang w:val="en-GB"/>
              </w:rPr>
            </w:pPr>
            <w:r w:rsidRPr="00A97486">
              <w:rPr>
                <w:rFonts w:hint="eastAsia"/>
                <w:sz w:val="24"/>
                <w:lang w:val="en-GB"/>
              </w:rPr>
              <w:t>用板手松掉接线盒葛栏。</w:t>
            </w:r>
          </w:p>
          <w:p w:rsidR="007D4187" w:rsidRPr="00A97486" w:rsidRDefault="007D4187" w:rsidP="00DC4603">
            <w:pPr>
              <w:widowControl/>
              <w:numPr>
                <w:ilvl w:val="0"/>
                <w:numId w:val="122"/>
              </w:numPr>
              <w:spacing w:line="360" w:lineRule="auto"/>
              <w:jc w:val="left"/>
              <w:rPr>
                <w:sz w:val="24"/>
                <w:lang w:val="en-GB"/>
              </w:rPr>
            </w:pPr>
            <w:r w:rsidRPr="00A97486">
              <w:rPr>
                <w:rFonts w:hint="eastAsia"/>
                <w:sz w:val="24"/>
                <w:lang w:val="en-GB"/>
              </w:rPr>
              <w:t>拆掉风机蜗壳。</w:t>
            </w:r>
          </w:p>
          <w:p w:rsidR="007D4187" w:rsidRPr="00A97486" w:rsidRDefault="007D4187" w:rsidP="00DC4603">
            <w:pPr>
              <w:widowControl/>
              <w:numPr>
                <w:ilvl w:val="0"/>
                <w:numId w:val="122"/>
              </w:numPr>
              <w:spacing w:line="360" w:lineRule="auto"/>
              <w:jc w:val="left"/>
              <w:rPr>
                <w:sz w:val="24"/>
                <w:lang w:val="en-GB"/>
              </w:rPr>
            </w:pPr>
            <w:r w:rsidRPr="00A97486">
              <w:rPr>
                <w:rFonts w:hint="eastAsia"/>
                <w:sz w:val="24"/>
                <w:lang w:val="en-GB"/>
              </w:rPr>
              <w:t>更换轴承</w:t>
            </w:r>
          </w:p>
          <w:p w:rsidR="007D4187" w:rsidRPr="00A97486" w:rsidRDefault="007D4187" w:rsidP="00DC4603">
            <w:pPr>
              <w:widowControl/>
              <w:numPr>
                <w:ilvl w:val="0"/>
                <w:numId w:val="122"/>
              </w:numPr>
              <w:spacing w:line="360" w:lineRule="auto"/>
              <w:jc w:val="left"/>
              <w:rPr>
                <w:sz w:val="24"/>
                <w:lang w:val="en-GB"/>
              </w:rPr>
            </w:pPr>
            <w:r w:rsidRPr="00A97486">
              <w:rPr>
                <w:rFonts w:hint="eastAsia"/>
                <w:sz w:val="24"/>
                <w:lang w:val="en-GB"/>
              </w:rPr>
              <w:t>进行保养维护；</w:t>
            </w:r>
          </w:p>
        </w:tc>
      </w:tr>
      <w:tr w:rsidR="007D4187" w:rsidRPr="00A97486" w:rsidTr="007D4187">
        <w:trPr>
          <w:trHeight w:val="366"/>
          <w:jc w:val="center"/>
        </w:trPr>
        <w:tc>
          <w:tcPr>
            <w:tcW w:w="396" w:type="dxa"/>
            <w:shd w:val="clear" w:color="auto" w:fill="auto"/>
          </w:tcPr>
          <w:p w:rsidR="007D4187" w:rsidRPr="00A97486" w:rsidRDefault="007D4187" w:rsidP="00DC4603">
            <w:pPr>
              <w:widowControl/>
              <w:numPr>
                <w:ilvl w:val="0"/>
                <w:numId w:val="129"/>
              </w:numPr>
              <w:spacing w:line="360" w:lineRule="auto"/>
              <w:jc w:val="center"/>
              <w:rPr>
                <w:sz w:val="24"/>
              </w:rPr>
            </w:pPr>
          </w:p>
        </w:tc>
        <w:tc>
          <w:tcPr>
            <w:tcW w:w="1076" w:type="dxa"/>
            <w:shd w:val="clear" w:color="auto" w:fill="auto"/>
          </w:tcPr>
          <w:p w:rsidR="007D4187" w:rsidRPr="00A97486" w:rsidRDefault="007D4187" w:rsidP="00D35478">
            <w:pPr>
              <w:spacing w:line="360" w:lineRule="auto"/>
              <w:rPr>
                <w:sz w:val="24"/>
              </w:rPr>
            </w:pPr>
            <w:r w:rsidRPr="00A97486">
              <w:rPr>
                <w:rFonts w:hint="eastAsia"/>
                <w:sz w:val="24"/>
              </w:rPr>
              <w:t>轴流风机更换轴承</w:t>
            </w:r>
          </w:p>
        </w:tc>
        <w:tc>
          <w:tcPr>
            <w:tcW w:w="5472" w:type="dxa"/>
            <w:shd w:val="clear" w:color="auto" w:fill="auto"/>
          </w:tcPr>
          <w:p w:rsidR="007D4187" w:rsidRPr="00A97486" w:rsidRDefault="007D4187" w:rsidP="00DC4603">
            <w:pPr>
              <w:widowControl/>
              <w:numPr>
                <w:ilvl w:val="0"/>
                <w:numId w:val="123"/>
              </w:numPr>
              <w:spacing w:line="360" w:lineRule="auto"/>
              <w:jc w:val="left"/>
              <w:rPr>
                <w:sz w:val="24"/>
                <w:lang w:val="en-GB"/>
              </w:rPr>
            </w:pPr>
            <w:r w:rsidRPr="00A97486">
              <w:rPr>
                <w:rFonts w:hint="eastAsia"/>
                <w:sz w:val="24"/>
                <w:lang w:val="en-GB"/>
              </w:rPr>
              <w:t>拆掉风机接线盒盖螺栓。</w:t>
            </w:r>
          </w:p>
          <w:p w:rsidR="007D4187" w:rsidRPr="00A97486" w:rsidRDefault="007D4187" w:rsidP="00DC4603">
            <w:pPr>
              <w:widowControl/>
              <w:numPr>
                <w:ilvl w:val="0"/>
                <w:numId w:val="123"/>
              </w:numPr>
              <w:spacing w:line="360" w:lineRule="auto"/>
              <w:jc w:val="left"/>
              <w:rPr>
                <w:sz w:val="24"/>
                <w:lang w:val="en-GB"/>
              </w:rPr>
            </w:pPr>
            <w:r w:rsidRPr="00A97486">
              <w:rPr>
                <w:rFonts w:hint="eastAsia"/>
                <w:sz w:val="24"/>
                <w:lang w:val="en-GB"/>
              </w:rPr>
              <w:t>拆掉风机接线盒内接线端子，并将接线盒盖复原。</w:t>
            </w:r>
          </w:p>
          <w:p w:rsidR="007D4187" w:rsidRPr="00A97486" w:rsidRDefault="007D4187" w:rsidP="00DC4603">
            <w:pPr>
              <w:widowControl/>
              <w:numPr>
                <w:ilvl w:val="0"/>
                <w:numId w:val="123"/>
              </w:numPr>
              <w:spacing w:line="360" w:lineRule="auto"/>
              <w:jc w:val="left"/>
              <w:rPr>
                <w:sz w:val="24"/>
                <w:lang w:val="en-GB"/>
              </w:rPr>
            </w:pPr>
            <w:r w:rsidRPr="00A97486">
              <w:rPr>
                <w:rFonts w:hint="eastAsia"/>
                <w:sz w:val="24"/>
                <w:lang w:val="en-GB"/>
              </w:rPr>
              <w:t>用板手松掉接线盒葛栏。</w:t>
            </w:r>
          </w:p>
          <w:p w:rsidR="007D4187" w:rsidRPr="00A97486" w:rsidRDefault="007D4187" w:rsidP="00DC4603">
            <w:pPr>
              <w:widowControl/>
              <w:numPr>
                <w:ilvl w:val="0"/>
                <w:numId w:val="123"/>
              </w:numPr>
              <w:spacing w:line="360" w:lineRule="auto"/>
              <w:jc w:val="left"/>
              <w:rPr>
                <w:sz w:val="24"/>
                <w:lang w:val="en-GB"/>
              </w:rPr>
            </w:pPr>
            <w:r w:rsidRPr="00A97486">
              <w:rPr>
                <w:rFonts w:hint="eastAsia"/>
                <w:sz w:val="24"/>
                <w:lang w:val="en-GB"/>
              </w:rPr>
              <w:t>拆掉风机盖板与支架。</w:t>
            </w:r>
          </w:p>
          <w:p w:rsidR="007D4187" w:rsidRPr="00A97486" w:rsidRDefault="007D4187" w:rsidP="00DC4603">
            <w:pPr>
              <w:widowControl/>
              <w:numPr>
                <w:ilvl w:val="0"/>
                <w:numId w:val="123"/>
              </w:numPr>
              <w:spacing w:line="360" w:lineRule="auto"/>
              <w:jc w:val="left"/>
              <w:rPr>
                <w:sz w:val="24"/>
                <w:lang w:val="en-GB"/>
              </w:rPr>
            </w:pPr>
            <w:r w:rsidRPr="00A97486">
              <w:rPr>
                <w:rFonts w:hint="eastAsia"/>
                <w:sz w:val="24"/>
                <w:lang w:val="en-GB"/>
              </w:rPr>
              <w:t>更换轴承</w:t>
            </w:r>
          </w:p>
          <w:p w:rsidR="007D4187" w:rsidRPr="00A97486" w:rsidRDefault="007D4187" w:rsidP="00D35478">
            <w:pPr>
              <w:spacing w:line="360" w:lineRule="auto"/>
              <w:rPr>
                <w:sz w:val="24"/>
                <w:lang w:val="en-GB"/>
              </w:rPr>
            </w:pPr>
            <w:r w:rsidRPr="00A97486">
              <w:rPr>
                <w:rFonts w:hint="eastAsia"/>
                <w:sz w:val="24"/>
                <w:lang w:val="en-GB"/>
              </w:rPr>
              <w:t>进行保养维护；</w:t>
            </w:r>
          </w:p>
        </w:tc>
      </w:tr>
      <w:tr w:rsidR="007D4187" w:rsidRPr="00A97486" w:rsidTr="007D4187">
        <w:trPr>
          <w:trHeight w:val="377"/>
          <w:jc w:val="center"/>
        </w:trPr>
        <w:tc>
          <w:tcPr>
            <w:tcW w:w="396" w:type="dxa"/>
            <w:shd w:val="clear" w:color="auto" w:fill="auto"/>
          </w:tcPr>
          <w:p w:rsidR="007D4187" w:rsidRPr="00A97486" w:rsidRDefault="007D4187" w:rsidP="00DC4603">
            <w:pPr>
              <w:widowControl/>
              <w:numPr>
                <w:ilvl w:val="0"/>
                <w:numId w:val="129"/>
              </w:numPr>
              <w:spacing w:line="360" w:lineRule="auto"/>
              <w:jc w:val="center"/>
              <w:rPr>
                <w:sz w:val="24"/>
              </w:rPr>
            </w:pPr>
          </w:p>
        </w:tc>
        <w:tc>
          <w:tcPr>
            <w:tcW w:w="1076" w:type="dxa"/>
            <w:shd w:val="clear" w:color="auto" w:fill="auto"/>
          </w:tcPr>
          <w:p w:rsidR="007D4187" w:rsidRPr="00A97486" w:rsidRDefault="007D4187" w:rsidP="00D35478">
            <w:pPr>
              <w:spacing w:line="360" w:lineRule="auto"/>
              <w:rPr>
                <w:sz w:val="24"/>
              </w:rPr>
            </w:pPr>
            <w:r w:rsidRPr="00A97486">
              <w:rPr>
                <w:rFonts w:hint="eastAsia"/>
                <w:sz w:val="24"/>
              </w:rPr>
              <w:t>抽真空</w:t>
            </w:r>
          </w:p>
        </w:tc>
        <w:tc>
          <w:tcPr>
            <w:tcW w:w="5472" w:type="dxa"/>
            <w:shd w:val="clear" w:color="auto" w:fill="auto"/>
          </w:tcPr>
          <w:p w:rsidR="007D4187" w:rsidRPr="00A97486" w:rsidRDefault="007D4187" w:rsidP="00DC4603">
            <w:pPr>
              <w:pStyle w:val="Default"/>
              <w:numPr>
                <w:ilvl w:val="0"/>
                <w:numId w:val="124"/>
              </w:numPr>
              <w:rPr>
                <w:rFonts w:cs="Times New Roman"/>
                <w:color w:val="auto"/>
                <w:lang w:val="en-GB" w:eastAsia="de-DE"/>
              </w:rPr>
            </w:pPr>
            <w:r w:rsidRPr="00A97486">
              <w:rPr>
                <w:rFonts w:cs="Times New Roman" w:hint="eastAsia"/>
                <w:color w:val="auto"/>
                <w:lang w:val="en-GB" w:eastAsia="de-DE"/>
              </w:rPr>
              <w:t>将高低压表组的两根气管分别对应接在高压针阀、充注阀上，打开阀门将系统内高压气体排出。用磁铁打开液路阀，在工装通电后确认电子膨胀阀开到最大。</w:t>
            </w:r>
          </w:p>
          <w:p w:rsidR="007D4187" w:rsidRPr="00A97486" w:rsidRDefault="007D4187" w:rsidP="00DC4603">
            <w:pPr>
              <w:pStyle w:val="Default"/>
              <w:numPr>
                <w:ilvl w:val="0"/>
                <w:numId w:val="124"/>
              </w:numPr>
              <w:rPr>
                <w:rFonts w:cs="Times New Roman"/>
                <w:color w:val="auto"/>
                <w:lang w:val="en-GB" w:eastAsia="de-DE"/>
              </w:rPr>
            </w:pPr>
            <w:r w:rsidRPr="00A97486">
              <w:rPr>
                <w:rFonts w:cs="Times New Roman" w:hint="eastAsia"/>
                <w:color w:val="auto"/>
                <w:lang w:val="en-GB" w:eastAsia="de-DE"/>
              </w:rPr>
              <w:t>将真空度表串接在低压管处，并在表的另一个针阀处接手阀密封，并接上阀帽，然后把真空泵的吸气管连接到高低压表组中间顶针阀上。</w:t>
            </w:r>
          </w:p>
          <w:p w:rsidR="007D4187" w:rsidRPr="00A97486" w:rsidRDefault="007D4187" w:rsidP="00DC4603">
            <w:pPr>
              <w:pStyle w:val="Default"/>
              <w:numPr>
                <w:ilvl w:val="0"/>
                <w:numId w:val="124"/>
              </w:numPr>
              <w:rPr>
                <w:rFonts w:cs="Times New Roman"/>
                <w:color w:val="auto"/>
                <w:lang w:val="en-GB" w:eastAsia="de-DE"/>
              </w:rPr>
            </w:pPr>
            <w:r w:rsidRPr="00A97486">
              <w:rPr>
                <w:rFonts w:cs="Times New Roman" w:hint="eastAsia"/>
                <w:color w:val="auto"/>
                <w:lang w:val="en-GB" w:eastAsia="de-DE"/>
              </w:rPr>
              <w:t>3</w:t>
            </w:r>
            <w:r w:rsidRPr="00A97486">
              <w:rPr>
                <w:rFonts w:cs="Times New Roman"/>
                <w:color w:val="auto"/>
                <w:lang w:val="en-GB" w:eastAsia="de-DE"/>
              </w:rPr>
              <w:t>.</w:t>
            </w:r>
            <w:r w:rsidRPr="00A97486">
              <w:rPr>
                <w:rFonts w:cs="Times New Roman" w:hint="eastAsia"/>
                <w:color w:val="auto"/>
                <w:lang w:val="en-GB" w:eastAsia="de-DE"/>
              </w:rPr>
              <w:t>打开真空泵，并打开高低压表阀门开始抽真空。</w:t>
            </w:r>
            <w:r w:rsidRPr="00A97486">
              <w:rPr>
                <w:rFonts w:cs="Times New Roman"/>
                <w:color w:val="auto"/>
                <w:lang w:val="en-GB" w:eastAsia="de-DE"/>
              </w:rPr>
              <w:t>4</w:t>
            </w:r>
            <w:r w:rsidRPr="00A97486">
              <w:rPr>
                <w:rFonts w:cs="Times New Roman" w:hint="eastAsia"/>
                <w:color w:val="auto"/>
                <w:lang w:val="en-GB" w:eastAsia="de-DE"/>
              </w:rPr>
              <w:t>、等到真空度表上的真空绝对压力值≤</w:t>
            </w:r>
            <w:r w:rsidRPr="00A97486">
              <w:rPr>
                <w:rFonts w:cs="Times New Roman"/>
                <w:color w:val="auto"/>
                <w:lang w:val="en-GB" w:eastAsia="de-DE"/>
              </w:rPr>
              <w:t>130Pa</w:t>
            </w:r>
            <w:r w:rsidRPr="00A97486">
              <w:rPr>
                <w:rFonts w:cs="Times New Roman" w:hint="eastAsia"/>
                <w:color w:val="auto"/>
                <w:lang w:val="en-GB" w:eastAsia="de-DE"/>
              </w:rPr>
              <w:t>，关闭真空泵，确认压力在</w:t>
            </w:r>
            <w:r w:rsidRPr="00A97486">
              <w:rPr>
                <w:rFonts w:cs="Times New Roman"/>
                <w:color w:val="auto"/>
                <w:lang w:val="en-GB" w:eastAsia="de-DE"/>
              </w:rPr>
              <w:t>5Min</w:t>
            </w:r>
            <w:r w:rsidRPr="00A97486">
              <w:rPr>
                <w:rFonts w:cs="Times New Roman" w:hint="eastAsia"/>
                <w:color w:val="auto"/>
                <w:lang w:val="en-GB" w:eastAsia="de-DE"/>
              </w:rPr>
              <w:t>内保持压力值≤</w:t>
            </w:r>
            <w:r w:rsidRPr="00A97486">
              <w:rPr>
                <w:rFonts w:cs="Times New Roman"/>
                <w:color w:val="auto"/>
                <w:lang w:val="en-GB" w:eastAsia="de-DE"/>
              </w:rPr>
              <w:t>160pa</w:t>
            </w:r>
            <w:r w:rsidRPr="00A97486">
              <w:rPr>
                <w:rFonts w:cs="Times New Roman" w:hint="eastAsia"/>
                <w:color w:val="auto"/>
                <w:lang w:val="en-GB" w:eastAsia="de-DE"/>
              </w:rPr>
              <w:t>。</w:t>
            </w:r>
            <w:r w:rsidRPr="00A97486">
              <w:rPr>
                <w:rFonts w:cs="Times New Roman"/>
                <w:color w:val="auto"/>
                <w:lang w:val="en-GB" w:eastAsia="de-DE"/>
              </w:rPr>
              <w:t>5</w:t>
            </w:r>
            <w:r w:rsidRPr="00A97486">
              <w:rPr>
                <w:rFonts w:cs="Times New Roman" w:hint="eastAsia"/>
                <w:color w:val="auto"/>
                <w:lang w:val="en-GB" w:eastAsia="de-DE"/>
              </w:rPr>
              <w:t>、观察视液镜的颜色应为绿色。</w:t>
            </w:r>
          </w:p>
          <w:p w:rsidR="007D4187" w:rsidRPr="00A97486" w:rsidRDefault="007D4187" w:rsidP="00D35478">
            <w:pPr>
              <w:pStyle w:val="Default"/>
              <w:ind w:left="360"/>
              <w:rPr>
                <w:sz w:val="22"/>
                <w:szCs w:val="22"/>
              </w:rPr>
            </w:pPr>
            <w:r w:rsidRPr="00A97486">
              <w:rPr>
                <w:rFonts w:hint="eastAsia"/>
                <w:noProof/>
                <w:sz w:val="22"/>
                <w:szCs w:val="22"/>
              </w:rPr>
              <w:lastRenderedPageBreak/>
              <w:drawing>
                <wp:inline distT="0" distB="0" distL="0" distR="0" wp14:anchorId="49C029FE" wp14:editId="6C17E2D1">
                  <wp:extent cx="3108960" cy="179959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108960" cy="1799590"/>
                          </a:xfrm>
                          <a:prstGeom prst="rect">
                            <a:avLst/>
                          </a:prstGeom>
                          <a:noFill/>
                          <a:ln>
                            <a:noFill/>
                          </a:ln>
                        </pic:spPr>
                      </pic:pic>
                    </a:graphicData>
                  </a:graphic>
                </wp:inline>
              </w:drawing>
            </w:r>
          </w:p>
          <w:p w:rsidR="007D4187" w:rsidRPr="00A97486" w:rsidRDefault="007D4187" w:rsidP="00D35478">
            <w:pPr>
              <w:spacing w:line="360" w:lineRule="auto"/>
              <w:rPr>
                <w:sz w:val="24"/>
              </w:rPr>
            </w:pPr>
          </w:p>
        </w:tc>
      </w:tr>
    </w:tbl>
    <w:p w:rsidR="00852B33" w:rsidRPr="00A97486" w:rsidRDefault="00852B33" w:rsidP="00852B33">
      <w:pPr>
        <w:spacing w:line="360" w:lineRule="auto"/>
        <w:rPr>
          <w:sz w:val="24"/>
        </w:rPr>
      </w:pPr>
    </w:p>
    <w:p w:rsidR="00852B33" w:rsidRPr="00A97486" w:rsidRDefault="00852B33" w:rsidP="00852B33">
      <w:pPr>
        <w:spacing w:line="360" w:lineRule="auto"/>
        <w:rPr>
          <w:sz w:val="24"/>
        </w:rPr>
      </w:pPr>
    </w:p>
    <w:p w:rsidR="00852B33" w:rsidRPr="00A97486" w:rsidRDefault="00852B33" w:rsidP="00852B33">
      <w:pPr>
        <w:pStyle w:val="31"/>
        <w:numPr>
          <w:ilvl w:val="2"/>
          <w:numId w:val="52"/>
        </w:numPr>
        <w:tabs>
          <w:tab w:val="num" w:pos="1004"/>
        </w:tabs>
        <w:spacing w:line="360" w:lineRule="auto"/>
        <w:jc w:val="left"/>
        <w:rPr>
          <w:rFonts w:ascii="宋体" w:hAnsi="宋体"/>
          <w:sz w:val="24"/>
        </w:rPr>
      </w:pPr>
      <w:bookmarkStart w:id="510" w:name="_Toc511243065"/>
      <w:bookmarkStart w:id="511" w:name="_Toc517755498"/>
      <w:r w:rsidRPr="00A97486">
        <w:rPr>
          <w:rFonts w:ascii="宋体" w:hAnsi="宋体" w:hint="eastAsia"/>
          <w:sz w:val="24"/>
        </w:rPr>
        <w:t>安装</w:t>
      </w:r>
      <w:bookmarkEnd w:id="510"/>
      <w:bookmarkEnd w:id="511"/>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1"/>
        <w:gridCol w:w="1164"/>
        <w:gridCol w:w="5199"/>
      </w:tblGrid>
      <w:tr w:rsidR="007D4187" w:rsidRPr="00A97486" w:rsidTr="00A118CD">
        <w:trPr>
          <w:trHeight w:val="377"/>
          <w:jc w:val="center"/>
        </w:trPr>
        <w:tc>
          <w:tcPr>
            <w:tcW w:w="421" w:type="dxa"/>
            <w:shd w:val="clear" w:color="auto" w:fill="auto"/>
          </w:tcPr>
          <w:p w:rsidR="007D4187" w:rsidRPr="00A97486" w:rsidRDefault="007D4187" w:rsidP="00D35478">
            <w:pPr>
              <w:spacing w:line="360" w:lineRule="auto"/>
              <w:ind w:left="420"/>
              <w:rPr>
                <w:sz w:val="24"/>
              </w:rPr>
            </w:pPr>
          </w:p>
        </w:tc>
        <w:tc>
          <w:tcPr>
            <w:tcW w:w="1164" w:type="dxa"/>
            <w:shd w:val="clear" w:color="auto" w:fill="auto"/>
          </w:tcPr>
          <w:p w:rsidR="007D4187" w:rsidRPr="00A97486" w:rsidRDefault="007D4187" w:rsidP="00D35478">
            <w:pPr>
              <w:spacing w:line="360" w:lineRule="auto"/>
              <w:rPr>
                <w:sz w:val="24"/>
              </w:rPr>
            </w:pPr>
            <w:r w:rsidRPr="00A97486">
              <w:rPr>
                <w:rFonts w:hint="eastAsia"/>
                <w:sz w:val="24"/>
              </w:rPr>
              <w:t>部件</w:t>
            </w:r>
          </w:p>
        </w:tc>
        <w:tc>
          <w:tcPr>
            <w:tcW w:w="5199" w:type="dxa"/>
            <w:shd w:val="clear" w:color="auto" w:fill="auto"/>
          </w:tcPr>
          <w:p w:rsidR="007D4187" w:rsidRPr="00A97486" w:rsidRDefault="007D4187" w:rsidP="00D35478">
            <w:pPr>
              <w:spacing w:line="360" w:lineRule="auto"/>
              <w:rPr>
                <w:sz w:val="24"/>
              </w:rPr>
            </w:pPr>
            <w:r w:rsidRPr="00A97486">
              <w:rPr>
                <w:rFonts w:hint="eastAsia"/>
                <w:sz w:val="24"/>
              </w:rPr>
              <w:t>方法</w:t>
            </w:r>
          </w:p>
        </w:tc>
      </w:tr>
      <w:tr w:rsidR="007D4187" w:rsidRPr="00A97486" w:rsidTr="000E209E">
        <w:trPr>
          <w:trHeight w:val="366"/>
          <w:jc w:val="center"/>
        </w:trPr>
        <w:tc>
          <w:tcPr>
            <w:tcW w:w="421" w:type="dxa"/>
            <w:shd w:val="clear" w:color="auto" w:fill="auto"/>
          </w:tcPr>
          <w:p w:rsidR="007D4187" w:rsidRPr="00A97486" w:rsidRDefault="007D4187" w:rsidP="00DC4603">
            <w:pPr>
              <w:widowControl/>
              <w:numPr>
                <w:ilvl w:val="0"/>
                <w:numId w:val="128"/>
              </w:numPr>
              <w:spacing w:line="360" w:lineRule="auto"/>
              <w:jc w:val="center"/>
              <w:rPr>
                <w:sz w:val="24"/>
              </w:rPr>
            </w:pPr>
          </w:p>
        </w:tc>
        <w:tc>
          <w:tcPr>
            <w:tcW w:w="1164" w:type="dxa"/>
            <w:shd w:val="clear" w:color="auto" w:fill="auto"/>
          </w:tcPr>
          <w:p w:rsidR="007D4187" w:rsidRPr="00A97486" w:rsidRDefault="007D4187" w:rsidP="00D35478">
            <w:pPr>
              <w:spacing w:line="360" w:lineRule="auto"/>
              <w:rPr>
                <w:sz w:val="24"/>
              </w:rPr>
            </w:pPr>
            <w:r w:rsidRPr="00A97486">
              <w:rPr>
                <w:rFonts w:hint="eastAsia"/>
                <w:sz w:val="24"/>
              </w:rPr>
              <w:t>压缩机</w:t>
            </w:r>
          </w:p>
        </w:tc>
        <w:tc>
          <w:tcPr>
            <w:tcW w:w="5199" w:type="dxa"/>
            <w:shd w:val="clear" w:color="auto" w:fill="auto"/>
          </w:tcPr>
          <w:p w:rsidR="007D4187" w:rsidRPr="00A97486" w:rsidRDefault="007D4187" w:rsidP="000E209E">
            <w:pPr>
              <w:spacing w:line="360" w:lineRule="auto"/>
              <w:rPr>
                <w:sz w:val="24"/>
              </w:rPr>
            </w:pPr>
            <w:r w:rsidRPr="00A97486">
              <w:rPr>
                <w:rFonts w:hint="eastAsia"/>
                <w:sz w:val="24"/>
              </w:rPr>
              <w:t>经检验合格的压缩机用悬臂吊将压缩机通过起吊点吊装致压缩机托盘上，如图所示注意排气口朝向。</w:t>
            </w:r>
          </w:p>
          <w:p w:rsidR="007D4187" w:rsidRPr="00A97486" w:rsidRDefault="007D4187" w:rsidP="000E209E">
            <w:pPr>
              <w:spacing w:line="360" w:lineRule="auto"/>
              <w:jc w:val="center"/>
              <w:rPr>
                <w:sz w:val="24"/>
              </w:rPr>
            </w:pPr>
            <w:r w:rsidRPr="00A97486">
              <w:rPr>
                <w:noProof/>
              </w:rPr>
              <w:drawing>
                <wp:inline distT="0" distB="0" distL="0" distR="0" wp14:anchorId="73AFD77F" wp14:editId="3BEB1ACC">
                  <wp:extent cx="2102228" cy="1440000"/>
                  <wp:effectExtent l="0" t="0" r="0" b="0"/>
                  <wp:docPr id="89175" name="图片 2" descr="QQ截图20161206183621">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00000000-0008-0000-0500-0000575C01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75" name="图片 2" descr="QQ截图20161206183621">
                            <a:extLst>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00000000-0008-0000-0500-0000575C0100}"/>
                              </a:ext>
                            </a:extLst>
                          </pic:cNvPr>
                          <pic:cNvPicPr>
                            <a:picLocks noChangeAspect="1"/>
                          </pic:cNvPicPr>
                        </pic:nvPicPr>
                        <pic:blipFill>
                          <a:blip r:embed="rId141"/>
                          <a:stretch>
                            <a:fillRect/>
                          </a:stretch>
                        </pic:blipFill>
                        <pic:spPr>
                          <a:xfrm>
                            <a:off x="0" y="0"/>
                            <a:ext cx="2102228" cy="1440000"/>
                          </a:xfrm>
                          <a:prstGeom prst="rect">
                            <a:avLst/>
                          </a:prstGeom>
                          <a:noFill/>
                          <a:ln w="9525">
                            <a:noFill/>
                          </a:ln>
                        </pic:spPr>
                      </pic:pic>
                    </a:graphicData>
                  </a:graphic>
                </wp:inline>
              </w:drawing>
            </w:r>
          </w:p>
          <w:p w:rsidR="007D4187" w:rsidRPr="00A97486" w:rsidRDefault="007D4187" w:rsidP="000E209E">
            <w:pPr>
              <w:spacing w:line="360" w:lineRule="auto"/>
              <w:rPr>
                <w:sz w:val="24"/>
              </w:rPr>
            </w:pPr>
            <w:r w:rsidRPr="00A97486">
              <w:rPr>
                <w:rFonts w:hint="eastAsia"/>
                <w:sz w:val="24"/>
              </w:rPr>
              <w:t>在压缩机安装脚处加钢垫、平垫、螺母后紧固牢固。</w:t>
            </w:r>
          </w:p>
          <w:p w:rsidR="007D4187" w:rsidRPr="00A97486" w:rsidRDefault="007D4187" w:rsidP="000E209E">
            <w:pPr>
              <w:spacing w:line="360" w:lineRule="auto"/>
              <w:jc w:val="center"/>
              <w:rPr>
                <w:sz w:val="24"/>
              </w:rPr>
            </w:pPr>
            <w:r w:rsidRPr="00A97486">
              <w:rPr>
                <w:noProof/>
              </w:rPr>
              <w:drawing>
                <wp:inline distT="0" distB="0" distL="0" distR="0" wp14:anchorId="456FE118" wp14:editId="701B3F84">
                  <wp:extent cx="1924433" cy="1440000"/>
                  <wp:effectExtent l="0" t="0" r="0" b="0"/>
                  <wp:docPr id="89176" name="图片 3" descr="QQ截图20161206183734">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00000000-0008-0000-0500-0000585C01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76" name="图片 3" descr="QQ截图20161206183734">
                            <a:extLst>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00000000-0008-0000-0500-0000585C0100}"/>
                              </a:ext>
                            </a:extLst>
                          </pic:cNvPr>
                          <pic:cNvPicPr>
                            <a:picLocks noChangeAspect="1"/>
                          </pic:cNvPicPr>
                        </pic:nvPicPr>
                        <pic:blipFill>
                          <a:blip r:embed="rId142"/>
                          <a:stretch>
                            <a:fillRect/>
                          </a:stretch>
                        </pic:blipFill>
                        <pic:spPr>
                          <a:xfrm>
                            <a:off x="0" y="0"/>
                            <a:ext cx="1924433" cy="1440000"/>
                          </a:xfrm>
                          <a:prstGeom prst="rect">
                            <a:avLst/>
                          </a:prstGeom>
                          <a:noFill/>
                          <a:ln w="9525">
                            <a:noFill/>
                          </a:ln>
                        </pic:spPr>
                      </pic:pic>
                    </a:graphicData>
                  </a:graphic>
                </wp:inline>
              </w:drawing>
            </w:r>
          </w:p>
        </w:tc>
      </w:tr>
      <w:tr w:rsidR="007D4187" w:rsidRPr="00A97486" w:rsidTr="00A118CD">
        <w:trPr>
          <w:trHeight w:val="377"/>
          <w:jc w:val="center"/>
        </w:trPr>
        <w:tc>
          <w:tcPr>
            <w:tcW w:w="421" w:type="dxa"/>
            <w:shd w:val="clear" w:color="auto" w:fill="auto"/>
          </w:tcPr>
          <w:p w:rsidR="007D4187" w:rsidRPr="00A97486" w:rsidRDefault="007D4187" w:rsidP="00DC4603">
            <w:pPr>
              <w:widowControl/>
              <w:numPr>
                <w:ilvl w:val="0"/>
                <w:numId w:val="128"/>
              </w:numPr>
              <w:spacing w:line="360" w:lineRule="auto"/>
              <w:jc w:val="center"/>
              <w:rPr>
                <w:sz w:val="24"/>
              </w:rPr>
            </w:pPr>
          </w:p>
        </w:tc>
        <w:tc>
          <w:tcPr>
            <w:tcW w:w="1164" w:type="dxa"/>
            <w:shd w:val="clear" w:color="auto" w:fill="auto"/>
          </w:tcPr>
          <w:p w:rsidR="007D4187" w:rsidRPr="00A97486" w:rsidRDefault="007D4187" w:rsidP="00D35478">
            <w:pPr>
              <w:spacing w:line="360" w:lineRule="auto"/>
              <w:rPr>
                <w:sz w:val="24"/>
              </w:rPr>
            </w:pPr>
            <w:r w:rsidRPr="00A97486">
              <w:rPr>
                <w:rFonts w:hint="eastAsia"/>
                <w:sz w:val="24"/>
              </w:rPr>
              <w:t>通风机</w:t>
            </w:r>
          </w:p>
        </w:tc>
        <w:tc>
          <w:tcPr>
            <w:tcW w:w="5199" w:type="dxa"/>
            <w:shd w:val="clear" w:color="auto" w:fill="auto"/>
          </w:tcPr>
          <w:p w:rsidR="007D4187" w:rsidRPr="00A97486" w:rsidRDefault="007D4187" w:rsidP="00D35478">
            <w:pPr>
              <w:autoSpaceDE w:val="0"/>
              <w:autoSpaceDN w:val="0"/>
              <w:adjustRightInd w:val="0"/>
              <w:rPr>
                <w:sz w:val="24"/>
                <w:lang w:val="en-GB"/>
              </w:rPr>
            </w:pPr>
            <w:r w:rsidRPr="00A97486">
              <w:rPr>
                <w:sz w:val="24"/>
                <w:lang w:val="en-GB"/>
              </w:rPr>
              <w:t>1</w:t>
            </w:r>
            <w:r w:rsidRPr="00A97486">
              <w:rPr>
                <w:rFonts w:hint="eastAsia"/>
                <w:sz w:val="24"/>
                <w:lang w:val="en-GB"/>
              </w:rPr>
              <w:t>、确认风机型号与</w:t>
            </w:r>
            <w:r w:rsidRPr="00A97486">
              <w:rPr>
                <w:sz w:val="24"/>
                <w:lang w:val="en-GB"/>
              </w:rPr>
              <w:t>AOM</w:t>
            </w:r>
            <w:r w:rsidRPr="00A97486">
              <w:rPr>
                <w:rFonts w:hint="eastAsia"/>
                <w:sz w:val="24"/>
                <w:lang w:val="en-GB"/>
              </w:rPr>
              <w:t>要求一致。</w:t>
            </w:r>
          </w:p>
          <w:p w:rsidR="007D4187" w:rsidRPr="00A97486" w:rsidRDefault="007D4187" w:rsidP="00D35478">
            <w:pPr>
              <w:autoSpaceDE w:val="0"/>
              <w:autoSpaceDN w:val="0"/>
              <w:adjustRightInd w:val="0"/>
              <w:jc w:val="center"/>
              <w:rPr>
                <w:sz w:val="24"/>
                <w:lang w:val="en-GB"/>
              </w:rPr>
            </w:pPr>
            <w:r w:rsidRPr="00A97486">
              <w:rPr>
                <w:noProof/>
                <w:sz w:val="24"/>
              </w:rPr>
              <w:lastRenderedPageBreak/>
              <w:drawing>
                <wp:inline distT="0" distB="0" distL="0" distR="0" wp14:anchorId="60609713" wp14:editId="749091EF">
                  <wp:extent cx="2289810" cy="152146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43">
                            <a:extLst>
                              <a:ext uri="{28A0092B-C50C-407E-A947-70E740481C1C}">
                                <a14:useLocalDpi xmlns:a14="http://schemas.microsoft.com/office/drawing/2010/main" val="0"/>
                              </a:ext>
                            </a:extLst>
                          </a:blip>
                          <a:srcRect l="13364" t="14189" r="6236" b="5067"/>
                          <a:stretch>
                            <a:fillRect/>
                          </a:stretch>
                        </pic:blipFill>
                        <pic:spPr bwMode="auto">
                          <a:xfrm>
                            <a:off x="0" y="0"/>
                            <a:ext cx="2289810" cy="1521460"/>
                          </a:xfrm>
                          <a:prstGeom prst="rect">
                            <a:avLst/>
                          </a:prstGeom>
                          <a:noFill/>
                          <a:ln>
                            <a:noFill/>
                          </a:ln>
                        </pic:spPr>
                      </pic:pic>
                    </a:graphicData>
                  </a:graphic>
                </wp:inline>
              </w:drawing>
            </w:r>
          </w:p>
          <w:p w:rsidR="007D4187" w:rsidRPr="00A97486" w:rsidRDefault="007D4187" w:rsidP="00D35478">
            <w:pPr>
              <w:autoSpaceDE w:val="0"/>
              <w:autoSpaceDN w:val="0"/>
              <w:adjustRightInd w:val="0"/>
              <w:rPr>
                <w:sz w:val="24"/>
                <w:lang w:val="en-GB"/>
              </w:rPr>
            </w:pPr>
            <w:r w:rsidRPr="00A97486">
              <w:rPr>
                <w:sz w:val="24"/>
                <w:lang w:val="en-GB"/>
              </w:rPr>
              <w:t>2</w:t>
            </w:r>
            <w:r w:rsidRPr="00A97486">
              <w:rPr>
                <w:rFonts w:hint="eastAsia"/>
                <w:sz w:val="24"/>
                <w:lang w:val="en-GB"/>
              </w:rPr>
              <w:t>、</w:t>
            </w:r>
            <w:r w:rsidRPr="00A97486">
              <w:rPr>
                <w:sz w:val="24"/>
                <w:lang w:val="en-GB"/>
              </w:rPr>
              <w:t>M6</w:t>
            </w:r>
            <w:r w:rsidRPr="00A97486">
              <w:rPr>
                <w:rFonts w:hint="eastAsia"/>
                <w:sz w:val="24"/>
                <w:lang w:val="en-GB"/>
              </w:rPr>
              <w:t>螺栓加平垫、弹垫将支撑柱固定在风机上，共四个。</w:t>
            </w:r>
          </w:p>
          <w:p w:rsidR="007D4187" w:rsidRPr="00A97486" w:rsidRDefault="007D4187" w:rsidP="00D35478">
            <w:pPr>
              <w:autoSpaceDE w:val="0"/>
              <w:autoSpaceDN w:val="0"/>
              <w:adjustRightInd w:val="0"/>
              <w:rPr>
                <w:sz w:val="24"/>
                <w:lang w:val="en-GB"/>
              </w:rPr>
            </w:pPr>
            <w:r w:rsidRPr="00A97486">
              <w:rPr>
                <w:sz w:val="24"/>
                <w:lang w:val="en-GB"/>
              </w:rPr>
              <w:t>3</w:t>
            </w:r>
            <w:r w:rsidRPr="00A97486">
              <w:rPr>
                <w:rFonts w:hint="eastAsia"/>
                <w:sz w:val="24"/>
                <w:lang w:val="en-GB"/>
              </w:rPr>
              <w:t>、将导流圈用</w:t>
            </w:r>
            <w:r w:rsidRPr="00A97486">
              <w:rPr>
                <w:sz w:val="24"/>
                <w:lang w:val="en-GB"/>
              </w:rPr>
              <w:t>4*16</w:t>
            </w:r>
            <w:r w:rsidRPr="00A97486">
              <w:rPr>
                <w:rFonts w:hint="eastAsia"/>
                <w:sz w:val="24"/>
                <w:lang w:val="en-GB"/>
              </w:rPr>
              <w:t>不锈钢铆钉铆接在导流圈固定板上。</w:t>
            </w:r>
          </w:p>
          <w:p w:rsidR="007D4187" w:rsidRPr="00A97486" w:rsidRDefault="007D4187" w:rsidP="00D35478">
            <w:pPr>
              <w:autoSpaceDE w:val="0"/>
              <w:autoSpaceDN w:val="0"/>
              <w:adjustRightInd w:val="0"/>
              <w:jc w:val="center"/>
              <w:rPr>
                <w:sz w:val="24"/>
                <w:lang w:val="en-GB"/>
              </w:rPr>
            </w:pPr>
            <w:r w:rsidRPr="00A97486">
              <w:rPr>
                <w:noProof/>
                <w:sz w:val="24"/>
              </w:rPr>
              <w:drawing>
                <wp:inline distT="0" distB="0" distL="0" distR="0" wp14:anchorId="693B7C73" wp14:editId="2A224715">
                  <wp:extent cx="1989455" cy="142621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44">
                            <a:extLst>
                              <a:ext uri="{28A0092B-C50C-407E-A947-70E740481C1C}">
                                <a14:useLocalDpi xmlns:a14="http://schemas.microsoft.com/office/drawing/2010/main" val="0"/>
                              </a:ext>
                            </a:extLst>
                          </a:blip>
                          <a:srcRect l="16615" t="12598" r="13600" b="20285"/>
                          <a:stretch>
                            <a:fillRect/>
                          </a:stretch>
                        </pic:blipFill>
                        <pic:spPr bwMode="auto">
                          <a:xfrm>
                            <a:off x="0" y="0"/>
                            <a:ext cx="1989455" cy="1426210"/>
                          </a:xfrm>
                          <a:prstGeom prst="rect">
                            <a:avLst/>
                          </a:prstGeom>
                          <a:noFill/>
                          <a:ln>
                            <a:noFill/>
                          </a:ln>
                        </pic:spPr>
                      </pic:pic>
                    </a:graphicData>
                  </a:graphic>
                </wp:inline>
              </w:drawing>
            </w:r>
          </w:p>
        </w:tc>
      </w:tr>
      <w:tr w:rsidR="007D4187" w:rsidRPr="00A97486" w:rsidTr="00A118CD">
        <w:trPr>
          <w:trHeight w:val="366"/>
          <w:jc w:val="center"/>
        </w:trPr>
        <w:tc>
          <w:tcPr>
            <w:tcW w:w="421" w:type="dxa"/>
            <w:shd w:val="clear" w:color="auto" w:fill="auto"/>
          </w:tcPr>
          <w:p w:rsidR="007D4187" w:rsidRPr="00A97486" w:rsidRDefault="007D4187" w:rsidP="00DC4603">
            <w:pPr>
              <w:widowControl/>
              <w:numPr>
                <w:ilvl w:val="0"/>
                <w:numId w:val="128"/>
              </w:numPr>
              <w:spacing w:line="360" w:lineRule="auto"/>
              <w:jc w:val="center"/>
              <w:rPr>
                <w:sz w:val="24"/>
              </w:rPr>
            </w:pPr>
          </w:p>
        </w:tc>
        <w:tc>
          <w:tcPr>
            <w:tcW w:w="1164" w:type="dxa"/>
            <w:shd w:val="clear" w:color="auto" w:fill="auto"/>
          </w:tcPr>
          <w:p w:rsidR="007D4187" w:rsidRPr="00A97486" w:rsidRDefault="007D4187" w:rsidP="00D35478">
            <w:pPr>
              <w:spacing w:line="360" w:lineRule="auto"/>
              <w:rPr>
                <w:sz w:val="24"/>
              </w:rPr>
            </w:pPr>
            <w:r w:rsidRPr="00A97486">
              <w:rPr>
                <w:rFonts w:hint="eastAsia"/>
                <w:sz w:val="24"/>
              </w:rPr>
              <w:t>轴流风机</w:t>
            </w:r>
          </w:p>
        </w:tc>
        <w:tc>
          <w:tcPr>
            <w:tcW w:w="5199" w:type="dxa"/>
            <w:shd w:val="clear" w:color="auto" w:fill="auto"/>
          </w:tcPr>
          <w:p w:rsidR="007D4187" w:rsidRPr="00A97486" w:rsidRDefault="007D4187" w:rsidP="00DC4603">
            <w:pPr>
              <w:widowControl/>
              <w:numPr>
                <w:ilvl w:val="0"/>
                <w:numId w:val="125"/>
              </w:numPr>
              <w:spacing w:line="360" w:lineRule="auto"/>
              <w:jc w:val="left"/>
              <w:rPr>
                <w:sz w:val="24"/>
                <w:lang w:val="en-GB"/>
              </w:rPr>
            </w:pPr>
            <w:r w:rsidRPr="00A97486">
              <w:rPr>
                <w:rFonts w:hint="eastAsia"/>
                <w:sz w:val="24"/>
                <w:lang w:val="en-GB"/>
              </w:rPr>
              <w:t>用</w:t>
            </w:r>
            <w:r w:rsidRPr="00A97486">
              <w:rPr>
                <w:sz w:val="24"/>
                <w:lang w:val="en-GB"/>
              </w:rPr>
              <w:t>M8</w:t>
            </w:r>
            <w:r w:rsidRPr="00A97486">
              <w:rPr>
                <w:rFonts w:hint="eastAsia"/>
                <w:sz w:val="24"/>
                <w:lang w:val="en-GB"/>
              </w:rPr>
              <w:t>螺栓加平垫、弹垫将冷凝风机固定在盖板上，后将网罩固定。</w:t>
            </w:r>
          </w:p>
          <w:p w:rsidR="007D4187" w:rsidRPr="00A97486" w:rsidRDefault="007D4187" w:rsidP="00DC4603">
            <w:pPr>
              <w:widowControl/>
              <w:numPr>
                <w:ilvl w:val="0"/>
                <w:numId w:val="125"/>
              </w:numPr>
              <w:spacing w:line="360" w:lineRule="auto"/>
              <w:jc w:val="left"/>
              <w:rPr>
                <w:rFonts w:ascii="宋体" w:cs="宋体"/>
                <w:sz w:val="22"/>
                <w:szCs w:val="22"/>
              </w:rPr>
            </w:pPr>
            <w:r w:rsidRPr="00A97486">
              <w:rPr>
                <w:rFonts w:hint="eastAsia"/>
                <w:sz w:val="24"/>
                <w:lang w:val="en-GB"/>
              </w:rPr>
              <w:t>将风机抬至机组安装区域，用转轴将盖板与空调壳体连接起来、将开口销插进转轴孔里面，然后用尖嘴钳将开口销分开夹紧成蝴蝶状。</w:t>
            </w:r>
          </w:p>
        </w:tc>
      </w:tr>
      <w:tr w:rsidR="007D4187" w:rsidRPr="00A97486" w:rsidTr="00A118CD">
        <w:trPr>
          <w:trHeight w:val="377"/>
          <w:jc w:val="center"/>
        </w:trPr>
        <w:tc>
          <w:tcPr>
            <w:tcW w:w="421" w:type="dxa"/>
            <w:shd w:val="clear" w:color="auto" w:fill="auto"/>
          </w:tcPr>
          <w:p w:rsidR="007D4187" w:rsidRPr="00A97486" w:rsidRDefault="007D4187" w:rsidP="00DC4603">
            <w:pPr>
              <w:widowControl/>
              <w:numPr>
                <w:ilvl w:val="0"/>
                <w:numId w:val="128"/>
              </w:numPr>
              <w:spacing w:line="360" w:lineRule="auto"/>
              <w:jc w:val="center"/>
              <w:rPr>
                <w:sz w:val="24"/>
              </w:rPr>
            </w:pPr>
          </w:p>
        </w:tc>
        <w:tc>
          <w:tcPr>
            <w:tcW w:w="1164" w:type="dxa"/>
            <w:shd w:val="clear" w:color="auto" w:fill="auto"/>
          </w:tcPr>
          <w:p w:rsidR="007D4187" w:rsidRPr="00A97486" w:rsidRDefault="007D4187" w:rsidP="00D35478">
            <w:pPr>
              <w:spacing w:line="360" w:lineRule="auto"/>
              <w:rPr>
                <w:sz w:val="24"/>
              </w:rPr>
            </w:pPr>
            <w:r w:rsidRPr="00A97486">
              <w:rPr>
                <w:rFonts w:hint="eastAsia"/>
                <w:sz w:val="24"/>
              </w:rPr>
              <w:t>风阀执行器</w:t>
            </w:r>
          </w:p>
        </w:tc>
        <w:tc>
          <w:tcPr>
            <w:tcW w:w="5199" w:type="dxa"/>
            <w:shd w:val="clear" w:color="auto" w:fill="auto"/>
          </w:tcPr>
          <w:p w:rsidR="007D4187" w:rsidRPr="00A97486" w:rsidRDefault="007D4187" w:rsidP="00DC4603">
            <w:pPr>
              <w:widowControl/>
              <w:numPr>
                <w:ilvl w:val="0"/>
                <w:numId w:val="130"/>
              </w:numPr>
              <w:spacing w:line="360" w:lineRule="auto"/>
              <w:jc w:val="left"/>
              <w:rPr>
                <w:sz w:val="24"/>
                <w:lang w:val="en-GB"/>
              </w:rPr>
            </w:pPr>
            <w:r w:rsidRPr="00A97486">
              <w:rPr>
                <w:rFonts w:hint="eastAsia"/>
                <w:sz w:val="24"/>
                <w:lang w:val="en-GB"/>
              </w:rPr>
              <w:t>将风门执行器安装在风门框上，并紧固固定螺。风门执行器固定时风门板开度不得大于</w:t>
            </w:r>
            <w:r w:rsidRPr="00A97486">
              <w:rPr>
                <w:sz w:val="24"/>
                <w:lang w:val="en-GB"/>
              </w:rPr>
              <w:t>90</w:t>
            </w:r>
            <w:r w:rsidRPr="00A97486">
              <w:rPr>
                <w:rFonts w:hint="eastAsia"/>
                <w:sz w:val="24"/>
                <w:lang w:val="en-GB"/>
              </w:rPr>
              <w:t>度，以防风门卡死。</w:t>
            </w:r>
          </w:p>
          <w:p w:rsidR="007D4187" w:rsidRPr="00A97486" w:rsidRDefault="007D4187" w:rsidP="00DC4603">
            <w:pPr>
              <w:widowControl/>
              <w:numPr>
                <w:ilvl w:val="0"/>
                <w:numId w:val="130"/>
              </w:numPr>
              <w:spacing w:line="360" w:lineRule="auto"/>
              <w:jc w:val="left"/>
              <w:rPr>
                <w:sz w:val="24"/>
                <w:lang w:val="en-GB"/>
              </w:rPr>
            </w:pPr>
            <w:r w:rsidRPr="00A97486">
              <w:rPr>
                <w:rFonts w:hint="eastAsia"/>
                <w:sz w:val="24"/>
                <w:lang w:val="en-GB"/>
              </w:rPr>
              <w:t>当回风门开到</w:t>
            </w:r>
            <w:r w:rsidRPr="00A97486">
              <w:rPr>
                <w:sz w:val="24"/>
                <w:lang w:val="en-GB"/>
              </w:rPr>
              <w:t>90</w:t>
            </w:r>
            <w:r w:rsidRPr="00A97486">
              <w:rPr>
                <w:rFonts w:hint="eastAsia"/>
                <w:sz w:val="24"/>
                <w:lang w:val="en-GB"/>
              </w:rPr>
              <w:t>度的时候，将转轴钣金和“</w:t>
            </w:r>
            <w:r w:rsidRPr="00A97486">
              <w:rPr>
                <w:sz w:val="24"/>
                <w:lang w:val="en-GB"/>
              </w:rPr>
              <w:t>0</w:t>
            </w:r>
            <w:r w:rsidRPr="00A97486">
              <w:rPr>
                <w:rFonts w:hint="eastAsia"/>
                <w:sz w:val="24"/>
                <w:lang w:val="en-GB"/>
              </w:rPr>
              <w:t>”刻度线对齐，并将钣金块</w:t>
            </w:r>
            <w:r w:rsidRPr="00A97486">
              <w:rPr>
                <w:sz w:val="24"/>
                <w:lang w:val="en-GB"/>
              </w:rPr>
              <w:t>1</w:t>
            </w:r>
            <w:r w:rsidRPr="00A97486">
              <w:rPr>
                <w:rFonts w:hint="eastAsia"/>
                <w:sz w:val="24"/>
                <w:lang w:val="en-GB"/>
              </w:rPr>
              <w:t>紧挨着转轴钣金固定，当风门完全关闭的时候，将转轴钣金和“</w:t>
            </w:r>
            <w:r w:rsidRPr="00A97486">
              <w:rPr>
                <w:sz w:val="24"/>
                <w:lang w:val="en-GB"/>
              </w:rPr>
              <w:t>1</w:t>
            </w:r>
            <w:r w:rsidRPr="00A97486">
              <w:rPr>
                <w:rFonts w:hint="eastAsia"/>
                <w:sz w:val="24"/>
                <w:lang w:val="en-GB"/>
              </w:rPr>
              <w:t>”刻度线对齐，并将钣金块</w:t>
            </w:r>
            <w:r w:rsidRPr="00A97486">
              <w:rPr>
                <w:sz w:val="24"/>
                <w:lang w:val="en-GB"/>
              </w:rPr>
              <w:t>2</w:t>
            </w:r>
            <w:r w:rsidRPr="00A97486">
              <w:rPr>
                <w:rFonts w:hint="eastAsia"/>
                <w:sz w:val="24"/>
                <w:lang w:val="en-GB"/>
              </w:rPr>
              <w:t>紧挨着转轴钣金固定。</w:t>
            </w:r>
          </w:p>
          <w:p w:rsidR="007D4187" w:rsidRPr="00A97486" w:rsidRDefault="007D4187" w:rsidP="00DC4603">
            <w:pPr>
              <w:widowControl/>
              <w:numPr>
                <w:ilvl w:val="0"/>
                <w:numId w:val="130"/>
              </w:numPr>
              <w:spacing w:line="360" w:lineRule="auto"/>
              <w:jc w:val="left"/>
              <w:rPr>
                <w:sz w:val="24"/>
                <w:lang w:val="en-GB"/>
              </w:rPr>
            </w:pPr>
            <w:r w:rsidRPr="00A97486">
              <w:rPr>
                <w:rFonts w:hint="eastAsia"/>
                <w:sz w:val="24"/>
                <w:lang w:val="en-GB"/>
              </w:rPr>
              <w:t>用</w:t>
            </w:r>
            <w:r w:rsidRPr="00A97486">
              <w:rPr>
                <w:rFonts w:hint="eastAsia"/>
                <w:sz w:val="24"/>
                <w:lang w:val="en-GB"/>
              </w:rPr>
              <w:t>M6*16</w:t>
            </w:r>
            <w:r w:rsidRPr="00A97486">
              <w:rPr>
                <w:rFonts w:hint="eastAsia"/>
                <w:sz w:val="24"/>
                <w:lang w:val="en-GB"/>
              </w:rPr>
              <w:t>螺栓加防滑垫将风门执行器防护罩固定。</w:t>
            </w:r>
          </w:p>
        </w:tc>
      </w:tr>
      <w:tr w:rsidR="007D4187" w:rsidRPr="00A97486" w:rsidTr="00A118CD">
        <w:trPr>
          <w:trHeight w:val="366"/>
          <w:jc w:val="center"/>
        </w:trPr>
        <w:tc>
          <w:tcPr>
            <w:tcW w:w="421" w:type="dxa"/>
            <w:shd w:val="clear" w:color="auto" w:fill="auto"/>
          </w:tcPr>
          <w:p w:rsidR="007D4187" w:rsidRPr="00A97486" w:rsidRDefault="007D4187" w:rsidP="00DC4603">
            <w:pPr>
              <w:widowControl/>
              <w:numPr>
                <w:ilvl w:val="0"/>
                <w:numId w:val="128"/>
              </w:numPr>
              <w:spacing w:line="360" w:lineRule="auto"/>
              <w:jc w:val="center"/>
              <w:rPr>
                <w:sz w:val="24"/>
              </w:rPr>
            </w:pPr>
          </w:p>
        </w:tc>
        <w:tc>
          <w:tcPr>
            <w:tcW w:w="1164" w:type="dxa"/>
            <w:shd w:val="clear" w:color="auto" w:fill="auto"/>
          </w:tcPr>
          <w:p w:rsidR="007D4187" w:rsidRPr="00A97486" w:rsidRDefault="007D4187" w:rsidP="00D35478">
            <w:pPr>
              <w:spacing w:line="360" w:lineRule="auto"/>
              <w:rPr>
                <w:szCs w:val="21"/>
              </w:rPr>
            </w:pPr>
            <w:r w:rsidRPr="00A97486">
              <w:rPr>
                <w:rFonts w:hint="eastAsia"/>
                <w:szCs w:val="21"/>
              </w:rPr>
              <w:t>检查温度传感器</w:t>
            </w:r>
          </w:p>
        </w:tc>
        <w:tc>
          <w:tcPr>
            <w:tcW w:w="5199" w:type="dxa"/>
            <w:shd w:val="clear" w:color="auto" w:fill="auto"/>
          </w:tcPr>
          <w:p w:rsidR="007D4187" w:rsidRPr="00A97486" w:rsidRDefault="007D4187" w:rsidP="00D35478">
            <w:pPr>
              <w:spacing w:line="360" w:lineRule="auto"/>
              <w:rPr>
                <w:sz w:val="24"/>
              </w:rPr>
            </w:pPr>
            <w:r w:rsidRPr="00A97486">
              <w:rPr>
                <w:rFonts w:hint="eastAsia"/>
                <w:sz w:val="24"/>
              </w:rPr>
              <w:t>安装温度传感器，并接线；</w:t>
            </w:r>
            <w:r w:rsidRPr="00A97486">
              <w:rPr>
                <w:rFonts w:hint="eastAsia"/>
                <w:sz w:val="24"/>
              </w:rPr>
              <w:t xml:space="preserve"> </w:t>
            </w:r>
          </w:p>
        </w:tc>
      </w:tr>
      <w:tr w:rsidR="007D4187" w:rsidRPr="00A97486" w:rsidTr="00A118CD">
        <w:trPr>
          <w:trHeight w:val="366"/>
          <w:jc w:val="center"/>
        </w:trPr>
        <w:tc>
          <w:tcPr>
            <w:tcW w:w="421" w:type="dxa"/>
            <w:shd w:val="clear" w:color="auto" w:fill="auto"/>
          </w:tcPr>
          <w:p w:rsidR="007D4187" w:rsidRPr="00A97486" w:rsidRDefault="007D4187" w:rsidP="00DC4603">
            <w:pPr>
              <w:widowControl/>
              <w:numPr>
                <w:ilvl w:val="0"/>
                <w:numId w:val="128"/>
              </w:numPr>
              <w:spacing w:line="360" w:lineRule="auto"/>
              <w:jc w:val="center"/>
              <w:rPr>
                <w:sz w:val="24"/>
              </w:rPr>
            </w:pPr>
          </w:p>
        </w:tc>
        <w:tc>
          <w:tcPr>
            <w:tcW w:w="1164" w:type="dxa"/>
            <w:shd w:val="clear" w:color="auto" w:fill="auto"/>
          </w:tcPr>
          <w:p w:rsidR="007D4187" w:rsidRPr="00A97486" w:rsidRDefault="007D4187" w:rsidP="00D35478">
            <w:pPr>
              <w:spacing w:line="360" w:lineRule="auto"/>
              <w:rPr>
                <w:szCs w:val="21"/>
              </w:rPr>
            </w:pPr>
            <w:r w:rsidRPr="00A97486">
              <w:rPr>
                <w:rFonts w:hint="eastAsia"/>
                <w:szCs w:val="21"/>
              </w:rPr>
              <w:t>高压开关</w:t>
            </w:r>
          </w:p>
        </w:tc>
        <w:tc>
          <w:tcPr>
            <w:tcW w:w="5199" w:type="dxa"/>
            <w:shd w:val="clear" w:color="auto" w:fill="auto"/>
          </w:tcPr>
          <w:p w:rsidR="007D4187" w:rsidRPr="00A97486" w:rsidRDefault="007D4187" w:rsidP="00DC4603">
            <w:pPr>
              <w:widowControl/>
              <w:numPr>
                <w:ilvl w:val="0"/>
                <w:numId w:val="126"/>
              </w:numPr>
              <w:spacing w:line="360" w:lineRule="auto"/>
              <w:jc w:val="left"/>
              <w:rPr>
                <w:sz w:val="24"/>
              </w:rPr>
            </w:pPr>
            <w:r w:rsidRPr="00A97486">
              <w:rPr>
                <w:rFonts w:hint="eastAsia"/>
                <w:sz w:val="24"/>
              </w:rPr>
              <w:t>在安装螺纹上均匀涂螺纹密封胶：乐泰</w:t>
            </w:r>
            <w:r w:rsidRPr="00A97486">
              <w:rPr>
                <w:rFonts w:hint="eastAsia"/>
                <w:sz w:val="24"/>
              </w:rPr>
              <w:t>277</w:t>
            </w:r>
            <w:r w:rsidRPr="00A97486">
              <w:rPr>
                <w:rFonts w:hint="eastAsia"/>
                <w:sz w:val="24"/>
              </w:rPr>
              <w:t>。</w:t>
            </w:r>
          </w:p>
          <w:p w:rsidR="007D4187" w:rsidRPr="00A97486" w:rsidRDefault="007D4187" w:rsidP="00DC4603">
            <w:pPr>
              <w:widowControl/>
              <w:numPr>
                <w:ilvl w:val="0"/>
                <w:numId w:val="126"/>
              </w:numPr>
              <w:spacing w:line="360" w:lineRule="auto"/>
              <w:jc w:val="left"/>
              <w:rPr>
                <w:sz w:val="24"/>
              </w:rPr>
            </w:pPr>
            <w:r w:rsidRPr="00A97486">
              <w:rPr>
                <w:rFonts w:hint="eastAsia"/>
                <w:sz w:val="24"/>
              </w:rPr>
              <w:t>用扳手将高压开关安装在排气管路维修阀上。</w:t>
            </w:r>
          </w:p>
          <w:p w:rsidR="007D4187" w:rsidRPr="00A97486" w:rsidRDefault="007D4187" w:rsidP="00DC4603">
            <w:pPr>
              <w:widowControl/>
              <w:numPr>
                <w:ilvl w:val="0"/>
                <w:numId w:val="126"/>
              </w:numPr>
              <w:spacing w:line="360" w:lineRule="auto"/>
              <w:jc w:val="left"/>
              <w:rPr>
                <w:sz w:val="24"/>
              </w:rPr>
            </w:pPr>
            <w:r w:rsidRPr="00A97486">
              <w:rPr>
                <w:rFonts w:hint="eastAsia"/>
                <w:sz w:val="24"/>
              </w:rPr>
              <w:t>接线</w:t>
            </w:r>
          </w:p>
        </w:tc>
      </w:tr>
      <w:tr w:rsidR="007D4187" w:rsidRPr="00A97486" w:rsidTr="00A118CD">
        <w:trPr>
          <w:trHeight w:val="366"/>
          <w:jc w:val="center"/>
        </w:trPr>
        <w:tc>
          <w:tcPr>
            <w:tcW w:w="421" w:type="dxa"/>
            <w:shd w:val="clear" w:color="auto" w:fill="auto"/>
          </w:tcPr>
          <w:p w:rsidR="007D4187" w:rsidRPr="00A97486" w:rsidRDefault="007D4187" w:rsidP="00DC4603">
            <w:pPr>
              <w:widowControl/>
              <w:numPr>
                <w:ilvl w:val="0"/>
                <w:numId w:val="128"/>
              </w:numPr>
              <w:spacing w:line="360" w:lineRule="auto"/>
              <w:jc w:val="center"/>
              <w:rPr>
                <w:sz w:val="24"/>
              </w:rPr>
            </w:pPr>
          </w:p>
        </w:tc>
        <w:tc>
          <w:tcPr>
            <w:tcW w:w="1164" w:type="dxa"/>
            <w:shd w:val="clear" w:color="auto" w:fill="auto"/>
          </w:tcPr>
          <w:p w:rsidR="007D4187" w:rsidRPr="00A97486" w:rsidRDefault="007D4187" w:rsidP="00D35478">
            <w:pPr>
              <w:spacing w:line="360" w:lineRule="auto"/>
              <w:rPr>
                <w:szCs w:val="21"/>
              </w:rPr>
            </w:pPr>
            <w:r w:rsidRPr="00A97486">
              <w:rPr>
                <w:rFonts w:hint="eastAsia"/>
                <w:szCs w:val="21"/>
              </w:rPr>
              <w:t>压力传感器</w:t>
            </w:r>
          </w:p>
        </w:tc>
        <w:tc>
          <w:tcPr>
            <w:tcW w:w="5199" w:type="dxa"/>
            <w:shd w:val="clear" w:color="auto" w:fill="auto"/>
          </w:tcPr>
          <w:p w:rsidR="007D4187" w:rsidRPr="00A97486" w:rsidRDefault="007D4187" w:rsidP="00DC4603">
            <w:pPr>
              <w:widowControl/>
              <w:numPr>
                <w:ilvl w:val="0"/>
                <w:numId w:val="127"/>
              </w:numPr>
              <w:spacing w:line="360" w:lineRule="auto"/>
              <w:jc w:val="left"/>
              <w:rPr>
                <w:sz w:val="24"/>
              </w:rPr>
            </w:pPr>
            <w:r w:rsidRPr="00A97486">
              <w:rPr>
                <w:rFonts w:hint="eastAsia"/>
                <w:sz w:val="24"/>
              </w:rPr>
              <w:t>在安装螺纹上均匀涂螺纹密封胶：乐泰</w:t>
            </w:r>
            <w:r w:rsidRPr="00A97486">
              <w:rPr>
                <w:rFonts w:hint="eastAsia"/>
                <w:sz w:val="24"/>
              </w:rPr>
              <w:t>277</w:t>
            </w:r>
            <w:r w:rsidRPr="00A97486">
              <w:rPr>
                <w:rFonts w:hint="eastAsia"/>
                <w:sz w:val="24"/>
              </w:rPr>
              <w:t>。</w:t>
            </w:r>
          </w:p>
          <w:p w:rsidR="007D4187" w:rsidRPr="00A97486" w:rsidRDefault="007D4187" w:rsidP="00DC4603">
            <w:pPr>
              <w:widowControl/>
              <w:numPr>
                <w:ilvl w:val="0"/>
                <w:numId w:val="127"/>
              </w:numPr>
              <w:spacing w:line="360" w:lineRule="auto"/>
              <w:jc w:val="left"/>
              <w:rPr>
                <w:sz w:val="24"/>
              </w:rPr>
            </w:pPr>
            <w:r w:rsidRPr="00A97486">
              <w:rPr>
                <w:rFonts w:hint="eastAsia"/>
                <w:sz w:val="24"/>
              </w:rPr>
              <w:t>用扳手将压力传感器安装在四通换向阀与气液分离器之间的维修阀上管路上。</w:t>
            </w:r>
          </w:p>
          <w:p w:rsidR="007D4187" w:rsidRPr="00A97486" w:rsidRDefault="007D4187" w:rsidP="00DC4603">
            <w:pPr>
              <w:widowControl/>
              <w:numPr>
                <w:ilvl w:val="0"/>
                <w:numId w:val="127"/>
              </w:numPr>
              <w:spacing w:line="360" w:lineRule="auto"/>
              <w:jc w:val="left"/>
              <w:rPr>
                <w:sz w:val="24"/>
              </w:rPr>
            </w:pPr>
            <w:r w:rsidRPr="00A97486">
              <w:rPr>
                <w:rFonts w:hint="eastAsia"/>
                <w:sz w:val="24"/>
              </w:rPr>
              <w:t>接线，使用硅橡胶密封剂（电子硅胶</w:t>
            </w:r>
            <w:r w:rsidRPr="00A97486">
              <w:rPr>
                <w:rFonts w:hint="eastAsia"/>
                <w:sz w:val="24"/>
              </w:rPr>
              <w:t>HY583W 100ml /PCS</w:t>
            </w:r>
            <w:r w:rsidRPr="00A97486">
              <w:rPr>
                <w:rFonts w:hint="eastAsia"/>
                <w:sz w:val="24"/>
              </w:rPr>
              <w:t>，）对传感器进行打胶</w:t>
            </w:r>
          </w:p>
        </w:tc>
      </w:tr>
    </w:tbl>
    <w:p w:rsidR="00EC1BAB" w:rsidRPr="00A97486" w:rsidRDefault="00EC1BAB" w:rsidP="00F77832">
      <w:pPr>
        <w:spacing w:line="360" w:lineRule="auto"/>
        <w:sectPr w:rsidR="00EC1BAB" w:rsidRPr="00A97486" w:rsidSect="00631E34">
          <w:pgSz w:w="11906" w:h="16838" w:code="9"/>
          <w:pgMar w:top="1440" w:right="1800" w:bottom="1440" w:left="1800" w:header="624" w:footer="578" w:gutter="0"/>
          <w:cols w:space="425"/>
          <w:docGrid w:type="linesAndChars" w:linePitch="312"/>
        </w:sectPr>
      </w:pPr>
    </w:p>
    <w:p w:rsidR="00C45EE5" w:rsidRPr="00A97486" w:rsidRDefault="00B15CA9" w:rsidP="001954A6">
      <w:pPr>
        <w:pStyle w:val="31"/>
        <w:pageBreakBefore/>
        <w:numPr>
          <w:ilvl w:val="1"/>
          <w:numId w:val="52"/>
        </w:numPr>
        <w:spacing w:line="360" w:lineRule="auto"/>
        <w:jc w:val="left"/>
        <w:rPr>
          <w:rFonts w:ascii="宋体" w:hAnsi="宋体"/>
          <w:sz w:val="24"/>
        </w:rPr>
      </w:pPr>
      <w:bookmarkStart w:id="512" w:name="_Toc517755499"/>
      <w:r w:rsidRPr="00A97486">
        <w:rPr>
          <w:rFonts w:ascii="宋体" w:hAnsi="宋体" w:hint="eastAsia"/>
          <w:sz w:val="24"/>
        </w:rPr>
        <w:lastRenderedPageBreak/>
        <w:t>维护工具表</w:t>
      </w:r>
      <w:bookmarkEnd w:id="512"/>
    </w:p>
    <w:tbl>
      <w:tblPr>
        <w:tblStyle w:val="af3"/>
        <w:tblW w:w="14567" w:type="dxa"/>
        <w:tblLook w:val="04A0" w:firstRow="1" w:lastRow="0" w:firstColumn="1" w:lastColumn="0" w:noHBand="0" w:noVBand="1"/>
      </w:tblPr>
      <w:tblGrid>
        <w:gridCol w:w="3227"/>
        <w:gridCol w:w="850"/>
        <w:gridCol w:w="2694"/>
        <w:gridCol w:w="2551"/>
        <w:gridCol w:w="709"/>
        <w:gridCol w:w="2455"/>
        <w:gridCol w:w="2081"/>
      </w:tblGrid>
      <w:tr w:rsidR="00276112" w:rsidRPr="00A97486" w:rsidTr="00BC6136">
        <w:trPr>
          <w:tblHeader/>
        </w:trPr>
        <w:tc>
          <w:tcPr>
            <w:tcW w:w="3227" w:type="dxa"/>
            <w:vAlign w:val="center"/>
          </w:tcPr>
          <w:p w:rsidR="00276112" w:rsidRPr="00A97486" w:rsidRDefault="00276112" w:rsidP="00276112">
            <w:pPr>
              <w:widowControl/>
              <w:jc w:val="left"/>
              <w:rPr>
                <w:color w:val="000000"/>
                <w:kern w:val="0"/>
                <w:sz w:val="22"/>
                <w:szCs w:val="22"/>
              </w:rPr>
            </w:pPr>
            <w:r w:rsidRPr="00A97486">
              <w:rPr>
                <w:rFonts w:hint="eastAsia"/>
                <w:color w:val="000000"/>
                <w:sz w:val="22"/>
                <w:szCs w:val="22"/>
              </w:rPr>
              <w:t>部件</w:t>
            </w:r>
          </w:p>
        </w:tc>
        <w:tc>
          <w:tcPr>
            <w:tcW w:w="850" w:type="dxa"/>
            <w:vAlign w:val="center"/>
          </w:tcPr>
          <w:p w:rsidR="00276112" w:rsidRPr="00A97486" w:rsidRDefault="00276112" w:rsidP="00276112">
            <w:pPr>
              <w:rPr>
                <w:color w:val="000000"/>
                <w:sz w:val="22"/>
                <w:szCs w:val="22"/>
              </w:rPr>
            </w:pPr>
            <w:r w:rsidRPr="00A97486">
              <w:rPr>
                <w:rFonts w:hint="eastAsia"/>
                <w:color w:val="000000"/>
                <w:sz w:val="22"/>
                <w:szCs w:val="22"/>
              </w:rPr>
              <w:t>专用</w:t>
            </w:r>
            <w:r w:rsidRPr="00A97486">
              <w:rPr>
                <w:rFonts w:hint="eastAsia"/>
                <w:color w:val="000000"/>
                <w:sz w:val="22"/>
                <w:szCs w:val="22"/>
              </w:rPr>
              <w:br/>
            </w:r>
            <w:r w:rsidRPr="00A97486">
              <w:rPr>
                <w:rFonts w:hint="eastAsia"/>
                <w:color w:val="000000"/>
                <w:sz w:val="22"/>
                <w:szCs w:val="22"/>
              </w:rPr>
              <w:t>工具</w:t>
            </w:r>
            <w:r w:rsidRPr="00A97486">
              <w:rPr>
                <w:rFonts w:hint="eastAsia"/>
                <w:color w:val="000000"/>
                <w:sz w:val="22"/>
                <w:szCs w:val="22"/>
              </w:rPr>
              <w:br/>
            </w:r>
            <w:r w:rsidRPr="00A97486">
              <w:rPr>
                <w:rFonts w:hint="eastAsia"/>
                <w:color w:val="000000"/>
                <w:sz w:val="22"/>
                <w:szCs w:val="22"/>
              </w:rPr>
              <w:t>有</w:t>
            </w:r>
            <w:r w:rsidRPr="00A97486">
              <w:rPr>
                <w:rFonts w:hint="eastAsia"/>
                <w:color w:val="000000"/>
                <w:sz w:val="22"/>
                <w:szCs w:val="22"/>
              </w:rPr>
              <w:t>/</w:t>
            </w:r>
            <w:r w:rsidRPr="00A97486">
              <w:rPr>
                <w:rFonts w:hint="eastAsia"/>
                <w:color w:val="000000"/>
                <w:sz w:val="22"/>
                <w:szCs w:val="22"/>
              </w:rPr>
              <w:t>无</w:t>
            </w:r>
          </w:p>
        </w:tc>
        <w:tc>
          <w:tcPr>
            <w:tcW w:w="2694" w:type="dxa"/>
            <w:vAlign w:val="center"/>
          </w:tcPr>
          <w:p w:rsidR="00276112" w:rsidRPr="00A97486" w:rsidRDefault="00276112" w:rsidP="00276112">
            <w:pPr>
              <w:rPr>
                <w:color w:val="000000"/>
                <w:sz w:val="22"/>
                <w:szCs w:val="22"/>
              </w:rPr>
            </w:pPr>
            <w:r w:rsidRPr="00A97486">
              <w:rPr>
                <w:rFonts w:hint="eastAsia"/>
                <w:color w:val="000000"/>
                <w:sz w:val="22"/>
                <w:szCs w:val="22"/>
              </w:rPr>
              <w:t>工具名称及型号</w:t>
            </w:r>
          </w:p>
        </w:tc>
        <w:tc>
          <w:tcPr>
            <w:tcW w:w="2551" w:type="dxa"/>
            <w:vAlign w:val="center"/>
          </w:tcPr>
          <w:p w:rsidR="00276112" w:rsidRPr="00A97486" w:rsidRDefault="00276112" w:rsidP="00276112">
            <w:pPr>
              <w:rPr>
                <w:color w:val="000000"/>
                <w:sz w:val="22"/>
                <w:szCs w:val="22"/>
              </w:rPr>
            </w:pPr>
            <w:r w:rsidRPr="00A97486">
              <w:rPr>
                <w:rFonts w:hint="eastAsia"/>
                <w:color w:val="000000"/>
                <w:sz w:val="22"/>
                <w:szCs w:val="22"/>
              </w:rPr>
              <w:t>厂家</w:t>
            </w:r>
          </w:p>
        </w:tc>
        <w:tc>
          <w:tcPr>
            <w:tcW w:w="709" w:type="dxa"/>
            <w:vAlign w:val="center"/>
          </w:tcPr>
          <w:p w:rsidR="00276112" w:rsidRPr="00A97486" w:rsidRDefault="00276112" w:rsidP="00276112">
            <w:pPr>
              <w:rPr>
                <w:color w:val="000000"/>
                <w:sz w:val="22"/>
                <w:szCs w:val="22"/>
              </w:rPr>
            </w:pPr>
            <w:r w:rsidRPr="00A97486">
              <w:rPr>
                <w:rFonts w:hint="eastAsia"/>
                <w:color w:val="000000"/>
                <w:sz w:val="22"/>
                <w:szCs w:val="22"/>
              </w:rPr>
              <w:t>辅料</w:t>
            </w:r>
            <w:r w:rsidRPr="00A97486">
              <w:rPr>
                <w:rFonts w:hint="eastAsia"/>
                <w:color w:val="000000"/>
                <w:sz w:val="22"/>
                <w:szCs w:val="22"/>
              </w:rPr>
              <w:br/>
              <w:t>/</w:t>
            </w:r>
            <w:r w:rsidRPr="00A97486">
              <w:rPr>
                <w:rFonts w:hint="eastAsia"/>
                <w:color w:val="000000"/>
                <w:sz w:val="22"/>
                <w:szCs w:val="22"/>
              </w:rPr>
              <w:t>有无</w:t>
            </w:r>
          </w:p>
        </w:tc>
        <w:tc>
          <w:tcPr>
            <w:tcW w:w="2455" w:type="dxa"/>
            <w:vAlign w:val="center"/>
          </w:tcPr>
          <w:p w:rsidR="00276112" w:rsidRPr="00A97486" w:rsidRDefault="00276112" w:rsidP="00276112">
            <w:pPr>
              <w:rPr>
                <w:color w:val="000000"/>
                <w:sz w:val="22"/>
                <w:szCs w:val="22"/>
              </w:rPr>
            </w:pPr>
            <w:r w:rsidRPr="00A97486">
              <w:rPr>
                <w:rFonts w:hint="eastAsia"/>
                <w:color w:val="000000"/>
                <w:sz w:val="22"/>
                <w:szCs w:val="22"/>
              </w:rPr>
              <w:t>辅料名称及型号</w:t>
            </w:r>
          </w:p>
        </w:tc>
        <w:tc>
          <w:tcPr>
            <w:tcW w:w="2081" w:type="dxa"/>
            <w:vAlign w:val="center"/>
          </w:tcPr>
          <w:p w:rsidR="00276112" w:rsidRPr="00A97486" w:rsidRDefault="00276112" w:rsidP="00276112">
            <w:pPr>
              <w:rPr>
                <w:color w:val="000000"/>
                <w:sz w:val="22"/>
                <w:szCs w:val="22"/>
              </w:rPr>
            </w:pPr>
            <w:r w:rsidRPr="00A97486">
              <w:rPr>
                <w:rFonts w:hint="eastAsia"/>
                <w:color w:val="000000"/>
                <w:sz w:val="22"/>
                <w:szCs w:val="22"/>
              </w:rPr>
              <w:t>厂家</w:t>
            </w:r>
          </w:p>
        </w:tc>
      </w:tr>
      <w:tr w:rsidR="00276112" w:rsidRPr="00A97486" w:rsidTr="002B468B">
        <w:tc>
          <w:tcPr>
            <w:tcW w:w="3227" w:type="dxa"/>
            <w:vAlign w:val="center"/>
          </w:tcPr>
          <w:p w:rsidR="00276112" w:rsidRPr="00A97486" w:rsidRDefault="00276112" w:rsidP="00276112">
            <w:pPr>
              <w:rPr>
                <w:color w:val="000000"/>
                <w:sz w:val="22"/>
                <w:szCs w:val="22"/>
              </w:rPr>
            </w:pPr>
            <w:r w:rsidRPr="00A97486">
              <w:rPr>
                <w:rFonts w:hint="eastAsia"/>
                <w:color w:val="000000"/>
                <w:sz w:val="22"/>
                <w:szCs w:val="22"/>
              </w:rPr>
              <w:t>制冷系统泄漏的检查</w:t>
            </w:r>
          </w:p>
        </w:tc>
        <w:tc>
          <w:tcPr>
            <w:tcW w:w="850" w:type="dxa"/>
            <w:vAlign w:val="center"/>
          </w:tcPr>
          <w:p w:rsidR="00276112" w:rsidRPr="00A97486" w:rsidRDefault="00276112" w:rsidP="00276112">
            <w:pPr>
              <w:jc w:val="center"/>
              <w:rPr>
                <w:color w:val="000000"/>
                <w:sz w:val="22"/>
                <w:szCs w:val="22"/>
              </w:rPr>
            </w:pPr>
            <w:r w:rsidRPr="00A97486">
              <w:rPr>
                <w:rFonts w:hint="eastAsia"/>
                <w:color w:val="000000"/>
                <w:sz w:val="22"/>
                <w:szCs w:val="22"/>
              </w:rPr>
              <w:t>有</w:t>
            </w:r>
          </w:p>
        </w:tc>
        <w:tc>
          <w:tcPr>
            <w:tcW w:w="2694" w:type="dxa"/>
            <w:vAlign w:val="center"/>
          </w:tcPr>
          <w:p w:rsidR="00276112" w:rsidRPr="00A97486" w:rsidRDefault="00276112" w:rsidP="00276112">
            <w:pPr>
              <w:jc w:val="left"/>
              <w:rPr>
                <w:color w:val="000000"/>
                <w:sz w:val="22"/>
                <w:szCs w:val="22"/>
              </w:rPr>
            </w:pPr>
            <w:r w:rsidRPr="00A97486">
              <w:rPr>
                <w:rFonts w:hint="eastAsia"/>
                <w:color w:val="000000"/>
                <w:sz w:val="22"/>
                <w:szCs w:val="22"/>
              </w:rPr>
              <w:t>HLD6000</w:t>
            </w:r>
            <w:r w:rsidRPr="00A97486">
              <w:rPr>
                <w:rFonts w:hint="eastAsia"/>
                <w:color w:val="000000"/>
                <w:sz w:val="22"/>
                <w:szCs w:val="22"/>
              </w:rPr>
              <w:t>冷媒检漏仪</w:t>
            </w:r>
          </w:p>
        </w:tc>
        <w:tc>
          <w:tcPr>
            <w:tcW w:w="2551" w:type="dxa"/>
            <w:vAlign w:val="center"/>
          </w:tcPr>
          <w:p w:rsidR="00276112" w:rsidRPr="00A97486" w:rsidRDefault="00276112" w:rsidP="00276112">
            <w:pPr>
              <w:rPr>
                <w:color w:val="000000"/>
                <w:sz w:val="22"/>
                <w:szCs w:val="22"/>
              </w:rPr>
            </w:pPr>
            <w:r w:rsidRPr="00A97486">
              <w:rPr>
                <w:rFonts w:hint="eastAsia"/>
                <w:color w:val="000000"/>
                <w:sz w:val="22"/>
                <w:szCs w:val="22"/>
              </w:rPr>
              <w:t>英福康（上海）真空仪器有限公司</w:t>
            </w:r>
          </w:p>
        </w:tc>
        <w:tc>
          <w:tcPr>
            <w:tcW w:w="709" w:type="dxa"/>
            <w:vAlign w:val="center"/>
          </w:tcPr>
          <w:p w:rsidR="00276112" w:rsidRPr="00A97486" w:rsidRDefault="00276112" w:rsidP="00276112">
            <w:pPr>
              <w:jc w:val="center"/>
              <w:rPr>
                <w:color w:val="000000"/>
                <w:sz w:val="22"/>
                <w:szCs w:val="22"/>
              </w:rPr>
            </w:pPr>
            <w:r w:rsidRPr="00A97486">
              <w:rPr>
                <w:rFonts w:hint="eastAsia"/>
                <w:color w:val="000000"/>
                <w:sz w:val="22"/>
                <w:szCs w:val="22"/>
              </w:rPr>
              <w:t>无</w:t>
            </w:r>
          </w:p>
        </w:tc>
        <w:tc>
          <w:tcPr>
            <w:tcW w:w="2455" w:type="dxa"/>
            <w:vAlign w:val="center"/>
          </w:tcPr>
          <w:p w:rsidR="00276112" w:rsidRPr="00A97486" w:rsidRDefault="00276112" w:rsidP="00276112">
            <w:pPr>
              <w:jc w:val="left"/>
              <w:rPr>
                <w:color w:val="000000"/>
                <w:sz w:val="22"/>
                <w:szCs w:val="22"/>
              </w:rPr>
            </w:pPr>
            <w:r w:rsidRPr="00A97486">
              <w:rPr>
                <w:rFonts w:hint="eastAsia"/>
                <w:color w:val="000000"/>
                <w:sz w:val="22"/>
                <w:szCs w:val="22"/>
              </w:rPr>
              <w:t xml:space="preserve">　</w:t>
            </w:r>
          </w:p>
        </w:tc>
        <w:tc>
          <w:tcPr>
            <w:tcW w:w="2081" w:type="dxa"/>
            <w:vAlign w:val="center"/>
          </w:tcPr>
          <w:p w:rsidR="00276112" w:rsidRPr="00A97486" w:rsidRDefault="00276112" w:rsidP="00276112">
            <w:pPr>
              <w:rPr>
                <w:color w:val="000000"/>
                <w:sz w:val="22"/>
                <w:szCs w:val="22"/>
              </w:rPr>
            </w:pPr>
            <w:r w:rsidRPr="00A97486">
              <w:rPr>
                <w:rFonts w:hint="eastAsia"/>
                <w:color w:val="000000"/>
                <w:sz w:val="22"/>
                <w:szCs w:val="22"/>
              </w:rPr>
              <w:t xml:space="preserve">　</w:t>
            </w:r>
          </w:p>
        </w:tc>
      </w:tr>
      <w:tr w:rsidR="00276112" w:rsidRPr="00A97486" w:rsidTr="002B468B">
        <w:tc>
          <w:tcPr>
            <w:tcW w:w="3227" w:type="dxa"/>
            <w:vAlign w:val="center"/>
          </w:tcPr>
          <w:p w:rsidR="00276112" w:rsidRPr="00A97486" w:rsidRDefault="00276112" w:rsidP="00276112">
            <w:pPr>
              <w:rPr>
                <w:color w:val="000000"/>
                <w:sz w:val="22"/>
                <w:szCs w:val="22"/>
              </w:rPr>
            </w:pPr>
            <w:r w:rsidRPr="00A97486">
              <w:rPr>
                <w:rFonts w:hint="eastAsia"/>
                <w:color w:val="000000"/>
                <w:sz w:val="22"/>
                <w:szCs w:val="22"/>
              </w:rPr>
              <w:t>制冷系统抽真空</w:t>
            </w:r>
          </w:p>
        </w:tc>
        <w:tc>
          <w:tcPr>
            <w:tcW w:w="850" w:type="dxa"/>
            <w:vAlign w:val="center"/>
          </w:tcPr>
          <w:p w:rsidR="00276112" w:rsidRPr="00A97486" w:rsidRDefault="00276112" w:rsidP="00276112">
            <w:pPr>
              <w:jc w:val="center"/>
              <w:rPr>
                <w:color w:val="000000"/>
                <w:sz w:val="22"/>
                <w:szCs w:val="22"/>
              </w:rPr>
            </w:pPr>
            <w:r w:rsidRPr="00A97486">
              <w:rPr>
                <w:rFonts w:hint="eastAsia"/>
                <w:color w:val="000000"/>
                <w:sz w:val="22"/>
                <w:szCs w:val="22"/>
              </w:rPr>
              <w:t>有</w:t>
            </w:r>
          </w:p>
        </w:tc>
        <w:tc>
          <w:tcPr>
            <w:tcW w:w="2694" w:type="dxa"/>
            <w:vAlign w:val="center"/>
          </w:tcPr>
          <w:p w:rsidR="00276112" w:rsidRPr="00A97486" w:rsidRDefault="00276112" w:rsidP="00276112">
            <w:pPr>
              <w:jc w:val="left"/>
              <w:rPr>
                <w:color w:val="000000"/>
                <w:sz w:val="22"/>
                <w:szCs w:val="22"/>
              </w:rPr>
            </w:pPr>
            <w:r w:rsidRPr="00A97486">
              <w:rPr>
                <w:rFonts w:hint="eastAsia"/>
                <w:color w:val="000000"/>
                <w:sz w:val="22"/>
                <w:szCs w:val="22"/>
              </w:rPr>
              <w:t>双级旋片真空泵</w:t>
            </w:r>
            <w:r w:rsidRPr="00A97486">
              <w:rPr>
                <w:rFonts w:hint="eastAsia"/>
                <w:color w:val="000000"/>
                <w:sz w:val="22"/>
                <w:szCs w:val="22"/>
              </w:rPr>
              <w:t>VRD-65</w:t>
            </w:r>
          </w:p>
        </w:tc>
        <w:tc>
          <w:tcPr>
            <w:tcW w:w="2551" w:type="dxa"/>
            <w:vAlign w:val="center"/>
          </w:tcPr>
          <w:p w:rsidR="00276112" w:rsidRPr="00A97486" w:rsidRDefault="00276112" w:rsidP="00276112">
            <w:pPr>
              <w:rPr>
                <w:color w:val="000000"/>
                <w:sz w:val="22"/>
                <w:szCs w:val="22"/>
              </w:rPr>
            </w:pPr>
            <w:r w:rsidRPr="00A97486">
              <w:rPr>
                <w:rFonts w:hint="eastAsia"/>
                <w:color w:val="000000"/>
                <w:sz w:val="22"/>
                <w:szCs w:val="22"/>
              </w:rPr>
              <w:t>浙江飞越真空科技有限公司</w:t>
            </w:r>
          </w:p>
        </w:tc>
        <w:tc>
          <w:tcPr>
            <w:tcW w:w="709" w:type="dxa"/>
            <w:vAlign w:val="center"/>
          </w:tcPr>
          <w:p w:rsidR="00276112" w:rsidRPr="00A97486" w:rsidRDefault="00276112" w:rsidP="00276112">
            <w:pPr>
              <w:jc w:val="center"/>
              <w:rPr>
                <w:color w:val="000000"/>
                <w:sz w:val="22"/>
                <w:szCs w:val="22"/>
              </w:rPr>
            </w:pPr>
            <w:r w:rsidRPr="00A97486">
              <w:rPr>
                <w:rFonts w:hint="eastAsia"/>
                <w:color w:val="000000"/>
                <w:sz w:val="22"/>
                <w:szCs w:val="22"/>
              </w:rPr>
              <w:t>无</w:t>
            </w:r>
          </w:p>
        </w:tc>
        <w:tc>
          <w:tcPr>
            <w:tcW w:w="2455" w:type="dxa"/>
            <w:vAlign w:val="center"/>
          </w:tcPr>
          <w:p w:rsidR="00276112" w:rsidRPr="00A97486" w:rsidRDefault="00276112" w:rsidP="00276112">
            <w:pPr>
              <w:jc w:val="left"/>
              <w:rPr>
                <w:color w:val="000000"/>
                <w:sz w:val="22"/>
                <w:szCs w:val="22"/>
              </w:rPr>
            </w:pPr>
            <w:r w:rsidRPr="00A97486">
              <w:rPr>
                <w:rFonts w:hint="eastAsia"/>
                <w:color w:val="000000"/>
                <w:sz w:val="22"/>
                <w:szCs w:val="22"/>
              </w:rPr>
              <w:t xml:space="preserve">　</w:t>
            </w:r>
          </w:p>
        </w:tc>
        <w:tc>
          <w:tcPr>
            <w:tcW w:w="2081" w:type="dxa"/>
            <w:vAlign w:val="center"/>
          </w:tcPr>
          <w:p w:rsidR="00276112" w:rsidRPr="00A97486" w:rsidRDefault="00276112" w:rsidP="00276112">
            <w:pPr>
              <w:rPr>
                <w:color w:val="000000"/>
                <w:sz w:val="22"/>
                <w:szCs w:val="22"/>
              </w:rPr>
            </w:pPr>
            <w:r w:rsidRPr="00A97486">
              <w:rPr>
                <w:rFonts w:hint="eastAsia"/>
                <w:color w:val="000000"/>
                <w:sz w:val="22"/>
                <w:szCs w:val="22"/>
              </w:rPr>
              <w:t xml:space="preserve">　</w:t>
            </w:r>
          </w:p>
        </w:tc>
      </w:tr>
      <w:tr w:rsidR="00276112" w:rsidRPr="00A97486" w:rsidTr="002B468B">
        <w:tc>
          <w:tcPr>
            <w:tcW w:w="3227" w:type="dxa"/>
            <w:vAlign w:val="center"/>
          </w:tcPr>
          <w:p w:rsidR="00276112" w:rsidRPr="00A97486" w:rsidRDefault="00276112" w:rsidP="00276112">
            <w:pPr>
              <w:rPr>
                <w:color w:val="000000"/>
                <w:sz w:val="22"/>
                <w:szCs w:val="22"/>
              </w:rPr>
            </w:pPr>
            <w:r w:rsidRPr="00A97486">
              <w:rPr>
                <w:rFonts w:hint="eastAsia"/>
                <w:color w:val="000000"/>
                <w:sz w:val="22"/>
                <w:szCs w:val="22"/>
              </w:rPr>
              <w:t>冲注制冷剂</w:t>
            </w:r>
          </w:p>
        </w:tc>
        <w:tc>
          <w:tcPr>
            <w:tcW w:w="850" w:type="dxa"/>
            <w:vAlign w:val="center"/>
          </w:tcPr>
          <w:p w:rsidR="00276112" w:rsidRPr="00A97486" w:rsidRDefault="00276112" w:rsidP="00276112">
            <w:pPr>
              <w:jc w:val="center"/>
              <w:rPr>
                <w:color w:val="000000"/>
                <w:sz w:val="22"/>
                <w:szCs w:val="22"/>
              </w:rPr>
            </w:pPr>
            <w:r w:rsidRPr="00A97486">
              <w:rPr>
                <w:rFonts w:hint="eastAsia"/>
                <w:color w:val="000000"/>
                <w:sz w:val="22"/>
                <w:szCs w:val="22"/>
              </w:rPr>
              <w:t>有</w:t>
            </w:r>
          </w:p>
        </w:tc>
        <w:tc>
          <w:tcPr>
            <w:tcW w:w="2694" w:type="dxa"/>
            <w:vAlign w:val="center"/>
          </w:tcPr>
          <w:p w:rsidR="00276112" w:rsidRPr="00A97486" w:rsidRDefault="00276112" w:rsidP="00276112">
            <w:pPr>
              <w:jc w:val="left"/>
              <w:rPr>
                <w:color w:val="000000"/>
                <w:sz w:val="22"/>
                <w:szCs w:val="22"/>
              </w:rPr>
            </w:pPr>
            <w:r w:rsidRPr="00A97486">
              <w:rPr>
                <w:rFonts w:hint="eastAsia"/>
                <w:color w:val="000000"/>
                <w:sz w:val="22"/>
                <w:szCs w:val="22"/>
              </w:rPr>
              <w:t>加注机</w:t>
            </w:r>
            <w:r w:rsidRPr="00A97486">
              <w:rPr>
                <w:rFonts w:hint="eastAsia"/>
                <w:color w:val="000000"/>
                <w:sz w:val="22"/>
                <w:szCs w:val="22"/>
              </w:rPr>
              <w:t xml:space="preserve"> </w:t>
            </w:r>
            <w:r w:rsidRPr="00A97486">
              <w:rPr>
                <w:rFonts w:hint="eastAsia"/>
                <w:color w:val="000000"/>
                <w:sz w:val="22"/>
                <w:szCs w:val="22"/>
              </w:rPr>
              <w:t>鼎联制冷</w:t>
            </w:r>
            <w:r w:rsidRPr="00A97486">
              <w:rPr>
                <w:rFonts w:hint="eastAsia"/>
                <w:color w:val="000000"/>
                <w:sz w:val="22"/>
                <w:szCs w:val="22"/>
              </w:rPr>
              <w:t xml:space="preserve"> SDLT-300</w:t>
            </w:r>
          </w:p>
        </w:tc>
        <w:tc>
          <w:tcPr>
            <w:tcW w:w="2551" w:type="dxa"/>
            <w:vAlign w:val="center"/>
          </w:tcPr>
          <w:p w:rsidR="00276112" w:rsidRPr="00A97486" w:rsidRDefault="00276112" w:rsidP="00276112">
            <w:pPr>
              <w:rPr>
                <w:color w:val="000000"/>
                <w:sz w:val="22"/>
                <w:szCs w:val="22"/>
              </w:rPr>
            </w:pPr>
            <w:r w:rsidRPr="00A97486">
              <w:rPr>
                <w:rFonts w:hint="eastAsia"/>
                <w:color w:val="000000"/>
                <w:sz w:val="22"/>
                <w:szCs w:val="22"/>
              </w:rPr>
              <w:t>佛山市顺德区鼎联智能科技有限公司</w:t>
            </w:r>
          </w:p>
        </w:tc>
        <w:tc>
          <w:tcPr>
            <w:tcW w:w="709" w:type="dxa"/>
            <w:vAlign w:val="center"/>
          </w:tcPr>
          <w:p w:rsidR="00276112" w:rsidRPr="00A97486" w:rsidRDefault="00276112" w:rsidP="00276112">
            <w:pPr>
              <w:jc w:val="center"/>
              <w:rPr>
                <w:color w:val="000000"/>
                <w:sz w:val="22"/>
                <w:szCs w:val="22"/>
              </w:rPr>
            </w:pPr>
            <w:r w:rsidRPr="00A97486">
              <w:rPr>
                <w:rFonts w:hint="eastAsia"/>
                <w:color w:val="000000"/>
                <w:sz w:val="22"/>
                <w:szCs w:val="22"/>
              </w:rPr>
              <w:t>有</w:t>
            </w:r>
          </w:p>
        </w:tc>
        <w:tc>
          <w:tcPr>
            <w:tcW w:w="2455" w:type="dxa"/>
            <w:vAlign w:val="center"/>
          </w:tcPr>
          <w:p w:rsidR="00276112" w:rsidRPr="00A97486" w:rsidRDefault="00276112" w:rsidP="00276112">
            <w:pPr>
              <w:jc w:val="left"/>
              <w:rPr>
                <w:color w:val="000000"/>
                <w:sz w:val="22"/>
                <w:szCs w:val="22"/>
              </w:rPr>
            </w:pPr>
            <w:r w:rsidRPr="00A97486">
              <w:rPr>
                <w:rFonts w:hint="eastAsia"/>
                <w:color w:val="000000"/>
                <w:sz w:val="22"/>
                <w:szCs w:val="22"/>
              </w:rPr>
              <w:t xml:space="preserve">　</w:t>
            </w:r>
          </w:p>
        </w:tc>
        <w:tc>
          <w:tcPr>
            <w:tcW w:w="2081" w:type="dxa"/>
            <w:vAlign w:val="center"/>
          </w:tcPr>
          <w:p w:rsidR="00276112" w:rsidRPr="00A97486" w:rsidRDefault="00276112" w:rsidP="00276112">
            <w:pPr>
              <w:rPr>
                <w:color w:val="000000"/>
                <w:sz w:val="22"/>
                <w:szCs w:val="22"/>
              </w:rPr>
            </w:pPr>
            <w:r w:rsidRPr="00A97486">
              <w:rPr>
                <w:rFonts w:hint="eastAsia"/>
                <w:color w:val="000000"/>
                <w:sz w:val="22"/>
                <w:szCs w:val="22"/>
              </w:rPr>
              <w:t xml:space="preserve">　</w:t>
            </w:r>
          </w:p>
        </w:tc>
      </w:tr>
      <w:tr w:rsidR="00276112" w:rsidRPr="00A97486" w:rsidTr="002B468B">
        <w:tc>
          <w:tcPr>
            <w:tcW w:w="3227" w:type="dxa"/>
            <w:vAlign w:val="center"/>
          </w:tcPr>
          <w:p w:rsidR="00276112" w:rsidRPr="00A97486" w:rsidRDefault="00276112" w:rsidP="00276112">
            <w:pPr>
              <w:rPr>
                <w:color w:val="000000"/>
                <w:sz w:val="22"/>
                <w:szCs w:val="22"/>
              </w:rPr>
            </w:pPr>
            <w:r w:rsidRPr="00A97486">
              <w:rPr>
                <w:rFonts w:hint="eastAsia"/>
                <w:color w:val="000000"/>
                <w:sz w:val="22"/>
                <w:szCs w:val="22"/>
              </w:rPr>
              <w:t>新风滤网的清洁</w:t>
            </w:r>
          </w:p>
        </w:tc>
        <w:tc>
          <w:tcPr>
            <w:tcW w:w="850" w:type="dxa"/>
            <w:vAlign w:val="center"/>
          </w:tcPr>
          <w:p w:rsidR="00276112" w:rsidRPr="00A97486" w:rsidRDefault="00276112" w:rsidP="00276112">
            <w:pPr>
              <w:jc w:val="center"/>
              <w:rPr>
                <w:color w:val="000000"/>
                <w:sz w:val="22"/>
                <w:szCs w:val="22"/>
              </w:rPr>
            </w:pPr>
            <w:r w:rsidRPr="00A97486">
              <w:rPr>
                <w:rFonts w:hint="eastAsia"/>
                <w:color w:val="000000"/>
                <w:sz w:val="22"/>
                <w:szCs w:val="22"/>
              </w:rPr>
              <w:t>无</w:t>
            </w:r>
          </w:p>
        </w:tc>
        <w:tc>
          <w:tcPr>
            <w:tcW w:w="2694" w:type="dxa"/>
            <w:vAlign w:val="center"/>
          </w:tcPr>
          <w:p w:rsidR="00276112" w:rsidRPr="00A97486" w:rsidRDefault="00276112" w:rsidP="00276112">
            <w:pPr>
              <w:jc w:val="left"/>
              <w:rPr>
                <w:color w:val="000000"/>
                <w:sz w:val="22"/>
                <w:szCs w:val="22"/>
              </w:rPr>
            </w:pPr>
            <w:r w:rsidRPr="00A97486">
              <w:rPr>
                <w:rFonts w:hint="eastAsia"/>
                <w:color w:val="000000"/>
                <w:sz w:val="22"/>
                <w:szCs w:val="22"/>
              </w:rPr>
              <w:t xml:space="preserve">　</w:t>
            </w:r>
          </w:p>
        </w:tc>
        <w:tc>
          <w:tcPr>
            <w:tcW w:w="2551" w:type="dxa"/>
            <w:vAlign w:val="center"/>
          </w:tcPr>
          <w:p w:rsidR="00276112" w:rsidRPr="00A97486" w:rsidRDefault="00276112" w:rsidP="00276112">
            <w:pPr>
              <w:rPr>
                <w:color w:val="000000"/>
                <w:sz w:val="22"/>
                <w:szCs w:val="22"/>
              </w:rPr>
            </w:pPr>
            <w:r w:rsidRPr="00A97486">
              <w:rPr>
                <w:rFonts w:hint="eastAsia"/>
                <w:color w:val="000000"/>
                <w:sz w:val="22"/>
                <w:szCs w:val="22"/>
              </w:rPr>
              <w:t xml:space="preserve">　</w:t>
            </w:r>
          </w:p>
        </w:tc>
        <w:tc>
          <w:tcPr>
            <w:tcW w:w="709" w:type="dxa"/>
            <w:vAlign w:val="center"/>
          </w:tcPr>
          <w:p w:rsidR="00276112" w:rsidRPr="00A97486" w:rsidRDefault="00276112" w:rsidP="00276112">
            <w:pPr>
              <w:jc w:val="center"/>
              <w:rPr>
                <w:color w:val="000000"/>
                <w:sz w:val="22"/>
                <w:szCs w:val="22"/>
              </w:rPr>
            </w:pPr>
            <w:r w:rsidRPr="00A97486">
              <w:rPr>
                <w:rFonts w:hint="eastAsia"/>
                <w:color w:val="000000"/>
                <w:sz w:val="22"/>
                <w:szCs w:val="22"/>
              </w:rPr>
              <w:t>无</w:t>
            </w:r>
          </w:p>
        </w:tc>
        <w:tc>
          <w:tcPr>
            <w:tcW w:w="2455" w:type="dxa"/>
            <w:vAlign w:val="center"/>
          </w:tcPr>
          <w:p w:rsidR="00276112" w:rsidRPr="00A97486" w:rsidRDefault="00276112" w:rsidP="00276112">
            <w:pPr>
              <w:jc w:val="left"/>
              <w:rPr>
                <w:color w:val="000000"/>
                <w:sz w:val="22"/>
                <w:szCs w:val="22"/>
              </w:rPr>
            </w:pPr>
            <w:r w:rsidRPr="00A97486">
              <w:rPr>
                <w:rFonts w:hint="eastAsia"/>
                <w:color w:val="000000"/>
                <w:sz w:val="22"/>
                <w:szCs w:val="22"/>
              </w:rPr>
              <w:t xml:space="preserve">　</w:t>
            </w:r>
          </w:p>
        </w:tc>
        <w:tc>
          <w:tcPr>
            <w:tcW w:w="2081" w:type="dxa"/>
            <w:vAlign w:val="center"/>
          </w:tcPr>
          <w:p w:rsidR="00276112" w:rsidRPr="00A97486" w:rsidRDefault="00276112" w:rsidP="00276112">
            <w:pPr>
              <w:rPr>
                <w:color w:val="000000"/>
                <w:sz w:val="22"/>
                <w:szCs w:val="22"/>
              </w:rPr>
            </w:pPr>
            <w:r w:rsidRPr="00A97486">
              <w:rPr>
                <w:rFonts w:hint="eastAsia"/>
                <w:color w:val="000000"/>
                <w:sz w:val="22"/>
                <w:szCs w:val="22"/>
              </w:rPr>
              <w:t xml:space="preserve">　</w:t>
            </w:r>
          </w:p>
        </w:tc>
      </w:tr>
      <w:tr w:rsidR="00276112" w:rsidRPr="00A97486" w:rsidTr="002B468B">
        <w:tc>
          <w:tcPr>
            <w:tcW w:w="3227" w:type="dxa"/>
            <w:vAlign w:val="center"/>
          </w:tcPr>
          <w:p w:rsidR="00276112" w:rsidRPr="00A97486" w:rsidRDefault="00276112" w:rsidP="00276112">
            <w:pPr>
              <w:rPr>
                <w:color w:val="000000"/>
                <w:sz w:val="22"/>
                <w:szCs w:val="22"/>
              </w:rPr>
            </w:pPr>
            <w:r w:rsidRPr="00A97486">
              <w:rPr>
                <w:rFonts w:hint="eastAsia"/>
                <w:color w:val="000000"/>
                <w:sz w:val="22"/>
                <w:szCs w:val="22"/>
              </w:rPr>
              <w:t>换热器的清洁</w:t>
            </w:r>
          </w:p>
        </w:tc>
        <w:tc>
          <w:tcPr>
            <w:tcW w:w="850" w:type="dxa"/>
            <w:vAlign w:val="center"/>
          </w:tcPr>
          <w:p w:rsidR="00276112" w:rsidRPr="00A97486" w:rsidRDefault="00276112" w:rsidP="00276112">
            <w:pPr>
              <w:jc w:val="center"/>
              <w:rPr>
                <w:color w:val="000000"/>
                <w:sz w:val="22"/>
                <w:szCs w:val="22"/>
              </w:rPr>
            </w:pPr>
            <w:r w:rsidRPr="00A97486">
              <w:rPr>
                <w:rFonts w:hint="eastAsia"/>
                <w:color w:val="000000"/>
                <w:sz w:val="22"/>
                <w:szCs w:val="22"/>
              </w:rPr>
              <w:t>有</w:t>
            </w:r>
          </w:p>
        </w:tc>
        <w:tc>
          <w:tcPr>
            <w:tcW w:w="2694" w:type="dxa"/>
            <w:vAlign w:val="center"/>
          </w:tcPr>
          <w:p w:rsidR="00276112" w:rsidRPr="00A97486" w:rsidRDefault="00276112" w:rsidP="00276112">
            <w:pPr>
              <w:jc w:val="left"/>
              <w:rPr>
                <w:color w:val="000000"/>
                <w:sz w:val="18"/>
                <w:szCs w:val="18"/>
              </w:rPr>
            </w:pPr>
            <w:r w:rsidRPr="00A97486">
              <w:rPr>
                <w:rFonts w:hint="eastAsia"/>
                <w:color w:val="000000"/>
                <w:sz w:val="18"/>
                <w:szCs w:val="18"/>
              </w:rPr>
              <w:t>工业吸尘器</w:t>
            </w:r>
            <w:r w:rsidRPr="00A97486">
              <w:rPr>
                <w:rFonts w:ascii="Verdana" w:hAnsi="Verdana"/>
                <w:color w:val="000000"/>
                <w:sz w:val="18"/>
                <w:szCs w:val="18"/>
              </w:rPr>
              <w:t>kardv DL-3078S</w:t>
            </w:r>
          </w:p>
        </w:tc>
        <w:tc>
          <w:tcPr>
            <w:tcW w:w="2551" w:type="dxa"/>
            <w:vAlign w:val="center"/>
          </w:tcPr>
          <w:p w:rsidR="00276112" w:rsidRPr="00A97486" w:rsidRDefault="00276112" w:rsidP="00276112">
            <w:pPr>
              <w:rPr>
                <w:color w:val="000000"/>
                <w:sz w:val="22"/>
                <w:szCs w:val="22"/>
              </w:rPr>
            </w:pPr>
            <w:r w:rsidRPr="00A97486">
              <w:rPr>
                <w:rFonts w:hint="eastAsia"/>
                <w:color w:val="000000"/>
                <w:sz w:val="22"/>
                <w:szCs w:val="22"/>
              </w:rPr>
              <w:t xml:space="preserve">　</w:t>
            </w:r>
          </w:p>
        </w:tc>
        <w:tc>
          <w:tcPr>
            <w:tcW w:w="709" w:type="dxa"/>
            <w:vAlign w:val="center"/>
          </w:tcPr>
          <w:p w:rsidR="00276112" w:rsidRPr="00A97486" w:rsidRDefault="00276112" w:rsidP="00276112">
            <w:pPr>
              <w:jc w:val="center"/>
              <w:rPr>
                <w:color w:val="000000"/>
                <w:sz w:val="22"/>
                <w:szCs w:val="22"/>
              </w:rPr>
            </w:pPr>
            <w:r w:rsidRPr="00A97486">
              <w:rPr>
                <w:rFonts w:hint="eastAsia"/>
                <w:color w:val="000000"/>
                <w:sz w:val="22"/>
                <w:szCs w:val="22"/>
              </w:rPr>
              <w:t>有</w:t>
            </w:r>
          </w:p>
        </w:tc>
        <w:tc>
          <w:tcPr>
            <w:tcW w:w="2455" w:type="dxa"/>
            <w:vAlign w:val="center"/>
          </w:tcPr>
          <w:p w:rsidR="00276112" w:rsidRPr="00A97486" w:rsidRDefault="00276112" w:rsidP="00276112">
            <w:pPr>
              <w:jc w:val="left"/>
              <w:rPr>
                <w:color w:val="000000"/>
                <w:sz w:val="22"/>
                <w:szCs w:val="22"/>
              </w:rPr>
            </w:pPr>
            <w:r w:rsidRPr="00A97486">
              <w:rPr>
                <w:rFonts w:hint="eastAsia"/>
                <w:color w:val="000000"/>
                <w:sz w:val="22"/>
                <w:szCs w:val="22"/>
              </w:rPr>
              <w:t>盘管清洗剂</w:t>
            </w:r>
            <w:r w:rsidRPr="00A97486">
              <w:rPr>
                <w:rFonts w:hint="eastAsia"/>
                <w:color w:val="000000"/>
                <w:sz w:val="22"/>
                <w:szCs w:val="22"/>
              </w:rPr>
              <w:t>GD207B</w:t>
            </w:r>
          </w:p>
        </w:tc>
        <w:tc>
          <w:tcPr>
            <w:tcW w:w="2081" w:type="dxa"/>
            <w:vAlign w:val="center"/>
          </w:tcPr>
          <w:p w:rsidR="00276112" w:rsidRPr="00A97486" w:rsidRDefault="00276112" w:rsidP="00276112">
            <w:pPr>
              <w:rPr>
                <w:color w:val="000000"/>
                <w:sz w:val="22"/>
                <w:szCs w:val="22"/>
              </w:rPr>
            </w:pPr>
            <w:r w:rsidRPr="00A97486">
              <w:rPr>
                <w:rFonts w:hint="eastAsia"/>
                <w:color w:val="000000"/>
                <w:sz w:val="22"/>
                <w:szCs w:val="22"/>
              </w:rPr>
              <w:t>大连三达奥克化学股份有限公司</w:t>
            </w:r>
          </w:p>
        </w:tc>
      </w:tr>
      <w:tr w:rsidR="00276112" w:rsidRPr="00A97486" w:rsidTr="002B468B">
        <w:tc>
          <w:tcPr>
            <w:tcW w:w="3227" w:type="dxa"/>
            <w:vAlign w:val="center"/>
          </w:tcPr>
          <w:p w:rsidR="00276112" w:rsidRPr="00A97486" w:rsidRDefault="00276112" w:rsidP="00276112">
            <w:pPr>
              <w:rPr>
                <w:color w:val="000000"/>
                <w:sz w:val="22"/>
                <w:szCs w:val="22"/>
              </w:rPr>
            </w:pPr>
            <w:r w:rsidRPr="00A97486">
              <w:rPr>
                <w:rFonts w:hint="eastAsia"/>
                <w:color w:val="000000"/>
                <w:sz w:val="22"/>
                <w:szCs w:val="22"/>
              </w:rPr>
              <w:t>保温材料的检查</w:t>
            </w:r>
          </w:p>
        </w:tc>
        <w:tc>
          <w:tcPr>
            <w:tcW w:w="850" w:type="dxa"/>
            <w:vAlign w:val="center"/>
          </w:tcPr>
          <w:p w:rsidR="00276112" w:rsidRPr="00A97486" w:rsidRDefault="00276112" w:rsidP="00276112">
            <w:pPr>
              <w:jc w:val="center"/>
              <w:rPr>
                <w:color w:val="000000"/>
                <w:sz w:val="22"/>
                <w:szCs w:val="22"/>
              </w:rPr>
            </w:pPr>
            <w:r w:rsidRPr="00A97486">
              <w:rPr>
                <w:rFonts w:hint="eastAsia"/>
                <w:color w:val="000000"/>
                <w:sz w:val="22"/>
                <w:szCs w:val="22"/>
              </w:rPr>
              <w:t xml:space="preserve"> </w:t>
            </w:r>
            <w:r w:rsidRPr="00A97486">
              <w:rPr>
                <w:rFonts w:hint="eastAsia"/>
                <w:color w:val="000000"/>
                <w:sz w:val="22"/>
                <w:szCs w:val="22"/>
              </w:rPr>
              <w:t>无</w:t>
            </w:r>
            <w:r w:rsidRPr="00A97486">
              <w:rPr>
                <w:rFonts w:hint="eastAsia"/>
                <w:color w:val="000000"/>
                <w:sz w:val="22"/>
                <w:szCs w:val="22"/>
              </w:rPr>
              <w:t xml:space="preserve"> </w:t>
            </w:r>
          </w:p>
        </w:tc>
        <w:tc>
          <w:tcPr>
            <w:tcW w:w="2694" w:type="dxa"/>
            <w:vAlign w:val="center"/>
          </w:tcPr>
          <w:p w:rsidR="00276112" w:rsidRPr="00A97486" w:rsidRDefault="00276112" w:rsidP="00276112">
            <w:pPr>
              <w:jc w:val="left"/>
              <w:rPr>
                <w:color w:val="000000"/>
                <w:sz w:val="22"/>
                <w:szCs w:val="22"/>
              </w:rPr>
            </w:pPr>
            <w:r w:rsidRPr="00A97486">
              <w:rPr>
                <w:rFonts w:hint="eastAsia"/>
                <w:color w:val="000000"/>
                <w:sz w:val="22"/>
                <w:szCs w:val="22"/>
              </w:rPr>
              <w:t xml:space="preserve">　</w:t>
            </w:r>
          </w:p>
        </w:tc>
        <w:tc>
          <w:tcPr>
            <w:tcW w:w="2551" w:type="dxa"/>
            <w:vAlign w:val="center"/>
          </w:tcPr>
          <w:p w:rsidR="00276112" w:rsidRPr="00A97486" w:rsidRDefault="00276112" w:rsidP="00276112">
            <w:pPr>
              <w:rPr>
                <w:color w:val="000000"/>
                <w:sz w:val="22"/>
                <w:szCs w:val="22"/>
              </w:rPr>
            </w:pPr>
            <w:r w:rsidRPr="00A97486">
              <w:rPr>
                <w:rFonts w:hint="eastAsia"/>
                <w:color w:val="000000"/>
                <w:sz w:val="22"/>
                <w:szCs w:val="22"/>
              </w:rPr>
              <w:t xml:space="preserve">　</w:t>
            </w:r>
          </w:p>
        </w:tc>
        <w:tc>
          <w:tcPr>
            <w:tcW w:w="709" w:type="dxa"/>
            <w:vAlign w:val="center"/>
          </w:tcPr>
          <w:p w:rsidR="00276112" w:rsidRPr="00A97486" w:rsidRDefault="00276112" w:rsidP="00276112">
            <w:pPr>
              <w:jc w:val="center"/>
              <w:rPr>
                <w:color w:val="000000"/>
                <w:sz w:val="22"/>
                <w:szCs w:val="22"/>
              </w:rPr>
            </w:pPr>
            <w:r w:rsidRPr="00A97486">
              <w:rPr>
                <w:rFonts w:hint="eastAsia"/>
                <w:color w:val="000000"/>
                <w:sz w:val="22"/>
                <w:szCs w:val="22"/>
              </w:rPr>
              <w:t>有</w:t>
            </w:r>
          </w:p>
        </w:tc>
        <w:tc>
          <w:tcPr>
            <w:tcW w:w="2455" w:type="dxa"/>
            <w:vAlign w:val="center"/>
          </w:tcPr>
          <w:p w:rsidR="00276112" w:rsidRPr="00A97486" w:rsidRDefault="00276112" w:rsidP="00276112">
            <w:pPr>
              <w:jc w:val="left"/>
              <w:rPr>
                <w:color w:val="000000"/>
                <w:sz w:val="22"/>
                <w:szCs w:val="22"/>
              </w:rPr>
            </w:pPr>
            <w:r w:rsidRPr="00A97486">
              <w:rPr>
                <w:rFonts w:hint="eastAsia"/>
                <w:color w:val="000000"/>
                <w:sz w:val="22"/>
                <w:szCs w:val="22"/>
              </w:rPr>
              <w:t>粘贴剂</w:t>
            </w:r>
            <w:r w:rsidRPr="00A97486">
              <w:rPr>
                <w:rFonts w:hint="eastAsia"/>
                <w:color w:val="000000"/>
                <w:sz w:val="22"/>
                <w:szCs w:val="22"/>
              </w:rPr>
              <w:t xml:space="preserve"> Armstrong520</w:t>
            </w:r>
          </w:p>
        </w:tc>
        <w:tc>
          <w:tcPr>
            <w:tcW w:w="2081" w:type="dxa"/>
            <w:vAlign w:val="center"/>
          </w:tcPr>
          <w:p w:rsidR="00276112" w:rsidRPr="00A97486" w:rsidRDefault="00276112" w:rsidP="00276112">
            <w:pPr>
              <w:rPr>
                <w:color w:val="000000"/>
                <w:sz w:val="22"/>
                <w:szCs w:val="22"/>
              </w:rPr>
            </w:pPr>
            <w:r w:rsidRPr="00A97486">
              <w:rPr>
                <w:rFonts w:hint="eastAsia"/>
                <w:color w:val="000000"/>
                <w:sz w:val="22"/>
                <w:szCs w:val="22"/>
              </w:rPr>
              <w:t>阿尔斯绝热材料（苏州）有限公司</w:t>
            </w:r>
          </w:p>
        </w:tc>
      </w:tr>
      <w:tr w:rsidR="00276112" w:rsidRPr="00A97486" w:rsidTr="002B468B">
        <w:tc>
          <w:tcPr>
            <w:tcW w:w="3227" w:type="dxa"/>
            <w:vAlign w:val="center"/>
          </w:tcPr>
          <w:p w:rsidR="00276112" w:rsidRPr="00A97486" w:rsidRDefault="00276112" w:rsidP="00276112">
            <w:pPr>
              <w:rPr>
                <w:color w:val="000000"/>
                <w:sz w:val="22"/>
                <w:szCs w:val="22"/>
              </w:rPr>
            </w:pPr>
            <w:r w:rsidRPr="00A97486">
              <w:rPr>
                <w:rFonts w:hint="eastAsia"/>
                <w:color w:val="000000"/>
                <w:sz w:val="22"/>
                <w:szCs w:val="22"/>
              </w:rPr>
              <w:t>管路固定器的检查</w:t>
            </w:r>
          </w:p>
        </w:tc>
        <w:tc>
          <w:tcPr>
            <w:tcW w:w="850" w:type="dxa"/>
            <w:vAlign w:val="center"/>
          </w:tcPr>
          <w:p w:rsidR="00276112" w:rsidRPr="00A97486" w:rsidRDefault="00276112" w:rsidP="00276112">
            <w:pPr>
              <w:jc w:val="center"/>
              <w:rPr>
                <w:color w:val="000000"/>
                <w:sz w:val="22"/>
                <w:szCs w:val="22"/>
              </w:rPr>
            </w:pPr>
            <w:r w:rsidRPr="00A97486">
              <w:rPr>
                <w:rFonts w:hint="eastAsia"/>
                <w:color w:val="000000"/>
                <w:sz w:val="22"/>
                <w:szCs w:val="22"/>
              </w:rPr>
              <w:t>无</w:t>
            </w:r>
          </w:p>
        </w:tc>
        <w:tc>
          <w:tcPr>
            <w:tcW w:w="2694" w:type="dxa"/>
            <w:vAlign w:val="center"/>
          </w:tcPr>
          <w:p w:rsidR="00276112" w:rsidRPr="00A97486" w:rsidRDefault="00276112" w:rsidP="00276112">
            <w:pPr>
              <w:jc w:val="left"/>
              <w:rPr>
                <w:color w:val="000000"/>
                <w:sz w:val="22"/>
                <w:szCs w:val="22"/>
              </w:rPr>
            </w:pPr>
            <w:r w:rsidRPr="00A97486">
              <w:rPr>
                <w:rFonts w:hint="eastAsia"/>
                <w:color w:val="000000"/>
                <w:sz w:val="22"/>
                <w:szCs w:val="22"/>
              </w:rPr>
              <w:t xml:space="preserve">　</w:t>
            </w:r>
          </w:p>
        </w:tc>
        <w:tc>
          <w:tcPr>
            <w:tcW w:w="2551" w:type="dxa"/>
            <w:vAlign w:val="center"/>
          </w:tcPr>
          <w:p w:rsidR="00276112" w:rsidRPr="00A97486" w:rsidRDefault="00276112" w:rsidP="00276112">
            <w:pPr>
              <w:rPr>
                <w:color w:val="000000"/>
                <w:sz w:val="22"/>
                <w:szCs w:val="22"/>
              </w:rPr>
            </w:pPr>
            <w:r w:rsidRPr="00A97486">
              <w:rPr>
                <w:rFonts w:hint="eastAsia"/>
                <w:color w:val="000000"/>
                <w:sz w:val="22"/>
                <w:szCs w:val="22"/>
              </w:rPr>
              <w:t xml:space="preserve">　</w:t>
            </w:r>
          </w:p>
        </w:tc>
        <w:tc>
          <w:tcPr>
            <w:tcW w:w="709" w:type="dxa"/>
            <w:vAlign w:val="center"/>
          </w:tcPr>
          <w:p w:rsidR="00276112" w:rsidRPr="00A97486" w:rsidRDefault="00276112" w:rsidP="00276112">
            <w:pPr>
              <w:jc w:val="center"/>
              <w:rPr>
                <w:color w:val="000000"/>
                <w:sz w:val="22"/>
                <w:szCs w:val="22"/>
              </w:rPr>
            </w:pPr>
            <w:r w:rsidRPr="00A97486">
              <w:rPr>
                <w:rFonts w:hint="eastAsia"/>
                <w:color w:val="000000"/>
                <w:sz w:val="22"/>
                <w:szCs w:val="22"/>
              </w:rPr>
              <w:t>无</w:t>
            </w:r>
          </w:p>
        </w:tc>
        <w:tc>
          <w:tcPr>
            <w:tcW w:w="2455" w:type="dxa"/>
            <w:vAlign w:val="center"/>
          </w:tcPr>
          <w:p w:rsidR="00276112" w:rsidRPr="00A97486" w:rsidRDefault="00276112" w:rsidP="00276112">
            <w:pPr>
              <w:jc w:val="left"/>
              <w:rPr>
                <w:color w:val="000000"/>
                <w:sz w:val="22"/>
                <w:szCs w:val="22"/>
              </w:rPr>
            </w:pPr>
            <w:r w:rsidRPr="00A97486">
              <w:rPr>
                <w:rFonts w:hint="eastAsia"/>
                <w:color w:val="000000"/>
                <w:sz w:val="22"/>
                <w:szCs w:val="22"/>
              </w:rPr>
              <w:t xml:space="preserve">　</w:t>
            </w:r>
          </w:p>
        </w:tc>
        <w:tc>
          <w:tcPr>
            <w:tcW w:w="2081" w:type="dxa"/>
            <w:vAlign w:val="center"/>
          </w:tcPr>
          <w:p w:rsidR="00276112" w:rsidRPr="00A97486" w:rsidRDefault="00276112" w:rsidP="00276112">
            <w:pPr>
              <w:rPr>
                <w:color w:val="000000"/>
                <w:sz w:val="22"/>
                <w:szCs w:val="22"/>
              </w:rPr>
            </w:pPr>
            <w:r w:rsidRPr="00A97486">
              <w:rPr>
                <w:rFonts w:hint="eastAsia"/>
                <w:color w:val="000000"/>
                <w:sz w:val="22"/>
                <w:szCs w:val="22"/>
              </w:rPr>
              <w:t xml:space="preserve">　</w:t>
            </w:r>
          </w:p>
        </w:tc>
      </w:tr>
      <w:tr w:rsidR="00276112" w:rsidRPr="00A97486" w:rsidTr="002B468B">
        <w:tc>
          <w:tcPr>
            <w:tcW w:w="3227" w:type="dxa"/>
            <w:vAlign w:val="center"/>
          </w:tcPr>
          <w:p w:rsidR="00276112" w:rsidRPr="00A97486" w:rsidRDefault="00276112" w:rsidP="00276112">
            <w:pPr>
              <w:rPr>
                <w:color w:val="000000"/>
                <w:sz w:val="22"/>
                <w:szCs w:val="22"/>
              </w:rPr>
            </w:pPr>
            <w:r w:rsidRPr="00A97486">
              <w:rPr>
                <w:rFonts w:hint="eastAsia"/>
                <w:color w:val="000000"/>
                <w:sz w:val="22"/>
                <w:szCs w:val="22"/>
              </w:rPr>
              <w:t>螺纹连接件的检查</w:t>
            </w:r>
          </w:p>
        </w:tc>
        <w:tc>
          <w:tcPr>
            <w:tcW w:w="850" w:type="dxa"/>
            <w:vAlign w:val="center"/>
          </w:tcPr>
          <w:p w:rsidR="00276112" w:rsidRPr="00A97486" w:rsidRDefault="00276112" w:rsidP="00276112">
            <w:pPr>
              <w:jc w:val="center"/>
              <w:rPr>
                <w:color w:val="000000"/>
                <w:sz w:val="22"/>
                <w:szCs w:val="22"/>
              </w:rPr>
            </w:pPr>
            <w:r w:rsidRPr="00A97486">
              <w:rPr>
                <w:rFonts w:hint="eastAsia"/>
                <w:color w:val="000000"/>
                <w:sz w:val="22"/>
                <w:szCs w:val="22"/>
              </w:rPr>
              <w:t>无</w:t>
            </w:r>
          </w:p>
        </w:tc>
        <w:tc>
          <w:tcPr>
            <w:tcW w:w="2694" w:type="dxa"/>
            <w:vAlign w:val="center"/>
          </w:tcPr>
          <w:p w:rsidR="00276112" w:rsidRPr="00A97486" w:rsidRDefault="00276112" w:rsidP="00276112">
            <w:pPr>
              <w:jc w:val="left"/>
              <w:rPr>
                <w:color w:val="000000"/>
                <w:sz w:val="22"/>
                <w:szCs w:val="22"/>
              </w:rPr>
            </w:pPr>
            <w:r w:rsidRPr="00A97486">
              <w:rPr>
                <w:rFonts w:hint="eastAsia"/>
                <w:color w:val="000000"/>
                <w:sz w:val="22"/>
                <w:szCs w:val="22"/>
              </w:rPr>
              <w:t xml:space="preserve">　</w:t>
            </w:r>
          </w:p>
        </w:tc>
        <w:tc>
          <w:tcPr>
            <w:tcW w:w="2551" w:type="dxa"/>
            <w:vAlign w:val="center"/>
          </w:tcPr>
          <w:p w:rsidR="00276112" w:rsidRPr="00A97486" w:rsidRDefault="00276112" w:rsidP="00276112">
            <w:pPr>
              <w:rPr>
                <w:color w:val="000000"/>
                <w:sz w:val="22"/>
                <w:szCs w:val="22"/>
              </w:rPr>
            </w:pPr>
            <w:r w:rsidRPr="00A97486">
              <w:rPr>
                <w:rFonts w:hint="eastAsia"/>
                <w:color w:val="000000"/>
                <w:sz w:val="22"/>
                <w:szCs w:val="22"/>
              </w:rPr>
              <w:t xml:space="preserve">　</w:t>
            </w:r>
          </w:p>
        </w:tc>
        <w:tc>
          <w:tcPr>
            <w:tcW w:w="709" w:type="dxa"/>
            <w:vAlign w:val="center"/>
          </w:tcPr>
          <w:p w:rsidR="00276112" w:rsidRPr="00A97486" w:rsidRDefault="00276112" w:rsidP="00276112">
            <w:pPr>
              <w:jc w:val="center"/>
              <w:rPr>
                <w:color w:val="000000"/>
                <w:sz w:val="22"/>
                <w:szCs w:val="22"/>
              </w:rPr>
            </w:pPr>
            <w:r w:rsidRPr="00A97486">
              <w:rPr>
                <w:rFonts w:hint="eastAsia"/>
                <w:color w:val="000000"/>
                <w:sz w:val="22"/>
                <w:szCs w:val="22"/>
              </w:rPr>
              <w:t>无</w:t>
            </w:r>
          </w:p>
        </w:tc>
        <w:tc>
          <w:tcPr>
            <w:tcW w:w="2455" w:type="dxa"/>
            <w:vAlign w:val="center"/>
          </w:tcPr>
          <w:p w:rsidR="00276112" w:rsidRPr="00A97486" w:rsidRDefault="00276112" w:rsidP="00276112">
            <w:pPr>
              <w:jc w:val="left"/>
              <w:rPr>
                <w:color w:val="000000"/>
                <w:sz w:val="22"/>
                <w:szCs w:val="22"/>
              </w:rPr>
            </w:pPr>
            <w:r w:rsidRPr="00A97486">
              <w:rPr>
                <w:rFonts w:hint="eastAsia"/>
                <w:color w:val="000000"/>
                <w:sz w:val="22"/>
                <w:szCs w:val="22"/>
              </w:rPr>
              <w:t xml:space="preserve">　</w:t>
            </w:r>
          </w:p>
        </w:tc>
        <w:tc>
          <w:tcPr>
            <w:tcW w:w="2081" w:type="dxa"/>
            <w:vAlign w:val="center"/>
          </w:tcPr>
          <w:p w:rsidR="00276112" w:rsidRPr="00A97486" w:rsidRDefault="00276112" w:rsidP="00276112">
            <w:pPr>
              <w:rPr>
                <w:color w:val="000000"/>
                <w:sz w:val="22"/>
                <w:szCs w:val="22"/>
              </w:rPr>
            </w:pPr>
            <w:r w:rsidRPr="00A97486">
              <w:rPr>
                <w:rFonts w:hint="eastAsia"/>
                <w:color w:val="000000"/>
                <w:sz w:val="22"/>
                <w:szCs w:val="22"/>
              </w:rPr>
              <w:t xml:space="preserve">　</w:t>
            </w:r>
          </w:p>
        </w:tc>
      </w:tr>
      <w:tr w:rsidR="00276112" w:rsidRPr="00A97486" w:rsidTr="002B468B">
        <w:tc>
          <w:tcPr>
            <w:tcW w:w="3227" w:type="dxa"/>
            <w:vAlign w:val="center"/>
          </w:tcPr>
          <w:p w:rsidR="00276112" w:rsidRPr="00A97486" w:rsidRDefault="00276112" w:rsidP="00276112">
            <w:pPr>
              <w:rPr>
                <w:color w:val="000000"/>
                <w:sz w:val="22"/>
                <w:szCs w:val="22"/>
              </w:rPr>
            </w:pPr>
            <w:r w:rsidRPr="00A97486">
              <w:rPr>
                <w:rFonts w:hint="eastAsia"/>
                <w:color w:val="000000"/>
                <w:sz w:val="22"/>
                <w:szCs w:val="22"/>
              </w:rPr>
              <w:t>风机轴承的检查</w:t>
            </w:r>
          </w:p>
        </w:tc>
        <w:tc>
          <w:tcPr>
            <w:tcW w:w="850" w:type="dxa"/>
            <w:vAlign w:val="center"/>
          </w:tcPr>
          <w:p w:rsidR="00276112" w:rsidRPr="00A97486" w:rsidRDefault="00276112" w:rsidP="00276112">
            <w:pPr>
              <w:jc w:val="center"/>
              <w:rPr>
                <w:color w:val="000000"/>
                <w:sz w:val="22"/>
                <w:szCs w:val="22"/>
              </w:rPr>
            </w:pPr>
            <w:r w:rsidRPr="00A97486">
              <w:rPr>
                <w:rFonts w:hint="eastAsia"/>
                <w:color w:val="000000"/>
                <w:sz w:val="22"/>
                <w:szCs w:val="22"/>
              </w:rPr>
              <w:t>无</w:t>
            </w:r>
          </w:p>
        </w:tc>
        <w:tc>
          <w:tcPr>
            <w:tcW w:w="2694" w:type="dxa"/>
            <w:vAlign w:val="center"/>
          </w:tcPr>
          <w:p w:rsidR="00276112" w:rsidRPr="00A97486" w:rsidRDefault="00276112" w:rsidP="00276112">
            <w:pPr>
              <w:jc w:val="left"/>
              <w:rPr>
                <w:color w:val="000000"/>
                <w:sz w:val="22"/>
                <w:szCs w:val="22"/>
              </w:rPr>
            </w:pPr>
            <w:r w:rsidRPr="00A97486">
              <w:rPr>
                <w:rFonts w:hint="eastAsia"/>
                <w:color w:val="000000"/>
                <w:sz w:val="22"/>
                <w:szCs w:val="22"/>
              </w:rPr>
              <w:t xml:space="preserve">　</w:t>
            </w:r>
          </w:p>
        </w:tc>
        <w:tc>
          <w:tcPr>
            <w:tcW w:w="2551" w:type="dxa"/>
            <w:vAlign w:val="center"/>
          </w:tcPr>
          <w:p w:rsidR="00276112" w:rsidRPr="00A97486" w:rsidRDefault="00276112" w:rsidP="00276112">
            <w:pPr>
              <w:rPr>
                <w:color w:val="000000"/>
                <w:sz w:val="22"/>
                <w:szCs w:val="22"/>
              </w:rPr>
            </w:pPr>
            <w:r w:rsidRPr="00A97486">
              <w:rPr>
                <w:rFonts w:hint="eastAsia"/>
                <w:color w:val="000000"/>
                <w:sz w:val="22"/>
                <w:szCs w:val="22"/>
              </w:rPr>
              <w:t xml:space="preserve">　</w:t>
            </w:r>
          </w:p>
        </w:tc>
        <w:tc>
          <w:tcPr>
            <w:tcW w:w="709" w:type="dxa"/>
            <w:vAlign w:val="center"/>
          </w:tcPr>
          <w:p w:rsidR="00276112" w:rsidRPr="00A97486" w:rsidRDefault="00276112" w:rsidP="00276112">
            <w:pPr>
              <w:jc w:val="center"/>
              <w:rPr>
                <w:color w:val="000000"/>
                <w:sz w:val="22"/>
                <w:szCs w:val="22"/>
              </w:rPr>
            </w:pPr>
            <w:r w:rsidRPr="00A97486">
              <w:rPr>
                <w:rFonts w:hint="eastAsia"/>
                <w:color w:val="000000"/>
                <w:sz w:val="22"/>
                <w:szCs w:val="22"/>
              </w:rPr>
              <w:t>无</w:t>
            </w:r>
          </w:p>
        </w:tc>
        <w:tc>
          <w:tcPr>
            <w:tcW w:w="2455" w:type="dxa"/>
            <w:vAlign w:val="center"/>
          </w:tcPr>
          <w:p w:rsidR="00276112" w:rsidRPr="00A97486" w:rsidRDefault="00276112" w:rsidP="00276112">
            <w:pPr>
              <w:jc w:val="left"/>
              <w:rPr>
                <w:color w:val="000000"/>
                <w:sz w:val="22"/>
                <w:szCs w:val="22"/>
              </w:rPr>
            </w:pPr>
            <w:r w:rsidRPr="00A97486">
              <w:rPr>
                <w:rFonts w:hint="eastAsia"/>
                <w:color w:val="000000"/>
                <w:sz w:val="22"/>
                <w:szCs w:val="22"/>
              </w:rPr>
              <w:t xml:space="preserve">　</w:t>
            </w:r>
          </w:p>
        </w:tc>
        <w:tc>
          <w:tcPr>
            <w:tcW w:w="2081" w:type="dxa"/>
            <w:vAlign w:val="center"/>
          </w:tcPr>
          <w:p w:rsidR="00276112" w:rsidRPr="00A97486" w:rsidRDefault="00276112" w:rsidP="00276112">
            <w:pPr>
              <w:rPr>
                <w:color w:val="000000"/>
                <w:sz w:val="22"/>
                <w:szCs w:val="22"/>
              </w:rPr>
            </w:pPr>
            <w:r w:rsidRPr="00A97486">
              <w:rPr>
                <w:rFonts w:hint="eastAsia"/>
                <w:color w:val="000000"/>
                <w:sz w:val="22"/>
                <w:szCs w:val="22"/>
              </w:rPr>
              <w:t xml:space="preserve">　</w:t>
            </w:r>
          </w:p>
        </w:tc>
      </w:tr>
      <w:tr w:rsidR="00276112" w:rsidRPr="00A97486" w:rsidTr="002B468B">
        <w:tc>
          <w:tcPr>
            <w:tcW w:w="3227" w:type="dxa"/>
            <w:vAlign w:val="center"/>
          </w:tcPr>
          <w:p w:rsidR="00276112" w:rsidRPr="00A97486" w:rsidRDefault="00276112" w:rsidP="00276112">
            <w:pPr>
              <w:rPr>
                <w:color w:val="000000"/>
                <w:sz w:val="22"/>
                <w:szCs w:val="22"/>
              </w:rPr>
            </w:pPr>
            <w:r w:rsidRPr="00A97486">
              <w:rPr>
                <w:rFonts w:hint="eastAsia"/>
                <w:color w:val="000000"/>
                <w:sz w:val="22"/>
                <w:szCs w:val="22"/>
              </w:rPr>
              <w:t>通风机的检查</w:t>
            </w:r>
          </w:p>
        </w:tc>
        <w:tc>
          <w:tcPr>
            <w:tcW w:w="850" w:type="dxa"/>
            <w:vAlign w:val="center"/>
          </w:tcPr>
          <w:p w:rsidR="00276112" w:rsidRPr="00A97486" w:rsidRDefault="00276112" w:rsidP="00276112">
            <w:pPr>
              <w:jc w:val="center"/>
              <w:rPr>
                <w:color w:val="000000"/>
                <w:sz w:val="22"/>
                <w:szCs w:val="22"/>
              </w:rPr>
            </w:pPr>
            <w:r w:rsidRPr="00A97486">
              <w:rPr>
                <w:rFonts w:hint="eastAsia"/>
                <w:color w:val="000000"/>
                <w:sz w:val="22"/>
                <w:szCs w:val="22"/>
              </w:rPr>
              <w:t>无</w:t>
            </w:r>
          </w:p>
        </w:tc>
        <w:tc>
          <w:tcPr>
            <w:tcW w:w="2694" w:type="dxa"/>
            <w:vAlign w:val="center"/>
          </w:tcPr>
          <w:p w:rsidR="00276112" w:rsidRPr="00A97486" w:rsidRDefault="00276112" w:rsidP="00276112">
            <w:pPr>
              <w:jc w:val="left"/>
              <w:rPr>
                <w:color w:val="000000"/>
                <w:sz w:val="22"/>
                <w:szCs w:val="22"/>
              </w:rPr>
            </w:pPr>
            <w:r w:rsidRPr="00A97486">
              <w:rPr>
                <w:rFonts w:hint="eastAsia"/>
                <w:color w:val="000000"/>
                <w:sz w:val="22"/>
                <w:szCs w:val="22"/>
              </w:rPr>
              <w:t xml:space="preserve">　</w:t>
            </w:r>
          </w:p>
        </w:tc>
        <w:tc>
          <w:tcPr>
            <w:tcW w:w="2551" w:type="dxa"/>
            <w:vAlign w:val="center"/>
          </w:tcPr>
          <w:p w:rsidR="00276112" w:rsidRPr="00A97486" w:rsidRDefault="00276112" w:rsidP="00276112">
            <w:pPr>
              <w:rPr>
                <w:color w:val="000000"/>
                <w:sz w:val="22"/>
                <w:szCs w:val="22"/>
              </w:rPr>
            </w:pPr>
            <w:r w:rsidRPr="00A97486">
              <w:rPr>
                <w:rFonts w:hint="eastAsia"/>
                <w:color w:val="000000"/>
                <w:sz w:val="22"/>
                <w:szCs w:val="22"/>
              </w:rPr>
              <w:t xml:space="preserve">　</w:t>
            </w:r>
          </w:p>
        </w:tc>
        <w:tc>
          <w:tcPr>
            <w:tcW w:w="709" w:type="dxa"/>
            <w:vAlign w:val="center"/>
          </w:tcPr>
          <w:p w:rsidR="00276112" w:rsidRPr="00A97486" w:rsidRDefault="00276112" w:rsidP="00276112">
            <w:pPr>
              <w:jc w:val="center"/>
              <w:rPr>
                <w:color w:val="000000"/>
                <w:sz w:val="22"/>
                <w:szCs w:val="22"/>
              </w:rPr>
            </w:pPr>
            <w:r w:rsidRPr="00A97486">
              <w:rPr>
                <w:rFonts w:hint="eastAsia"/>
                <w:color w:val="000000"/>
                <w:sz w:val="22"/>
                <w:szCs w:val="22"/>
              </w:rPr>
              <w:t>无</w:t>
            </w:r>
          </w:p>
        </w:tc>
        <w:tc>
          <w:tcPr>
            <w:tcW w:w="2455" w:type="dxa"/>
            <w:vAlign w:val="center"/>
          </w:tcPr>
          <w:p w:rsidR="00276112" w:rsidRPr="00A97486" w:rsidRDefault="00276112" w:rsidP="00276112">
            <w:pPr>
              <w:jc w:val="left"/>
              <w:rPr>
                <w:color w:val="000000"/>
                <w:sz w:val="22"/>
                <w:szCs w:val="22"/>
              </w:rPr>
            </w:pPr>
            <w:r w:rsidRPr="00A97486">
              <w:rPr>
                <w:rFonts w:hint="eastAsia"/>
                <w:color w:val="000000"/>
                <w:sz w:val="22"/>
                <w:szCs w:val="22"/>
              </w:rPr>
              <w:t xml:space="preserve">　</w:t>
            </w:r>
          </w:p>
        </w:tc>
        <w:tc>
          <w:tcPr>
            <w:tcW w:w="2081" w:type="dxa"/>
            <w:vAlign w:val="center"/>
          </w:tcPr>
          <w:p w:rsidR="00276112" w:rsidRPr="00A97486" w:rsidRDefault="00276112" w:rsidP="00276112">
            <w:pPr>
              <w:rPr>
                <w:color w:val="000000"/>
                <w:sz w:val="22"/>
                <w:szCs w:val="22"/>
              </w:rPr>
            </w:pPr>
            <w:r w:rsidRPr="00A97486">
              <w:rPr>
                <w:rFonts w:hint="eastAsia"/>
                <w:color w:val="000000"/>
                <w:sz w:val="22"/>
                <w:szCs w:val="22"/>
              </w:rPr>
              <w:t xml:space="preserve">　</w:t>
            </w:r>
          </w:p>
        </w:tc>
      </w:tr>
      <w:tr w:rsidR="00276112" w:rsidRPr="00A97486" w:rsidTr="002B468B">
        <w:tc>
          <w:tcPr>
            <w:tcW w:w="3227" w:type="dxa"/>
            <w:vAlign w:val="center"/>
          </w:tcPr>
          <w:p w:rsidR="00276112" w:rsidRPr="00A97486" w:rsidRDefault="00276112" w:rsidP="00276112">
            <w:pPr>
              <w:rPr>
                <w:color w:val="000000"/>
                <w:sz w:val="22"/>
                <w:szCs w:val="22"/>
              </w:rPr>
            </w:pPr>
            <w:r w:rsidRPr="00A97486">
              <w:rPr>
                <w:rFonts w:hint="eastAsia"/>
                <w:color w:val="000000"/>
                <w:sz w:val="22"/>
                <w:szCs w:val="22"/>
              </w:rPr>
              <w:t>排水管的清理</w:t>
            </w:r>
          </w:p>
        </w:tc>
        <w:tc>
          <w:tcPr>
            <w:tcW w:w="850" w:type="dxa"/>
            <w:vAlign w:val="center"/>
          </w:tcPr>
          <w:p w:rsidR="00276112" w:rsidRPr="00A97486" w:rsidRDefault="00276112" w:rsidP="00276112">
            <w:pPr>
              <w:jc w:val="center"/>
              <w:rPr>
                <w:color w:val="000000"/>
                <w:sz w:val="22"/>
                <w:szCs w:val="22"/>
              </w:rPr>
            </w:pPr>
            <w:r w:rsidRPr="00A97486">
              <w:rPr>
                <w:rFonts w:hint="eastAsia"/>
                <w:color w:val="000000"/>
                <w:sz w:val="22"/>
                <w:szCs w:val="22"/>
              </w:rPr>
              <w:t>无</w:t>
            </w:r>
          </w:p>
        </w:tc>
        <w:tc>
          <w:tcPr>
            <w:tcW w:w="2694" w:type="dxa"/>
            <w:vAlign w:val="center"/>
          </w:tcPr>
          <w:p w:rsidR="00276112" w:rsidRPr="00A97486" w:rsidRDefault="00276112" w:rsidP="00276112">
            <w:pPr>
              <w:jc w:val="left"/>
              <w:rPr>
                <w:color w:val="000000"/>
                <w:sz w:val="22"/>
                <w:szCs w:val="22"/>
              </w:rPr>
            </w:pPr>
            <w:r w:rsidRPr="00A97486">
              <w:rPr>
                <w:rFonts w:hint="eastAsia"/>
                <w:color w:val="000000"/>
                <w:sz w:val="22"/>
                <w:szCs w:val="22"/>
              </w:rPr>
              <w:t xml:space="preserve">　</w:t>
            </w:r>
          </w:p>
        </w:tc>
        <w:tc>
          <w:tcPr>
            <w:tcW w:w="2551" w:type="dxa"/>
            <w:vAlign w:val="center"/>
          </w:tcPr>
          <w:p w:rsidR="00276112" w:rsidRPr="00A97486" w:rsidRDefault="00276112" w:rsidP="00276112">
            <w:pPr>
              <w:rPr>
                <w:color w:val="000000"/>
                <w:sz w:val="22"/>
                <w:szCs w:val="22"/>
              </w:rPr>
            </w:pPr>
            <w:r w:rsidRPr="00A97486">
              <w:rPr>
                <w:rFonts w:hint="eastAsia"/>
                <w:color w:val="000000"/>
                <w:sz w:val="22"/>
                <w:szCs w:val="22"/>
              </w:rPr>
              <w:t xml:space="preserve">　</w:t>
            </w:r>
          </w:p>
        </w:tc>
        <w:tc>
          <w:tcPr>
            <w:tcW w:w="709" w:type="dxa"/>
            <w:vAlign w:val="center"/>
          </w:tcPr>
          <w:p w:rsidR="00276112" w:rsidRPr="00A97486" w:rsidRDefault="00276112" w:rsidP="00276112">
            <w:pPr>
              <w:jc w:val="center"/>
              <w:rPr>
                <w:color w:val="000000"/>
                <w:sz w:val="22"/>
                <w:szCs w:val="22"/>
              </w:rPr>
            </w:pPr>
            <w:r w:rsidRPr="00A97486">
              <w:rPr>
                <w:rFonts w:hint="eastAsia"/>
                <w:color w:val="000000"/>
                <w:sz w:val="22"/>
                <w:szCs w:val="22"/>
              </w:rPr>
              <w:t>无</w:t>
            </w:r>
          </w:p>
        </w:tc>
        <w:tc>
          <w:tcPr>
            <w:tcW w:w="2455" w:type="dxa"/>
            <w:vAlign w:val="center"/>
          </w:tcPr>
          <w:p w:rsidR="00276112" w:rsidRPr="00A97486" w:rsidRDefault="00276112" w:rsidP="00276112">
            <w:pPr>
              <w:jc w:val="left"/>
              <w:rPr>
                <w:color w:val="000000"/>
                <w:sz w:val="22"/>
                <w:szCs w:val="22"/>
              </w:rPr>
            </w:pPr>
            <w:r w:rsidRPr="00A97486">
              <w:rPr>
                <w:rFonts w:hint="eastAsia"/>
                <w:color w:val="000000"/>
                <w:sz w:val="22"/>
                <w:szCs w:val="22"/>
              </w:rPr>
              <w:t xml:space="preserve">　</w:t>
            </w:r>
          </w:p>
        </w:tc>
        <w:tc>
          <w:tcPr>
            <w:tcW w:w="2081" w:type="dxa"/>
            <w:vAlign w:val="center"/>
          </w:tcPr>
          <w:p w:rsidR="00276112" w:rsidRPr="00A97486" w:rsidRDefault="00276112" w:rsidP="00276112">
            <w:pPr>
              <w:rPr>
                <w:color w:val="000000"/>
                <w:sz w:val="22"/>
                <w:szCs w:val="22"/>
              </w:rPr>
            </w:pPr>
            <w:r w:rsidRPr="00A97486">
              <w:rPr>
                <w:rFonts w:hint="eastAsia"/>
                <w:color w:val="000000"/>
                <w:sz w:val="22"/>
                <w:szCs w:val="22"/>
              </w:rPr>
              <w:t xml:space="preserve">　</w:t>
            </w:r>
          </w:p>
        </w:tc>
      </w:tr>
      <w:tr w:rsidR="00276112" w:rsidRPr="00A97486" w:rsidTr="002B468B">
        <w:tc>
          <w:tcPr>
            <w:tcW w:w="3227" w:type="dxa"/>
            <w:vAlign w:val="center"/>
          </w:tcPr>
          <w:p w:rsidR="00276112" w:rsidRPr="00A97486" w:rsidRDefault="00276112" w:rsidP="00276112">
            <w:pPr>
              <w:rPr>
                <w:color w:val="000000"/>
                <w:sz w:val="22"/>
                <w:szCs w:val="22"/>
              </w:rPr>
            </w:pPr>
            <w:r w:rsidRPr="00A97486">
              <w:rPr>
                <w:rFonts w:hint="eastAsia"/>
                <w:color w:val="000000"/>
                <w:sz w:val="22"/>
                <w:szCs w:val="22"/>
              </w:rPr>
              <w:t>轴流风机的检查</w:t>
            </w:r>
          </w:p>
        </w:tc>
        <w:tc>
          <w:tcPr>
            <w:tcW w:w="850" w:type="dxa"/>
            <w:vAlign w:val="center"/>
          </w:tcPr>
          <w:p w:rsidR="00276112" w:rsidRPr="00A97486" w:rsidRDefault="00276112" w:rsidP="00276112">
            <w:pPr>
              <w:jc w:val="center"/>
              <w:rPr>
                <w:color w:val="000000"/>
                <w:sz w:val="22"/>
                <w:szCs w:val="22"/>
              </w:rPr>
            </w:pPr>
            <w:r w:rsidRPr="00A97486">
              <w:rPr>
                <w:rFonts w:hint="eastAsia"/>
                <w:color w:val="000000"/>
                <w:sz w:val="22"/>
                <w:szCs w:val="22"/>
              </w:rPr>
              <w:t>无</w:t>
            </w:r>
          </w:p>
        </w:tc>
        <w:tc>
          <w:tcPr>
            <w:tcW w:w="2694" w:type="dxa"/>
            <w:vAlign w:val="center"/>
          </w:tcPr>
          <w:p w:rsidR="00276112" w:rsidRPr="00A97486" w:rsidRDefault="00276112" w:rsidP="00276112">
            <w:pPr>
              <w:jc w:val="left"/>
              <w:rPr>
                <w:color w:val="000000"/>
                <w:sz w:val="22"/>
                <w:szCs w:val="22"/>
              </w:rPr>
            </w:pPr>
            <w:r w:rsidRPr="00A97486">
              <w:rPr>
                <w:rFonts w:hint="eastAsia"/>
                <w:color w:val="000000"/>
                <w:sz w:val="22"/>
                <w:szCs w:val="22"/>
              </w:rPr>
              <w:t xml:space="preserve">　</w:t>
            </w:r>
          </w:p>
        </w:tc>
        <w:tc>
          <w:tcPr>
            <w:tcW w:w="2551" w:type="dxa"/>
            <w:vAlign w:val="center"/>
          </w:tcPr>
          <w:p w:rsidR="00276112" w:rsidRPr="00A97486" w:rsidRDefault="00276112" w:rsidP="00276112">
            <w:pPr>
              <w:rPr>
                <w:color w:val="000000"/>
                <w:sz w:val="22"/>
                <w:szCs w:val="22"/>
              </w:rPr>
            </w:pPr>
            <w:r w:rsidRPr="00A97486">
              <w:rPr>
                <w:rFonts w:hint="eastAsia"/>
                <w:color w:val="000000"/>
                <w:sz w:val="22"/>
                <w:szCs w:val="22"/>
              </w:rPr>
              <w:t xml:space="preserve">　</w:t>
            </w:r>
          </w:p>
        </w:tc>
        <w:tc>
          <w:tcPr>
            <w:tcW w:w="709" w:type="dxa"/>
            <w:vAlign w:val="center"/>
          </w:tcPr>
          <w:p w:rsidR="00276112" w:rsidRPr="00A97486" w:rsidRDefault="00276112" w:rsidP="00276112">
            <w:pPr>
              <w:jc w:val="center"/>
              <w:rPr>
                <w:color w:val="000000"/>
                <w:sz w:val="22"/>
                <w:szCs w:val="22"/>
              </w:rPr>
            </w:pPr>
            <w:r w:rsidRPr="00A97486">
              <w:rPr>
                <w:rFonts w:hint="eastAsia"/>
                <w:color w:val="000000"/>
                <w:sz w:val="22"/>
                <w:szCs w:val="22"/>
              </w:rPr>
              <w:t>有</w:t>
            </w:r>
          </w:p>
        </w:tc>
        <w:tc>
          <w:tcPr>
            <w:tcW w:w="2455" w:type="dxa"/>
            <w:vAlign w:val="center"/>
          </w:tcPr>
          <w:p w:rsidR="00276112" w:rsidRPr="00A97486" w:rsidRDefault="00276112" w:rsidP="00276112">
            <w:pPr>
              <w:jc w:val="left"/>
              <w:rPr>
                <w:color w:val="000000"/>
                <w:sz w:val="22"/>
                <w:szCs w:val="22"/>
              </w:rPr>
            </w:pPr>
            <w:r w:rsidRPr="00A97486">
              <w:rPr>
                <w:rFonts w:hint="eastAsia"/>
                <w:color w:val="000000"/>
                <w:sz w:val="22"/>
                <w:szCs w:val="22"/>
              </w:rPr>
              <w:t>406</w:t>
            </w:r>
            <w:r w:rsidRPr="00A97486">
              <w:rPr>
                <w:rFonts w:hint="eastAsia"/>
                <w:color w:val="000000"/>
                <w:sz w:val="22"/>
                <w:szCs w:val="22"/>
              </w:rPr>
              <w:t>解万能防锈润滑剂</w:t>
            </w:r>
          </w:p>
        </w:tc>
        <w:tc>
          <w:tcPr>
            <w:tcW w:w="2081" w:type="dxa"/>
            <w:vAlign w:val="center"/>
          </w:tcPr>
          <w:p w:rsidR="00276112" w:rsidRPr="00A97486" w:rsidRDefault="00276112" w:rsidP="00276112">
            <w:pPr>
              <w:rPr>
                <w:color w:val="000000"/>
                <w:sz w:val="22"/>
                <w:szCs w:val="22"/>
              </w:rPr>
            </w:pPr>
            <w:r w:rsidRPr="00A97486">
              <w:rPr>
                <w:rFonts w:hint="eastAsia"/>
                <w:color w:val="000000"/>
                <w:sz w:val="22"/>
                <w:szCs w:val="22"/>
              </w:rPr>
              <w:t>美国（广东）三和化工科技有限公司</w:t>
            </w:r>
          </w:p>
        </w:tc>
      </w:tr>
      <w:tr w:rsidR="00276112" w:rsidRPr="00A97486" w:rsidTr="002B468B">
        <w:tc>
          <w:tcPr>
            <w:tcW w:w="3227" w:type="dxa"/>
            <w:vAlign w:val="center"/>
          </w:tcPr>
          <w:p w:rsidR="00276112" w:rsidRPr="00A97486" w:rsidRDefault="00276112" w:rsidP="00276112">
            <w:pPr>
              <w:rPr>
                <w:color w:val="000000"/>
                <w:sz w:val="22"/>
                <w:szCs w:val="22"/>
              </w:rPr>
            </w:pPr>
            <w:r w:rsidRPr="00A97486">
              <w:rPr>
                <w:rFonts w:hint="eastAsia"/>
                <w:color w:val="000000"/>
                <w:sz w:val="22"/>
                <w:szCs w:val="22"/>
              </w:rPr>
              <w:t>制冷系统泄漏的检查</w:t>
            </w:r>
          </w:p>
        </w:tc>
        <w:tc>
          <w:tcPr>
            <w:tcW w:w="850" w:type="dxa"/>
            <w:vAlign w:val="center"/>
          </w:tcPr>
          <w:p w:rsidR="00276112" w:rsidRPr="00A97486" w:rsidRDefault="00276112" w:rsidP="00276112">
            <w:pPr>
              <w:jc w:val="center"/>
              <w:rPr>
                <w:color w:val="000000"/>
                <w:sz w:val="22"/>
                <w:szCs w:val="22"/>
              </w:rPr>
            </w:pPr>
            <w:r w:rsidRPr="00A97486">
              <w:rPr>
                <w:rFonts w:hint="eastAsia"/>
                <w:color w:val="000000"/>
                <w:sz w:val="22"/>
                <w:szCs w:val="22"/>
              </w:rPr>
              <w:t>有</w:t>
            </w:r>
          </w:p>
        </w:tc>
        <w:tc>
          <w:tcPr>
            <w:tcW w:w="2694" w:type="dxa"/>
            <w:vAlign w:val="center"/>
          </w:tcPr>
          <w:p w:rsidR="00276112" w:rsidRPr="00A97486" w:rsidRDefault="00276112" w:rsidP="00276112">
            <w:pPr>
              <w:jc w:val="left"/>
              <w:rPr>
                <w:color w:val="000000"/>
                <w:sz w:val="22"/>
                <w:szCs w:val="22"/>
              </w:rPr>
            </w:pPr>
            <w:r w:rsidRPr="00A97486">
              <w:rPr>
                <w:rFonts w:hint="eastAsia"/>
                <w:color w:val="000000"/>
                <w:sz w:val="22"/>
                <w:szCs w:val="22"/>
              </w:rPr>
              <w:t>高低压表</w:t>
            </w:r>
            <w:r w:rsidRPr="00A97486">
              <w:rPr>
                <w:rFonts w:hint="eastAsia"/>
                <w:color w:val="000000"/>
                <w:sz w:val="22"/>
                <w:szCs w:val="22"/>
              </w:rPr>
              <w:t xml:space="preserve"> </w:t>
            </w:r>
            <w:r w:rsidRPr="00A97486">
              <w:rPr>
                <w:rFonts w:hint="eastAsia"/>
                <w:color w:val="000000"/>
                <w:sz w:val="22"/>
                <w:szCs w:val="22"/>
              </w:rPr>
              <w:t>鸿森双表阀</w:t>
            </w:r>
            <w:r w:rsidRPr="00A97486">
              <w:rPr>
                <w:rFonts w:hint="eastAsia"/>
                <w:color w:val="000000"/>
                <w:sz w:val="22"/>
                <w:szCs w:val="22"/>
              </w:rPr>
              <w:t xml:space="preserve">HS-S36F-410A </w:t>
            </w:r>
            <w:r w:rsidRPr="00A97486">
              <w:rPr>
                <w:rFonts w:hint="eastAsia"/>
                <w:color w:val="000000"/>
                <w:sz w:val="22"/>
                <w:szCs w:val="22"/>
              </w:rPr>
              <w:t>接头</w:t>
            </w:r>
            <w:r w:rsidRPr="00A97486">
              <w:rPr>
                <w:rFonts w:hint="eastAsia"/>
                <w:color w:val="000000"/>
                <w:sz w:val="22"/>
                <w:szCs w:val="22"/>
              </w:rPr>
              <w:t>7/16</w:t>
            </w:r>
          </w:p>
        </w:tc>
        <w:tc>
          <w:tcPr>
            <w:tcW w:w="2551" w:type="dxa"/>
            <w:vAlign w:val="center"/>
          </w:tcPr>
          <w:p w:rsidR="00276112" w:rsidRPr="00A97486" w:rsidRDefault="00276112" w:rsidP="00276112">
            <w:pPr>
              <w:rPr>
                <w:color w:val="000000"/>
                <w:sz w:val="22"/>
                <w:szCs w:val="22"/>
              </w:rPr>
            </w:pPr>
            <w:r w:rsidRPr="00A97486">
              <w:rPr>
                <w:rFonts w:hint="eastAsia"/>
                <w:color w:val="000000"/>
                <w:sz w:val="22"/>
                <w:szCs w:val="22"/>
              </w:rPr>
              <w:t xml:space="preserve">　</w:t>
            </w:r>
          </w:p>
        </w:tc>
        <w:tc>
          <w:tcPr>
            <w:tcW w:w="709" w:type="dxa"/>
            <w:vAlign w:val="center"/>
          </w:tcPr>
          <w:p w:rsidR="00276112" w:rsidRPr="00A97486" w:rsidRDefault="00276112" w:rsidP="00276112">
            <w:pPr>
              <w:jc w:val="center"/>
              <w:rPr>
                <w:color w:val="000000"/>
                <w:sz w:val="22"/>
                <w:szCs w:val="22"/>
              </w:rPr>
            </w:pPr>
            <w:r w:rsidRPr="00A97486">
              <w:rPr>
                <w:rFonts w:hint="eastAsia"/>
                <w:color w:val="000000"/>
                <w:sz w:val="22"/>
                <w:szCs w:val="22"/>
              </w:rPr>
              <w:t>无</w:t>
            </w:r>
          </w:p>
        </w:tc>
        <w:tc>
          <w:tcPr>
            <w:tcW w:w="2455" w:type="dxa"/>
            <w:vAlign w:val="center"/>
          </w:tcPr>
          <w:p w:rsidR="00276112" w:rsidRPr="00A97486" w:rsidRDefault="00276112" w:rsidP="00276112">
            <w:pPr>
              <w:jc w:val="left"/>
              <w:rPr>
                <w:color w:val="000000"/>
                <w:sz w:val="22"/>
                <w:szCs w:val="22"/>
              </w:rPr>
            </w:pPr>
            <w:r w:rsidRPr="00A97486">
              <w:rPr>
                <w:rFonts w:hint="eastAsia"/>
                <w:color w:val="000000"/>
                <w:sz w:val="22"/>
                <w:szCs w:val="22"/>
              </w:rPr>
              <w:t xml:space="preserve">　</w:t>
            </w:r>
          </w:p>
        </w:tc>
        <w:tc>
          <w:tcPr>
            <w:tcW w:w="2081" w:type="dxa"/>
            <w:vAlign w:val="center"/>
          </w:tcPr>
          <w:p w:rsidR="00276112" w:rsidRPr="00A97486" w:rsidRDefault="00276112" w:rsidP="00276112">
            <w:pPr>
              <w:rPr>
                <w:color w:val="000000"/>
                <w:sz w:val="22"/>
                <w:szCs w:val="22"/>
              </w:rPr>
            </w:pPr>
            <w:r w:rsidRPr="00A97486">
              <w:rPr>
                <w:rFonts w:hint="eastAsia"/>
                <w:color w:val="000000"/>
                <w:sz w:val="22"/>
                <w:szCs w:val="22"/>
              </w:rPr>
              <w:t xml:space="preserve">　</w:t>
            </w:r>
          </w:p>
        </w:tc>
      </w:tr>
      <w:tr w:rsidR="00276112" w:rsidRPr="00A97486" w:rsidTr="002B468B">
        <w:tc>
          <w:tcPr>
            <w:tcW w:w="3227" w:type="dxa"/>
            <w:vAlign w:val="center"/>
          </w:tcPr>
          <w:p w:rsidR="00276112" w:rsidRPr="00A97486" w:rsidRDefault="00276112" w:rsidP="00276112">
            <w:pPr>
              <w:rPr>
                <w:color w:val="000000"/>
                <w:sz w:val="22"/>
                <w:szCs w:val="22"/>
              </w:rPr>
            </w:pPr>
            <w:r w:rsidRPr="00A97486">
              <w:rPr>
                <w:rFonts w:hint="eastAsia"/>
                <w:color w:val="000000"/>
                <w:sz w:val="22"/>
                <w:szCs w:val="22"/>
              </w:rPr>
              <w:t>高压开关的检查</w:t>
            </w:r>
          </w:p>
        </w:tc>
        <w:tc>
          <w:tcPr>
            <w:tcW w:w="850" w:type="dxa"/>
            <w:vAlign w:val="center"/>
          </w:tcPr>
          <w:p w:rsidR="00276112" w:rsidRPr="00A97486" w:rsidRDefault="00276112" w:rsidP="00276112">
            <w:pPr>
              <w:jc w:val="center"/>
              <w:rPr>
                <w:color w:val="000000"/>
                <w:sz w:val="22"/>
                <w:szCs w:val="22"/>
              </w:rPr>
            </w:pPr>
            <w:r w:rsidRPr="00A97486">
              <w:rPr>
                <w:rFonts w:hint="eastAsia"/>
                <w:color w:val="000000"/>
                <w:sz w:val="22"/>
                <w:szCs w:val="22"/>
              </w:rPr>
              <w:t>有</w:t>
            </w:r>
          </w:p>
        </w:tc>
        <w:tc>
          <w:tcPr>
            <w:tcW w:w="2694" w:type="dxa"/>
            <w:vAlign w:val="center"/>
          </w:tcPr>
          <w:p w:rsidR="00276112" w:rsidRPr="00A97486" w:rsidRDefault="00276112" w:rsidP="00276112">
            <w:pPr>
              <w:jc w:val="left"/>
              <w:rPr>
                <w:color w:val="000000"/>
                <w:sz w:val="22"/>
                <w:szCs w:val="22"/>
              </w:rPr>
            </w:pPr>
            <w:r w:rsidRPr="00A97486">
              <w:rPr>
                <w:rFonts w:hint="eastAsia"/>
                <w:color w:val="000000"/>
                <w:sz w:val="22"/>
                <w:szCs w:val="22"/>
              </w:rPr>
              <w:t>高低压表</w:t>
            </w:r>
            <w:r w:rsidRPr="00A97486">
              <w:rPr>
                <w:rFonts w:hint="eastAsia"/>
                <w:color w:val="000000"/>
                <w:sz w:val="22"/>
                <w:szCs w:val="22"/>
              </w:rPr>
              <w:t xml:space="preserve"> </w:t>
            </w:r>
            <w:r w:rsidRPr="00A97486">
              <w:rPr>
                <w:rFonts w:hint="eastAsia"/>
                <w:color w:val="000000"/>
                <w:sz w:val="22"/>
                <w:szCs w:val="22"/>
              </w:rPr>
              <w:t>鸿森双表阀</w:t>
            </w:r>
            <w:r w:rsidRPr="00A97486">
              <w:rPr>
                <w:rFonts w:hint="eastAsia"/>
                <w:color w:val="000000"/>
                <w:sz w:val="22"/>
                <w:szCs w:val="22"/>
              </w:rPr>
              <w:lastRenderedPageBreak/>
              <w:t xml:space="preserve">HS-S36F-410A </w:t>
            </w:r>
            <w:r w:rsidRPr="00A97486">
              <w:rPr>
                <w:rFonts w:hint="eastAsia"/>
                <w:color w:val="000000"/>
                <w:sz w:val="22"/>
                <w:szCs w:val="22"/>
              </w:rPr>
              <w:t>接头</w:t>
            </w:r>
            <w:r w:rsidRPr="00A97486">
              <w:rPr>
                <w:rFonts w:hint="eastAsia"/>
                <w:color w:val="000000"/>
                <w:sz w:val="22"/>
                <w:szCs w:val="22"/>
              </w:rPr>
              <w:t>7/16</w:t>
            </w:r>
          </w:p>
        </w:tc>
        <w:tc>
          <w:tcPr>
            <w:tcW w:w="2551" w:type="dxa"/>
            <w:vAlign w:val="center"/>
          </w:tcPr>
          <w:p w:rsidR="00276112" w:rsidRPr="00A97486" w:rsidRDefault="00276112" w:rsidP="00276112">
            <w:pPr>
              <w:rPr>
                <w:color w:val="000000"/>
                <w:sz w:val="22"/>
                <w:szCs w:val="22"/>
              </w:rPr>
            </w:pPr>
            <w:r w:rsidRPr="00A97486">
              <w:rPr>
                <w:rFonts w:hint="eastAsia"/>
                <w:color w:val="000000"/>
                <w:sz w:val="22"/>
                <w:szCs w:val="22"/>
              </w:rPr>
              <w:lastRenderedPageBreak/>
              <w:t xml:space="preserve">　</w:t>
            </w:r>
          </w:p>
        </w:tc>
        <w:tc>
          <w:tcPr>
            <w:tcW w:w="709" w:type="dxa"/>
            <w:vAlign w:val="center"/>
          </w:tcPr>
          <w:p w:rsidR="00276112" w:rsidRPr="00A97486" w:rsidRDefault="00276112" w:rsidP="00276112">
            <w:pPr>
              <w:jc w:val="center"/>
              <w:rPr>
                <w:color w:val="000000"/>
                <w:sz w:val="22"/>
                <w:szCs w:val="22"/>
              </w:rPr>
            </w:pPr>
            <w:r w:rsidRPr="00A97486">
              <w:rPr>
                <w:rFonts w:hint="eastAsia"/>
                <w:color w:val="000000"/>
                <w:sz w:val="22"/>
                <w:szCs w:val="22"/>
              </w:rPr>
              <w:t>无</w:t>
            </w:r>
          </w:p>
        </w:tc>
        <w:tc>
          <w:tcPr>
            <w:tcW w:w="2455" w:type="dxa"/>
            <w:vAlign w:val="center"/>
          </w:tcPr>
          <w:p w:rsidR="00276112" w:rsidRPr="00A97486" w:rsidRDefault="00276112" w:rsidP="00276112">
            <w:pPr>
              <w:jc w:val="left"/>
              <w:rPr>
                <w:color w:val="000000"/>
                <w:sz w:val="22"/>
                <w:szCs w:val="22"/>
              </w:rPr>
            </w:pPr>
            <w:r w:rsidRPr="00A97486">
              <w:rPr>
                <w:rFonts w:hint="eastAsia"/>
                <w:color w:val="000000"/>
                <w:sz w:val="22"/>
                <w:szCs w:val="22"/>
              </w:rPr>
              <w:t xml:space="preserve">　</w:t>
            </w:r>
          </w:p>
        </w:tc>
        <w:tc>
          <w:tcPr>
            <w:tcW w:w="2081" w:type="dxa"/>
            <w:vAlign w:val="center"/>
          </w:tcPr>
          <w:p w:rsidR="00276112" w:rsidRPr="00A97486" w:rsidRDefault="00276112" w:rsidP="00276112">
            <w:pPr>
              <w:rPr>
                <w:color w:val="000000"/>
                <w:sz w:val="22"/>
                <w:szCs w:val="22"/>
              </w:rPr>
            </w:pPr>
            <w:r w:rsidRPr="00A97486">
              <w:rPr>
                <w:rFonts w:hint="eastAsia"/>
                <w:color w:val="000000"/>
                <w:sz w:val="22"/>
                <w:szCs w:val="22"/>
              </w:rPr>
              <w:t xml:space="preserve">　</w:t>
            </w:r>
          </w:p>
        </w:tc>
      </w:tr>
      <w:tr w:rsidR="00276112" w:rsidRPr="00A97486" w:rsidTr="002B468B">
        <w:tc>
          <w:tcPr>
            <w:tcW w:w="3227" w:type="dxa"/>
            <w:vAlign w:val="center"/>
          </w:tcPr>
          <w:p w:rsidR="00276112" w:rsidRPr="00A97486" w:rsidRDefault="00276112" w:rsidP="00276112">
            <w:pPr>
              <w:rPr>
                <w:color w:val="000000"/>
                <w:sz w:val="22"/>
                <w:szCs w:val="22"/>
              </w:rPr>
            </w:pPr>
            <w:r w:rsidRPr="00A97486">
              <w:rPr>
                <w:rFonts w:hint="eastAsia"/>
                <w:color w:val="000000"/>
                <w:sz w:val="22"/>
                <w:szCs w:val="22"/>
              </w:rPr>
              <w:lastRenderedPageBreak/>
              <w:t>低压传感器的检查</w:t>
            </w:r>
          </w:p>
        </w:tc>
        <w:tc>
          <w:tcPr>
            <w:tcW w:w="850" w:type="dxa"/>
            <w:vAlign w:val="center"/>
          </w:tcPr>
          <w:p w:rsidR="00276112" w:rsidRPr="00A97486" w:rsidRDefault="00276112" w:rsidP="00276112">
            <w:pPr>
              <w:jc w:val="center"/>
              <w:rPr>
                <w:color w:val="000000"/>
                <w:sz w:val="22"/>
                <w:szCs w:val="22"/>
              </w:rPr>
            </w:pPr>
            <w:r w:rsidRPr="00A97486">
              <w:rPr>
                <w:rFonts w:hint="eastAsia"/>
                <w:color w:val="000000"/>
                <w:sz w:val="22"/>
                <w:szCs w:val="22"/>
              </w:rPr>
              <w:t>无</w:t>
            </w:r>
          </w:p>
        </w:tc>
        <w:tc>
          <w:tcPr>
            <w:tcW w:w="2694" w:type="dxa"/>
            <w:vAlign w:val="center"/>
          </w:tcPr>
          <w:p w:rsidR="00276112" w:rsidRPr="00A97486" w:rsidRDefault="00276112" w:rsidP="00276112">
            <w:pPr>
              <w:jc w:val="left"/>
              <w:rPr>
                <w:color w:val="000000"/>
                <w:sz w:val="22"/>
                <w:szCs w:val="22"/>
              </w:rPr>
            </w:pPr>
            <w:r w:rsidRPr="00A97486">
              <w:rPr>
                <w:rFonts w:hint="eastAsia"/>
                <w:color w:val="000000"/>
                <w:sz w:val="22"/>
                <w:szCs w:val="22"/>
              </w:rPr>
              <w:t xml:space="preserve">　</w:t>
            </w:r>
          </w:p>
        </w:tc>
        <w:tc>
          <w:tcPr>
            <w:tcW w:w="2551" w:type="dxa"/>
            <w:vAlign w:val="center"/>
          </w:tcPr>
          <w:p w:rsidR="00276112" w:rsidRPr="00A97486" w:rsidRDefault="00276112" w:rsidP="00276112">
            <w:pPr>
              <w:rPr>
                <w:color w:val="000000"/>
                <w:sz w:val="22"/>
                <w:szCs w:val="22"/>
              </w:rPr>
            </w:pPr>
            <w:r w:rsidRPr="00A97486">
              <w:rPr>
                <w:rFonts w:hint="eastAsia"/>
                <w:color w:val="000000"/>
                <w:sz w:val="22"/>
                <w:szCs w:val="22"/>
              </w:rPr>
              <w:t xml:space="preserve">　</w:t>
            </w:r>
          </w:p>
        </w:tc>
        <w:tc>
          <w:tcPr>
            <w:tcW w:w="709" w:type="dxa"/>
            <w:vAlign w:val="center"/>
          </w:tcPr>
          <w:p w:rsidR="00276112" w:rsidRPr="00A97486" w:rsidRDefault="00276112" w:rsidP="00276112">
            <w:pPr>
              <w:jc w:val="center"/>
              <w:rPr>
                <w:color w:val="000000"/>
                <w:sz w:val="22"/>
                <w:szCs w:val="22"/>
              </w:rPr>
            </w:pPr>
            <w:r w:rsidRPr="00A97486">
              <w:rPr>
                <w:rFonts w:hint="eastAsia"/>
                <w:color w:val="000000"/>
                <w:sz w:val="22"/>
                <w:szCs w:val="22"/>
              </w:rPr>
              <w:t>无</w:t>
            </w:r>
          </w:p>
        </w:tc>
        <w:tc>
          <w:tcPr>
            <w:tcW w:w="2455" w:type="dxa"/>
            <w:vAlign w:val="center"/>
          </w:tcPr>
          <w:p w:rsidR="00276112" w:rsidRPr="00A97486" w:rsidRDefault="00276112" w:rsidP="00276112">
            <w:pPr>
              <w:jc w:val="left"/>
              <w:rPr>
                <w:color w:val="000000"/>
                <w:sz w:val="22"/>
                <w:szCs w:val="22"/>
              </w:rPr>
            </w:pPr>
            <w:r w:rsidRPr="00A97486">
              <w:rPr>
                <w:rFonts w:hint="eastAsia"/>
                <w:color w:val="000000"/>
                <w:sz w:val="22"/>
                <w:szCs w:val="22"/>
              </w:rPr>
              <w:t xml:space="preserve">　</w:t>
            </w:r>
          </w:p>
        </w:tc>
        <w:tc>
          <w:tcPr>
            <w:tcW w:w="2081" w:type="dxa"/>
            <w:vAlign w:val="center"/>
          </w:tcPr>
          <w:p w:rsidR="00276112" w:rsidRPr="00A97486" w:rsidRDefault="00276112" w:rsidP="00276112">
            <w:pPr>
              <w:rPr>
                <w:color w:val="000000"/>
                <w:sz w:val="22"/>
                <w:szCs w:val="22"/>
              </w:rPr>
            </w:pPr>
            <w:r w:rsidRPr="00A97486">
              <w:rPr>
                <w:rFonts w:hint="eastAsia"/>
                <w:color w:val="000000"/>
                <w:sz w:val="22"/>
                <w:szCs w:val="22"/>
              </w:rPr>
              <w:t xml:space="preserve">　</w:t>
            </w:r>
          </w:p>
        </w:tc>
      </w:tr>
      <w:tr w:rsidR="00276112" w:rsidRPr="00A97486" w:rsidTr="002B468B">
        <w:tc>
          <w:tcPr>
            <w:tcW w:w="3227" w:type="dxa"/>
            <w:vAlign w:val="center"/>
          </w:tcPr>
          <w:p w:rsidR="00276112" w:rsidRPr="00A97486" w:rsidRDefault="00276112" w:rsidP="00276112">
            <w:pPr>
              <w:rPr>
                <w:color w:val="000000"/>
                <w:sz w:val="22"/>
                <w:szCs w:val="22"/>
              </w:rPr>
            </w:pPr>
            <w:r w:rsidRPr="00A97486">
              <w:rPr>
                <w:rFonts w:hint="eastAsia"/>
                <w:color w:val="000000"/>
                <w:sz w:val="22"/>
                <w:szCs w:val="22"/>
              </w:rPr>
              <w:t>干燥过滤器的检查</w:t>
            </w:r>
          </w:p>
        </w:tc>
        <w:tc>
          <w:tcPr>
            <w:tcW w:w="850" w:type="dxa"/>
            <w:vAlign w:val="center"/>
          </w:tcPr>
          <w:p w:rsidR="00276112" w:rsidRPr="00A97486" w:rsidRDefault="00276112" w:rsidP="00276112">
            <w:pPr>
              <w:jc w:val="center"/>
              <w:rPr>
                <w:color w:val="000000"/>
                <w:sz w:val="22"/>
                <w:szCs w:val="22"/>
              </w:rPr>
            </w:pPr>
            <w:r w:rsidRPr="00A97486">
              <w:rPr>
                <w:rFonts w:hint="eastAsia"/>
                <w:color w:val="000000"/>
                <w:sz w:val="22"/>
                <w:szCs w:val="22"/>
              </w:rPr>
              <w:t>有</w:t>
            </w:r>
          </w:p>
        </w:tc>
        <w:tc>
          <w:tcPr>
            <w:tcW w:w="2694" w:type="dxa"/>
            <w:vAlign w:val="center"/>
          </w:tcPr>
          <w:p w:rsidR="00276112" w:rsidRPr="00A97486" w:rsidRDefault="00276112" w:rsidP="00276112">
            <w:pPr>
              <w:jc w:val="left"/>
              <w:rPr>
                <w:color w:val="000000"/>
                <w:sz w:val="22"/>
                <w:szCs w:val="22"/>
              </w:rPr>
            </w:pPr>
            <w:r w:rsidRPr="00A97486">
              <w:rPr>
                <w:rFonts w:hint="eastAsia"/>
                <w:color w:val="000000"/>
                <w:sz w:val="22"/>
                <w:szCs w:val="22"/>
              </w:rPr>
              <w:t>高低压表</w:t>
            </w:r>
            <w:r w:rsidRPr="00A97486">
              <w:rPr>
                <w:rFonts w:hint="eastAsia"/>
                <w:color w:val="000000"/>
                <w:sz w:val="22"/>
                <w:szCs w:val="22"/>
              </w:rPr>
              <w:t xml:space="preserve"> </w:t>
            </w:r>
            <w:r w:rsidRPr="00A97486">
              <w:rPr>
                <w:rFonts w:hint="eastAsia"/>
                <w:color w:val="000000"/>
                <w:sz w:val="22"/>
                <w:szCs w:val="22"/>
              </w:rPr>
              <w:t>鸿森双表阀</w:t>
            </w:r>
            <w:r w:rsidRPr="00A97486">
              <w:rPr>
                <w:rFonts w:hint="eastAsia"/>
                <w:color w:val="000000"/>
                <w:sz w:val="22"/>
                <w:szCs w:val="22"/>
              </w:rPr>
              <w:t xml:space="preserve">HS-S36F-410A </w:t>
            </w:r>
            <w:r w:rsidRPr="00A97486">
              <w:rPr>
                <w:rFonts w:hint="eastAsia"/>
                <w:color w:val="000000"/>
                <w:sz w:val="22"/>
                <w:szCs w:val="22"/>
              </w:rPr>
              <w:t>接头</w:t>
            </w:r>
            <w:r w:rsidRPr="00A97486">
              <w:rPr>
                <w:rFonts w:hint="eastAsia"/>
                <w:color w:val="000000"/>
                <w:sz w:val="22"/>
                <w:szCs w:val="22"/>
              </w:rPr>
              <w:t>7/16</w:t>
            </w:r>
          </w:p>
        </w:tc>
        <w:tc>
          <w:tcPr>
            <w:tcW w:w="2551" w:type="dxa"/>
            <w:vAlign w:val="center"/>
          </w:tcPr>
          <w:p w:rsidR="00276112" w:rsidRPr="00A97486" w:rsidRDefault="00276112" w:rsidP="00276112">
            <w:pPr>
              <w:rPr>
                <w:color w:val="000000"/>
                <w:sz w:val="22"/>
                <w:szCs w:val="22"/>
              </w:rPr>
            </w:pPr>
            <w:r w:rsidRPr="00A97486">
              <w:rPr>
                <w:rFonts w:hint="eastAsia"/>
                <w:color w:val="000000"/>
                <w:sz w:val="22"/>
                <w:szCs w:val="22"/>
              </w:rPr>
              <w:t xml:space="preserve">　</w:t>
            </w:r>
          </w:p>
        </w:tc>
        <w:tc>
          <w:tcPr>
            <w:tcW w:w="709" w:type="dxa"/>
            <w:vAlign w:val="center"/>
          </w:tcPr>
          <w:p w:rsidR="00276112" w:rsidRPr="00A97486" w:rsidRDefault="00276112" w:rsidP="00276112">
            <w:pPr>
              <w:jc w:val="center"/>
              <w:rPr>
                <w:color w:val="000000"/>
                <w:sz w:val="22"/>
                <w:szCs w:val="22"/>
              </w:rPr>
            </w:pPr>
            <w:r w:rsidRPr="00A97486">
              <w:rPr>
                <w:rFonts w:hint="eastAsia"/>
                <w:color w:val="000000"/>
                <w:sz w:val="22"/>
                <w:szCs w:val="22"/>
              </w:rPr>
              <w:t>无</w:t>
            </w:r>
          </w:p>
        </w:tc>
        <w:tc>
          <w:tcPr>
            <w:tcW w:w="2455" w:type="dxa"/>
            <w:vAlign w:val="center"/>
          </w:tcPr>
          <w:p w:rsidR="00276112" w:rsidRPr="00A97486" w:rsidRDefault="00276112" w:rsidP="00276112">
            <w:pPr>
              <w:jc w:val="left"/>
              <w:rPr>
                <w:color w:val="000000"/>
                <w:sz w:val="22"/>
                <w:szCs w:val="22"/>
              </w:rPr>
            </w:pPr>
            <w:r w:rsidRPr="00A97486">
              <w:rPr>
                <w:rFonts w:hint="eastAsia"/>
                <w:color w:val="000000"/>
                <w:sz w:val="22"/>
                <w:szCs w:val="22"/>
              </w:rPr>
              <w:t xml:space="preserve">　</w:t>
            </w:r>
          </w:p>
        </w:tc>
        <w:tc>
          <w:tcPr>
            <w:tcW w:w="2081" w:type="dxa"/>
            <w:vAlign w:val="center"/>
          </w:tcPr>
          <w:p w:rsidR="00276112" w:rsidRPr="00A97486" w:rsidRDefault="00276112" w:rsidP="00276112">
            <w:pPr>
              <w:rPr>
                <w:color w:val="000000"/>
                <w:sz w:val="22"/>
                <w:szCs w:val="22"/>
              </w:rPr>
            </w:pPr>
            <w:r w:rsidRPr="00A97486">
              <w:rPr>
                <w:rFonts w:hint="eastAsia"/>
                <w:color w:val="000000"/>
                <w:sz w:val="22"/>
                <w:szCs w:val="22"/>
              </w:rPr>
              <w:t xml:space="preserve">　</w:t>
            </w:r>
          </w:p>
        </w:tc>
      </w:tr>
      <w:tr w:rsidR="00276112" w:rsidRPr="00A97486" w:rsidTr="002B468B">
        <w:tc>
          <w:tcPr>
            <w:tcW w:w="3227" w:type="dxa"/>
            <w:vAlign w:val="center"/>
          </w:tcPr>
          <w:p w:rsidR="00276112" w:rsidRPr="00A97486" w:rsidRDefault="00276112" w:rsidP="00276112">
            <w:pPr>
              <w:rPr>
                <w:color w:val="000000"/>
                <w:sz w:val="22"/>
                <w:szCs w:val="22"/>
              </w:rPr>
            </w:pPr>
            <w:r w:rsidRPr="00A97486">
              <w:rPr>
                <w:rFonts w:hint="eastAsia"/>
                <w:color w:val="000000"/>
                <w:sz w:val="22"/>
                <w:szCs w:val="22"/>
              </w:rPr>
              <w:t>绝缘电阻检查</w:t>
            </w:r>
          </w:p>
        </w:tc>
        <w:tc>
          <w:tcPr>
            <w:tcW w:w="850" w:type="dxa"/>
            <w:vAlign w:val="center"/>
          </w:tcPr>
          <w:p w:rsidR="00276112" w:rsidRPr="00A97486" w:rsidRDefault="00276112" w:rsidP="00276112">
            <w:pPr>
              <w:jc w:val="center"/>
              <w:rPr>
                <w:color w:val="000000"/>
                <w:sz w:val="22"/>
                <w:szCs w:val="22"/>
              </w:rPr>
            </w:pPr>
            <w:r w:rsidRPr="00A97486">
              <w:rPr>
                <w:rFonts w:hint="eastAsia"/>
                <w:color w:val="000000"/>
                <w:sz w:val="22"/>
                <w:szCs w:val="22"/>
              </w:rPr>
              <w:t>无</w:t>
            </w:r>
          </w:p>
        </w:tc>
        <w:tc>
          <w:tcPr>
            <w:tcW w:w="2694" w:type="dxa"/>
            <w:vAlign w:val="center"/>
          </w:tcPr>
          <w:p w:rsidR="00276112" w:rsidRPr="00A97486" w:rsidRDefault="00276112" w:rsidP="00276112">
            <w:pPr>
              <w:jc w:val="left"/>
              <w:rPr>
                <w:color w:val="000000"/>
                <w:sz w:val="22"/>
                <w:szCs w:val="22"/>
              </w:rPr>
            </w:pPr>
            <w:r w:rsidRPr="00A97486">
              <w:rPr>
                <w:rFonts w:hint="eastAsia"/>
                <w:color w:val="000000"/>
                <w:sz w:val="22"/>
                <w:szCs w:val="22"/>
              </w:rPr>
              <w:t xml:space="preserve">　</w:t>
            </w:r>
          </w:p>
        </w:tc>
        <w:tc>
          <w:tcPr>
            <w:tcW w:w="2551" w:type="dxa"/>
            <w:vAlign w:val="center"/>
          </w:tcPr>
          <w:p w:rsidR="00276112" w:rsidRPr="00A97486" w:rsidRDefault="00276112" w:rsidP="00276112">
            <w:pPr>
              <w:rPr>
                <w:color w:val="000000"/>
                <w:sz w:val="22"/>
                <w:szCs w:val="22"/>
              </w:rPr>
            </w:pPr>
            <w:r w:rsidRPr="00A97486">
              <w:rPr>
                <w:rFonts w:hint="eastAsia"/>
                <w:color w:val="000000"/>
                <w:sz w:val="22"/>
                <w:szCs w:val="22"/>
              </w:rPr>
              <w:t xml:space="preserve">　</w:t>
            </w:r>
          </w:p>
        </w:tc>
        <w:tc>
          <w:tcPr>
            <w:tcW w:w="709" w:type="dxa"/>
            <w:vAlign w:val="center"/>
          </w:tcPr>
          <w:p w:rsidR="00276112" w:rsidRPr="00A97486" w:rsidRDefault="00276112" w:rsidP="00276112">
            <w:pPr>
              <w:jc w:val="center"/>
              <w:rPr>
                <w:color w:val="000000"/>
                <w:sz w:val="22"/>
                <w:szCs w:val="22"/>
              </w:rPr>
            </w:pPr>
            <w:r w:rsidRPr="00A97486">
              <w:rPr>
                <w:rFonts w:hint="eastAsia"/>
                <w:color w:val="000000"/>
                <w:sz w:val="22"/>
                <w:szCs w:val="22"/>
              </w:rPr>
              <w:t>无</w:t>
            </w:r>
          </w:p>
        </w:tc>
        <w:tc>
          <w:tcPr>
            <w:tcW w:w="2455" w:type="dxa"/>
            <w:vAlign w:val="center"/>
          </w:tcPr>
          <w:p w:rsidR="00276112" w:rsidRPr="00A97486" w:rsidRDefault="00276112" w:rsidP="00276112">
            <w:pPr>
              <w:jc w:val="left"/>
              <w:rPr>
                <w:color w:val="000000"/>
                <w:sz w:val="22"/>
                <w:szCs w:val="22"/>
              </w:rPr>
            </w:pPr>
            <w:r w:rsidRPr="00A97486">
              <w:rPr>
                <w:rFonts w:hint="eastAsia"/>
                <w:color w:val="000000"/>
                <w:sz w:val="22"/>
                <w:szCs w:val="22"/>
              </w:rPr>
              <w:t xml:space="preserve">　</w:t>
            </w:r>
          </w:p>
        </w:tc>
        <w:tc>
          <w:tcPr>
            <w:tcW w:w="2081" w:type="dxa"/>
            <w:vAlign w:val="center"/>
          </w:tcPr>
          <w:p w:rsidR="00276112" w:rsidRPr="00A97486" w:rsidRDefault="00276112" w:rsidP="00276112">
            <w:pPr>
              <w:rPr>
                <w:color w:val="000000"/>
                <w:sz w:val="22"/>
                <w:szCs w:val="22"/>
              </w:rPr>
            </w:pPr>
            <w:r w:rsidRPr="00A97486">
              <w:rPr>
                <w:rFonts w:hint="eastAsia"/>
                <w:color w:val="000000"/>
                <w:sz w:val="22"/>
                <w:szCs w:val="22"/>
              </w:rPr>
              <w:t xml:space="preserve">　</w:t>
            </w:r>
          </w:p>
        </w:tc>
      </w:tr>
      <w:tr w:rsidR="00276112" w:rsidRPr="00A97486" w:rsidTr="002B468B">
        <w:tc>
          <w:tcPr>
            <w:tcW w:w="3227" w:type="dxa"/>
            <w:vAlign w:val="center"/>
          </w:tcPr>
          <w:p w:rsidR="00276112" w:rsidRPr="00A97486" w:rsidRDefault="00276112" w:rsidP="00276112">
            <w:pPr>
              <w:rPr>
                <w:color w:val="000000"/>
                <w:sz w:val="22"/>
                <w:szCs w:val="22"/>
              </w:rPr>
            </w:pPr>
            <w:r w:rsidRPr="00A97486">
              <w:rPr>
                <w:rFonts w:hint="eastAsia"/>
                <w:color w:val="000000"/>
                <w:sz w:val="22"/>
                <w:szCs w:val="22"/>
              </w:rPr>
              <w:t>电气连接端子的检查</w:t>
            </w:r>
          </w:p>
        </w:tc>
        <w:tc>
          <w:tcPr>
            <w:tcW w:w="850" w:type="dxa"/>
            <w:vAlign w:val="center"/>
          </w:tcPr>
          <w:p w:rsidR="00276112" w:rsidRPr="00A97486" w:rsidRDefault="00276112" w:rsidP="00276112">
            <w:pPr>
              <w:jc w:val="center"/>
              <w:rPr>
                <w:color w:val="000000"/>
                <w:sz w:val="22"/>
                <w:szCs w:val="22"/>
              </w:rPr>
            </w:pPr>
            <w:r w:rsidRPr="00A97486">
              <w:rPr>
                <w:rFonts w:hint="eastAsia"/>
                <w:color w:val="000000"/>
                <w:sz w:val="22"/>
                <w:szCs w:val="22"/>
              </w:rPr>
              <w:t>无</w:t>
            </w:r>
          </w:p>
        </w:tc>
        <w:tc>
          <w:tcPr>
            <w:tcW w:w="2694" w:type="dxa"/>
            <w:vAlign w:val="center"/>
          </w:tcPr>
          <w:p w:rsidR="00276112" w:rsidRPr="00A97486" w:rsidRDefault="00276112" w:rsidP="00276112">
            <w:pPr>
              <w:jc w:val="left"/>
              <w:rPr>
                <w:color w:val="000000"/>
                <w:sz w:val="22"/>
                <w:szCs w:val="22"/>
              </w:rPr>
            </w:pPr>
            <w:r w:rsidRPr="00A97486">
              <w:rPr>
                <w:rFonts w:hint="eastAsia"/>
                <w:color w:val="000000"/>
                <w:sz w:val="22"/>
                <w:szCs w:val="22"/>
              </w:rPr>
              <w:t xml:space="preserve">　</w:t>
            </w:r>
          </w:p>
        </w:tc>
        <w:tc>
          <w:tcPr>
            <w:tcW w:w="2551" w:type="dxa"/>
            <w:vAlign w:val="center"/>
          </w:tcPr>
          <w:p w:rsidR="00276112" w:rsidRPr="00A97486" w:rsidRDefault="00276112" w:rsidP="00276112">
            <w:pPr>
              <w:rPr>
                <w:color w:val="000000"/>
                <w:sz w:val="22"/>
                <w:szCs w:val="22"/>
              </w:rPr>
            </w:pPr>
            <w:r w:rsidRPr="00A97486">
              <w:rPr>
                <w:rFonts w:hint="eastAsia"/>
                <w:color w:val="000000"/>
                <w:sz w:val="22"/>
                <w:szCs w:val="22"/>
              </w:rPr>
              <w:t xml:space="preserve">　</w:t>
            </w:r>
          </w:p>
        </w:tc>
        <w:tc>
          <w:tcPr>
            <w:tcW w:w="709" w:type="dxa"/>
            <w:vAlign w:val="center"/>
          </w:tcPr>
          <w:p w:rsidR="00276112" w:rsidRPr="00A97486" w:rsidRDefault="00276112" w:rsidP="00276112">
            <w:pPr>
              <w:jc w:val="center"/>
              <w:rPr>
                <w:color w:val="000000"/>
                <w:sz w:val="22"/>
                <w:szCs w:val="22"/>
              </w:rPr>
            </w:pPr>
            <w:r w:rsidRPr="00A97486">
              <w:rPr>
                <w:rFonts w:hint="eastAsia"/>
                <w:color w:val="000000"/>
                <w:sz w:val="22"/>
                <w:szCs w:val="22"/>
              </w:rPr>
              <w:t>无</w:t>
            </w:r>
          </w:p>
        </w:tc>
        <w:tc>
          <w:tcPr>
            <w:tcW w:w="2455" w:type="dxa"/>
            <w:vAlign w:val="center"/>
          </w:tcPr>
          <w:p w:rsidR="00276112" w:rsidRPr="00A97486" w:rsidRDefault="00276112" w:rsidP="00276112">
            <w:pPr>
              <w:jc w:val="left"/>
              <w:rPr>
                <w:color w:val="000000"/>
                <w:sz w:val="22"/>
                <w:szCs w:val="22"/>
              </w:rPr>
            </w:pPr>
            <w:r w:rsidRPr="00A97486">
              <w:rPr>
                <w:rFonts w:hint="eastAsia"/>
                <w:color w:val="000000"/>
                <w:sz w:val="22"/>
                <w:szCs w:val="22"/>
              </w:rPr>
              <w:t xml:space="preserve">　</w:t>
            </w:r>
          </w:p>
        </w:tc>
        <w:tc>
          <w:tcPr>
            <w:tcW w:w="2081" w:type="dxa"/>
            <w:vAlign w:val="center"/>
          </w:tcPr>
          <w:p w:rsidR="00276112" w:rsidRPr="00A97486" w:rsidRDefault="00276112" w:rsidP="00276112">
            <w:pPr>
              <w:rPr>
                <w:color w:val="000000"/>
                <w:sz w:val="22"/>
                <w:szCs w:val="22"/>
              </w:rPr>
            </w:pPr>
            <w:r w:rsidRPr="00A97486">
              <w:rPr>
                <w:rFonts w:hint="eastAsia"/>
                <w:color w:val="000000"/>
                <w:sz w:val="22"/>
                <w:szCs w:val="22"/>
              </w:rPr>
              <w:t xml:space="preserve">　</w:t>
            </w:r>
          </w:p>
        </w:tc>
      </w:tr>
      <w:tr w:rsidR="00276112" w:rsidRPr="00A97486" w:rsidTr="002B468B">
        <w:tc>
          <w:tcPr>
            <w:tcW w:w="3227" w:type="dxa"/>
            <w:vAlign w:val="center"/>
          </w:tcPr>
          <w:p w:rsidR="00276112" w:rsidRPr="00A97486" w:rsidRDefault="00276112" w:rsidP="00276112">
            <w:pPr>
              <w:rPr>
                <w:color w:val="000000"/>
                <w:sz w:val="22"/>
                <w:szCs w:val="22"/>
              </w:rPr>
            </w:pPr>
            <w:r w:rsidRPr="00A97486">
              <w:rPr>
                <w:rFonts w:hint="eastAsia"/>
                <w:color w:val="000000"/>
                <w:sz w:val="22"/>
                <w:szCs w:val="22"/>
              </w:rPr>
              <w:t>盖板和部件表面的检查</w:t>
            </w:r>
          </w:p>
        </w:tc>
        <w:tc>
          <w:tcPr>
            <w:tcW w:w="850" w:type="dxa"/>
            <w:vAlign w:val="center"/>
          </w:tcPr>
          <w:p w:rsidR="00276112" w:rsidRPr="00A97486" w:rsidRDefault="00276112" w:rsidP="00276112">
            <w:pPr>
              <w:jc w:val="center"/>
              <w:rPr>
                <w:color w:val="000000"/>
                <w:sz w:val="22"/>
                <w:szCs w:val="22"/>
              </w:rPr>
            </w:pPr>
            <w:r w:rsidRPr="00A97486">
              <w:rPr>
                <w:rFonts w:hint="eastAsia"/>
                <w:color w:val="000000"/>
                <w:sz w:val="22"/>
                <w:szCs w:val="22"/>
              </w:rPr>
              <w:t>无</w:t>
            </w:r>
          </w:p>
        </w:tc>
        <w:tc>
          <w:tcPr>
            <w:tcW w:w="2694" w:type="dxa"/>
            <w:vAlign w:val="center"/>
          </w:tcPr>
          <w:p w:rsidR="00276112" w:rsidRPr="00A97486" w:rsidRDefault="00276112" w:rsidP="00276112">
            <w:pPr>
              <w:jc w:val="left"/>
              <w:rPr>
                <w:color w:val="000000"/>
                <w:sz w:val="22"/>
                <w:szCs w:val="22"/>
              </w:rPr>
            </w:pPr>
            <w:r w:rsidRPr="00A97486">
              <w:rPr>
                <w:rFonts w:hint="eastAsia"/>
                <w:color w:val="000000"/>
                <w:sz w:val="22"/>
                <w:szCs w:val="22"/>
              </w:rPr>
              <w:t xml:space="preserve">　</w:t>
            </w:r>
          </w:p>
        </w:tc>
        <w:tc>
          <w:tcPr>
            <w:tcW w:w="2551" w:type="dxa"/>
            <w:vAlign w:val="center"/>
          </w:tcPr>
          <w:p w:rsidR="00276112" w:rsidRPr="00A97486" w:rsidRDefault="00276112" w:rsidP="00276112">
            <w:pPr>
              <w:rPr>
                <w:color w:val="000000"/>
                <w:sz w:val="22"/>
                <w:szCs w:val="22"/>
              </w:rPr>
            </w:pPr>
            <w:r w:rsidRPr="00A97486">
              <w:rPr>
                <w:rFonts w:hint="eastAsia"/>
                <w:color w:val="000000"/>
                <w:sz w:val="22"/>
                <w:szCs w:val="22"/>
              </w:rPr>
              <w:t xml:space="preserve">　</w:t>
            </w:r>
          </w:p>
        </w:tc>
        <w:tc>
          <w:tcPr>
            <w:tcW w:w="709" w:type="dxa"/>
            <w:vAlign w:val="center"/>
          </w:tcPr>
          <w:p w:rsidR="00276112" w:rsidRPr="00A97486" w:rsidRDefault="00276112" w:rsidP="00276112">
            <w:pPr>
              <w:jc w:val="center"/>
              <w:rPr>
                <w:color w:val="000000"/>
                <w:sz w:val="22"/>
                <w:szCs w:val="22"/>
              </w:rPr>
            </w:pPr>
            <w:r w:rsidRPr="00A97486">
              <w:rPr>
                <w:rFonts w:hint="eastAsia"/>
                <w:color w:val="000000"/>
                <w:sz w:val="22"/>
                <w:szCs w:val="22"/>
              </w:rPr>
              <w:t>有</w:t>
            </w:r>
          </w:p>
        </w:tc>
        <w:tc>
          <w:tcPr>
            <w:tcW w:w="2455" w:type="dxa"/>
            <w:vAlign w:val="center"/>
          </w:tcPr>
          <w:p w:rsidR="00276112" w:rsidRPr="00A97486" w:rsidRDefault="00276112" w:rsidP="00276112">
            <w:pPr>
              <w:jc w:val="left"/>
              <w:rPr>
                <w:color w:val="000000"/>
                <w:sz w:val="22"/>
                <w:szCs w:val="22"/>
              </w:rPr>
            </w:pPr>
            <w:r w:rsidRPr="00A97486">
              <w:rPr>
                <w:rFonts w:hint="eastAsia"/>
                <w:color w:val="000000"/>
                <w:sz w:val="22"/>
                <w:szCs w:val="22"/>
              </w:rPr>
              <w:t>保赐利、自动喷漆</w:t>
            </w:r>
          </w:p>
        </w:tc>
        <w:tc>
          <w:tcPr>
            <w:tcW w:w="2081" w:type="dxa"/>
            <w:vAlign w:val="center"/>
          </w:tcPr>
          <w:p w:rsidR="00276112" w:rsidRPr="00A97486" w:rsidRDefault="00276112" w:rsidP="00276112">
            <w:pPr>
              <w:rPr>
                <w:color w:val="000000"/>
                <w:sz w:val="22"/>
                <w:szCs w:val="22"/>
              </w:rPr>
            </w:pPr>
            <w:r w:rsidRPr="00A97486">
              <w:rPr>
                <w:rFonts w:hint="eastAsia"/>
                <w:color w:val="000000"/>
                <w:sz w:val="22"/>
                <w:szCs w:val="22"/>
              </w:rPr>
              <w:t>广州保赐利化工有限公司</w:t>
            </w:r>
          </w:p>
        </w:tc>
      </w:tr>
      <w:tr w:rsidR="00276112" w:rsidRPr="00A97486" w:rsidTr="002B468B">
        <w:tc>
          <w:tcPr>
            <w:tcW w:w="3227" w:type="dxa"/>
            <w:vAlign w:val="center"/>
          </w:tcPr>
          <w:p w:rsidR="00276112" w:rsidRPr="00A97486" w:rsidRDefault="00276112" w:rsidP="00276112">
            <w:pPr>
              <w:rPr>
                <w:color w:val="000000"/>
                <w:sz w:val="22"/>
                <w:szCs w:val="22"/>
              </w:rPr>
            </w:pPr>
            <w:r w:rsidRPr="00A97486">
              <w:rPr>
                <w:rFonts w:hint="eastAsia"/>
                <w:color w:val="000000"/>
                <w:sz w:val="22"/>
                <w:szCs w:val="22"/>
              </w:rPr>
              <w:t>检查压缩机</w:t>
            </w:r>
          </w:p>
        </w:tc>
        <w:tc>
          <w:tcPr>
            <w:tcW w:w="850" w:type="dxa"/>
            <w:vAlign w:val="center"/>
          </w:tcPr>
          <w:p w:rsidR="00276112" w:rsidRPr="00A97486" w:rsidRDefault="00276112" w:rsidP="00276112">
            <w:pPr>
              <w:jc w:val="center"/>
              <w:rPr>
                <w:color w:val="000000"/>
                <w:sz w:val="22"/>
                <w:szCs w:val="22"/>
              </w:rPr>
            </w:pPr>
            <w:r w:rsidRPr="00A97486">
              <w:rPr>
                <w:rFonts w:hint="eastAsia"/>
                <w:color w:val="000000"/>
                <w:sz w:val="22"/>
                <w:szCs w:val="22"/>
              </w:rPr>
              <w:t>无</w:t>
            </w:r>
          </w:p>
        </w:tc>
        <w:tc>
          <w:tcPr>
            <w:tcW w:w="2694" w:type="dxa"/>
            <w:vAlign w:val="center"/>
          </w:tcPr>
          <w:p w:rsidR="00276112" w:rsidRPr="00A97486" w:rsidRDefault="00276112" w:rsidP="00276112">
            <w:pPr>
              <w:jc w:val="left"/>
              <w:rPr>
                <w:color w:val="000000"/>
                <w:sz w:val="22"/>
                <w:szCs w:val="22"/>
              </w:rPr>
            </w:pPr>
            <w:r w:rsidRPr="00A97486">
              <w:rPr>
                <w:rFonts w:hint="eastAsia"/>
                <w:color w:val="000000"/>
                <w:sz w:val="22"/>
                <w:szCs w:val="22"/>
              </w:rPr>
              <w:t xml:space="preserve">　</w:t>
            </w:r>
          </w:p>
        </w:tc>
        <w:tc>
          <w:tcPr>
            <w:tcW w:w="2551" w:type="dxa"/>
            <w:vAlign w:val="center"/>
          </w:tcPr>
          <w:p w:rsidR="00276112" w:rsidRPr="00A97486" w:rsidRDefault="00276112" w:rsidP="00276112">
            <w:pPr>
              <w:rPr>
                <w:color w:val="000000"/>
                <w:sz w:val="22"/>
                <w:szCs w:val="22"/>
              </w:rPr>
            </w:pPr>
            <w:r w:rsidRPr="00A97486">
              <w:rPr>
                <w:rFonts w:hint="eastAsia"/>
                <w:color w:val="000000"/>
                <w:sz w:val="22"/>
                <w:szCs w:val="22"/>
              </w:rPr>
              <w:t xml:space="preserve">　</w:t>
            </w:r>
          </w:p>
        </w:tc>
        <w:tc>
          <w:tcPr>
            <w:tcW w:w="709" w:type="dxa"/>
            <w:vAlign w:val="center"/>
          </w:tcPr>
          <w:p w:rsidR="00276112" w:rsidRPr="00A97486" w:rsidRDefault="00276112" w:rsidP="00276112">
            <w:pPr>
              <w:jc w:val="center"/>
              <w:rPr>
                <w:color w:val="000000"/>
                <w:sz w:val="22"/>
                <w:szCs w:val="22"/>
              </w:rPr>
            </w:pPr>
            <w:r w:rsidRPr="00A97486">
              <w:rPr>
                <w:rFonts w:hint="eastAsia"/>
                <w:color w:val="000000"/>
                <w:sz w:val="22"/>
                <w:szCs w:val="22"/>
              </w:rPr>
              <w:t>有</w:t>
            </w:r>
          </w:p>
        </w:tc>
        <w:tc>
          <w:tcPr>
            <w:tcW w:w="2455" w:type="dxa"/>
            <w:vAlign w:val="center"/>
          </w:tcPr>
          <w:p w:rsidR="00276112" w:rsidRPr="00A97486" w:rsidRDefault="00276112" w:rsidP="00276112">
            <w:pPr>
              <w:jc w:val="left"/>
              <w:rPr>
                <w:color w:val="000000"/>
                <w:sz w:val="22"/>
                <w:szCs w:val="22"/>
              </w:rPr>
            </w:pPr>
            <w:r w:rsidRPr="00A97486">
              <w:rPr>
                <w:rFonts w:hint="eastAsia"/>
                <w:color w:val="000000"/>
                <w:sz w:val="22"/>
                <w:szCs w:val="22"/>
              </w:rPr>
              <w:t>保赐利、自动喷漆</w:t>
            </w:r>
          </w:p>
        </w:tc>
        <w:tc>
          <w:tcPr>
            <w:tcW w:w="2081" w:type="dxa"/>
            <w:vAlign w:val="center"/>
          </w:tcPr>
          <w:p w:rsidR="00276112" w:rsidRPr="00A97486" w:rsidRDefault="00276112" w:rsidP="00276112">
            <w:pPr>
              <w:rPr>
                <w:color w:val="000000"/>
                <w:sz w:val="22"/>
                <w:szCs w:val="22"/>
              </w:rPr>
            </w:pPr>
            <w:r w:rsidRPr="00A97486">
              <w:rPr>
                <w:rFonts w:hint="eastAsia"/>
                <w:color w:val="000000"/>
                <w:sz w:val="22"/>
                <w:szCs w:val="22"/>
              </w:rPr>
              <w:t>广州保赐利化工有限公司</w:t>
            </w:r>
          </w:p>
        </w:tc>
      </w:tr>
      <w:tr w:rsidR="00276112" w:rsidRPr="00A97486" w:rsidTr="002B468B">
        <w:tc>
          <w:tcPr>
            <w:tcW w:w="3227" w:type="dxa"/>
            <w:vAlign w:val="center"/>
          </w:tcPr>
          <w:p w:rsidR="00276112" w:rsidRPr="00A97486" w:rsidRDefault="00276112" w:rsidP="00276112">
            <w:pPr>
              <w:rPr>
                <w:color w:val="000000"/>
                <w:sz w:val="22"/>
                <w:szCs w:val="22"/>
              </w:rPr>
            </w:pPr>
            <w:r w:rsidRPr="00A97486">
              <w:rPr>
                <w:rFonts w:hint="eastAsia"/>
                <w:color w:val="000000"/>
                <w:sz w:val="22"/>
                <w:szCs w:val="22"/>
              </w:rPr>
              <w:t>手动复位高压开关</w:t>
            </w:r>
          </w:p>
        </w:tc>
        <w:tc>
          <w:tcPr>
            <w:tcW w:w="850" w:type="dxa"/>
            <w:vAlign w:val="center"/>
          </w:tcPr>
          <w:p w:rsidR="00276112" w:rsidRPr="00A97486" w:rsidRDefault="00276112" w:rsidP="00276112">
            <w:pPr>
              <w:jc w:val="center"/>
              <w:rPr>
                <w:color w:val="000000"/>
                <w:sz w:val="22"/>
                <w:szCs w:val="22"/>
              </w:rPr>
            </w:pPr>
            <w:r w:rsidRPr="00A97486">
              <w:rPr>
                <w:rFonts w:hint="eastAsia"/>
                <w:color w:val="000000"/>
                <w:sz w:val="22"/>
                <w:szCs w:val="22"/>
              </w:rPr>
              <w:t>无</w:t>
            </w:r>
          </w:p>
        </w:tc>
        <w:tc>
          <w:tcPr>
            <w:tcW w:w="2694" w:type="dxa"/>
            <w:vAlign w:val="center"/>
          </w:tcPr>
          <w:p w:rsidR="00276112" w:rsidRPr="00A97486" w:rsidRDefault="00276112" w:rsidP="00276112">
            <w:pPr>
              <w:jc w:val="left"/>
              <w:rPr>
                <w:color w:val="000000"/>
                <w:sz w:val="22"/>
                <w:szCs w:val="22"/>
              </w:rPr>
            </w:pPr>
            <w:r w:rsidRPr="00A97486">
              <w:rPr>
                <w:rFonts w:hint="eastAsia"/>
                <w:color w:val="000000"/>
                <w:sz w:val="22"/>
                <w:szCs w:val="22"/>
              </w:rPr>
              <w:t xml:space="preserve">　</w:t>
            </w:r>
          </w:p>
        </w:tc>
        <w:tc>
          <w:tcPr>
            <w:tcW w:w="2551" w:type="dxa"/>
            <w:vAlign w:val="center"/>
          </w:tcPr>
          <w:p w:rsidR="00276112" w:rsidRPr="00A97486" w:rsidRDefault="00276112" w:rsidP="00276112">
            <w:pPr>
              <w:rPr>
                <w:color w:val="000000"/>
                <w:sz w:val="22"/>
                <w:szCs w:val="22"/>
              </w:rPr>
            </w:pPr>
            <w:r w:rsidRPr="00A97486">
              <w:rPr>
                <w:rFonts w:hint="eastAsia"/>
                <w:color w:val="000000"/>
                <w:sz w:val="22"/>
                <w:szCs w:val="22"/>
              </w:rPr>
              <w:t xml:space="preserve">　</w:t>
            </w:r>
          </w:p>
        </w:tc>
        <w:tc>
          <w:tcPr>
            <w:tcW w:w="709" w:type="dxa"/>
            <w:vAlign w:val="center"/>
          </w:tcPr>
          <w:p w:rsidR="00276112" w:rsidRPr="00A97486" w:rsidRDefault="00276112" w:rsidP="00276112">
            <w:pPr>
              <w:jc w:val="center"/>
              <w:rPr>
                <w:color w:val="000000"/>
                <w:sz w:val="22"/>
                <w:szCs w:val="22"/>
              </w:rPr>
            </w:pPr>
            <w:r w:rsidRPr="00A97486">
              <w:rPr>
                <w:rFonts w:hint="eastAsia"/>
                <w:color w:val="000000"/>
                <w:sz w:val="22"/>
                <w:szCs w:val="22"/>
              </w:rPr>
              <w:t>无</w:t>
            </w:r>
          </w:p>
        </w:tc>
        <w:tc>
          <w:tcPr>
            <w:tcW w:w="2455" w:type="dxa"/>
            <w:vAlign w:val="center"/>
          </w:tcPr>
          <w:p w:rsidR="00276112" w:rsidRPr="00A97486" w:rsidRDefault="00276112" w:rsidP="00276112">
            <w:pPr>
              <w:jc w:val="left"/>
              <w:rPr>
                <w:color w:val="000000"/>
                <w:sz w:val="22"/>
                <w:szCs w:val="22"/>
              </w:rPr>
            </w:pPr>
            <w:r w:rsidRPr="00A97486">
              <w:rPr>
                <w:rFonts w:hint="eastAsia"/>
                <w:color w:val="000000"/>
                <w:sz w:val="22"/>
                <w:szCs w:val="22"/>
              </w:rPr>
              <w:t xml:space="preserve">　</w:t>
            </w:r>
          </w:p>
        </w:tc>
        <w:tc>
          <w:tcPr>
            <w:tcW w:w="2081" w:type="dxa"/>
            <w:vAlign w:val="center"/>
          </w:tcPr>
          <w:p w:rsidR="00276112" w:rsidRPr="00A97486" w:rsidRDefault="00276112" w:rsidP="00276112">
            <w:pPr>
              <w:rPr>
                <w:color w:val="000000"/>
                <w:sz w:val="22"/>
                <w:szCs w:val="22"/>
              </w:rPr>
            </w:pPr>
            <w:r w:rsidRPr="00A97486">
              <w:rPr>
                <w:rFonts w:hint="eastAsia"/>
                <w:color w:val="000000"/>
                <w:sz w:val="22"/>
                <w:szCs w:val="22"/>
              </w:rPr>
              <w:t xml:space="preserve">　</w:t>
            </w:r>
          </w:p>
        </w:tc>
      </w:tr>
      <w:tr w:rsidR="00276112" w:rsidRPr="00A97486" w:rsidTr="002B468B">
        <w:tc>
          <w:tcPr>
            <w:tcW w:w="3227" w:type="dxa"/>
            <w:vAlign w:val="center"/>
          </w:tcPr>
          <w:p w:rsidR="00276112" w:rsidRPr="00A97486" w:rsidRDefault="00276112" w:rsidP="00276112">
            <w:pPr>
              <w:rPr>
                <w:color w:val="000000"/>
                <w:sz w:val="22"/>
                <w:szCs w:val="22"/>
              </w:rPr>
            </w:pPr>
            <w:r w:rsidRPr="00A97486">
              <w:rPr>
                <w:rFonts w:hint="eastAsia"/>
                <w:color w:val="000000"/>
                <w:sz w:val="22"/>
                <w:szCs w:val="22"/>
              </w:rPr>
              <w:t>空调机组的纠正性维修</w:t>
            </w:r>
          </w:p>
        </w:tc>
        <w:tc>
          <w:tcPr>
            <w:tcW w:w="850" w:type="dxa"/>
            <w:vAlign w:val="center"/>
          </w:tcPr>
          <w:p w:rsidR="00276112" w:rsidRPr="00A97486" w:rsidRDefault="00276112" w:rsidP="00276112">
            <w:pPr>
              <w:jc w:val="center"/>
              <w:rPr>
                <w:color w:val="000000"/>
                <w:sz w:val="22"/>
                <w:szCs w:val="22"/>
              </w:rPr>
            </w:pPr>
            <w:r w:rsidRPr="00A97486">
              <w:rPr>
                <w:rFonts w:hint="eastAsia"/>
                <w:color w:val="000000"/>
                <w:sz w:val="22"/>
                <w:szCs w:val="22"/>
              </w:rPr>
              <w:t>无</w:t>
            </w:r>
          </w:p>
        </w:tc>
        <w:tc>
          <w:tcPr>
            <w:tcW w:w="2694" w:type="dxa"/>
            <w:vAlign w:val="center"/>
          </w:tcPr>
          <w:p w:rsidR="00276112" w:rsidRPr="00A97486" w:rsidRDefault="00276112" w:rsidP="00276112">
            <w:pPr>
              <w:jc w:val="left"/>
              <w:rPr>
                <w:color w:val="000000"/>
                <w:sz w:val="22"/>
                <w:szCs w:val="22"/>
              </w:rPr>
            </w:pPr>
            <w:r w:rsidRPr="00A97486">
              <w:rPr>
                <w:rFonts w:hint="eastAsia"/>
                <w:color w:val="000000"/>
                <w:sz w:val="22"/>
                <w:szCs w:val="22"/>
              </w:rPr>
              <w:t xml:space="preserve">　</w:t>
            </w:r>
          </w:p>
        </w:tc>
        <w:tc>
          <w:tcPr>
            <w:tcW w:w="2551" w:type="dxa"/>
            <w:vAlign w:val="center"/>
          </w:tcPr>
          <w:p w:rsidR="00276112" w:rsidRPr="00A97486" w:rsidRDefault="00276112" w:rsidP="00276112">
            <w:pPr>
              <w:rPr>
                <w:color w:val="000000"/>
                <w:sz w:val="22"/>
                <w:szCs w:val="22"/>
              </w:rPr>
            </w:pPr>
            <w:r w:rsidRPr="00A97486">
              <w:rPr>
                <w:rFonts w:hint="eastAsia"/>
                <w:color w:val="000000"/>
                <w:sz w:val="22"/>
                <w:szCs w:val="22"/>
              </w:rPr>
              <w:t xml:space="preserve">　</w:t>
            </w:r>
          </w:p>
        </w:tc>
        <w:tc>
          <w:tcPr>
            <w:tcW w:w="709" w:type="dxa"/>
            <w:vAlign w:val="center"/>
          </w:tcPr>
          <w:p w:rsidR="00276112" w:rsidRPr="00A97486" w:rsidRDefault="00276112" w:rsidP="00276112">
            <w:pPr>
              <w:jc w:val="center"/>
              <w:rPr>
                <w:color w:val="000000"/>
                <w:sz w:val="22"/>
                <w:szCs w:val="22"/>
              </w:rPr>
            </w:pPr>
            <w:r w:rsidRPr="00A97486">
              <w:rPr>
                <w:rFonts w:hint="eastAsia"/>
                <w:color w:val="000000"/>
                <w:sz w:val="22"/>
                <w:szCs w:val="22"/>
              </w:rPr>
              <w:t>无</w:t>
            </w:r>
          </w:p>
        </w:tc>
        <w:tc>
          <w:tcPr>
            <w:tcW w:w="2455" w:type="dxa"/>
            <w:vAlign w:val="center"/>
          </w:tcPr>
          <w:p w:rsidR="00276112" w:rsidRPr="00A97486" w:rsidRDefault="00276112" w:rsidP="00276112">
            <w:pPr>
              <w:jc w:val="left"/>
              <w:rPr>
                <w:color w:val="000000"/>
                <w:sz w:val="22"/>
                <w:szCs w:val="22"/>
              </w:rPr>
            </w:pPr>
            <w:r w:rsidRPr="00A97486">
              <w:rPr>
                <w:rFonts w:hint="eastAsia"/>
                <w:color w:val="000000"/>
                <w:sz w:val="22"/>
                <w:szCs w:val="22"/>
              </w:rPr>
              <w:t xml:space="preserve">　</w:t>
            </w:r>
          </w:p>
        </w:tc>
        <w:tc>
          <w:tcPr>
            <w:tcW w:w="2081" w:type="dxa"/>
            <w:vAlign w:val="center"/>
          </w:tcPr>
          <w:p w:rsidR="00276112" w:rsidRPr="00A97486" w:rsidRDefault="00276112" w:rsidP="00276112">
            <w:pPr>
              <w:rPr>
                <w:color w:val="000000"/>
                <w:sz w:val="22"/>
                <w:szCs w:val="22"/>
              </w:rPr>
            </w:pPr>
            <w:r w:rsidRPr="00A97486">
              <w:rPr>
                <w:rFonts w:hint="eastAsia"/>
                <w:color w:val="000000"/>
                <w:sz w:val="22"/>
                <w:szCs w:val="22"/>
              </w:rPr>
              <w:t xml:space="preserve">　</w:t>
            </w:r>
          </w:p>
        </w:tc>
      </w:tr>
      <w:tr w:rsidR="00276112" w:rsidRPr="00A97486" w:rsidTr="002B468B">
        <w:tc>
          <w:tcPr>
            <w:tcW w:w="3227" w:type="dxa"/>
            <w:vAlign w:val="center"/>
          </w:tcPr>
          <w:p w:rsidR="00276112" w:rsidRPr="00A97486" w:rsidRDefault="00276112" w:rsidP="00276112">
            <w:pPr>
              <w:rPr>
                <w:color w:val="000000"/>
                <w:sz w:val="22"/>
                <w:szCs w:val="22"/>
              </w:rPr>
            </w:pPr>
            <w:r w:rsidRPr="00A97486">
              <w:rPr>
                <w:rFonts w:hint="eastAsia"/>
                <w:color w:val="000000"/>
                <w:sz w:val="22"/>
                <w:szCs w:val="22"/>
              </w:rPr>
              <w:t>更换压缩机</w:t>
            </w:r>
          </w:p>
        </w:tc>
        <w:tc>
          <w:tcPr>
            <w:tcW w:w="850" w:type="dxa"/>
            <w:vAlign w:val="center"/>
          </w:tcPr>
          <w:p w:rsidR="00276112" w:rsidRPr="00A97486" w:rsidRDefault="00276112" w:rsidP="00276112">
            <w:pPr>
              <w:jc w:val="center"/>
              <w:rPr>
                <w:color w:val="000000"/>
                <w:sz w:val="22"/>
                <w:szCs w:val="22"/>
              </w:rPr>
            </w:pPr>
            <w:r w:rsidRPr="00A97486">
              <w:rPr>
                <w:rFonts w:hint="eastAsia"/>
                <w:color w:val="000000"/>
                <w:sz w:val="22"/>
                <w:szCs w:val="22"/>
              </w:rPr>
              <w:t>无</w:t>
            </w:r>
          </w:p>
        </w:tc>
        <w:tc>
          <w:tcPr>
            <w:tcW w:w="2694" w:type="dxa"/>
            <w:vAlign w:val="center"/>
          </w:tcPr>
          <w:p w:rsidR="00276112" w:rsidRPr="00A97486" w:rsidRDefault="00276112" w:rsidP="00276112">
            <w:pPr>
              <w:jc w:val="left"/>
              <w:rPr>
                <w:color w:val="000000"/>
                <w:sz w:val="22"/>
                <w:szCs w:val="22"/>
              </w:rPr>
            </w:pPr>
            <w:r w:rsidRPr="00A97486">
              <w:rPr>
                <w:rFonts w:hint="eastAsia"/>
                <w:color w:val="000000"/>
                <w:sz w:val="22"/>
                <w:szCs w:val="22"/>
              </w:rPr>
              <w:t xml:space="preserve">　</w:t>
            </w:r>
          </w:p>
        </w:tc>
        <w:tc>
          <w:tcPr>
            <w:tcW w:w="2551" w:type="dxa"/>
            <w:vAlign w:val="center"/>
          </w:tcPr>
          <w:p w:rsidR="00276112" w:rsidRPr="00A97486" w:rsidRDefault="00276112" w:rsidP="00276112">
            <w:pPr>
              <w:rPr>
                <w:color w:val="000000"/>
                <w:sz w:val="22"/>
                <w:szCs w:val="22"/>
              </w:rPr>
            </w:pPr>
            <w:r w:rsidRPr="00A97486">
              <w:rPr>
                <w:rFonts w:hint="eastAsia"/>
                <w:color w:val="000000"/>
                <w:sz w:val="22"/>
                <w:szCs w:val="22"/>
              </w:rPr>
              <w:t xml:space="preserve">　</w:t>
            </w:r>
          </w:p>
        </w:tc>
        <w:tc>
          <w:tcPr>
            <w:tcW w:w="709" w:type="dxa"/>
            <w:vAlign w:val="center"/>
          </w:tcPr>
          <w:p w:rsidR="00276112" w:rsidRPr="00A97486" w:rsidRDefault="00276112" w:rsidP="00276112">
            <w:pPr>
              <w:jc w:val="center"/>
              <w:rPr>
                <w:color w:val="000000"/>
                <w:sz w:val="22"/>
                <w:szCs w:val="22"/>
              </w:rPr>
            </w:pPr>
            <w:r w:rsidRPr="00A97486">
              <w:rPr>
                <w:rFonts w:hint="eastAsia"/>
                <w:color w:val="000000"/>
                <w:sz w:val="22"/>
                <w:szCs w:val="22"/>
              </w:rPr>
              <w:t>有</w:t>
            </w:r>
          </w:p>
        </w:tc>
        <w:tc>
          <w:tcPr>
            <w:tcW w:w="2455" w:type="dxa"/>
            <w:vAlign w:val="center"/>
          </w:tcPr>
          <w:p w:rsidR="00276112" w:rsidRPr="00A97486" w:rsidRDefault="00276112" w:rsidP="00276112">
            <w:pPr>
              <w:jc w:val="left"/>
              <w:rPr>
                <w:color w:val="000000"/>
                <w:sz w:val="22"/>
                <w:szCs w:val="22"/>
              </w:rPr>
            </w:pPr>
            <w:r w:rsidRPr="00A97486">
              <w:rPr>
                <w:rFonts w:hint="eastAsia"/>
                <w:color w:val="000000"/>
                <w:sz w:val="22"/>
                <w:szCs w:val="22"/>
              </w:rPr>
              <w:t>铜银合金</w:t>
            </w:r>
            <w:r w:rsidRPr="00A97486">
              <w:rPr>
                <w:rFonts w:hint="eastAsia"/>
                <w:color w:val="000000"/>
                <w:sz w:val="22"/>
                <w:szCs w:val="22"/>
              </w:rPr>
              <w:t>45%</w:t>
            </w:r>
            <w:r w:rsidRPr="00A97486">
              <w:rPr>
                <w:rFonts w:hint="eastAsia"/>
                <w:color w:val="000000"/>
                <w:sz w:val="22"/>
                <w:szCs w:val="22"/>
              </w:rPr>
              <w:t>焊条（圆）</w:t>
            </w:r>
            <w:r w:rsidRPr="00A97486">
              <w:rPr>
                <w:rFonts w:hint="eastAsia"/>
                <w:color w:val="000000"/>
                <w:sz w:val="22"/>
                <w:szCs w:val="22"/>
              </w:rPr>
              <w:t xml:space="preserve"> </w:t>
            </w:r>
          </w:p>
        </w:tc>
        <w:tc>
          <w:tcPr>
            <w:tcW w:w="2081" w:type="dxa"/>
            <w:vAlign w:val="center"/>
          </w:tcPr>
          <w:p w:rsidR="00276112" w:rsidRPr="00A97486" w:rsidRDefault="00276112" w:rsidP="00276112">
            <w:pPr>
              <w:rPr>
                <w:color w:val="000000"/>
                <w:sz w:val="22"/>
                <w:szCs w:val="22"/>
              </w:rPr>
            </w:pPr>
            <w:r w:rsidRPr="00A97486">
              <w:rPr>
                <w:rFonts w:hint="eastAsia"/>
                <w:color w:val="000000"/>
                <w:sz w:val="22"/>
                <w:szCs w:val="22"/>
              </w:rPr>
              <w:t>杭州华光焊接新材料股份有限公司</w:t>
            </w:r>
          </w:p>
        </w:tc>
      </w:tr>
      <w:tr w:rsidR="00276112" w:rsidRPr="00A97486" w:rsidTr="002B468B">
        <w:tc>
          <w:tcPr>
            <w:tcW w:w="3227" w:type="dxa"/>
            <w:vAlign w:val="center"/>
          </w:tcPr>
          <w:p w:rsidR="00276112" w:rsidRPr="00A97486" w:rsidRDefault="00276112" w:rsidP="00276112">
            <w:pPr>
              <w:rPr>
                <w:color w:val="000000"/>
                <w:sz w:val="22"/>
                <w:szCs w:val="22"/>
              </w:rPr>
            </w:pPr>
            <w:r w:rsidRPr="00A97486">
              <w:rPr>
                <w:rFonts w:hint="eastAsia"/>
                <w:color w:val="000000"/>
                <w:sz w:val="22"/>
                <w:szCs w:val="22"/>
              </w:rPr>
              <w:t>更换干燥过滤器</w:t>
            </w:r>
          </w:p>
        </w:tc>
        <w:tc>
          <w:tcPr>
            <w:tcW w:w="850" w:type="dxa"/>
            <w:vAlign w:val="center"/>
          </w:tcPr>
          <w:p w:rsidR="00276112" w:rsidRPr="00A97486" w:rsidRDefault="00276112" w:rsidP="00276112">
            <w:pPr>
              <w:jc w:val="center"/>
              <w:rPr>
                <w:color w:val="000000"/>
                <w:sz w:val="22"/>
                <w:szCs w:val="22"/>
              </w:rPr>
            </w:pPr>
            <w:r w:rsidRPr="00A97486">
              <w:rPr>
                <w:rFonts w:hint="eastAsia"/>
                <w:color w:val="000000"/>
                <w:sz w:val="22"/>
                <w:szCs w:val="22"/>
              </w:rPr>
              <w:t>无</w:t>
            </w:r>
          </w:p>
        </w:tc>
        <w:tc>
          <w:tcPr>
            <w:tcW w:w="2694" w:type="dxa"/>
            <w:vAlign w:val="center"/>
          </w:tcPr>
          <w:p w:rsidR="00276112" w:rsidRPr="00A97486" w:rsidRDefault="00276112" w:rsidP="00276112">
            <w:pPr>
              <w:jc w:val="left"/>
              <w:rPr>
                <w:color w:val="000000"/>
                <w:sz w:val="22"/>
                <w:szCs w:val="22"/>
              </w:rPr>
            </w:pPr>
            <w:r w:rsidRPr="00A97486">
              <w:rPr>
                <w:rFonts w:hint="eastAsia"/>
                <w:color w:val="000000"/>
                <w:sz w:val="22"/>
                <w:szCs w:val="22"/>
              </w:rPr>
              <w:t xml:space="preserve">　</w:t>
            </w:r>
          </w:p>
        </w:tc>
        <w:tc>
          <w:tcPr>
            <w:tcW w:w="2551" w:type="dxa"/>
            <w:vAlign w:val="center"/>
          </w:tcPr>
          <w:p w:rsidR="00276112" w:rsidRPr="00A97486" w:rsidRDefault="00276112" w:rsidP="00276112">
            <w:pPr>
              <w:rPr>
                <w:color w:val="000000"/>
                <w:sz w:val="22"/>
                <w:szCs w:val="22"/>
              </w:rPr>
            </w:pPr>
            <w:r w:rsidRPr="00A97486">
              <w:rPr>
                <w:rFonts w:hint="eastAsia"/>
                <w:color w:val="000000"/>
                <w:sz w:val="22"/>
                <w:szCs w:val="22"/>
              </w:rPr>
              <w:t xml:space="preserve">　</w:t>
            </w:r>
          </w:p>
        </w:tc>
        <w:tc>
          <w:tcPr>
            <w:tcW w:w="709" w:type="dxa"/>
            <w:vAlign w:val="center"/>
          </w:tcPr>
          <w:p w:rsidR="00276112" w:rsidRPr="00A97486" w:rsidRDefault="00276112" w:rsidP="00276112">
            <w:pPr>
              <w:jc w:val="center"/>
              <w:rPr>
                <w:color w:val="000000"/>
                <w:sz w:val="22"/>
                <w:szCs w:val="22"/>
              </w:rPr>
            </w:pPr>
            <w:r w:rsidRPr="00A97486">
              <w:rPr>
                <w:rFonts w:hint="eastAsia"/>
                <w:color w:val="000000"/>
                <w:sz w:val="22"/>
                <w:szCs w:val="22"/>
              </w:rPr>
              <w:t>有</w:t>
            </w:r>
          </w:p>
        </w:tc>
        <w:tc>
          <w:tcPr>
            <w:tcW w:w="2455" w:type="dxa"/>
            <w:vAlign w:val="center"/>
          </w:tcPr>
          <w:p w:rsidR="00276112" w:rsidRPr="00A97486" w:rsidRDefault="00276112" w:rsidP="00276112">
            <w:pPr>
              <w:jc w:val="left"/>
              <w:rPr>
                <w:color w:val="000000"/>
                <w:sz w:val="22"/>
                <w:szCs w:val="22"/>
              </w:rPr>
            </w:pPr>
            <w:r w:rsidRPr="00A97486">
              <w:rPr>
                <w:rFonts w:hint="eastAsia"/>
                <w:color w:val="000000"/>
                <w:sz w:val="22"/>
                <w:szCs w:val="22"/>
              </w:rPr>
              <w:t>铜银合金</w:t>
            </w:r>
            <w:r w:rsidRPr="00A97486">
              <w:rPr>
                <w:rFonts w:hint="eastAsia"/>
                <w:color w:val="000000"/>
                <w:sz w:val="22"/>
                <w:szCs w:val="22"/>
              </w:rPr>
              <w:t>15%</w:t>
            </w:r>
            <w:r w:rsidRPr="00A97486">
              <w:rPr>
                <w:rFonts w:hint="eastAsia"/>
                <w:color w:val="000000"/>
                <w:sz w:val="22"/>
                <w:szCs w:val="22"/>
              </w:rPr>
              <w:t>焊条（圆）</w:t>
            </w:r>
          </w:p>
        </w:tc>
        <w:tc>
          <w:tcPr>
            <w:tcW w:w="2081" w:type="dxa"/>
            <w:vAlign w:val="center"/>
          </w:tcPr>
          <w:p w:rsidR="00276112" w:rsidRPr="00A97486" w:rsidRDefault="00276112" w:rsidP="00276112">
            <w:pPr>
              <w:rPr>
                <w:color w:val="000000"/>
                <w:sz w:val="22"/>
                <w:szCs w:val="22"/>
              </w:rPr>
            </w:pPr>
            <w:r w:rsidRPr="00A97486">
              <w:rPr>
                <w:rFonts w:hint="eastAsia"/>
                <w:color w:val="000000"/>
                <w:sz w:val="22"/>
                <w:szCs w:val="22"/>
              </w:rPr>
              <w:t>杭州华光焊接新材料股份有限公司</w:t>
            </w:r>
          </w:p>
        </w:tc>
      </w:tr>
      <w:tr w:rsidR="00276112" w:rsidRPr="00A97486" w:rsidTr="002B468B">
        <w:tc>
          <w:tcPr>
            <w:tcW w:w="3227" w:type="dxa"/>
            <w:vAlign w:val="center"/>
          </w:tcPr>
          <w:p w:rsidR="00276112" w:rsidRPr="00A97486" w:rsidRDefault="00276112" w:rsidP="00276112">
            <w:pPr>
              <w:rPr>
                <w:color w:val="000000"/>
                <w:sz w:val="22"/>
                <w:szCs w:val="22"/>
              </w:rPr>
            </w:pPr>
            <w:r w:rsidRPr="00A97486">
              <w:rPr>
                <w:rFonts w:hint="eastAsia"/>
                <w:color w:val="000000"/>
                <w:sz w:val="22"/>
                <w:szCs w:val="22"/>
              </w:rPr>
              <w:t>更换冷凝风机轴承</w:t>
            </w:r>
          </w:p>
        </w:tc>
        <w:tc>
          <w:tcPr>
            <w:tcW w:w="850" w:type="dxa"/>
            <w:vAlign w:val="center"/>
          </w:tcPr>
          <w:p w:rsidR="00276112" w:rsidRPr="00A97486" w:rsidRDefault="00276112" w:rsidP="00276112">
            <w:pPr>
              <w:jc w:val="center"/>
              <w:rPr>
                <w:color w:val="000000"/>
                <w:sz w:val="22"/>
                <w:szCs w:val="22"/>
              </w:rPr>
            </w:pPr>
            <w:r w:rsidRPr="00A97486">
              <w:rPr>
                <w:rFonts w:hint="eastAsia"/>
                <w:color w:val="000000"/>
                <w:sz w:val="22"/>
                <w:szCs w:val="22"/>
              </w:rPr>
              <w:t>无</w:t>
            </w:r>
          </w:p>
        </w:tc>
        <w:tc>
          <w:tcPr>
            <w:tcW w:w="2694" w:type="dxa"/>
            <w:vAlign w:val="center"/>
          </w:tcPr>
          <w:p w:rsidR="00276112" w:rsidRPr="00A97486" w:rsidRDefault="00276112" w:rsidP="00276112">
            <w:pPr>
              <w:jc w:val="left"/>
              <w:rPr>
                <w:color w:val="000000"/>
                <w:sz w:val="22"/>
                <w:szCs w:val="22"/>
              </w:rPr>
            </w:pPr>
            <w:r w:rsidRPr="00A97486">
              <w:rPr>
                <w:rFonts w:hint="eastAsia"/>
                <w:color w:val="000000"/>
                <w:sz w:val="22"/>
                <w:szCs w:val="22"/>
              </w:rPr>
              <w:t xml:space="preserve">　</w:t>
            </w:r>
          </w:p>
        </w:tc>
        <w:tc>
          <w:tcPr>
            <w:tcW w:w="2551" w:type="dxa"/>
            <w:vAlign w:val="center"/>
          </w:tcPr>
          <w:p w:rsidR="00276112" w:rsidRPr="00A97486" w:rsidRDefault="00276112" w:rsidP="00276112">
            <w:pPr>
              <w:rPr>
                <w:color w:val="000000"/>
                <w:sz w:val="22"/>
                <w:szCs w:val="22"/>
              </w:rPr>
            </w:pPr>
            <w:r w:rsidRPr="00A97486">
              <w:rPr>
                <w:rFonts w:hint="eastAsia"/>
                <w:color w:val="000000"/>
                <w:sz w:val="22"/>
                <w:szCs w:val="22"/>
              </w:rPr>
              <w:t xml:space="preserve">　</w:t>
            </w:r>
          </w:p>
        </w:tc>
        <w:tc>
          <w:tcPr>
            <w:tcW w:w="709" w:type="dxa"/>
            <w:vAlign w:val="center"/>
          </w:tcPr>
          <w:p w:rsidR="00276112" w:rsidRPr="00A97486" w:rsidRDefault="00276112" w:rsidP="00276112">
            <w:pPr>
              <w:jc w:val="center"/>
              <w:rPr>
                <w:color w:val="000000"/>
                <w:sz w:val="22"/>
                <w:szCs w:val="22"/>
              </w:rPr>
            </w:pPr>
            <w:r w:rsidRPr="00A97486">
              <w:rPr>
                <w:rFonts w:hint="eastAsia"/>
                <w:color w:val="000000"/>
                <w:sz w:val="22"/>
                <w:szCs w:val="22"/>
              </w:rPr>
              <w:t>有</w:t>
            </w:r>
          </w:p>
        </w:tc>
        <w:tc>
          <w:tcPr>
            <w:tcW w:w="2455" w:type="dxa"/>
            <w:vAlign w:val="center"/>
          </w:tcPr>
          <w:p w:rsidR="00276112" w:rsidRPr="00A97486" w:rsidRDefault="00276112" w:rsidP="00276112">
            <w:pPr>
              <w:jc w:val="left"/>
              <w:rPr>
                <w:color w:val="000000"/>
                <w:sz w:val="22"/>
                <w:szCs w:val="22"/>
              </w:rPr>
            </w:pPr>
            <w:r w:rsidRPr="00A97486">
              <w:rPr>
                <w:rFonts w:hint="eastAsia"/>
                <w:color w:val="000000"/>
                <w:sz w:val="22"/>
                <w:szCs w:val="22"/>
              </w:rPr>
              <w:t>工业乙醇（无水乙醇）</w:t>
            </w:r>
            <w:r w:rsidRPr="00A97486">
              <w:rPr>
                <w:rFonts w:hint="eastAsia"/>
                <w:color w:val="000000"/>
                <w:sz w:val="22"/>
                <w:szCs w:val="22"/>
              </w:rPr>
              <w:t>Cas</w:t>
            </w:r>
            <w:r w:rsidRPr="00A97486">
              <w:rPr>
                <w:rFonts w:hint="eastAsia"/>
                <w:color w:val="000000"/>
                <w:sz w:val="22"/>
                <w:szCs w:val="22"/>
              </w:rPr>
              <w:t>（</w:t>
            </w:r>
            <w:r w:rsidRPr="00A97486">
              <w:rPr>
                <w:rFonts w:hint="eastAsia"/>
                <w:color w:val="000000"/>
                <w:sz w:val="22"/>
                <w:szCs w:val="22"/>
              </w:rPr>
              <w:t>64-17-5</w:t>
            </w:r>
            <w:r w:rsidRPr="00A97486">
              <w:rPr>
                <w:rFonts w:hint="eastAsia"/>
                <w:color w:val="000000"/>
                <w:sz w:val="22"/>
                <w:szCs w:val="22"/>
              </w:rPr>
              <w:t>）</w:t>
            </w:r>
          </w:p>
        </w:tc>
        <w:tc>
          <w:tcPr>
            <w:tcW w:w="2081" w:type="dxa"/>
            <w:vAlign w:val="center"/>
          </w:tcPr>
          <w:p w:rsidR="00276112" w:rsidRPr="00A97486" w:rsidRDefault="00276112" w:rsidP="00276112">
            <w:pPr>
              <w:rPr>
                <w:color w:val="000000"/>
                <w:sz w:val="22"/>
                <w:szCs w:val="22"/>
              </w:rPr>
            </w:pPr>
            <w:r w:rsidRPr="00A97486">
              <w:rPr>
                <w:rFonts w:hint="eastAsia"/>
                <w:color w:val="000000"/>
                <w:sz w:val="22"/>
                <w:szCs w:val="22"/>
              </w:rPr>
              <w:t>江苏强盛功能化学股份有限公司</w:t>
            </w:r>
          </w:p>
        </w:tc>
      </w:tr>
      <w:tr w:rsidR="00276112" w:rsidRPr="00A97486" w:rsidTr="002B468B">
        <w:tc>
          <w:tcPr>
            <w:tcW w:w="3227" w:type="dxa"/>
            <w:vAlign w:val="center"/>
          </w:tcPr>
          <w:p w:rsidR="00276112" w:rsidRPr="00A97486" w:rsidRDefault="00276112" w:rsidP="00276112">
            <w:pPr>
              <w:rPr>
                <w:color w:val="000000"/>
                <w:sz w:val="22"/>
                <w:szCs w:val="22"/>
              </w:rPr>
            </w:pPr>
            <w:r w:rsidRPr="00A97486">
              <w:rPr>
                <w:rFonts w:hint="eastAsia"/>
                <w:color w:val="000000"/>
                <w:sz w:val="22"/>
                <w:szCs w:val="22"/>
              </w:rPr>
              <w:t>更换冷凝风机</w:t>
            </w:r>
          </w:p>
        </w:tc>
        <w:tc>
          <w:tcPr>
            <w:tcW w:w="850" w:type="dxa"/>
            <w:vAlign w:val="center"/>
          </w:tcPr>
          <w:p w:rsidR="00276112" w:rsidRPr="00A97486" w:rsidRDefault="00276112" w:rsidP="00276112">
            <w:pPr>
              <w:jc w:val="center"/>
              <w:rPr>
                <w:color w:val="000000"/>
                <w:sz w:val="22"/>
                <w:szCs w:val="22"/>
              </w:rPr>
            </w:pPr>
            <w:r w:rsidRPr="00A97486">
              <w:rPr>
                <w:rFonts w:hint="eastAsia"/>
                <w:color w:val="000000"/>
                <w:sz w:val="22"/>
                <w:szCs w:val="22"/>
              </w:rPr>
              <w:t>无</w:t>
            </w:r>
          </w:p>
        </w:tc>
        <w:tc>
          <w:tcPr>
            <w:tcW w:w="2694" w:type="dxa"/>
            <w:vAlign w:val="center"/>
          </w:tcPr>
          <w:p w:rsidR="00276112" w:rsidRPr="00A97486" w:rsidRDefault="00276112" w:rsidP="00276112">
            <w:pPr>
              <w:jc w:val="left"/>
              <w:rPr>
                <w:color w:val="000000"/>
                <w:sz w:val="22"/>
                <w:szCs w:val="22"/>
              </w:rPr>
            </w:pPr>
            <w:r w:rsidRPr="00A97486">
              <w:rPr>
                <w:rFonts w:hint="eastAsia"/>
                <w:color w:val="000000"/>
                <w:sz w:val="22"/>
                <w:szCs w:val="22"/>
              </w:rPr>
              <w:t xml:space="preserve">　</w:t>
            </w:r>
          </w:p>
        </w:tc>
        <w:tc>
          <w:tcPr>
            <w:tcW w:w="2551" w:type="dxa"/>
            <w:vAlign w:val="center"/>
          </w:tcPr>
          <w:p w:rsidR="00276112" w:rsidRPr="00A97486" w:rsidRDefault="00276112" w:rsidP="00276112">
            <w:pPr>
              <w:rPr>
                <w:color w:val="000000"/>
                <w:sz w:val="22"/>
                <w:szCs w:val="22"/>
              </w:rPr>
            </w:pPr>
            <w:r w:rsidRPr="00A97486">
              <w:rPr>
                <w:rFonts w:hint="eastAsia"/>
                <w:color w:val="000000"/>
                <w:sz w:val="22"/>
                <w:szCs w:val="22"/>
              </w:rPr>
              <w:t xml:space="preserve">　</w:t>
            </w:r>
          </w:p>
        </w:tc>
        <w:tc>
          <w:tcPr>
            <w:tcW w:w="709" w:type="dxa"/>
            <w:vAlign w:val="center"/>
          </w:tcPr>
          <w:p w:rsidR="00276112" w:rsidRPr="00A97486" w:rsidRDefault="00276112" w:rsidP="00276112">
            <w:pPr>
              <w:jc w:val="center"/>
              <w:rPr>
                <w:color w:val="000000"/>
                <w:sz w:val="22"/>
                <w:szCs w:val="22"/>
              </w:rPr>
            </w:pPr>
            <w:r w:rsidRPr="00A97486">
              <w:rPr>
                <w:rFonts w:hint="eastAsia"/>
                <w:color w:val="000000"/>
                <w:sz w:val="22"/>
                <w:szCs w:val="22"/>
              </w:rPr>
              <w:t>有</w:t>
            </w:r>
          </w:p>
        </w:tc>
        <w:tc>
          <w:tcPr>
            <w:tcW w:w="2455" w:type="dxa"/>
            <w:vAlign w:val="center"/>
          </w:tcPr>
          <w:p w:rsidR="00276112" w:rsidRPr="00A97486" w:rsidRDefault="00276112" w:rsidP="00276112">
            <w:pPr>
              <w:jc w:val="left"/>
              <w:rPr>
                <w:color w:val="000000"/>
                <w:sz w:val="22"/>
                <w:szCs w:val="22"/>
              </w:rPr>
            </w:pPr>
            <w:r w:rsidRPr="00A97486">
              <w:rPr>
                <w:rFonts w:hint="eastAsia"/>
                <w:color w:val="000000"/>
                <w:sz w:val="22"/>
                <w:szCs w:val="22"/>
              </w:rPr>
              <w:t>工业乙醇（无水乙醇）</w:t>
            </w:r>
            <w:r w:rsidRPr="00A97486">
              <w:rPr>
                <w:rFonts w:hint="eastAsia"/>
                <w:color w:val="000000"/>
                <w:sz w:val="22"/>
                <w:szCs w:val="22"/>
              </w:rPr>
              <w:t>Cas</w:t>
            </w:r>
            <w:r w:rsidRPr="00A97486">
              <w:rPr>
                <w:rFonts w:hint="eastAsia"/>
                <w:color w:val="000000"/>
                <w:sz w:val="22"/>
                <w:szCs w:val="22"/>
              </w:rPr>
              <w:t>（</w:t>
            </w:r>
            <w:r w:rsidRPr="00A97486">
              <w:rPr>
                <w:rFonts w:hint="eastAsia"/>
                <w:color w:val="000000"/>
                <w:sz w:val="22"/>
                <w:szCs w:val="22"/>
              </w:rPr>
              <w:t>64-17-5</w:t>
            </w:r>
            <w:r w:rsidRPr="00A97486">
              <w:rPr>
                <w:rFonts w:hint="eastAsia"/>
                <w:color w:val="000000"/>
                <w:sz w:val="22"/>
                <w:szCs w:val="22"/>
              </w:rPr>
              <w:t>）</w:t>
            </w:r>
          </w:p>
        </w:tc>
        <w:tc>
          <w:tcPr>
            <w:tcW w:w="2081" w:type="dxa"/>
            <w:vAlign w:val="center"/>
          </w:tcPr>
          <w:p w:rsidR="00276112" w:rsidRPr="00A97486" w:rsidRDefault="00276112" w:rsidP="00276112">
            <w:pPr>
              <w:rPr>
                <w:color w:val="000000"/>
                <w:sz w:val="22"/>
                <w:szCs w:val="22"/>
              </w:rPr>
            </w:pPr>
            <w:r w:rsidRPr="00A97486">
              <w:rPr>
                <w:rFonts w:hint="eastAsia"/>
                <w:color w:val="000000"/>
                <w:sz w:val="22"/>
                <w:szCs w:val="22"/>
              </w:rPr>
              <w:t>江苏强盛功能化学股份有限公司</w:t>
            </w:r>
          </w:p>
        </w:tc>
      </w:tr>
      <w:tr w:rsidR="00276112" w:rsidRPr="00A97486" w:rsidTr="002B468B">
        <w:tc>
          <w:tcPr>
            <w:tcW w:w="3227" w:type="dxa"/>
            <w:vAlign w:val="center"/>
          </w:tcPr>
          <w:p w:rsidR="00276112" w:rsidRPr="00A97486" w:rsidRDefault="00276112" w:rsidP="00276112">
            <w:pPr>
              <w:rPr>
                <w:color w:val="000000"/>
                <w:sz w:val="22"/>
                <w:szCs w:val="22"/>
              </w:rPr>
            </w:pPr>
            <w:r w:rsidRPr="00A97486">
              <w:rPr>
                <w:rFonts w:hint="eastAsia"/>
                <w:color w:val="000000"/>
                <w:sz w:val="22"/>
                <w:szCs w:val="22"/>
              </w:rPr>
              <w:t>更换通风机轴承</w:t>
            </w:r>
          </w:p>
        </w:tc>
        <w:tc>
          <w:tcPr>
            <w:tcW w:w="850" w:type="dxa"/>
            <w:vAlign w:val="center"/>
          </w:tcPr>
          <w:p w:rsidR="00276112" w:rsidRPr="00A97486" w:rsidRDefault="00276112" w:rsidP="00276112">
            <w:pPr>
              <w:jc w:val="center"/>
              <w:rPr>
                <w:color w:val="000000"/>
                <w:sz w:val="22"/>
                <w:szCs w:val="22"/>
              </w:rPr>
            </w:pPr>
            <w:r w:rsidRPr="00A97486">
              <w:rPr>
                <w:rFonts w:hint="eastAsia"/>
                <w:color w:val="000000"/>
                <w:sz w:val="22"/>
                <w:szCs w:val="22"/>
              </w:rPr>
              <w:t>无</w:t>
            </w:r>
          </w:p>
        </w:tc>
        <w:tc>
          <w:tcPr>
            <w:tcW w:w="2694" w:type="dxa"/>
            <w:vAlign w:val="center"/>
          </w:tcPr>
          <w:p w:rsidR="00276112" w:rsidRPr="00A97486" w:rsidRDefault="00276112" w:rsidP="00276112">
            <w:pPr>
              <w:jc w:val="left"/>
              <w:rPr>
                <w:color w:val="000000"/>
                <w:sz w:val="22"/>
                <w:szCs w:val="22"/>
              </w:rPr>
            </w:pPr>
            <w:r w:rsidRPr="00A97486">
              <w:rPr>
                <w:rFonts w:hint="eastAsia"/>
                <w:color w:val="000000"/>
                <w:sz w:val="22"/>
                <w:szCs w:val="22"/>
              </w:rPr>
              <w:t xml:space="preserve">　</w:t>
            </w:r>
          </w:p>
        </w:tc>
        <w:tc>
          <w:tcPr>
            <w:tcW w:w="2551" w:type="dxa"/>
            <w:vAlign w:val="center"/>
          </w:tcPr>
          <w:p w:rsidR="00276112" w:rsidRPr="00A97486" w:rsidRDefault="00276112" w:rsidP="00276112">
            <w:pPr>
              <w:rPr>
                <w:color w:val="000000"/>
                <w:sz w:val="22"/>
                <w:szCs w:val="22"/>
              </w:rPr>
            </w:pPr>
            <w:r w:rsidRPr="00A97486">
              <w:rPr>
                <w:rFonts w:hint="eastAsia"/>
                <w:color w:val="000000"/>
                <w:sz w:val="22"/>
                <w:szCs w:val="22"/>
              </w:rPr>
              <w:t xml:space="preserve">　</w:t>
            </w:r>
          </w:p>
        </w:tc>
        <w:tc>
          <w:tcPr>
            <w:tcW w:w="709" w:type="dxa"/>
            <w:vAlign w:val="center"/>
          </w:tcPr>
          <w:p w:rsidR="00276112" w:rsidRPr="00A97486" w:rsidRDefault="00276112" w:rsidP="00276112">
            <w:pPr>
              <w:jc w:val="center"/>
              <w:rPr>
                <w:color w:val="000000"/>
                <w:sz w:val="22"/>
                <w:szCs w:val="22"/>
              </w:rPr>
            </w:pPr>
            <w:r w:rsidRPr="00A97486">
              <w:rPr>
                <w:rFonts w:hint="eastAsia"/>
                <w:color w:val="000000"/>
                <w:sz w:val="22"/>
                <w:szCs w:val="22"/>
              </w:rPr>
              <w:t>有</w:t>
            </w:r>
          </w:p>
        </w:tc>
        <w:tc>
          <w:tcPr>
            <w:tcW w:w="2455" w:type="dxa"/>
            <w:vAlign w:val="center"/>
          </w:tcPr>
          <w:p w:rsidR="00276112" w:rsidRPr="00A97486" w:rsidRDefault="00276112" w:rsidP="00276112">
            <w:pPr>
              <w:jc w:val="left"/>
              <w:rPr>
                <w:color w:val="000000"/>
                <w:sz w:val="22"/>
                <w:szCs w:val="22"/>
              </w:rPr>
            </w:pPr>
            <w:r w:rsidRPr="00A97486">
              <w:rPr>
                <w:rFonts w:hint="eastAsia"/>
                <w:color w:val="000000"/>
                <w:sz w:val="22"/>
                <w:szCs w:val="22"/>
              </w:rPr>
              <w:t>工业乙醇（无水乙醇）</w:t>
            </w:r>
            <w:r w:rsidRPr="00A97486">
              <w:rPr>
                <w:rFonts w:hint="eastAsia"/>
                <w:color w:val="000000"/>
                <w:sz w:val="22"/>
                <w:szCs w:val="22"/>
              </w:rPr>
              <w:t>Cas</w:t>
            </w:r>
            <w:r w:rsidRPr="00A97486">
              <w:rPr>
                <w:rFonts w:hint="eastAsia"/>
                <w:color w:val="000000"/>
                <w:sz w:val="22"/>
                <w:szCs w:val="22"/>
              </w:rPr>
              <w:t>（</w:t>
            </w:r>
            <w:r w:rsidRPr="00A97486">
              <w:rPr>
                <w:rFonts w:hint="eastAsia"/>
                <w:color w:val="000000"/>
                <w:sz w:val="22"/>
                <w:szCs w:val="22"/>
              </w:rPr>
              <w:t>64-17-5</w:t>
            </w:r>
            <w:r w:rsidRPr="00A97486">
              <w:rPr>
                <w:rFonts w:hint="eastAsia"/>
                <w:color w:val="000000"/>
                <w:sz w:val="22"/>
                <w:szCs w:val="22"/>
              </w:rPr>
              <w:t>）</w:t>
            </w:r>
          </w:p>
        </w:tc>
        <w:tc>
          <w:tcPr>
            <w:tcW w:w="2081" w:type="dxa"/>
            <w:vAlign w:val="center"/>
          </w:tcPr>
          <w:p w:rsidR="00276112" w:rsidRPr="00A97486" w:rsidRDefault="00276112" w:rsidP="00276112">
            <w:pPr>
              <w:rPr>
                <w:color w:val="000000"/>
                <w:sz w:val="22"/>
                <w:szCs w:val="22"/>
              </w:rPr>
            </w:pPr>
            <w:r w:rsidRPr="00A97486">
              <w:rPr>
                <w:rFonts w:hint="eastAsia"/>
                <w:color w:val="000000"/>
                <w:sz w:val="22"/>
                <w:szCs w:val="22"/>
              </w:rPr>
              <w:t>江苏强盛功能化学股份有限公司</w:t>
            </w:r>
          </w:p>
        </w:tc>
      </w:tr>
      <w:tr w:rsidR="00276112" w:rsidRPr="00A97486" w:rsidTr="002B468B">
        <w:tc>
          <w:tcPr>
            <w:tcW w:w="3227" w:type="dxa"/>
            <w:vAlign w:val="center"/>
          </w:tcPr>
          <w:p w:rsidR="00276112" w:rsidRPr="00A97486" w:rsidRDefault="00276112" w:rsidP="00276112">
            <w:pPr>
              <w:rPr>
                <w:color w:val="000000"/>
                <w:sz w:val="22"/>
                <w:szCs w:val="22"/>
              </w:rPr>
            </w:pPr>
            <w:r w:rsidRPr="00A97486">
              <w:rPr>
                <w:rFonts w:hint="eastAsia"/>
                <w:color w:val="000000"/>
                <w:sz w:val="22"/>
                <w:szCs w:val="22"/>
              </w:rPr>
              <w:t>更换通风机</w:t>
            </w:r>
          </w:p>
        </w:tc>
        <w:tc>
          <w:tcPr>
            <w:tcW w:w="850" w:type="dxa"/>
            <w:vAlign w:val="center"/>
          </w:tcPr>
          <w:p w:rsidR="00276112" w:rsidRPr="00A97486" w:rsidRDefault="00276112" w:rsidP="00276112">
            <w:pPr>
              <w:jc w:val="center"/>
              <w:rPr>
                <w:color w:val="000000"/>
                <w:sz w:val="22"/>
                <w:szCs w:val="22"/>
              </w:rPr>
            </w:pPr>
            <w:r w:rsidRPr="00A97486">
              <w:rPr>
                <w:rFonts w:hint="eastAsia"/>
                <w:color w:val="000000"/>
                <w:sz w:val="22"/>
                <w:szCs w:val="22"/>
              </w:rPr>
              <w:t>无</w:t>
            </w:r>
          </w:p>
        </w:tc>
        <w:tc>
          <w:tcPr>
            <w:tcW w:w="2694" w:type="dxa"/>
            <w:vAlign w:val="center"/>
          </w:tcPr>
          <w:p w:rsidR="00276112" w:rsidRPr="00A97486" w:rsidRDefault="00276112" w:rsidP="00276112">
            <w:pPr>
              <w:jc w:val="left"/>
              <w:rPr>
                <w:color w:val="000000"/>
                <w:sz w:val="22"/>
                <w:szCs w:val="22"/>
              </w:rPr>
            </w:pPr>
            <w:r w:rsidRPr="00A97486">
              <w:rPr>
                <w:rFonts w:hint="eastAsia"/>
                <w:color w:val="000000"/>
                <w:sz w:val="22"/>
                <w:szCs w:val="22"/>
              </w:rPr>
              <w:t xml:space="preserve">　</w:t>
            </w:r>
          </w:p>
        </w:tc>
        <w:tc>
          <w:tcPr>
            <w:tcW w:w="2551" w:type="dxa"/>
            <w:vAlign w:val="center"/>
          </w:tcPr>
          <w:p w:rsidR="00276112" w:rsidRPr="00A97486" w:rsidRDefault="00276112" w:rsidP="00276112">
            <w:pPr>
              <w:rPr>
                <w:color w:val="000000"/>
                <w:sz w:val="22"/>
                <w:szCs w:val="22"/>
              </w:rPr>
            </w:pPr>
            <w:r w:rsidRPr="00A97486">
              <w:rPr>
                <w:rFonts w:hint="eastAsia"/>
                <w:color w:val="000000"/>
                <w:sz w:val="22"/>
                <w:szCs w:val="22"/>
              </w:rPr>
              <w:t xml:space="preserve">　</w:t>
            </w:r>
          </w:p>
        </w:tc>
        <w:tc>
          <w:tcPr>
            <w:tcW w:w="709" w:type="dxa"/>
            <w:vAlign w:val="center"/>
          </w:tcPr>
          <w:p w:rsidR="00276112" w:rsidRPr="00A97486" w:rsidRDefault="00276112" w:rsidP="00276112">
            <w:pPr>
              <w:jc w:val="center"/>
              <w:rPr>
                <w:color w:val="000000"/>
                <w:sz w:val="22"/>
                <w:szCs w:val="22"/>
              </w:rPr>
            </w:pPr>
            <w:r w:rsidRPr="00A97486">
              <w:rPr>
                <w:rFonts w:hint="eastAsia"/>
                <w:color w:val="000000"/>
                <w:sz w:val="22"/>
                <w:szCs w:val="22"/>
              </w:rPr>
              <w:t>无</w:t>
            </w:r>
          </w:p>
        </w:tc>
        <w:tc>
          <w:tcPr>
            <w:tcW w:w="2455" w:type="dxa"/>
            <w:vAlign w:val="center"/>
          </w:tcPr>
          <w:p w:rsidR="00276112" w:rsidRPr="00A97486" w:rsidRDefault="00276112" w:rsidP="00276112">
            <w:pPr>
              <w:jc w:val="left"/>
              <w:rPr>
                <w:color w:val="000000"/>
                <w:sz w:val="22"/>
                <w:szCs w:val="22"/>
              </w:rPr>
            </w:pPr>
            <w:r w:rsidRPr="00A97486">
              <w:rPr>
                <w:rFonts w:hint="eastAsia"/>
                <w:color w:val="000000"/>
                <w:sz w:val="22"/>
                <w:szCs w:val="22"/>
              </w:rPr>
              <w:t xml:space="preserve">　</w:t>
            </w:r>
          </w:p>
        </w:tc>
        <w:tc>
          <w:tcPr>
            <w:tcW w:w="2081" w:type="dxa"/>
            <w:vAlign w:val="center"/>
          </w:tcPr>
          <w:p w:rsidR="00276112" w:rsidRPr="00A97486" w:rsidRDefault="00276112" w:rsidP="00276112">
            <w:pPr>
              <w:rPr>
                <w:color w:val="000000"/>
                <w:sz w:val="22"/>
                <w:szCs w:val="22"/>
              </w:rPr>
            </w:pPr>
            <w:r w:rsidRPr="00A97486">
              <w:rPr>
                <w:rFonts w:hint="eastAsia"/>
                <w:color w:val="000000"/>
                <w:sz w:val="22"/>
                <w:szCs w:val="22"/>
              </w:rPr>
              <w:t xml:space="preserve">　</w:t>
            </w:r>
          </w:p>
        </w:tc>
      </w:tr>
      <w:tr w:rsidR="00276112" w:rsidRPr="00A97486" w:rsidTr="002B468B">
        <w:tc>
          <w:tcPr>
            <w:tcW w:w="3227" w:type="dxa"/>
            <w:vAlign w:val="center"/>
          </w:tcPr>
          <w:p w:rsidR="00276112" w:rsidRPr="00A97486" w:rsidRDefault="00276112" w:rsidP="00276112">
            <w:pPr>
              <w:rPr>
                <w:color w:val="000000"/>
                <w:sz w:val="22"/>
                <w:szCs w:val="22"/>
              </w:rPr>
            </w:pPr>
            <w:r w:rsidRPr="00A97486">
              <w:rPr>
                <w:rFonts w:hint="eastAsia"/>
                <w:color w:val="000000"/>
                <w:sz w:val="22"/>
                <w:szCs w:val="22"/>
              </w:rPr>
              <w:lastRenderedPageBreak/>
              <w:t>更换新风滤网</w:t>
            </w:r>
          </w:p>
        </w:tc>
        <w:tc>
          <w:tcPr>
            <w:tcW w:w="850" w:type="dxa"/>
            <w:vAlign w:val="center"/>
          </w:tcPr>
          <w:p w:rsidR="00276112" w:rsidRPr="00A97486" w:rsidRDefault="00276112" w:rsidP="00276112">
            <w:pPr>
              <w:jc w:val="center"/>
              <w:rPr>
                <w:color w:val="000000"/>
                <w:sz w:val="22"/>
                <w:szCs w:val="22"/>
              </w:rPr>
            </w:pPr>
            <w:r w:rsidRPr="00A97486">
              <w:rPr>
                <w:rFonts w:hint="eastAsia"/>
                <w:color w:val="000000"/>
                <w:sz w:val="22"/>
                <w:szCs w:val="22"/>
              </w:rPr>
              <w:t>无</w:t>
            </w:r>
          </w:p>
        </w:tc>
        <w:tc>
          <w:tcPr>
            <w:tcW w:w="2694" w:type="dxa"/>
            <w:vAlign w:val="center"/>
          </w:tcPr>
          <w:p w:rsidR="00276112" w:rsidRPr="00A97486" w:rsidRDefault="00276112" w:rsidP="00276112">
            <w:pPr>
              <w:jc w:val="left"/>
              <w:rPr>
                <w:color w:val="000000"/>
                <w:sz w:val="22"/>
                <w:szCs w:val="22"/>
              </w:rPr>
            </w:pPr>
            <w:r w:rsidRPr="00A97486">
              <w:rPr>
                <w:rFonts w:hint="eastAsia"/>
                <w:color w:val="000000"/>
                <w:sz w:val="22"/>
                <w:szCs w:val="22"/>
              </w:rPr>
              <w:t xml:space="preserve">　</w:t>
            </w:r>
          </w:p>
        </w:tc>
        <w:tc>
          <w:tcPr>
            <w:tcW w:w="2551" w:type="dxa"/>
            <w:vAlign w:val="center"/>
          </w:tcPr>
          <w:p w:rsidR="00276112" w:rsidRPr="00A97486" w:rsidRDefault="00276112" w:rsidP="00276112">
            <w:pPr>
              <w:rPr>
                <w:color w:val="000000"/>
                <w:sz w:val="22"/>
                <w:szCs w:val="22"/>
              </w:rPr>
            </w:pPr>
            <w:r w:rsidRPr="00A97486">
              <w:rPr>
                <w:rFonts w:hint="eastAsia"/>
                <w:color w:val="000000"/>
                <w:sz w:val="22"/>
                <w:szCs w:val="22"/>
              </w:rPr>
              <w:t xml:space="preserve">　</w:t>
            </w:r>
          </w:p>
        </w:tc>
        <w:tc>
          <w:tcPr>
            <w:tcW w:w="709" w:type="dxa"/>
            <w:vAlign w:val="center"/>
          </w:tcPr>
          <w:p w:rsidR="00276112" w:rsidRPr="00A97486" w:rsidRDefault="00276112" w:rsidP="00276112">
            <w:pPr>
              <w:jc w:val="center"/>
              <w:rPr>
                <w:color w:val="000000"/>
                <w:sz w:val="22"/>
                <w:szCs w:val="22"/>
              </w:rPr>
            </w:pPr>
            <w:r w:rsidRPr="00A97486">
              <w:rPr>
                <w:rFonts w:hint="eastAsia"/>
                <w:color w:val="000000"/>
                <w:sz w:val="22"/>
                <w:szCs w:val="22"/>
              </w:rPr>
              <w:t>无</w:t>
            </w:r>
          </w:p>
        </w:tc>
        <w:tc>
          <w:tcPr>
            <w:tcW w:w="2455" w:type="dxa"/>
            <w:vAlign w:val="center"/>
          </w:tcPr>
          <w:p w:rsidR="00276112" w:rsidRPr="00A97486" w:rsidRDefault="00276112" w:rsidP="00276112">
            <w:pPr>
              <w:jc w:val="left"/>
              <w:rPr>
                <w:color w:val="000000"/>
                <w:sz w:val="22"/>
                <w:szCs w:val="22"/>
              </w:rPr>
            </w:pPr>
            <w:r w:rsidRPr="00A97486">
              <w:rPr>
                <w:rFonts w:hint="eastAsia"/>
                <w:color w:val="000000"/>
                <w:sz w:val="22"/>
                <w:szCs w:val="22"/>
              </w:rPr>
              <w:t xml:space="preserve">　</w:t>
            </w:r>
          </w:p>
        </w:tc>
        <w:tc>
          <w:tcPr>
            <w:tcW w:w="2081" w:type="dxa"/>
            <w:vAlign w:val="center"/>
          </w:tcPr>
          <w:p w:rsidR="00276112" w:rsidRPr="00A97486" w:rsidRDefault="00276112" w:rsidP="00276112">
            <w:pPr>
              <w:rPr>
                <w:color w:val="000000"/>
                <w:sz w:val="22"/>
                <w:szCs w:val="22"/>
              </w:rPr>
            </w:pPr>
            <w:r w:rsidRPr="00A97486">
              <w:rPr>
                <w:rFonts w:hint="eastAsia"/>
                <w:color w:val="000000"/>
                <w:sz w:val="22"/>
                <w:szCs w:val="22"/>
              </w:rPr>
              <w:t xml:space="preserve">　</w:t>
            </w:r>
          </w:p>
        </w:tc>
      </w:tr>
      <w:tr w:rsidR="00276112" w:rsidRPr="00A97486" w:rsidTr="002B468B">
        <w:tc>
          <w:tcPr>
            <w:tcW w:w="3227" w:type="dxa"/>
            <w:vAlign w:val="center"/>
          </w:tcPr>
          <w:p w:rsidR="00276112" w:rsidRPr="00A97486" w:rsidRDefault="00276112" w:rsidP="00276112">
            <w:pPr>
              <w:rPr>
                <w:color w:val="000000"/>
                <w:sz w:val="22"/>
                <w:szCs w:val="22"/>
              </w:rPr>
            </w:pPr>
            <w:r w:rsidRPr="00A97486">
              <w:rPr>
                <w:rFonts w:hint="eastAsia"/>
                <w:color w:val="000000"/>
                <w:sz w:val="22"/>
                <w:szCs w:val="22"/>
              </w:rPr>
              <w:t>更换混合风滤网</w:t>
            </w:r>
          </w:p>
        </w:tc>
        <w:tc>
          <w:tcPr>
            <w:tcW w:w="850" w:type="dxa"/>
            <w:vAlign w:val="center"/>
          </w:tcPr>
          <w:p w:rsidR="00276112" w:rsidRPr="00A97486" w:rsidRDefault="00276112" w:rsidP="00276112">
            <w:pPr>
              <w:jc w:val="center"/>
              <w:rPr>
                <w:color w:val="000000"/>
                <w:sz w:val="22"/>
                <w:szCs w:val="22"/>
              </w:rPr>
            </w:pPr>
            <w:r w:rsidRPr="00A97486">
              <w:rPr>
                <w:rFonts w:hint="eastAsia"/>
                <w:color w:val="000000"/>
                <w:sz w:val="22"/>
                <w:szCs w:val="22"/>
              </w:rPr>
              <w:t>无</w:t>
            </w:r>
          </w:p>
        </w:tc>
        <w:tc>
          <w:tcPr>
            <w:tcW w:w="2694" w:type="dxa"/>
            <w:vAlign w:val="center"/>
          </w:tcPr>
          <w:p w:rsidR="00276112" w:rsidRPr="00A97486" w:rsidRDefault="00276112" w:rsidP="00276112">
            <w:pPr>
              <w:jc w:val="left"/>
              <w:rPr>
                <w:color w:val="000000"/>
                <w:sz w:val="22"/>
                <w:szCs w:val="22"/>
              </w:rPr>
            </w:pPr>
            <w:r w:rsidRPr="00A97486">
              <w:rPr>
                <w:rFonts w:hint="eastAsia"/>
                <w:color w:val="000000"/>
                <w:sz w:val="22"/>
                <w:szCs w:val="22"/>
              </w:rPr>
              <w:t xml:space="preserve">　</w:t>
            </w:r>
          </w:p>
        </w:tc>
        <w:tc>
          <w:tcPr>
            <w:tcW w:w="2551" w:type="dxa"/>
            <w:vAlign w:val="center"/>
          </w:tcPr>
          <w:p w:rsidR="00276112" w:rsidRPr="00A97486" w:rsidRDefault="00276112" w:rsidP="00276112">
            <w:pPr>
              <w:rPr>
                <w:color w:val="000000"/>
                <w:sz w:val="22"/>
                <w:szCs w:val="22"/>
              </w:rPr>
            </w:pPr>
            <w:r w:rsidRPr="00A97486">
              <w:rPr>
                <w:rFonts w:hint="eastAsia"/>
                <w:color w:val="000000"/>
                <w:sz w:val="22"/>
                <w:szCs w:val="22"/>
              </w:rPr>
              <w:t xml:space="preserve">　</w:t>
            </w:r>
          </w:p>
        </w:tc>
        <w:tc>
          <w:tcPr>
            <w:tcW w:w="709" w:type="dxa"/>
            <w:vAlign w:val="center"/>
          </w:tcPr>
          <w:p w:rsidR="00276112" w:rsidRPr="00A97486" w:rsidRDefault="00276112" w:rsidP="00276112">
            <w:pPr>
              <w:jc w:val="center"/>
              <w:rPr>
                <w:color w:val="000000"/>
                <w:sz w:val="22"/>
                <w:szCs w:val="22"/>
              </w:rPr>
            </w:pPr>
            <w:r w:rsidRPr="00A97486">
              <w:rPr>
                <w:rFonts w:hint="eastAsia"/>
                <w:color w:val="000000"/>
                <w:sz w:val="22"/>
                <w:szCs w:val="22"/>
              </w:rPr>
              <w:t>无</w:t>
            </w:r>
          </w:p>
        </w:tc>
        <w:tc>
          <w:tcPr>
            <w:tcW w:w="2455" w:type="dxa"/>
            <w:vAlign w:val="center"/>
          </w:tcPr>
          <w:p w:rsidR="00276112" w:rsidRPr="00A97486" w:rsidRDefault="00276112" w:rsidP="00276112">
            <w:pPr>
              <w:jc w:val="left"/>
              <w:rPr>
                <w:color w:val="000000"/>
                <w:sz w:val="22"/>
                <w:szCs w:val="22"/>
              </w:rPr>
            </w:pPr>
            <w:r w:rsidRPr="00A97486">
              <w:rPr>
                <w:rFonts w:hint="eastAsia"/>
                <w:color w:val="000000"/>
                <w:sz w:val="22"/>
                <w:szCs w:val="22"/>
              </w:rPr>
              <w:t>氮气</w:t>
            </w:r>
          </w:p>
        </w:tc>
        <w:tc>
          <w:tcPr>
            <w:tcW w:w="2081" w:type="dxa"/>
            <w:vAlign w:val="center"/>
          </w:tcPr>
          <w:p w:rsidR="00276112" w:rsidRPr="00A97486" w:rsidRDefault="00276112" w:rsidP="00276112">
            <w:pPr>
              <w:rPr>
                <w:color w:val="000000"/>
                <w:sz w:val="22"/>
                <w:szCs w:val="22"/>
              </w:rPr>
            </w:pPr>
            <w:r w:rsidRPr="00A97486">
              <w:rPr>
                <w:rFonts w:hint="eastAsia"/>
                <w:color w:val="000000"/>
                <w:sz w:val="22"/>
                <w:szCs w:val="22"/>
              </w:rPr>
              <w:t>上海沧海工业气体有限公司</w:t>
            </w:r>
          </w:p>
        </w:tc>
      </w:tr>
      <w:tr w:rsidR="00276112" w:rsidRPr="00A97486" w:rsidTr="002B468B">
        <w:tc>
          <w:tcPr>
            <w:tcW w:w="3227" w:type="dxa"/>
            <w:vAlign w:val="center"/>
          </w:tcPr>
          <w:p w:rsidR="00276112" w:rsidRPr="00A97486" w:rsidRDefault="00276112" w:rsidP="00276112">
            <w:pPr>
              <w:rPr>
                <w:color w:val="000000"/>
                <w:sz w:val="22"/>
                <w:szCs w:val="22"/>
              </w:rPr>
            </w:pPr>
            <w:r w:rsidRPr="00A97486">
              <w:rPr>
                <w:rFonts w:hint="eastAsia"/>
                <w:color w:val="000000"/>
                <w:sz w:val="22"/>
                <w:szCs w:val="22"/>
              </w:rPr>
              <w:t>更换压缩机安装螺栓以及减震垫</w:t>
            </w:r>
          </w:p>
        </w:tc>
        <w:tc>
          <w:tcPr>
            <w:tcW w:w="850" w:type="dxa"/>
            <w:vAlign w:val="center"/>
          </w:tcPr>
          <w:p w:rsidR="00276112" w:rsidRPr="00A97486" w:rsidRDefault="00276112" w:rsidP="00276112">
            <w:pPr>
              <w:jc w:val="center"/>
              <w:rPr>
                <w:color w:val="000000"/>
                <w:sz w:val="22"/>
                <w:szCs w:val="22"/>
              </w:rPr>
            </w:pPr>
            <w:r w:rsidRPr="00A97486">
              <w:rPr>
                <w:rFonts w:hint="eastAsia"/>
                <w:color w:val="000000"/>
                <w:sz w:val="22"/>
                <w:szCs w:val="22"/>
              </w:rPr>
              <w:t xml:space="preserve">　</w:t>
            </w:r>
          </w:p>
        </w:tc>
        <w:tc>
          <w:tcPr>
            <w:tcW w:w="2694" w:type="dxa"/>
            <w:vAlign w:val="center"/>
          </w:tcPr>
          <w:p w:rsidR="00276112" w:rsidRPr="00A97486" w:rsidRDefault="00276112" w:rsidP="00276112">
            <w:pPr>
              <w:jc w:val="left"/>
              <w:rPr>
                <w:color w:val="000000"/>
                <w:sz w:val="22"/>
                <w:szCs w:val="22"/>
              </w:rPr>
            </w:pPr>
            <w:r w:rsidRPr="00A97486">
              <w:rPr>
                <w:rFonts w:hint="eastAsia"/>
                <w:color w:val="000000"/>
                <w:sz w:val="22"/>
                <w:szCs w:val="22"/>
              </w:rPr>
              <w:t xml:space="preserve">　</w:t>
            </w:r>
          </w:p>
        </w:tc>
        <w:tc>
          <w:tcPr>
            <w:tcW w:w="2551" w:type="dxa"/>
            <w:vAlign w:val="center"/>
          </w:tcPr>
          <w:p w:rsidR="00276112" w:rsidRPr="00A97486" w:rsidRDefault="00276112" w:rsidP="00276112">
            <w:pPr>
              <w:rPr>
                <w:color w:val="000000"/>
                <w:sz w:val="22"/>
                <w:szCs w:val="22"/>
              </w:rPr>
            </w:pPr>
            <w:r w:rsidRPr="00A97486">
              <w:rPr>
                <w:rFonts w:hint="eastAsia"/>
                <w:color w:val="000000"/>
                <w:sz w:val="22"/>
                <w:szCs w:val="22"/>
              </w:rPr>
              <w:t xml:space="preserve">　</w:t>
            </w:r>
          </w:p>
        </w:tc>
        <w:tc>
          <w:tcPr>
            <w:tcW w:w="709" w:type="dxa"/>
            <w:vAlign w:val="center"/>
          </w:tcPr>
          <w:p w:rsidR="00276112" w:rsidRPr="00A97486" w:rsidRDefault="00276112" w:rsidP="00276112">
            <w:pPr>
              <w:jc w:val="center"/>
              <w:rPr>
                <w:color w:val="000000"/>
                <w:sz w:val="22"/>
                <w:szCs w:val="22"/>
              </w:rPr>
            </w:pPr>
            <w:r w:rsidRPr="00A97486">
              <w:rPr>
                <w:rFonts w:hint="eastAsia"/>
                <w:color w:val="000000"/>
                <w:sz w:val="22"/>
                <w:szCs w:val="22"/>
              </w:rPr>
              <w:t>无</w:t>
            </w:r>
          </w:p>
        </w:tc>
        <w:tc>
          <w:tcPr>
            <w:tcW w:w="2455" w:type="dxa"/>
            <w:vAlign w:val="center"/>
          </w:tcPr>
          <w:p w:rsidR="00276112" w:rsidRPr="00A97486" w:rsidRDefault="00276112" w:rsidP="00276112">
            <w:pPr>
              <w:jc w:val="left"/>
              <w:rPr>
                <w:color w:val="000000"/>
                <w:sz w:val="22"/>
                <w:szCs w:val="22"/>
              </w:rPr>
            </w:pPr>
            <w:r w:rsidRPr="00A97486">
              <w:rPr>
                <w:rFonts w:hint="eastAsia"/>
                <w:color w:val="000000"/>
                <w:sz w:val="22"/>
                <w:szCs w:val="22"/>
              </w:rPr>
              <w:t xml:space="preserve">　</w:t>
            </w:r>
          </w:p>
        </w:tc>
        <w:tc>
          <w:tcPr>
            <w:tcW w:w="2081" w:type="dxa"/>
            <w:vAlign w:val="center"/>
          </w:tcPr>
          <w:p w:rsidR="00276112" w:rsidRPr="00A97486" w:rsidRDefault="00276112" w:rsidP="00276112">
            <w:pPr>
              <w:rPr>
                <w:color w:val="000000"/>
                <w:sz w:val="22"/>
                <w:szCs w:val="22"/>
              </w:rPr>
            </w:pPr>
            <w:r w:rsidRPr="00A97486">
              <w:rPr>
                <w:rFonts w:hint="eastAsia"/>
                <w:color w:val="000000"/>
                <w:sz w:val="22"/>
                <w:szCs w:val="22"/>
              </w:rPr>
              <w:t xml:space="preserve">　</w:t>
            </w:r>
          </w:p>
        </w:tc>
      </w:tr>
      <w:tr w:rsidR="00276112" w:rsidRPr="00A97486" w:rsidTr="002B468B">
        <w:tc>
          <w:tcPr>
            <w:tcW w:w="3227" w:type="dxa"/>
            <w:vAlign w:val="center"/>
          </w:tcPr>
          <w:p w:rsidR="00276112" w:rsidRPr="00A97486" w:rsidRDefault="00276112" w:rsidP="00276112">
            <w:pPr>
              <w:rPr>
                <w:color w:val="000000"/>
                <w:sz w:val="22"/>
                <w:szCs w:val="22"/>
              </w:rPr>
            </w:pPr>
            <w:r w:rsidRPr="00A97486">
              <w:rPr>
                <w:rFonts w:hint="eastAsia"/>
                <w:color w:val="000000"/>
                <w:sz w:val="22"/>
                <w:szCs w:val="22"/>
              </w:rPr>
              <w:t>更换膨胀阀</w:t>
            </w:r>
          </w:p>
        </w:tc>
        <w:tc>
          <w:tcPr>
            <w:tcW w:w="850" w:type="dxa"/>
            <w:vAlign w:val="center"/>
          </w:tcPr>
          <w:p w:rsidR="00276112" w:rsidRPr="00A97486" w:rsidRDefault="00276112" w:rsidP="00276112">
            <w:pPr>
              <w:jc w:val="center"/>
              <w:rPr>
                <w:color w:val="000000"/>
                <w:sz w:val="22"/>
                <w:szCs w:val="22"/>
              </w:rPr>
            </w:pPr>
            <w:r w:rsidRPr="00A97486">
              <w:rPr>
                <w:rFonts w:hint="eastAsia"/>
                <w:color w:val="000000"/>
                <w:sz w:val="22"/>
                <w:szCs w:val="22"/>
              </w:rPr>
              <w:t>有</w:t>
            </w:r>
          </w:p>
        </w:tc>
        <w:tc>
          <w:tcPr>
            <w:tcW w:w="2694" w:type="dxa"/>
            <w:vAlign w:val="center"/>
          </w:tcPr>
          <w:p w:rsidR="00276112" w:rsidRPr="00A97486" w:rsidRDefault="00276112" w:rsidP="00276112">
            <w:pPr>
              <w:jc w:val="left"/>
              <w:rPr>
                <w:color w:val="000000"/>
                <w:sz w:val="22"/>
                <w:szCs w:val="22"/>
              </w:rPr>
            </w:pPr>
            <w:r w:rsidRPr="00A97486">
              <w:rPr>
                <w:rFonts w:hint="eastAsia"/>
                <w:color w:val="000000"/>
                <w:sz w:val="22"/>
                <w:szCs w:val="22"/>
              </w:rPr>
              <w:t>英福康</w:t>
            </w:r>
            <w:r w:rsidRPr="00A97486">
              <w:rPr>
                <w:rFonts w:hint="eastAsia"/>
                <w:color w:val="000000"/>
                <w:sz w:val="22"/>
                <w:szCs w:val="22"/>
              </w:rPr>
              <w:t>PROTEC P3000</w:t>
            </w:r>
            <w:r w:rsidRPr="00A97486">
              <w:rPr>
                <w:rFonts w:hint="eastAsia"/>
                <w:color w:val="000000"/>
                <w:sz w:val="22"/>
                <w:szCs w:val="22"/>
              </w:rPr>
              <w:t>吸枪式氦检漏仪</w:t>
            </w:r>
          </w:p>
        </w:tc>
        <w:tc>
          <w:tcPr>
            <w:tcW w:w="2551" w:type="dxa"/>
            <w:vAlign w:val="center"/>
          </w:tcPr>
          <w:p w:rsidR="00276112" w:rsidRPr="00A97486" w:rsidRDefault="00276112" w:rsidP="00276112">
            <w:pPr>
              <w:rPr>
                <w:color w:val="000000"/>
                <w:sz w:val="22"/>
                <w:szCs w:val="22"/>
              </w:rPr>
            </w:pPr>
            <w:r w:rsidRPr="00A97486">
              <w:rPr>
                <w:rFonts w:hint="eastAsia"/>
                <w:color w:val="000000"/>
                <w:sz w:val="22"/>
                <w:szCs w:val="22"/>
              </w:rPr>
              <w:t>英福康（上海）真空仪器有限公司</w:t>
            </w:r>
          </w:p>
        </w:tc>
        <w:tc>
          <w:tcPr>
            <w:tcW w:w="709" w:type="dxa"/>
            <w:vAlign w:val="center"/>
          </w:tcPr>
          <w:p w:rsidR="00276112" w:rsidRPr="00A97486" w:rsidRDefault="00276112" w:rsidP="00276112">
            <w:pPr>
              <w:jc w:val="center"/>
              <w:rPr>
                <w:color w:val="000000"/>
                <w:sz w:val="22"/>
                <w:szCs w:val="22"/>
              </w:rPr>
            </w:pPr>
            <w:r w:rsidRPr="00A97486">
              <w:rPr>
                <w:rFonts w:hint="eastAsia"/>
                <w:color w:val="000000"/>
                <w:sz w:val="22"/>
                <w:szCs w:val="22"/>
              </w:rPr>
              <w:t>无</w:t>
            </w:r>
          </w:p>
        </w:tc>
        <w:tc>
          <w:tcPr>
            <w:tcW w:w="2455" w:type="dxa"/>
            <w:vAlign w:val="center"/>
          </w:tcPr>
          <w:p w:rsidR="00276112" w:rsidRPr="00A97486" w:rsidRDefault="00276112" w:rsidP="00276112">
            <w:pPr>
              <w:jc w:val="left"/>
              <w:rPr>
                <w:color w:val="000000"/>
                <w:sz w:val="22"/>
                <w:szCs w:val="22"/>
              </w:rPr>
            </w:pPr>
            <w:r w:rsidRPr="00A97486">
              <w:rPr>
                <w:rFonts w:hint="eastAsia"/>
                <w:color w:val="000000"/>
                <w:sz w:val="22"/>
                <w:szCs w:val="22"/>
              </w:rPr>
              <w:t xml:space="preserve">　</w:t>
            </w:r>
          </w:p>
        </w:tc>
        <w:tc>
          <w:tcPr>
            <w:tcW w:w="2081" w:type="dxa"/>
            <w:vAlign w:val="center"/>
          </w:tcPr>
          <w:p w:rsidR="00276112" w:rsidRPr="00A97486" w:rsidRDefault="00276112" w:rsidP="00276112">
            <w:pPr>
              <w:rPr>
                <w:color w:val="000000"/>
                <w:sz w:val="22"/>
                <w:szCs w:val="22"/>
              </w:rPr>
            </w:pPr>
            <w:r w:rsidRPr="00A97486">
              <w:rPr>
                <w:rFonts w:hint="eastAsia"/>
                <w:color w:val="000000"/>
                <w:sz w:val="22"/>
                <w:szCs w:val="22"/>
              </w:rPr>
              <w:t xml:space="preserve">　</w:t>
            </w:r>
          </w:p>
        </w:tc>
      </w:tr>
      <w:tr w:rsidR="00276112" w:rsidRPr="00A97486" w:rsidTr="002B468B">
        <w:tc>
          <w:tcPr>
            <w:tcW w:w="3227" w:type="dxa"/>
            <w:vAlign w:val="center"/>
          </w:tcPr>
          <w:p w:rsidR="00276112" w:rsidRPr="00A97486" w:rsidRDefault="00276112" w:rsidP="00276112">
            <w:pPr>
              <w:rPr>
                <w:color w:val="000000"/>
                <w:sz w:val="22"/>
                <w:szCs w:val="22"/>
              </w:rPr>
            </w:pPr>
            <w:r w:rsidRPr="00A97486">
              <w:rPr>
                <w:rFonts w:hint="eastAsia"/>
                <w:color w:val="000000"/>
                <w:sz w:val="22"/>
                <w:szCs w:val="22"/>
              </w:rPr>
              <w:t>更换铜管</w:t>
            </w:r>
          </w:p>
        </w:tc>
        <w:tc>
          <w:tcPr>
            <w:tcW w:w="850" w:type="dxa"/>
            <w:vAlign w:val="center"/>
          </w:tcPr>
          <w:p w:rsidR="00276112" w:rsidRPr="00A97486" w:rsidRDefault="00276112" w:rsidP="00276112">
            <w:pPr>
              <w:jc w:val="center"/>
              <w:rPr>
                <w:color w:val="000000"/>
                <w:sz w:val="22"/>
                <w:szCs w:val="22"/>
              </w:rPr>
            </w:pPr>
            <w:r w:rsidRPr="00A97486">
              <w:rPr>
                <w:rFonts w:hint="eastAsia"/>
                <w:color w:val="000000"/>
                <w:sz w:val="22"/>
                <w:szCs w:val="22"/>
              </w:rPr>
              <w:t>无</w:t>
            </w:r>
          </w:p>
        </w:tc>
        <w:tc>
          <w:tcPr>
            <w:tcW w:w="2694" w:type="dxa"/>
            <w:vAlign w:val="center"/>
          </w:tcPr>
          <w:p w:rsidR="00276112" w:rsidRPr="00A97486" w:rsidRDefault="00276112" w:rsidP="00276112">
            <w:pPr>
              <w:jc w:val="left"/>
              <w:rPr>
                <w:color w:val="000000"/>
                <w:sz w:val="22"/>
                <w:szCs w:val="22"/>
              </w:rPr>
            </w:pPr>
            <w:r w:rsidRPr="00A97486">
              <w:rPr>
                <w:rFonts w:hint="eastAsia"/>
                <w:color w:val="000000"/>
                <w:sz w:val="22"/>
                <w:szCs w:val="22"/>
              </w:rPr>
              <w:t xml:space="preserve">　</w:t>
            </w:r>
          </w:p>
        </w:tc>
        <w:tc>
          <w:tcPr>
            <w:tcW w:w="2551" w:type="dxa"/>
            <w:vAlign w:val="center"/>
          </w:tcPr>
          <w:p w:rsidR="00276112" w:rsidRPr="00A97486" w:rsidRDefault="00276112" w:rsidP="00276112">
            <w:pPr>
              <w:rPr>
                <w:color w:val="000000"/>
                <w:sz w:val="22"/>
                <w:szCs w:val="22"/>
              </w:rPr>
            </w:pPr>
            <w:r w:rsidRPr="00A97486">
              <w:rPr>
                <w:rFonts w:hint="eastAsia"/>
                <w:color w:val="000000"/>
                <w:sz w:val="22"/>
                <w:szCs w:val="22"/>
              </w:rPr>
              <w:t xml:space="preserve">　</w:t>
            </w:r>
          </w:p>
        </w:tc>
        <w:tc>
          <w:tcPr>
            <w:tcW w:w="709" w:type="dxa"/>
            <w:vAlign w:val="center"/>
          </w:tcPr>
          <w:p w:rsidR="00276112" w:rsidRPr="00A97486" w:rsidRDefault="00276112" w:rsidP="00276112">
            <w:pPr>
              <w:jc w:val="center"/>
              <w:rPr>
                <w:color w:val="000000"/>
                <w:sz w:val="22"/>
                <w:szCs w:val="22"/>
              </w:rPr>
            </w:pPr>
            <w:r w:rsidRPr="00A97486">
              <w:rPr>
                <w:rFonts w:hint="eastAsia"/>
                <w:color w:val="000000"/>
                <w:sz w:val="22"/>
                <w:szCs w:val="22"/>
              </w:rPr>
              <w:t>有</w:t>
            </w:r>
          </w:p>
        </w:tc>
        <w:tc>
          <w:tcPr>
            <w:tcW w:w="2455" w:type="dxa"/>
            <w:vAlign w:val="center"/>
          </w:tcPr>
          <w:p w:rsidR="00276112" w:rsidRPr="00A97486" w:rsidRDefault="00276112" w:rsidP="00276112">
            <w:pPr>
              <w:jc w:val="left"/>
              <w:rPr>
                <w:color w:val="000000"/>
                <w:sz w:val="22"/>
                <w:szCs w:val="22"/>
              </w:rPr>
            </w:pPr>
            <w:r w:rsidRPr="00A97486">
              <w:rPr>
                <w:rFonts w:hint="eastAsia"/>
                <w:color w:val="000000"/>
                <w:sz w:val="22"/>
                <w:szCs w:val="22"/>
              </w:rPr>
              <w:t>粘贴剂</w:t>
            </w:r>
            <w:r w:rsidRPr="00A97486">
              <w:rPr>
                <w:rFonts w:hint="eastAsia"/>
                <w:color w:val="000000"/>
                <w:sz w:val="22"/>
                <w:szCs w:val="22"/>
              </w:rPr>
              <w:t xml:space="preserve"> Armstrong520</w:t>
            </w:r>
          </w:p>
        </w:tc>
        <w:tc>
          <w:tcPr>
            <w:tcW w:w="2081" w:type="dxa"/>
            <w:vAlign w:val="center"/>
          </w:tcPr>
          <w:p w:rsidR="00276112" w:rsidRPr="00A97486" w:rsidRDefault="00276112" w:rsidP="00276112">
            <w:pPr>
              <w:rPr>
                <w:color w:val="000000"/>
                <w:sz w:val="22"/>
                <w:szCs w:val="22"/>
              </w:rPr>
            </w:pPr>
            <w:r w:rsidRPr="00A97486">
              <w:rPr>
                <w:rFonts w:hint="eastAsia"/>
                <w:color w:val="000000"/>
                <w:sz w:val="22"/>
                <w:szCs w:val="22"/>
              </w:rPr>
              <w:t>阿尔斯绝热材料（苏州）有限公司</w:t>
            </w:r>
          </w:p>
        </w:tc>
      </w:tr>
      <w:tr w:rsidR="00276112" w:rsidRPr="00A97486" w:rsidTr="002B468B">
        <w:tc>
          <w:tcPr>
            <w:tcW w:w="3227" w:type="dxa"/>
            <w:vAlign w:val="center"/>
          </w:tcPr>
          <w:p w:rsidR="00276112" w:rsidRPr="00A97486" w:rsidRDefault="00276112" w:rsidP="00276112">
            <w:pPr>
              <w:rPr>
                <w:color w:val="000000"/>
                <w:sz w:val="22"/>
                <w:szCs w:val="22"/>
              </w:rPr>
            </w:pPr>
            <w:r w:rsidRPr="00A97486">
              <w:rPr>
                <w:rFonts w:hint="eastAsia"/>
                <w:color w:val="000000"/>
                <w:sz w:val="22"/>
                <w:szCs w:val="22"/>
              </w:rPr>
              <w:t>更换保温材料</w:t>
            </w:r>
          </w:p>
        </w:tc>
        <w:tc>
          <w:tcPr>
            <w:tcW w:w="850" w:type="dxa"/>
            <w:vAlign w:val="center"/>
          </w:tcPr>
          <w:p w:rsidR="00276112" w:rsidRPr="00A97486" w:rsidRDefault="00276112" w:rsidP="00276112">
            <w:pPr>
              <w:jc w:val="center"/>
              <w:rPr>
                <w:color w:val="000000"/>
                <w:sz w:val="22"/>
                <w:szCs w:val="22"/>
              </w:rPr>
            </w:pPr>
            <w:r w:rsidRPr="00A97486">
              <w:rPr>
                <w:rFonts w:hint="eastAsia"/>
                <w:color w:val="000000"/>
                <w:sz w:val="22"/>
                <w:szCs w:val="22"/>
              </w:rPr>
              <w:t>无</w:t>
            </w:r>
          </w:p>
        </w:tc>
        <w:tc>
          <w:tcPr>
            <w:tcW w:w="2694" w:type="dxa"/>
            <w:vAlign w:val="center"/>
          </w:tcPr>
          <w:p w:rsidR="00276112" w:rsidRPr="00A97486" w:rsidRDefault="00276112" w:rsidP="00276112">
            <w:pPr>
              <w:jc w:val="left"/>
              <w:rPr>
                <w:color w:val="000000"/>
                <w:sz w:val="22"/>
                <w:szCs w:val="22"/>
              </w:rPr>
            </w:pPr>
            <w:r w:rsidRPr="00A97486">
              <w:rPr>
                <w:rFonts w:hint="eastAsia"/>
                <w:color w:val="000000"/>
                <w:sz w:val="22"/>
                <w:szCs w:val="22"/>
              </w:rPr>
              <w:t xml:space="preserve">　</w:t>
            </w:r>
          </w:p>
        </w:tc>
        <w:tc>
          <w:tcPr>
            <w:tcW w:w="2551" w:type="dxa"/>
            <w:vAlign w:val="center"/>
          </w:tcPr>
          <w:p w:rsidR="00276112" w:rsidRPr="00A97486" w:rsidRDefault="00276112" w:rsidP="00276112">
            <w:pPr>
              <w:rPr>
                <w:color w:val="000000"/>
                <w:sz w:val="22"/>
                <w:szCs w:val="22"/>
              </w:rPr>
            </w:pPr>
            <w:r w:rsidRPr="00A97486">
              <w:rPr>
                <w:rFonts w:hint="eastAsia"/>
                <w:color w:val="000000"/>
                <w:sz w:val="22"/>
                <w:szCs w:val="22"/>
              </w:rPr>
              <w:t xml:space="preserve">　</w:t>
            </w:r>
          </w:p>
        </w:tc>
        <w:tc>
          <w:tcPr>
            <w:tcW w:w="709" w:type="dxa"/>
            <w:vAlign w:val="center"/>
          </w:tcPr>
          <w:p w:rsidR="00276112" w:rsidRPr="00A97486" w:rsidRDefault="00276112" w:rsidP="00276112">
            <w:pPr>
              <w:jc w:val="center"/>
              <w:rPr>
                <w:color w:val="000000"/>
                <w:sz w:val="22"/>
                <w:szCs w:val="22"/>
              </w:rPr>
            </w:pPr>
            <w:r w:rsidRPr="00A97486">
              <w:rPr>
                <w:rFonts w:hint="eastAsia"/>
                <w:color w:val="000000"/>
                <w:sz w:val="22"/>
                <w:szCs w:val="22"/>
              </w:rPr>
              <w:t>无</w:t>
            </w:r>
          </w:p>
        </w:tc>
        <w:tc>
          <w:tcPr>
            <w:tcW w:w="2455" w:type="dxa"/>
            <w:vAlign w:val="center"/>
          </w:tcPr>
          <w:p w:rsidR="00276112" w:rsidRPr="00A97486" w:rsidRDefault="00276112" w:rsidP="00276112">
            <w:pPr>
              <w:jc w:val="left"/>
              <w:rPr>
                <w:color w:val="000000"/>
                <w:sz w:val="22"/>
                <w:szCs w:val="22"/>
              </w:rPr>
            </w:pPr>
            <w:r w:rsidRPr="00A97486">
              <w:rPr>
                <w:rFonts w:hint="eastAsia"/>
                <w:color w:val="000000"/>
                <w:sz w:val="22"/>
                <w:szCs w:val="22"/>
              </w:rPr>
              <w:t xml:space="preserve">　</w:t>
            </w:r>
          </w:p>
        </w:tc>
        <w:tc>
          <w:tcPr>
            <w:tcW w:w="2081" w:type="dxa"/>
            <w:vAlign w:val="center"/>
          </w:tcPr>
          <w:p w:rsidR="00276112" w:rsidRPr="00A97486" w:rsidRDefault="00276112" w:rsidP="00276112">
            <w:pPr>
              <w:rPr>
                <w:color w:val="000000"/>
                <w:sz w:val="22"/>
                <w:szCs w:val="22"/>
              </w:rPr>
            </w:pPr>
            <w:r w:rsidRPr="00A97486">
              <w:rPr>
                <w:rFonts w:hint="eastAsia"/>
                <w:color w:val="000000"/>
                <w:sz w:val="22"/>
                <w:szCs w:val="22"/>
              </w:rPr>
              <w:t xml:space="preserve">　</w:t>
            </w:r>
          </w:p>
        </w:tc>
      </w:tr>
      <w:tr w:rsidR="00276112" w:rsidRPr="00A97486" w:rsidTr="002B468B">
        <w:tc>
          <w:tcPr>
            <w:tcW w:w="3227" w:type="dxa"/>
            <w:vAlign w:val="center"/>
          </w:tcPr>
          <w:p w:rsidR="00276112" w:rsidRPr="00A97486" w:rsidRDefault="00276112" w:rsidP="00276112">
            <w:pPr>
              <w:rPr>
                <w:color w:val="000000"/>
                <w:sz w:val="22"/>
                <w:szCs w:val="22"/>
              </w:rPr>
            </w:pPr>
            <w:r w:rsidRPr="00A97486">
              <w:rPr>
                <w:rFonts w:hint="eastAsia"/>
                <w:color w:val="000000"/>
                <w:sz w:val="22"/>
                <w:szCs w:val="22"/>
              </w:rPr>
              <w:t>更换管路固定器</w:t>
            </w:r>
          </w:p>
        </w:tc>
        <w:tc>
          <w:tcPr>
            <w:tcW w:w="850" w:type="dxa"/>
            <w:vAlign w:val="center"/>
          </w:tcPr>
          <w:p w:rsidR="00276112" w:rsidRPr="00A97486" w:rsidRDefault="00276112" w:rsidP="00276112">
            <w:pPr>
              <w:jc w:val="center"/>
              <w:rPr>
                <w:color w:val="000000"/>
                <w:sz w:val="22"/>
                <w:szCs w:val="22"/>
              </w:rPr>
            </w:pPr>
            <w:r w:rsidRPr="00A97486">
              <w:rPr>
                <w:rFonts w:hint="eastAsia"/>
                <w:color w:val="000000"/>
                <w:sz w:val="22"/>
                <w:szCs w:val="22"/>
              </w:rPr>
              <w:t>无</w:t>
            </w:r>
          </w:p>
        </w:tc>
        <w:tc>
          <w:tcPr>
            <w:tcW w:w="2694" w:type="dxa"/>
            <w:vAlign w:val="center"/>
          </w:tcPr>
          <w:p w:rsidR="00276112" w:rsidRPr="00A97486" w:rsidRDefault="00276112" w:rsidP="00276112">
            <w:pPr>
              <w:jc w:val="left"/>
              <w:rPr>
                <w:color w:val="000000"/>
                <w:sz w:val="22"/>
                <w:szCs w:val="22"/>
              </w:rPr>
            </w:pPr>
            <w:r w:rsidRPr="00A97486">
              <w:rPr>
                <w:rFonts w:hint="eastAsia"/>
                <w:color w:val="000000"/>
                <w:sz w:val="22"/>
                <w:szCs w:val="22"/>
              </w:rPr>
              <w:t xml:space="preserve">　</w:t>
            </w:r>
          </w:p>
        </w:tc>
        <w:tc>
          <w:tcPr>
            <w:tcW w:w="2551" w:type="dxa"/>
            <w:vAlign w:val="center"/>
          </w:tcPr>
          <w:p w:rsidR="00276112" w:rsidRPr="00A97486" w:rsidRDefault="00276112" w:rsidP="00276112">
            <w:pPr>
              <w:rPr>
                <w:color w:val="000000"/>
                <w:sz w:val="22"/>
                <w:szCs w:val="22"/>
              </w:rPr>
            </w:pPr>
            <w:r w:rsidRPr="00A97486">
              <w:rPr>
                <w:rFonts w:hint="eastAsia"/>
                <w:color w:val="000000"/>
                <w:sz w:val="22"/>
                <w:szCs w:val="22"/>
              </w:rPr>
              <w:t xml:space="preserve">　</w:t>
            </w:r>
          </w:p>
        </w:tc>
        <w:tc>
          <w:tcPr>
            <w:tcW w:w="709" w:type="dxa"/>
            <w:vAlign w:val="center"/>
          </w:tcPr>
          <w:p w:rsidR="00276112" w:rsidRPr="00A97486" w:rsidRDefault="00276112" w:rsidP="00276112">
            <w:pPr>
              <w:jc w:val="center"/>
              <w:rPr>
                <w:color w:val="000000"/>
                <w:sz w:val="22"/>
                <w:szCs w:val="22"/>
              </w:rPr>
            </w:pPr>
            <w:r w:rsidRPr="00A97486">
              <w:rPr>
                <w:rFonts w:hint="eastAsia"/>
                <w:color w:val="000000"/>
                <w:sz w:val="22"/>
                <w:szCs w:val="22"/>
              </w:rPr>
              <w:t>无</w:t>
            </w:r>
          </w:p>
        </w:tc>
        <w:tc>
          <w:tcPr>
            <w:tcW w:w="2455" w:type="dxa"/>
            <w:vAlign w:val="center"/>
          </w:tcPr>
          <w:p w:rsidR="00276112" w:rsidRPr="00A97486" w:rsidRDefault="00276112" w:rsidP="00276112">
            <w:pPr>
              <w:jc w:val="left"/>
              <w:rPr>
                <w:color w:val="000000"/>
                <w:sz w:val="22"/>
                <w:szCs w:val="22"/>
              </w:rPr>
            </w:pPr>
            <w:r w:rsidRPr="00A97486">
              <w:rPr>
                <w:rFonts w:hint="eastAsia"/>
                <w:color w:val="000000"/>
                <w:sz w:val="22"/>
                <w:szCs w:val="22"/>
              </w:rPr>
              <w:t xml:space="preserve">　</w:t>
            </w:r>
          </w:p>
        </w:tc>
        <w:tc>
          <w:tcPr>
            <w:tcW w:w="2081" w:type="dxa"/>
            <w:vAlign w:val="center"/>
          </w:tcPr>
          <w:p w:rsidR="00276112" w:rsidRPr="00A97486" w:rsidRDefault="00276112" w:rsidP="00276112">
            <w:pPr>
              <w:rPr>
                <w:color w:val="000000"/>
                <w:sz w:val="22"/>
                <w:szCs w:val="22"/>
              </w:rPr>
            </w:pPr>
            <w:r w:rsidRPr="00A97486">
              <w:rPr>
                <w:rFonts w:hint="eastAsia"/>
                <w:color w:val="000000"/>
                <w:sz w:val="22"/>
                <w:szCs w:val="22"/>
              </w:rPr>
              <w:t xml:space="preserve">　</w:t>
            </w:r>
          </w:p>
        </w:tc>
      </w:tr>
      <w:tr w:rsidR="00276112" w:rsidRPr="00A97486" w:rsidTr="002B468B">
        <w:tc>
          <w:tcPr>
            <w:tcW w:w="3227" w:type="dxa"/>
            <w:vAlign w:val="center"/>
          </w:tcPr>
          <w:p w:rsidR="00276112" w:rsidRPr="00A97486" w:rsidRDefault="00276112" w:rsidP="00276112">
            <w:pPr>
              <w:rPr>
                <w:color w:val="000000"/>
                <w:sz w:val="22"/>
                <w:szCs w:val="22"/>
              </w:rPr>
            </w:pPr>
            <w:r w:rsidRPr="00A97486">
              <w:rPr>
                <w:rFonts w:hint="eastAsia"/>
                <w:color w:val="000000"/>
                <w:sz w:val="22"/>
                <w:szCs w:val="22"/>
              </w:rPr>
              <w:t>更换螺纹紧固件</w:t>
            </w:r>
          </w:p>
        </w:tc>
        <w:tc>
          <w:tcPr>
            <w:tcW w:w="850" w:type="dxa"/>
            <w:vAlign w:val="center"/>
          </w:tcPr>
          <w:p w:rsidR="00276112" w:rsidRPr="00A97486" w:rsidRDefault="00276112" w:rsidP="00276112">
            <w:pPr>
              <w:jc w:val="center"/>
              <w:rPr>
                <w:color w:val="000000"/>
                <w:sz w:val="22"/>
                <w:szCs w:val="22"/>
              </w:rPr>
            </w:pPr>
            <w:r w:rsidRPr="00A97486">
              <w:rPr>
                <w:rFonts w:hint="eastAsia"/>
                <w:color w:val="000000"/>
                <w:sz w:val="22"/>
                <w:szCs w:val="22"/>
              </w:rPr>
              <w:t>无</w:t>
            </w:r>
          </w:p>
        </w:tc>
        <w:tc>
          <w:tcPr>
            <w:tcW w:w="2694" w:type="dxa"/>
            <w:vAlign w:val="center"/>
          </w:tcPr>
          <w:p w:rsidR="00276112" w:rsidRPr="00A97486" w:rsidRDefault="00276112" w:rsidP="00276112">
            <w:pPr>
              <w:jc w:val="left"/>
              <w:rPr>
                <w:color w:val="000000"/>
                <w:sz w:val="22"/>
                <w:szCs w:val="22"/>
              </w:rPr>
            </w:pPr>
            <w:r w:rsidRPr="00A97486">
              <w:rPr>
                <w:rFonts w:hint="eastAsia"/>
                <w:color w:val="000000"/>
                <w:sz w:val="22"/>
                <w:szCs w:val="22"/>
              </w:rPr>
              <w:t xml:space="preserve">　</w:t>
            </w:r>
          </w:p>
        </w:tc>
        <w:tc>
          <w:tcPr>
            <w:tcW w:w="2551" w:type="dxa"/>
            <w:vAlign w:val="center"/>
          </w:tcPr>
          <w:p w:rsidR="00276112" w:rsidRPr="00A97486" w:rsidRDefault="00276112" w:rsidP="00276112">
            <w:pPr>
              <w:rPr>
                <w:color w:val="000000"/>
                <w:sz w:val="22"/>
                <w:szCs w:val="22"/>
              </w:rPr>
            </w:pPr>
            <w:r w:rsidRPr="00A97486">
              <w:rPr>
                <w:rFonts w:hint="eastAsia"/>
                <w:color w:val="000000"/>
                <w:sz w:val="22"/>
                <w:szCs w:val="22"/>
              </w:rPr>
              <w:t xml:space="preserve">　</w:t>
            </w:r>
          </w:p>
        </w:tc>
        <w:tc>
          <w:tcPr>
            <w:tcW w:w="709" w:type="dxa"/>
            <w:vAlign w:val="center"/>
          </w:tcPr>
          <w:p w:rsidR="00276112" w:rsidRPr="00A97486" w:rsidRDefault="00276112" w:rsidP="00276112">
            <w:pPr>
              <w:jc w:val="center"/>
              <w:rPr>
                <w:color w:val="000000"/>
                <w:sz w:val="22"/>
                <w:szCs w:val="22"/>
              </w:rPr>
            </w:pPr>
            <w:r w:rsidRPr="00A97486">
              <w:rPr>
                <w:rFonts w:hint="eastAsia"/>
                <w:color w:val="000000"/>
                <w:sz w:val="22"/>
                <w:szCs w:val="22"/>
              </w:rPr>
              <w:t>无</w:t>
            </w:r>
          </w:p>
        </w:tc>
        <w:tc>
          <w:tcPr>
            <w:tcW w:w="2455" w:type="dxa"/>
            <w:vAlign w:val="center"/>
          </w:tcPr>
          <w:p w:rsidR="00276112" w:rsidRPr="00A97486" w:rsidRDefault="00276112" w:rsidP="00276112">
            <w:pPr>
              <w:jc w:val="left"/>
              <w:rPr>
                <w:color w:val="000000"/>
                <w:sz w:val="22"/>
                <w:szCs w:val="22"/>
              </w:rPr>
            </w:pPr>
            <w:r w:rsidRPr="00A97486">
              <w:rPr>
                <w:rFonts w:hint="eastAsia"/>
                <w:color w:val="000000"/>
                <w:sz w:val="22"/>
                <w:szCs w:val="22"/>
              </w:rPr>
              <w:t xml:space="preserve">　</w:t>
            </w:r>
          </w:p>
        </w:tc>
        <w:tc>
          <w:tcPr>
            <w:tcW w:w="2081" w:type="dxa"/>
            <w:vAlign w:val="center"/>
          </w:tcPr>
          <w:p w:rsidR="00276112" w:rsidRPr="00A97486" w:rsidRDefault="00276112" w:rsidP="00276112">
            <w:pPr>
              <w:rPr>
                <w:color w:val="000000"/>
                <w:sz w:val="22"/>
                <w:szCs w:val="22"/>
              </w:rPr>
            </w:pPr>
            <w:r w:rsidRPr="00A97486">
              <w:rPr>
                <w:rFonts w:hint="eastAsia"/>
                <w:color w:val="000000"/>
                <w:sz w:val="22"/>
                <w:szCs w:val="22"/>
              </w:rPr>
              <w:t xml:space="preserve">　</w:t>
            </w:r>
          </w:p>
        </w:tc>
      </w:tr>
      <w:tr w:rsidR="00276112" w:rsidRPr="00A97486" w:rsidTr="002B468B">
        <w:tc>
          <w:tcPr>
            <w:tcW w:w="3227" w:type="dxa"/>
            <w:vAlign w:val="center"/>
          </w:tcPr>
          <w:p w:rsidR="00276112" w:rsidRPr="00A97486" w:rsidRDefault="00276112" w:rsidP="00276112">
            <w:pPr>
              <w:rPr>
                <w:color w:val="000000"/>
                <w:sz w:val="22"/>
                <w:szCs w:val="22"/>
              </w:rPr>
            </w:pPr>
            <w:r w:rsidRPr="00A97486">
              <w:rPr>
                <w:rFonts w:hint="eastAsia"/>
                <w:color w:val="000000"/>
                <w:sz w:val="22"/>
                <w:szCs w:val="22"/>
              </w:rPr>
              <w:t>更换（手动复位）高压压力开关</w:t>
            </w:r>
          </w:p>
        </w:tc>
        <w:tc>
          <w:tcPr>
            <w:tcW w:w="850" w:type="dxa"/>
            <w:vAlign w:val="center"/>
          </w:tcPr>
          <w:p w:rsidR="00276112" w:rsidRPr="00A97486" w:rsidRDefault="00276112" w:rsidP="00276112">
            <w:pPr>
              <w:jc w:val="center"/>
              <w:rPr>
                <w:color w:val="000000"/>
                <w:sz w:val="22"/>
                <w:szCs w:val="22"/>
              </w:rPr>
            </w:pPr>
            <w:r w:rsidRPr="00A97486">
              <w:rPr>
                <w:rFonts w:hint="eastAsia"/>
                <w:color w:val="000000"/>
                <w:sz w:val="22"/>
                <w:szCs w:val="22"/>
              </w:rPr>
              <w:t>无</w:t>
            </w:r>
          </w:p>
        </w:tc>
        <w:tc>
          <w:tcPr>
            <w:tcW w:w="2694" w:type="dxa"/>
            <w:vAlign w:val="center"/>
          </w:tcPr>
          <w:p w:rsidR="00276112" w:rsidRPr="00A97486" w:rsidRDefault="00276112" w:rsidP="00276112">
            <w:pPr>
              <w:jc w:val="left"/>
              <w:rPr>
                <w:color w:val="000000"/>
                <w:sz w:val="22"/>
                <w:szCs w:val="22"/>
              </w:rPr>
            </w:pPr>
            <w:r w:rsidRPr="00A97486">
              <w:rPr>
                <w:rFonts w:hint="eastAsia"/>
                <w:color w:val="000000"/>
                <w:sz w:val="22"/>
                <w:szCs w:val="22"/>
              </w:rPr>
              <w:t xml:space="preserve">　</w:t>
            </w:r>
          </w:p>
        </w:tc>
        <w:tc>
          <w:tcPr>
            <w:tcW w:w="2551" w:type="dxa"/>
            <w:vAlign w:val="center"/>
          </w:tcPr>
          <w:p w:rsidR="00276112" w:rsidRPr="00A97486" w:rsidRDefault="00276112" w:rsidP="00276112">
            <w:pPr>
              <w:rPr>
                <w:color w:val="000000"/>
                <w:sz w:val="22"/>
                <w:szCs w:val="22"/>
              </w:rPr>
            </w:pPr>
            <w:r w:rsidRPr="00A97486">
              <w:rPr>
                <w:rFonts w:hint="eastAsia"/>
                <w:color w:val="000000"/>
                <w:sz w:val="22"/>
                <w:szCs w:val="22"/>
              </w:rPr>
              <w:t xml:space="preserve">　</w:t>
            </w:r>
          </w:p>
        </w:tc>
        <w:tc>
          <w:tcPr>
            <w:tcW w:w="709" w:type="dxa"/>
            <w:vAlign w:val="center"/>
          </w:tcPr>
          <w:p w:rsidR="00276112" w:rsidRPr="00A97486" w:rsidRDefault="00276112" w:rsidP="00276112">
            <w:pPr>
              <w:jc w:val="center"/>
              <w:rPr>
                <w:color w:val="000000"/>
                <w:sz w:val="22"/>
                <w:szCs w:val="22"/>
              </w:rPr>
            </w:pPr>
            <w:r w:rsidRPr="00A97486">
              <w:rPr>
                <w:rFonts w:hint="eastAsia"/>
                <w:color w:val="000000"/>
                <w:sz w:val="22"/>
                <w:szCs w:val="22"/>
              </w:rPr>
              <w:t>有</w:t>
            </w:r>
          </w:p>
        </w:tc>
        <w:tc>
          <w:tcPr>
            <w:tcW w:w="2455" w:type="dxa"/>
            <w:vAlign w:val="center"/>
          </w:tcPr>
          <w:p w:rsidR="00276112" w:rsidRPr="00A97486" w:rsidRDefault="00276112" w:rsidP="00276112">
            <w:pPr>
              <w:jc w:val="left"/>
              <w:rPr>
                <w:color w:val="000000"/>
                <w:sz w:val="22"/>
                <w:szCs w:val="22"/>
              </w:rPr>
            </w:pPr>
            <w:r w:rsidRPr="00A97486">
              <w:rPr>
                <w:rFonts w:hint="eastAsia"/>
                <w:color w:val="000000"/>
                <w:sz w:val="22"/>
                <w:szCs w:val="22"/>
              </w:rPr>
              <w:t>铜银合金</w:t>
            </w:r>
            <w:r w:rsidRPr="00A97486">
              <w:rPr>
                <w:rFonts w:hint="eastAsia"/>
                <w:color w:val="000000"/>
                <w:sz w:val="22"/>
                <w:szCs w:val="22"/>
              </w:rPr>
              <w:t>15%</w:t>
            </w:r>
            <w:r w:rsidRPr="00A97486">
              <w:rPr>
                <w:rFonts w:hint="eastAsia"/>
                <w:color w:val="000000"/>
                <w:sz w:val="22"/>
                <w:szCs w:val="22"/>
              </w:rPr>
              <w:t>焊条（圆）</w:t>
            </w:r>
          </w:p>
        </w:tc>
        <w:tc>
          <w:tcPr>
            <w:tcW w:w="2081" w:type="dxa"/>
            <w:vAlign w:val="center"/>
          </w:tcPr>
          <w:p w:rsidR="00276112" w:rsidRPr="00A97486" w:rsidRDefault="00276112" w:rsidP="00276112">
            <w:pPr>
              <w:rPr>
                <w:color w:val="000000"/>
                <w:sz w:val="22"/>
                <w:szCs w:val="22"/>
              </w:rPr>
            </w:pPr>
            <w:r w:rsidRPr="00A97486">
              <w:rPr>
                <w:rFonts w:hint="eastAsia"/>
                <w:color w:val="000000"/>
                <w:sz w:val="22"/>
                <w:szCs w:val="22"/>
              </w:rPr>
              <w:t>杭州华光焊接新材料股份有限公司</w:t>
            </w:r>
          </w:p>
        </w:tc>
      </w:tr>
      <w:tr w:rsidR="00276112" w:rsidRPr="00A97486" w:rsidTr="002B468B">
        <w:tc>
          <w:tcPr>
            <w:tcW w:w="3227" w:type="dxa"/>
            <w:vAlign w:val="center"/>
          </w:tcPr>
          <w:p w:rsidR="00276112" w:rsidRPr="00A97486" w:rsidRDefault="00276112" w:rsidP="00276112">
            <w:pPr>
              <w:rPr>
                <w:color w:val="000000"/>
                <w:sz w:val="22"/>
                <w:szCs w:val="22"/>
              </w:rPr>
            </w:pPr>
            <w:r w:rsidRPr="00A97486">
              <w:rPr>
                <w:rFonts w:hint="eastAsia"/>
                <w:color w:val="000000"/>
                <w:sz w:val="22"/>
                <w:szCs w:val="22"/>
              </w:rPr>
              <w:t>更换低压传感器</w:t>
            </w:r>
          </w:p>
        </w:tc>
        <w:tc>
          <w:tcPr>
            <w:tcW w:w="850" w:type="dxa"/>
            <w:vAlign w:val="center"/>
          </w:tcPr>
          <w:p w:rsidR="00276112" w:rsidRPr="00A97486" w:rsidRDefault="00276112" w:rsidP="00276112">
            <w:pPr>
              <w:jc w:val="center"/>
              <w:rPr>
                <w:color w:val="000000"/>
                <w:sz w:val="22"/>
                <w:szCs w:val="22"/>
              </w:rPr>
            </w:pPr>
            <w:r w:rsidRPr="00A97486">
              <w:rPr>
                <w:rFonts w:hint="eastAsia"/>
                <w:color w:val="000000"/>
                <w:sz w:val="22"/>
                <w:szCs w:val="22"/>
              </w:rPr>
              <w:t>无</w:t>
            </w:r>
          </w:p>
        </w:tc>
        <w:tc>
          <w:tcPr>
            <w:tcW w:w="2694" w:type="dxa"/>
            <w:vAlign w:val="center"/>
          </w:tcPr>
          <w:p w:rsidR="00276112" w:rsidRPr="00A97486" w:rsidRDefault="00276112" w:rsidP="00276112">
            <w:pPr>
              <w:jc w:val="left"/>
              <w:rPr>
                <w:color w:val="000000"/>
                <w:sz w:val="22"/>
                <w:szCs w:val="22"/>
              </w:rPr>
            </w:pPr>
            <w:r w:rsidRPr="00A97486">
              <w:rPr>
                <w:rFonts w:hint="eastAsia"/>
                <w:color w:val="000000"/>
                <w:sz w:val="22"/>
                <w:szCs w:val="22"/>
              </w:rPr>
              <w:t xml:space="preserve">　</w:t>
            </w:r>
          </w:p>
        </w:tc>
        <w:tc>
          <w:tcPr>
            <w:tcW w:w="2551" w:type="dxa"/>
            <w:vAlign w:val="center"/>
          </w:tcPr>
          <w:p w:rsidR="00276112" w:rsidRPr="00A97486" w:rsidRDefault="00276112" w:rsidP="00276112">
            <w:pPr>
              <w:rPr>
                <w:color w:val="000000"/>
                <w:sz w:val="22"/>
                <w:szCs w:val="22"/>
              </w:rPr>
            </w:pPr>
            <w:r w:rsidRPr="00A97486">
              <w:rPr>
                <w:rFonts w:hint="eastAsia"/>
                <w:color w:val="000000"/>
                <w:sz w:val="22"/>
                <w:szCs w:val="22"/>
              </w:rPr>
              <w:t xml:space="preserve">　</w:t>
            </w:r>
          </w:p>
        </w:tc>
        <w:tc>
          <w:tcPr>
            <w:tcW w:w="709" w:type="dxa"/>
            <w:vAlign w:val="center"/>
          </w:tcPr>
          <w:p w:rsidR="00276112" w:rsidRPr="00A97486" w:rsidRDefault="00276112" w:rsidP="00276112">
            <w:pPr>
              <w:jc w:val="center"/>
              <w:rPr>
                <w:color w:val="000000"/>
                <w:sz w:val="22"/>
                <w:szCs w:val="22"/>
              </w:rPr>
            </w:pPr>
            <w:r w:rsidRPr="00A97486">
              <w:rPr>
                <w:rFonts w:hint="eastAsia"/>
                <w:color w:val="000000"/>
                <w:sz w:val="22"/>
                <w:szCs w:val="22"/>
              </w:rPr>
              <w:t>有</w:t>
            </w:r>
          </w:p>
        </w:tc>
        <w:tc>
          <w:tcPr>
            <w:tcW w:w="2455" w:type="dxa"/>
            <w:vAlign w:val="center"/>
          </w:tcPr>
          <w:p w:rsidR="00276112" w:rsidRPr="00A97486" w:rsidRDefault="00276112" w:rsidP="00276112">
            <w:pPr>
              <w:jc w:val="left"/>
              <w:rPr>
                <w:color w:val="000000"/>
                <w:sz w:val="22"/>
                <w:szCs w:val="22"/>
              </w:rPr>
            </w:pPr>
            <w:r w:rsidRPr="00A97486">
              <w:rPr>
                <w:rFonts w:hint="eastAsia"/>
                <w:color w:val="000000"/>
                <w:sz w:val="22"/>
                <w:szCs w:val="22"/>
              </w:rPr>
              <w:t>乐泰</w:t>
            </w:r>
            <w:r w:rsidRPr="00A97486">
              <w:rPr>
                <w:rFonts w:hint="eastAsia"/>
                <w:color w:val="000000"/>
                <w:sz w:val="22"/>
                <w:szCs w:val="22"/>
              </w:rPr>
              <w:t>277</w:t>
            </w:r>
            <w:r w:rsidRPr="00A97486">
              <w:rPr>
                <w:rFonts w:hint="eastAsia"/>
                <w:color w:val="000000"/>
                <w:sz w:val="22"/>
                <w:szCs w:val="22"/>
              </w:rPr>
              <w:t>螺纹锁固剂</w:t>
            </w:r>
          </w:p>
        </w:tc>
        <w:tc>
          <w:tcPr>
            <w:tcW w:w="2081" w:type="dxa"/>
            <w:vAlign w:val="center"/>
          </w:tcPr>
          <w:p w:rsidR="00276112" w:rsidRPr="00A97486" w:rsidRDefault="00276112" w:rsidP="00276112">
            <w:pPr>
              <w:rPr>
                <w:color w:val="000000"/>
                <w:sz w:val="22"/>
                <w:szCs w:val="22"/>
              </w:rPr>
            </w:pPr>
            <w:r w:rsidRPr="00A97486">
              <w:rPr>
                <w:rFonts w:hint="eastAsia"/>
                <w:color w:val="000000"/>
                <w:sz w:val="22"/>
                <w:szCs w:val="22"/>
              </w:rPr>
              <w:t xml:space="preserve">　</w:t>
            </w:r>
          </w:p>
        </w:tc>
      </w:tr>
      <w:tr w:rsidR="00276112" w:rsidRPr="00A97486" w:rsidTr="002B468B">
        <w:tc>
          <w:tcPr>
            <w:tcW w:w="3227" w:type="dxa"/>
            <w:vAlign w:val="center"/>
          </w:tcPr>
          <w:p w:rsidR="00276112" w:rsidRPr="00A97486" w:rsidRDefault="00276112" w:rsidP="00276112">
            <w:pPr>
              <w:rPr>
                <w:color w:val="000000"/>
                <w:sz w:val="22"/>
                <w:szCs w:val="22"/>
              </w:rPr>
            </w:pPr>
            <w:r w:rsidRPr="00A97486">
              <w:rPr>
                <w:rFonts w:hint="eastAsia"/>
                <w:color w:val="000000"/>
                <w:sz w:val="22"/>
                <w:szCs w:val="22"/>
              </w:rPr>
              <w:t>更换室外换热器</w:t>
            </w:r>
          </w:p>
        </w:tc>
        <w:tc>
          <w:tcPr>
            <w:tcW w:w="850" w:type="dxa"/>
            <w:vAlign w:val="center"/>
          </w:tcPr>
          <w:p w:rsidR="00276112" w:rsidRPr="00A97486" w:rsidRDefault="00276112" w:rsidP="00276112">
            <w:pPr>
              <w:jc w:val="center"/>
              <w:rPr>
                <w:color w:val="000000"/>
                <w:sz w:val="22"/>
                <w:szCs w:val="22"/>
              </w:rPr>
            </w:pPr>
            <w:r w:rsidRPr="00A97486">
              <w:rPr>
                <w:rFonts w:hint="eastAsia"/>
                <w:color w:val="000000"/>
                <w:sz w:val="22"/>
                <w:szCs w:val="22"/>
              </w:rPr>
              <w:t>无</w:t>
            </w:r>
          </w:p>
        </w:tc>
        <w:tc>
          <w:tcPr>
            <w:tcW w:w="2694" w:type="dxa"/>
            <w:vAlign w:val="center"/>
          </w:tcPr>
          <w:p w:rsidR="00276112" w:rsidRPr="00A97486" w:rsidRDefault="00276112" w:rsidP="00276112">
            <w:pPr>
              <w:jc w:val="left"/>
              <w:rPr>
                <w:color w:val="000000"/>
                <w:sz w:val="22"/>
                <w:szCs w:val="22"/>
              </w:rPr>
            </w:pPr>
            <w:r w:rsidRPr="00A97486">
              <w:rPr>
                <w:rFonts w:hint="eastAsia"/>
                <w:color w:val="000000"/>
                <w:sz w:val="22"/>
                <w:szCs w:val="22"/>
              </w:rPr>
              <w:t xml:space="preserve">　</w:t>
            </w:r>
          </w:p>
        </w:tc>
        <w:tc>
          <w:tcPr>
            <w:tcW w:w="2551" w:type="dxa"/>
            <w:vAlign w:val="center"/>
          </w:tcPr>
          <w:p w:rsidR="00276112" w:rsidRPr="00A97486" w:rsidRDefault="00276112" w:rsidP="00276112">
            <w:pPr>
              <w:rPr>
                <w:color w:val="000000"/>
                <w:sz w:val="22"/>
                <w:szCs w:val="22"/>
              </w:rPr>
            </w:pPr>
            <w:r w:rsidRPr="00A97486">
              <w:rPr>
                <w:rFonts w:hint="eastAsia"/>
                <w:color w:val="000000"/>
                <w:sz w:val="22"/>
                <w:szCs w:val="22"/>
              </w:rPr>
              <w:t xml:space="preserve">　</w:t>
            </w:r>
          </w:p>
        </w:tc>
        <w:tc>
          <w:tcPr>
            <w:tcW w:w="709" w:type="dxa"/>
            <w:vAlign w:val="center"/>
          </w:tcPr>
          <w:p w:rsidR="00276112" w:rsidRPr="00A97486" w:rsidRDefault="00276112" w:rsidP="00276112">
            <w:pPr>
              <w:jc w:val="center"/>
              <w:rPr>
                <w:color w:val="000000"/>
                <w:sz w:val="22"/>
                <w:szCs w:val="22"/>
              </w:rPr>
            </w:pPr>
            <w:r w:rsidRPr="00A97486">
              <w:rPr>
                <w:rFonts w:hint="eastAsia"/>
                <w:color w:val="000000"/>
                <w:sz w:val="22"/>
                <w:szCs w:val="22"/>
              </w:rPr>
              <w:t>有</w:t>
            </w:r>
          </w:p>
        </w:tc>
        <w:tc>
          <w:tcPr>
            <w:tcW w:w="2455" w:type="dxa"/>
            <w:vAlign w:val="center"/>
          </w:tcPr>
          <w:p w:rsidR="00276112" w:rsidRPr="00A97486" w:rsidRDefault="00276112" w:rsidP="00276112">
            <w:pPr>
              <w:jc w:val="left"/>
              <w:rPr>
                <w:color w:val="000000"/>
                <w:sz w:val="22"/>
                <w:szCs w:val="22"/>
              </w:rPr>
            </w:pPr>
            <w:r w:rsidRPr="00A97486">
              <w:rPr>
                <w:rFonts w:hint="eastAsia"/>
                <w:color w:val="000000"/>
                <w:sz w:val="22"/>
                <w:szCs w:val="22"/>
              </w:rPr>
              <w:t>铜银合金</w:t>
            </w:r>
            <w:r w:rsidRPr="00A97486">
              <w:rPr>
                <w:rFonts w:hint="eastAsia"/>
                <w:color w:val="000000"/>
                <w:sz w:val="22"/>
                <w:szCs w:val="22"/>
              </w:rPr>
              <w:t>15%</w:t>
            </w:r>
            <w:r w:rsidRPr="00A97486">
              <w:rPr>
                <w:rFonts w:hint="eastAsia"/>
                <w:color w:val="000000"/>
                <w:sz w:val="22"/>
                <w:szCs w:val="22"/>
              </w:rPr>
              <w:t>焊条（圆）</w:t>
            </w:r>
          </w:p>
        </w:tc>
        <w:tc>
          <w:tcPr>
            <w:tcW w:w="2081" w:type="dxa"/>
            <w:vAlign w:val="center"/>
          </w:tcPr>
          <w:p w:rsidR="00276112" w:rsidRPr="00A97486" w:rsidRDefault="00276112" w:rsidP="00276112">
            <w:pPr>
              <w:rPr>
                <w:color w:val="000000"/>
                <w:sz w:val="22"/>
                <w:szCs w:val="22"/>
              </w:rPr>
            </w:pPr>
            <w:r w:rsidRPr="00A97486">
              <w:rPr>
                <w:rFonts w:hint="eastAsia"/>
                <w:color w:val="000000"/>
                <w:sz w:val="22"/>
                <w:szCs w:val="22"/>
              </w:rPr>
              <w:t>杭州华光焊接新材料股份有限公司</w:t>
            </w:r>
          </w:p>
        </w:tc>
      </w:tr>
      <w:tr w:rsidR="00276112" w:rsidRPr="00A97486" w:rsidTr="002B468B">
        <w:tc>
          <w:tcPr>
            <w:tcW w:w="3227" w:type="dxa"/>
            <w:vAlign w:val="center"/>
          </w:tcPr>
          <w:p w:rsidR="00276112" w:rsidRPr="00A97486" w:rsidRDefault="00276112" w:rsidP="00276112">
            <w:pPr>
              <w:rPr>
                <w:color w:val="000000"/>
                <w:sz w:val="22"/>
                <w:szCs w:val="22"/>
              </w:rPr>
            </w:pPr>
            <w:r w:rsidRPr="00A97486">
              <w:rPr>
                <w:rFonts w:hint="eastAsia"/>
                <w:color w:val="000000"/>
                <w:sz w:val="22"/>
                <w:szCs w:val="22"/>
              </w:rPr>
              <w:t>更换室内换热器</w:t>
            </w:r>
          </w:p>
        </w:tc>
        <w:tc>
          <w:tcPr>
            <w:tcW w:w="850" w:type="dxa"/>
            <w:vAlign w:val="center"/>
          </w:tcPr>
          <w:p w:rsidR="00276112" w:rsidRPr="00A97486" w:rsidRDefault="00276112" w:rsidP="00276112">
            <w:pPr>
              <w:jc w:val="center"/>
              <w:rPr>
                <w:color w:val="000000"/>
                <w:sz w:val="22"/>
                <w:szCs w:val="22"/>
              </w:rPr>
            </w:pPr>
            <w:r w:rsidRPr="00A97486">
              <w:rPr>
                <w:rFonts w:hint="eastAsia"/>
                <w:color w:val="000000"/>
                <w:sz w:val="22"/>
                <w:szCs w:val="22"/>
              </w:rPr>
              <w:t>无</w:t>
            </w:r>
          </w:p>
        </w:tc>
        <w:tc>
          <w:tcPr>
            <w:tcW w:w="2694" w:type="dxa"/>
            <w:vAlign w:val="center"/>
          </w:tcPr>
          <w:p w:rsidR="00276112" w:rsidRPr="00A97486" w:rsidRDefault="00276112" w:rsidP="00276112">
            <w:pPr>
              <w:jc w:val="left"/>
              <w:rPr>
                <w:color w:val="000000"/>
                <w:sz w:val="22"/>
                <w:szCs w:val="22"/>
              </w:rPr>
            </w:pPr>
            <w:r w:rsidRPr="00A97486">
              <w:rPr>
                <w:rFonts w:hint="eastAsia"/>
                <w:color w:val="000000"/>
                <w:sz w:val="22"/>
                <w:szCs w:val="22"/>
              </w:rPr>
              <w:t xml:space="preserve">　</w:t>
            </w:r>
          </w:p>
        </w:tc>
        <w:tc>
          <w:tcPr>
            <w:tcW w:w="2551" w:type="dxa"/>
            <w:vAlign w:val="center"/>
          </w:tcPr>
          <w:p w:rsidR="00276112" w:rsidRPr="00A97486" w:rsidRDefault="00276112" w:rsidP="00276112">
            <w:pPr>
              <w:rPr>
                <w:color w:val="000000"/>
                <w:sz w:val="22"/>
                <w:szCs w:val="22"/>
              </w:rPr>
            </w:pPr>
            <w:r w:rsidRPr="00A97486">
              <w:rPr>
                <w:rFonts w:hint="eastAsia"/>
                <w:color w:val="000000"/>
                <w:sz w:val="22"/>
                <w:szCs w:val="22"/>
              </w:rPr>
              <w:t xml:space="preserve">　</w:t>
            </w:r>
          </w:p>
        </w:tc>
        <w:tc>
          <w:tcPr>
            <w:tcW w:w="709" w:type="dxa"/>
            <w:vAlign w:val="center"/>
          </w:tcPr>
          <w:p w:rsidR="00276112" w:rsidRPr="00A97486" w:rsidRDefault="00276112" w:rsidP="00276112">
            <w:pPr>
              <w:jc w:val="center"/>
              <w:rPr>
                <w:color w:val="000000"/>
                <w:sz w:val="22"/>
                <w:szCs w:val="22"/>
              </w:rPr>
            </w:pPr>
            <w:r w:rsidRPr="00A97486">
              <w:rPr>
                <w:rFonts w:hint="eastAsia"/>
                <w:color w:val="000000"/>
                <w:sz w:val="22"/>
                <w:szCs w:val="22"/>
              </w:rPr>
              <w:t>有</w:t>
            </w:r>
          </w:p>
        </w:tc>
        <w:tc>
          <w:tcPr>
            <w:tcW w:w="2455" w:type="dxa"/>
            <w:vAlign w:val="center"/>
          </w:tcPr>
          <w:p w:rsidR="00276112" w:rsidRPr="00A97486" w:rsidRDefault="00276112" w:rsidP="00276112">
            <w:pPr>
              <w:jc w:val="left"/>
              <w:rPr>
                <w:color w:val="000000"/>
                <w:sz w:val="22"/>
                <w:szCs w:val="22"/>
              </w:rPr>
            </w:pPr>
            <w:r w:rsidRPr="00A97486">
              <w:rPr>
                <w:rFonts w:hint="eastAsia"/>
                <w:color w:val="000000"/>
                <w:sz w:val="22"/>
                <w:szCs w:val="22"/>
              </w:rPr>
              <w:t>铜银合金</w:t>
            </w:r>
            <w:r w:rsidRPr="00A97486">
              <w:rPr>
                <w:rFonts w:hint="eastAsia"/>
                <w:color w:val="000000"/>
                <w:sz w:val="22"/>
                <w:szCs w:val="22"/>
              </w:rPr>
              <w:t>15%</w:t>
            </w:r>
            <w:r w:rsidRPr="00A97486">
              <w:rPr>
                <w:rFonts w:hint="eastAsia"/>
                <w:color w:val="000000"/>
                <w:sz w:val="22"/>
                <w:szCs w:val="22"/>
              </w:rPr>
              <w:t>焊条（圆）</w:t>
            </w:r>
          </w:p>
        </w:tc>
        <w:tc>
          <w:tcPr>
            <w:tcW w:w="2081" w:type="dxa"/>
            <w:vAlign w:val="center"/>
          </w:tcPr>
          <w:p w:rsidR="00276112" w:rsidRPr="00A97486" w:rsidRDefault="00276112" w:rsidP="00276112">
            <w:pPr>
              <w:rPr>
                <w:color w:val="000000"/>
                <w:sz w:val="22"/>
                <w:szCs w:val="22"/>
              </w:rPr>
            </w:pPr>
            <w:r w:rsidRPr="00A97486">
              <w:rPr>
                <w:rFonts w:hint="eastAsia"/>
                <w:color w:val="000000"/>
                <w:sz w:val="22"/>
                <w:szCs w:val="22"/>
              </w:rPr>
              <w:t>杭州华光焊接新材料股份有限公司</w:t>
            </w:r>
          </w:p>
        </w:tc>
      </w:tr>
      <w:tr w:rsidR="00276112" w:rsidRPr="00A97486" w:rsidTr="002B468B">
        <w:tc>
          <w:tcPr>
            <w:tcW w:w="3227" w:type="dxa"/>
            <w:vAlign w:val="center"/>
          </w:tcPr>
          <w:p w:rsidR="00276112" w:rsidRPr="00A97486" w:rsidRDefault="00276112" w:rsidP="00276112">
            <w:pPr>
              <w:rPr>
                <w:color w:val="000000"/>
                <w:sz w:val="22"/>
                <w:szCs w:val="22"/>
              </w:rPr>
            </w:pPr>
            <w:r w:rsidRPr="00A97486">
              <w:rPr>
                <w:rFonts w:hint="eastAsia"/>
                <w:color w:val="000000"/>
                <w:sz w:val="22"/>
                <w:szCs w:val="22"/>
              </w:rPr>
              <w:t>更换连接器</w:t>
            </w:r>
          </w:p>
        </w:tc>
        <w:tc>
          <w:tcPr>
            <w:tcW w:w="850" w:type="dxa"/>
            <w:vAlign w:val="center"/>
          </w:tcPr>
          <w:p w:rsidR="00276112" w:rsidRPr="00A97486" w:rsidRDefault="00276112" w:rsidP="00276112">
            <w:pPr>
              <w:jc w:val="center"/>
              <w:rPr>
                <w:color w:val="000000"/>
                <w:sz w:val="22"/>
                <w:szCs w:val="22"/>
              </w:rPr>
            </w:pPr>
            <w:r w:rsidRPr="00A97486">
              <w:rPr>
                <w:rFonts w:hint="eastAsia"/>
                <w:color w:val="000000"/>
                <w:sz w:val="22"/>
                <w:szCs w:val="22"/>
              </w:rPr>
              <w:t>无</w:t>
            </w:r>
          </w:p>
        </w:tc>
        <w:tc>
          <w:tcPr>
            <w:tcW w:w="2694" w:type="dxa"/>
            <w:vAlign w:val="center"/>
          </w:tcPr>
          <w:p w:rsidR="00276112" w:rsidRPr="00A97486" w:rsidRDefault="00276112" w:rsidP="00276112">
            <w:pPr>
              <w:jc w:val="left"/>
              <w:rPr>
                <w:color w:val="000000"/>
                <w:sz w:val="22"/>
                <w:szCs w:val="22"/>
              </w:rPr>
            </w:pPr>
            <w:r w:rsidRPr="00A97486">
              <w:rPr>
                <w:rFonts w:hint="eastAsia"/>
                <w:color w:val="000000"/>
                <w:sz w:val="22"/>
                <w:szCs w:val="22"/>
              </w:rPr>
              <w:t xml:space="preserve">　</w:t>
            </w:r>
          </w:p>
        </w:tc>
        <w:tc>
          <w:tcPr>
            <w:tcW w:w="2551" w:type="dxa"/>
            <w:vAlign w:val="center"/>
          </w:tcPr>
          <w:p w:rsidR="00276112" w:rsidRPr="00A97486" w:rsidRDefault="00276112" w:rsidP="00276112">
            <w:pPr>
              <w:rPr>
                <w:color w:val="000000"/>
                <w:sz w:val="22"/>
                <w:szCs w:val="22"/>
              </w:rPr>
            </w:pPr>
            <w:r w:rsidRPr="00A97486">
              <w:rPr>
                <w:rFonts w:hint="eastAsia"/>
                <w:color w:val="000000"/>
                <w:sz w:val="22"/>
                <w:szCs w:val="22"/>
              </w:rPr>
              <w:t xml:space="preserve">　</w:t>
            </w:r>
          </w:p>
        </w:tc>
        <w:tc>
          <w:tcPr>
            <w:tcW w:w="709" w:type="dxa"/>
            <w:vAlign w:val="center"/>
          </w:tcPr>
          <w:p w:rsidR="00276112" w:rsidRPr="00A97486" w:rsidRDefault="00276112" w:rsidP="00276112">
            <w:pPr>
              <w:jc w:val="center"/>
              <w:rPr>
                <w:color w:val="000000"/>
                <w:sz w:val="22"/>
                <w:szCs w:val="22"/>
              </w:rPr>
            </w:pPr>
            <w:r w:rsidRPr="00A97486">
              <w:rPr>
                <w:rFonts w:hint="eastAsia"/>
                <w:color w:val="000000"/>
                <w:sz w:val="22"/>
                <w:szCs w:val="22"/>
              </w:rPr>
              <w:t>无</w:t>
            </w:r>
          </w:p>
        </w:tc>
        <w:tc>
          <w:tcPr>
            <w:tcW w:w="2455" w:type="dxa"/>
            <w:vAlign w:val="center"/>
          </w:tcPr>
          <w:p w:rsidR="00276112" w:rsidRPr="00A97486" w:rsidRDefault="00276112" w:rsidP="00276112">
            <w:pPr>
              <w:jc w:val="left"/>
              <w:rPr>
                <w:color w:val="000000"/>
                <w:sz w:val="22"/>
                <w:szCs w:val="22"/>
              </w:rPr>
            </w:pPr>
            <w:r w:rsidRPr="00A97486">
              <w:rPr>
                <w:rFonts w:hint="eastAsia"/>
                <w:color w:val="000000"/>
                <w:sz w:val="22"/>
                <w:szCs w:val="22"/>
              </w:rPr>
              <w:t xml:space="preserve">　</w:t>
            </w:r>
          </w:p>
        </w:tc>
        <w:tc>
          <w:tcPr>
            <w:tcW w:w="2081" w:type="dxa"/>
            <w:vAlign w:val="center"/>
          </w:tcPr>
          <w:p w:rsidR="00276112" w:rsidRPr="00A97486" w:rsidRDefault="00276112" w:rsidP="00276112">
            <w:pPr>
              <w:rPr>
                <w:color w:val="000000"/>
                <w:sz w:val="22"/>
                <w:szCs w:val="22"/>
              </w:rPr>
            </w:pPr>
            <w:r w:rsidRPr="00A97486">
              <w:rPr>
                <w:rFonts w:hint="eastAsia"/>
                <w:color w:val="000000"/>
                <w:sz w:val="22"/>
                <w:szCs w:val="22"/>
              </w:rPr>
              <w:t xml:space="preserve">　</w:t>
            </w:r>
          </w:p>
        </w:tc>
      </w:tr>
      <w:tr w:rsidR="00276112" w:rsidRPr="00A97486" w:rsidTr="002B468B">
        <w:tc>
          <w:tcPr>
            <w:tcW w:w="3227" w:type="dxa"/>
            <w:vAlign w:val="center"/>
          </w:tcPr>
          <w:p w:rsidR="00276112" w:rsidRPr="00A97486" w:rsidRDefault="00276112" w:rsidP="00276112">
            <w:pPr>
              <w:rPr>
                <w:color w:val="000000"/>
                <w:sz w:val="22"/>
                <w:szCs w:val="22"/>
              </w:rPr>
            </w:pPr>
            <w:r w:rsidRPr="00A97486">
              <w:rPr>
                <w:rFonts w:hint="eastAsia"/>
                <w:color w:val="000000"/>
                <w:sz w:val="22"/>
                <w:szCs w:val="22"/>
              </w:rPr>
              <w:t>更换执行器</w:t>
            </w:r>
          </w:p>
        </w:tc>
        <w:tc>
          <w:tcPr>
            <w:tcW w:w="850" w:type="dxa"/>
            <w:vAlign w:val="center"/>
          </w:tcPr>
          <w:p w:rsidR="00276112" w:rsidRPr="00A97486" w:rsidRDefault="00276112" w:rsidP="00276112">
            <w:pPr>
              <w:jc w:val="center"/>
              <w:rPr>
                <w:color w:val="000000"/>
                <w:sz w:val="22"/>
                <w:szCs w:val="22"/>
              </w:rPr>
            </w:pPr>
            <w:r w:rsidRPr="00A97486">
              <w:rPr>
                <w:rFonts w:hint="eastAsia"/>
                <w:color w:val="000000"/>
                <w:sz w:val="22"/>
                <w:szCs w:val="22"/>
              </w:rPr>
              <w:t>无</w:t>
            </w:r>
          </w:p>
        </w:tc>
        <w:tc>
          <w:tcPr>
            <w:tcW w:w="2694" w:type="dxa"/>
            <w:vAlign w:val="center"/>
          </w:tcPr>
          <w:p w:rsidR="00276112" w:rsidRPr="00A97486" w:rsidRDefault="00276112" w:rsidP="00276112">
            <w:pPr>
              <w:jc w:val="left"/>
              <w:rPr>
                <w:color w:val="000000"/>
                <w:sz w:val="22"/>
                <w:szCs w:val="22"/>
              </w:rPr>
            </w:pPr>
            <w:r w:rsidRPr="00A97486">
              <w:rPr>
                <w:rFonts w:hint="eastAsia"/>
                <w:color w:val="000000"/>
                <w:sz w:val="22"/>
                <w:szCs w:val="22"/>
              </w:rPr>
              <w:t xml:space="preserve">　</w:t>
            </w:r>
          </w:p>
        </w:tc>
        <w:tc>
          <w:tcPr>
            <w:tcW w:w="2551" w:type="dxa"/>
            <w:vAlign w:val="center"/>
          </w:tcPr>
          <w:p w:rsidR="00276112" w:rsidRPr="00A97486" w:rsidRDefault="00276112" w:rsidP="00276112">
            <w:pPr>
              <w:rPr>
                <w:color w:val="000000"/>
                <w:sz w:val="22"/>
                <w:szCs w:val="22"/>
              </w:rPr>
            </w:pPr>
            <w:r w:rsidRPr="00A97486">
              <w:rPr>
                <w:rFonts w:hint="eastAsia"/>
                <w:color w:val="000000"/>
                <w:sz w:val="22"/>
                <w:szCs w:val="22"/>
              </w:rPr>
              <w:t xml:space="preserve">　</w:t>
            </w:r>
          </w:p>
        </w:tc>
        <w:tc>
          <w:tcPr>
            <w:tcW w:w="709" w:type="dxa"/>
            <w:vAlign w:val="center"/>
          </w:tcPr>
          <w:p w:rsidR="00276112" w:rsidRPr="00A97486" w:rsidRDefault="00276112" w:rsidP="00276112">
            <w:pPr>
              <w:jc w:val="center"/>
              <w:rPr>
                <w:color w:val="000000"/>
                <w:sz w:val="22"/>
                <w:szCs w:val="22"/>
              </w:rPr>
            </w:pPr>
            <w:r w:rsidRPr="00A97486">
              <w:rPr>
                <w:rFonts w:hint="eastAsia"/>
                <w:color w:val="000000"/>
                <w:sz w:val="22"/>
                <w:szCs w:val="22"/>
              </w:rPr>
              <w:t>无</w:t>
            </w:r>
          </w:p>
        </w:tc>
        <w:tc>
          <w:tcPr>
            <w:tcW w:w="2455" w:type="dxa"/>
            <w:vAlign w:val="center"/>
          </w:tcPr>
          <w:p w:rsidR="00276112" w:rsidRPr="00A97486" w:rsidRDefault="00276112" w:rsidP="00276112">
            <w:pPr>
              <w:jc w:val="left"/>
              <w:rPr>
                <w:color w:val="000000"/>
                <w:sz w:val="22"/>
                <w:szCs w:val="22"/>
              </w:rPr>
            </w:pPr>
            <w:r w:rsidRPr="00A97486">
              <w:rPr>
                <w:rFonts w:hint="eastAsia"/>
                <w:color w:val="000000"/>
                <w:sz w:val="22"/>
                <w:szCs w:val="22"/>
              </w:rPr>
              <w:t xml:space="preserve">　</w:t>
            </w:r>
          </w:p>
        </w:tc>
        <w:tc>
          <w:tcPr>
            <w:tcW w:w="2081" w:type="dxa"/>
            <w:vAlign w:val="center"/>
          </w:tcPr>
          <w:p w:rsidR="00276112" w:rsidRPr="00A97486" w:rsidRDefault="00276112" w:rsidP="00276112">
            <w:pPr>
              <w:rPr>
                <w:color w:val="000000"/>
                <w:sz w:val="22"/>
                <w:szCs w:val="22"/>
              </w:rPr>
            </w:pPr>
            <w:r w:rsidRPr="00A97486">
              <w:rPr>
                <w:rFonts w:hint="eastAsia"/>
                <w:color w:val="000000"/>
                <w:sz w:val="22"/>
                <w:szCs w:val="22"/>
              </w:rPr>
              <w:t xml:space="preserve">　</w:t>
            </w:r>
          </w:p>
        </w:tc>
      </w:tr>
      <w:tr w:rsidR="00276112" w:rsidRPr="00A97486" w:rsidTr="002B468B">
        <w:tc>
          <w:tcPr>
            <w:tcW w:w="3227" w:type="dxa"/>
            <w:vAlign w:val="center"/>
          </w:tcPr>
          <w:p w:rsidR="00276112" w:rsidRPr="00A97486" w:rsidRDefault="00276112" w:rsidP="00276112">
            <w:pPr>
              <w:rPr>
                <w:color w:val="000000"/>
                <w:sz w:val="22"/>
                <w:szCs w:val="22"/>
              </w:rPr>
            </w:pPr>
            <w:r w:rsidRPr="00A97486">
              <w:rPr>
                <w:rFonts w:hint="eastAsia"/>
                <w:color w:val="000000"/>
                <w:sz w:val="22"/>
                <w:szCs w:val="22"/>
              </w:rPr>
              <w:t>更换温度传感器</w:t>
            </w:r>
          </w:p>
        </w:tc>
        <w:tc>
          <w:tcPr>
            <w:tcW w:w="850" w:type="dxa"/>
            <w:vAlign w:val="center"/>
          </w:tcPr>
          <w:p w:rsidR="00276112" w:rsidRPr="00A97486" w:rsidRDefault="00276112" w:rsidP="00276112">
            <w:pPr>
              <w:jc w:val="center"/>
              <w:rPr>
                <w:color w:val="000000"/>
                <w:sz w:val="22"/>
                <w:szCs w:val="22"/>
              </w:rPr>
            </w:pPr>
            <w:r w:rsidRPr="00A97486">
              <w:rPr>
                <w:rFonts w:hint="eastAsia"/>
                <w:color w:val="000000"/>
                <w:sz w:val="22"/>
                <w:szCs w:val="22"/>
              </w:rPr>
              <w:t>无</w:t>
            </w:r>
          </w:p>
        </w:tc>
        <w:tc>
          <w:tcPr>
            <w:tcW w:w="2694" w:type="dxa"/>
            <w:vAlign w:val="center"/>
          </w:tcPr>
          <w:p w:rsidR="00276112" w:rsidRPr="00A97486" w:rsidRDefault="00276112" w:rsidP="00276112">
            <w:pPr>
              <w:jc w:val="left"/>
              <w:rPr>
                <w:color w:val="000000"/>
                <w:sz w:val="22"/>
                <w:szCs w:val="22"/>
              </w:rPr>
            </w:pPr>
            <w:r w:rsidRPr="00A97486">
              <w:rPr>
                <w:rFonts w:hint="eastAsia"/>
                <w:color w:val="000000"/>
                <w:sz w:val="22"/>
                <w:szCs w:val="22"/>
              </w:rPr>
              <w:t xml:space="preserve">　</w:t>
            </w:r>
          </w:p>
        </w:tc>
        <w:tc>
          <w:tcPr>
            <w:tcW w:w="2551" w:type="dxa"/>
            <w:vAlign w:val="center"/>
          </w:tcPr>
          <w:p w:rsidR="00276112" w:rsidRPr="00A97486" w:rsidRDefault="00276112" w:rsidP="00276112">
            <w:pPr>
              <w:rPr>
                <w:color w:val="000000"/>
                <w:sz w:val="22"/>
                <w:szCs w:val="22"/>
              </w:rPr>
            </w:pPr>
            <w:r w:rsidRPr="00A97486">
              <w:rPr>
                <w:rFonts w:hint="eastAsia"/>
                <w:color w:val="000000"/>
                <w:sz w:val="22"/>
                <w:szCs w:val="22"/>
              </w:rPr>
              <w:t xml:space="preserve">　</w:t>
            </w:r>
          </w:p>
        </w:tc>
        <w:tc>
          <w:tcPr>
            <w:tcW w:w="709" w:type="dxa"/>
            <w:vAlign w:val="center"/>
          </w:tcPr>
          <w:p w:rsidR="00276112" w:rsidRPr="00A97486" w:rsidRDefault="00276112" w:rsidP="00276112">
            <w:pPr>
              <w:jc w:val="center"/>
              <w:rPr>
                <w:color w:val="000000"/>
                <w:sz w:val="22"/>
                <w:szCs w:val="22"/>
              </w:rPr>
            </w:pPr>
            <w:r w:rsidRPr="00A97486">
              <w:rPr>
                <w:rFonts w:hint="eastAsia"/>
                <w:color w:val="000000"/>
                <w:sz w:val="22"/>
                <w:szCs w:val="22"/>
              </w:rPr>
              <w:t>有</w:t>
            </w:r>
          </w:p>
        </w:tc>
        <w:tc>
          <w:tcPr>
            <w:tcW w:w="2455" w:type="dxa"/>
            <w:vAlign w:val="center"/>
          </w:tcPr>
          <w:p w:rsidR="00276112" w:rsidRPr="00A97486" w:rsidRDefault="00276112" w:rsidP="00276112">
            <w:pPr>
              <w:jc w:val="left"/>
              <w:rPr>
                <w:color w:val="000000"/>
                <w:sz w:val="22"/>
                <w:szCs w:val="22"/>
              </w:rPr>
            </w:pPr>
            <w:r w:rsidRPr="00A97486">
              <w:rPr>
                <w:rFonts w:hint="eastAsia"/>
                <w:color w:val="000000"/>
                <w:sz w:val="22"/>
                <w:szCs w:val="22"/>
              </w:rPr>
              <w:t>乙醇（无水乙醇）</w:t>
            </w:r>
            <w:r w:rsidRPr="00A97486">
              <w:rPr>
                <w:rFonts w:hint="eastAsia"/>
                <w:color w:val="000000"/>
                <w:sz w:val="22"/>
                <w:szCs w:val="22"/>
              </w:rPr>
              <w:t>Cas</w:t>
            </w:r>
            <w:r w:rsidRPr="00A97486">
              <w:rPr>
                <w:rFonts w:hint="eastAsia"/>
                <w:color w:val="000000"/>
                <w:sz w:val="22"/>
                <w:szCs w:val="22"/>
              </w:rPr>
              <w:t>（</w:t>
            </w:r>
            <w:r w:rsidRPr="00A97486">
              <w:rPr>
                <w:rFonts w:hint="eastAsia"/>
                <w:color w:val="000000"/>
                <w:sz w:val="22"/>
                <w:szCs w:val="22"/>
              </w:rPr>
              <w:t>64-17-5</w:t>
            </w:r>
            <w:r w:rsidRPr="00A97486">
              <w:rPr>
                <w:rFonts w:hint="eastAsia"/>
                <w:color w:val="000000"/>
                <w:sz w:val="22"/>
                <w:szCs w:val="22"/>
              </w:rPr>
              <w:t>）</w:t>
            </w:r>
          </w:p>
        </w:tc>
        <w:tc>
          <w:tcPr>
            <w:tcW w:w="2081" w:type="dxa"/>
            <w:vAlign w:val="center"/>
          </w:tcPr>
          <w:p w:rsidR="00276112" w:rsidRPr="00A97486" w:rsidRDefault="00276112" w:rsidP="00276112">
            <w:pPr>
              <w:rPr>
                <w:color w:val="000000"/>
                <w:sz w:val="22"/>
                <w:szCs w:val="22"/>
              </w:rPr>
            </w:pPr>
            <w:r w:rsidRPr="00A97486">
              <w:rPr>
                <w:rFonts w:hint="eastAsia"/>
                <w:color w:val="000000"/>
                <w:sz w:val="22"/>
                <w:szCs w:val="22"/>
              </w:rPr>
              <w:t>江苏强盛功能化学股份有限公司</w:t>
            </w:r>
          </w:p>
        </w:tc>
      </w:tr>
      <w:tr w:rsidR="00276112" w:rsidRPr="00A97486" w:rsidTr="002B468B">
        <w:tc>
          <w:tcPr>
            <w:tcW w:w="3227" w:type="dxa"/>
            <w:vAlign w:val="center"/>
          </w:tcPr>
          <w:p w:rsidR="00276112" w:rsidRPr="00A97486" w:rsidRDefault="00276112" w:rsidP="00276112">
            <w:pPr>
              <w:rPr>
                <w:color w:val="000000"/>
                <w:sz w:val="22"/>
                <w:szCs w:val="22"/>
              </w:rPr>
            </w:pPr>
            <w:r w:rsidRPr="00A97486">
              <w:rPr>
                <w:rFonts w:hint="eastAsia"/>
                <w:color w:val="000000"/>
                <w:sz w:val="22"/>
                <w:szCs w:val="22"/>
              </w:rPr>
              <w:lastRenderedPageBreak/>
              <w:t>电加热更换</w:t>
            </w:r>
          </w:p>
        </w:tc>
        <w:tc>
          <w:tcPr>
            <w:tcW w:w="850" w:type="dxa"/>
            <w:vAlign w:val="center"/>
          </w:tcPr>
          <w:p w:rsidR="00276112" w:rsidRPr="00A97486" w:rsidRDefault="00276112" w:rsidP="00276112">
            <w:pPr>
              <w:jc w:val="center"/>
              <w:rPr>
                <w:color w:val="000000"/>
                <w:sz w:val="22"/>
                <w:szCs w:val="22"/>
              </w:rPr>
            </w:pPr>
            <w:r w:rsidRPr="00A97486">
              <w:rPr>
                <w:rFonts w:hint="eastAsia"/>
                <w:color w:val="000000"/>
                <w:sz w:val="22"/>
                <w:szCs w:val="22"/>
              </w:rPr>
              <w:t>无</w:t>
            </w:r>
          </w:p>
        </w:tc>
        <w:tc>
          <w:tcPr>
            <w:tcW w:w="2694" w:type="dxa"/>
            <w:vAlign w:val="center"/>
          </w:tcPr>
          <w:p w:rsidR="00276112" w:rsidRPr="00A97486" w:rsidRDefault="00276112" w:rsidP="00276112">
            <w:pPr>
              <w:jc w:val="left"/>
              <w:rPr>
                <w:color w:val="000000"/>
                <w:sz w:val="22"/>
                <w:szCs w:val="22"/>
              </w:rPr>
            </w:pPr>
            <w:r w:rsidRPr="00A97486">
              <w:rPr>
                <w:rFonts w:hint="eastAsia"/>
                <w:color w:val="000000"/>
                <w:sz w:val="22"/>
                <w:szCs w:val="22"/>
              </w:rPr>
              <w:t xml:space="preserve">　</w:t>
            </w:r>
          </w:p>
        </w:tc>
        <w:tc>
          <w:tcPr>
            <w:tcW w:w="2551" w:type="dxa"/>
            <w:vAlign w:val="center"/>
          </w:tcPr>
          <w:p w:rsidR="00276112" w:rsidRPr="00A97486" w:rsidRDefault="00276112" w:rsidP="00276112">
            <w:pPr>
              <w:rPr>
                <w:color w:val="000000"/>
                <w:sz w:val="22"/>
                <w:szCs w:val="22"/>
              </w:rPr>
            </w:pPr>
            <w:r w:rsidRPr="00A97486">
              <w:rPr>
                <w:rFonts w:hint="eastAsia"/>
                <w:color w:val="000000"/>
                <w:sz w:val="22"/>
                <w:szCs w:val="22"/>
              </w:rPr>
              <w:t xml:space="preserve">　</w:t>
            </w:r>
          </w:p>
        </w:tc>
        <w:tc>
          <w:tcPr>
            <w:tcW w:w="709" w:type="dxa"/>
            <w:vAlign w:val="center"/>
          </w:tcPr>
          <w:p w:rsidR="00276112" w:rsidRPr="00A97486" w:rsidRDefault="00276112" w:rsidP="00276112">
            <w:pPr>
              <w:jc w:val="center"/>
              <w:rPr>
                <w:color w:val="000000"/>
                <w:sz w:val="22"/>
                <w:szCs w:val="22"/>
              </w:rPr>
            </w:pPr>
            <w:r w:rsidRPr="00A97486">
              <w:rPr>
                <w:rFonts w:hint="eastAsia"/>
                <w:color w:val="000000"/>
                <w:sz w:val="22"/>
                <w:szCs w:val="22"/>
              </w:rPr>
              <w:t>无</w:t>
            </w:r>
          </w:p>
        </w:tc>
        <w:tc>
          <w:tcPr>
            <w:tcW w:w="2455" w:type="dxa"/>
            <w:vAlign w:val="center"/>
          </w:tcPr>
          <w:p w:rsidR="00276112" w:rsidRPr="00A97486" w:rsidRDefault="00276112" w:rsidP="00276112">
            <w:pPr>
              <w:jc w:val="left"/>
              <w:rPr>
                <w:color w:val="000000"/>
                <w:sz w:val="22"/>
                <w:szCs w:val="22"/>
              </w:rPr>
            </w:pPr>
            <w:r w:rsidRPr="00A97486">
              <w:rPr>
                <w:rFonts w:hint="eastAsia"/>
                <w:color w:val="000000"/>
                <w:sz w:val="22"/>
                <w:szCs w:val="22"/>
              </w:rPr>
              <w:t xml:space="preserve">　</w:t>
            </w:r>
          </w:p>
        </w:tc>
        <w:tc>
          <w:tcPr>
            <w:tcW w:w="2081" w:type="dxa"/>
            <w:vAlign w:val="center"/>
          </w:tcPr>
          <w:p w:rsidR="00276112" w:rsidRPr="00A97486" w:rsidRDefault="00276112" w:rsidP="00276112">
            <w:pPr>
              <w:rPr>
                <w:color w:val="000000"/>
                <w:sz w:val="22"/>
                <w:szCs w:val="22"/>
              </w:rPr>
            </w:pPr>
            <w:r w:rsidRPr="00A97486">
              <w:rPr>
                <w:rFonts w:hint="eastAsia"/>
                <w:color w:val="000000"/>
                <w:sz w:val="22"/>
                <w:szCs w:val="22"/>
              </w:rPr>
              <w:t xml:space="preserve">　</w:t>
            </w:r>
          </w:p>
        </w:tc>
      </w:tr>
      <w:tr w:rsidR="00276112" w:rsidRPr="00A97486" w:rsidTr="002B468B">
        <w:tc>
          <w:tcPr>
            <w:tcW w:w="3227" w:type="dxa"/>
            <w:vAlign w:val="center"/>
          </w:tcPr>
          <w:p w:rsidR="00276112" w:rsidRPr="00A97486" w:rsidRDefault="00276112" w:rsidP="00276112">
            <w:pPr>
              <w:rPr>
                <w:color w:val="000000"/>
                <w:sz w:val="22"/>
                <w:szCs w:val="22"/>
              </w:rPr>
            </w:pPr>
            <w:r w:rsidRPr="00A97486">
              <w:rPr>
                <w:rFonts w:hint="eastAsia"/>
                <w:color w:val="000000"/>
                <w:sz w:val="22"/>
                <w:szCs w:val="22"/>
              </w:rPr>
              <w:t>更换维修针阀</w:t>
            </w:r>
          </w:p>
        </w:tc>
        <w:tc>
          <w:tcPr>
            <w:tcW w:w="850" w:type="dxa"/>
            <w:vAlign w:val="center"/>
          </w:tcPr>
          <w:p w:rsidR="00276112" w:rsidRPr="00A97486" w:rsidRDefault="00276112" w:rsidP="00276112">
            <w:pPr>
              <w:jc w:val="center"/>
              <w:rPr>
                <w:color w:val="000000"/>
                <w:sz w:val="22"/>
                <w:szCs w:val="22"/>
              </w:rPr>
            </w:pPr>
            <w:r w:rsidRPr="00A97486">
              <w:rPr>
                <w:rFonts w:hint="eastAsia"/>
                <w:color w:val="000000"/>
                <w:sz w:val="22"/>
                <w:szCs w:val="22"/>
              </w:rPr>
              <w:t>有</w:t>
            </w:r>
          </w:p>
        </w:tc>
        <w:tc>
          <w:tcPr>
            <w:tcW w:w="2694" w:type="dxa"/>
            <w:vAlign w:val="center"/>
          </w:tcPr>
          <w:p w:rsidR="00276112" w:rsidRPr="00A97486" w:rsidRDefault="00276112" w:rsidP="00276112">
            <w:pPr>
              <w:jc w:val="left"/>
              <w:rPr>
                <w:color w:val="000000"/>
                <w:sz w:val="22"/>
                <w:szCs w:val="22"/>
              </w:rPr>
            </w:pPr>
            <w:r w:rsidRPr="00A97486">
              <w:rPr>
                <w:rFonts w:hint="eastAsia"/>
                <w:color w:val="000000"/>
                <w:sz w:val="22"/>
                <w:szCs w:val="22"/>
              </w:rPr>
              <w:t>英福康</w:t>
            </w:r>
            <w:r w:rsidRPr="00A97486">
              <w:rPr>
                <w:rFonts w:hint="eastAsia"/>
                <w:color w:val="000000"/>
                <w:sz w:val="22"/>
                <w:szCs w:val="22"/>
              </w:rPr>
              <w:t>PROTEC P3000</w:t>
            </w:r>
            <w:r w:rsidRPr="00A97486">
              <w:rPr>
                <w:rFonts w:hint="eastAsia"/>
                <w:color w:val="000000"/>
                <w:sz w:val="22"/>
                <w:szCs w:val="22"/>
              </w:rPr>
              <w:t>吸枪式氦检漏仪</w:t>
            </w:r>
          </w:p>
        </w:tc>
        <w:tc>
          <w:tcPr>
            <w:tcW w:w="2551" w:type="dxa"/>
            <w:vAlign w:val="center"/>
          </w:tcPr>
          <w:p w:rsidR="00276112" w:rsidRPr="00A97486" w:rsidRDefault="00276112" w:rsidP="00276112">
            <w:pPr>
              <w:rPr>
                <w:color w:val="000000"/>
                <w:sz w:val="22"/>
                <w:szCs w:val="22"/>
              </w:rPr>
            </w:pPr>
            <w:r w:rsidRPr="00A97486">
              <w:rPr>
                <w:rFonts w:hint="eastAsia"/>
                <w:color w:val="000000"/>
                <w:sz w:val="22"/>
                <w:szCs w:val="22"/>
              </w:rPr>
              <w:t>英福康（上海）真空仪器有限公司</w:t>
            </w:r>
          </w:p>
        </w:tc>
        <w:tc>
          <w:tcPr>
            <w:tcW w:w="709" w:type="dxa"/>
            <w:vAlign w:val="center"/>
          </w:tcPr>
          <w:p w:rsidR="00276112" w:rsidRPr="00A97486" w:rsidRDefault="00276112" w:rsidP="00276112">
            <w:pPr>
              <w:jc w:val="center"/>
              <w:rPr>
                <w:color w:val="000000"/>
                <w:sz w:val="22"/>
                <w:szCs w:val="22"/>
              </w:rPr>
            </w:pPr>
            <w:r w:rsidRPr="00A97486">
              <w:rPr>
                <w:rFonts w:hint="eastAsia"/>
                <w:color w:val="000000"/>
                <w:sz w:val="22"/>
                <w:szCs w:val="22"/>
              </w:rPr>
              <w:t>有</w:t>
            </w:r>
          </w:p>
        </w:tc>
        <w:tc>
          <w:tcPr>
            <w:tcW w:w="2455" w:type="dxa"/>
            <w:vAlign w:val="center"/>
          </w:tcPr>
          <w:p w:rsidR="00276112" w:rsidRPr="00A97486" w:rsidRDefault="00276112" w:rsidP="00276112">
            <w:pPr>
              <w:jc w:val="left"/>
              <w:rPr>
                <w:color w:val="000000"/>
                <w:sz w:val="22"/>
                <w:szCs w:val="22"/>
              </w:rPr>
            </w:pPr>
            <w:r w:rsidRPr="00A97486">
              <w:rPr>
                <w:rFonts w:hint="eastAsia"/>
                <w:color w:val="000000"/>
                <w:sz w:val="22"/>
                <w:szCs w:val="22"/>
              </w:rPr>
              <w:t>铜银合金</w:t>
            </w:r>
            <w:r w:rsidRPr="00A97486">
              <w:rPr>
                <w:rFonts w:hint="eastAsia"/>
                <w:color w:val="000000"/>
                <w:sz w:val="22"/>
                <w:szCs w:val="22"/>
              </w:rPr>
              <w:t>15%</w:t>
            </w:r>
            <w:r w:rsidRPr="00A97486">
              <w:rPr>
                <w:rFonts w:hint="eastAsia"/>
                <w:color w:val="000000"/>
                <w:sz w:val="22"/>
                <w:szCs w:val="22"/>
              </w:rPr>
              <w:t>焊条（圆）</w:t>
            </w:r>
          </w:p>
        </w:tc>
        <w:tc>
          <w:tcPr>
            <w:tcW w:w="2081" w:type="dxa"/>
            <w:vAlign w:val="center"/>
          </w:tcPr>
          <w:p w:rsidR="00276112" w:rsidRPr="00A97486" w:rsidRDefault="00276112" w:rsidP="00276112">
            <w:pPr>
              <w:rPr>
                <w:color w:val="000000"/>
                <w:sz w:val="22"/>
                <w:szCs w:val="22"/>
              </w:rPr>
            </w:pPr>
            <w:r w:rsidRPr="00A97486">
              <w:rPr>
                <w:rFonts w:hint="eastAsia"/>
                <w:color w:val="000000"/>
                <w:sz w:val="22"/>
                <w:szCs w:val="22"/>
              </w:rPr>
              <w:t>杭州华光焊接新材料股份有限公司</w:t>
            </w:r>
          </w:p>
        </w:tc>
      </w:tr>
      <w:tr w:rsidR="00276112" w:rsidRPr="00A97486" w:rsidTr="002B468B">
        <w:tc>
          <w:tcPr>
            <w:tcW w:w="3227" w:type="dxa"/>
            <w:vAlign w:val="center"/>
          </w:tcPr>
          <w:p w:rsidR="00276112" w:rsidRPr="00A97486" w:rsidRDefault="00276112" w:rsidP="00276112">
            <w:pPr>
              <w:rPr>
                <w:color w:val="000000"/>
                <w:sz w:val="22"/>
                <w:szCs w:val="22"/>
              </w:rPr>
            </w:pPr>
            <w:r w:rsidRPr="00A97486">
              <w:rPr>
                <w:rFonts w:hint="eastAsia"/>
                <w:color w:val="000000"/>
                <w:sz w:val="22"/>
                <w:szCs w:val="22"/>
              </w:rPr>
              <w:t>部件更换</w:t>
            </w:r>
            <w:r w:rsidRPr="00A97486">
              <w:rPr>
                <w:rFonts w:hint="eastAsia"/>
                <w:color w:val="000000"/>
                <w:sz w:val="22"/>
                <w:szCs w:val="22"/>
              </w:rPr>
              <w:t>(</w:t>
            </w:r>
            <w:r w:rsidRPr="00A97486">
              <w:rPr>
                <w:rFonts w:hint="eastAsia"/>
                <w:color w:val="000000"/>
                <w:sz w:val="22"/>
                <w:szCs w:val="22"/>
              </w:rPr>
              <w:t>客室</w:t>
            </w:r>
            <w:r w:rsidRPr="00A97486">
              <w:rPr>
                <w:rFonts w:hint="eastAsia"/>
                <w:color w:val="000000"/>
                <w:sz w:val="22"/>
                <w:szCs w:val="22"/>
              </w:rPr>
              <w:t>)</w:t>
            </w:r>
          </w:p>
        </w:tc>
        <w:tc>
          <w:tcPr>
            <w:tcW w:w="850" w:type="dxa"/>
            <w:vAlign w:val="center"/>
          </w:tcPr>
          <w:p w:rsidR="00276112" w:rsidRPr="00A97486" w:rsidRDefault="00276112" w:rsidP="00276112">
            <w:pPr>
              <w:jc w:val="center"/>
              <w:rPr>
                <w:color w:val="000000"/>
                <w:sz w:val="22"/>
                <w:szCs w:val="22"/>
              </w:rPr>
            </w:pPr>
            <w:r w:rsidRPr="00A97486">
              <w:rPr>
                <w:rFonts w:hint="eastAsia"/>
                <w:color w:val="000000"/>
                <w:sz w:val="22"/>
                <w:szCs w:val="22"/>
              </w:rPr>
              <w:t>无</w:t>
            </w:r>
          </w:p>
        </w:tc>
        <w:tc>
          <w:tcPr>
            <w:tcW w:w="2694" w:type="dxa"/>
            <w:vAlign w:val="center"/>
          </w:tcPr>
          <w:p w:rsidR="00276112" w:rsidRPr="00A97486" w:rsidRDefault="00276112" w:rsidP="00276112">
            <w:pPr>
              <w:jc w:val="left"/>
              <w:rPr>
                <w:color w:val="000000"/>
                <w:sz w:val="22"/>
                <w:szCs w:val="22"/>
              </w:rPr>
            </w:pPr>
            <w:r w:rsidRPr="00A97486">
              <w:rPr>
                <w:rFonts w:hint="eastAsia"/>
                <w:color w:val="000000"/>
                <w:sz w:val="22"/>
                <w:szCs w:val="22"/>
              </w:rPr>
              <w:t xml:space="preserve">　</w:t>
            </w:r>
          </w:p>
        </w:tc>
        <w:tc>
          <w:tcPr>
            <w:tcW w:w="2551" w:type="dxa"/>
            <w:vAlign w:val="center"/>
          </w:tcPr>
          <w:p w:rsidR="00276112" w:rsidRPr="00A97486" w:rsidRDefault="00276112" w:rsidP="00276112">
            <w:pPr>
              <w:rPr>
                <w:color w:val="000000"/>
                <w:sz w:val="22"/>
                <w:szCs w:val="22"/>
              </w:rPr>
            </w:pPr>
            <w:r w:rsidRPr="00A97486">
              <w:rPr>
                <w:rFonts w:hint="eastAsia"/>
                <w:color w:val="000000"/>
                <w:sz w:val="22"/>
                <w:szCs w:val="22"/>
              </w:rPr>
              <w:t xml:space="preserve">　</w:t>
            </w:r>
          </w:p>
        </w:tc>
        <w:tc>
          <w:tcPr>
            <w:tcW w:w="709" w:type="dxa"/>
            <w:vAlign w:val="center"/>
          </w:tcPr>
          <w:p w:rsidR="00276112" w:rsidRPr="00A97486" w:rsidRDefault="00276112" w:rsidP="00276112">
            <w:pPr>
              <w:jc w:val="center"/>
              <w:rPr>
                <w:color w:val="000000"/>
                <w:sz w:val="22"/>
                <w:szCs w:val="22"/>
              </w:rPr>
            </w:pPr>
            <w:r w:rsidRPr="00A97486">
              <w:rPr>
                <w:rFonts w:hint="eastAsia"/>
                <w:color w:val="000000"/>
                <w:sz w:val="22"/>
                <w:szCs w:val="22"/>
              </w:rPr>
              <w:t>无</w:t>
            </w:r>
          </w:p>
        </w:tc>
        <w:tc>
          <w:tcPr>
            <w:tcW w:w="2455" w:type="dxa"/>
            <w:vAlign w:val="center"/>
          </w:tcPr>
          <w:p w:rsidR="00276112" w:rsidRPr="00A97486" w:rsidRDefault="00276112" w:rsidP="00276112">
            <w:pPr>
              <w:jc w:val="left"/>
              <w:rPr>
                <w:color w:val="000000"/>
                <w:sz w:val="22"/>
                <w:szCs w:val="22"/>
              </w:rPr>
            </w:pPr>
            <w:r w:rsidRPr="00A97486">
              <w:rPr>
                <w:rFonts w:hint="eastAsia"/>
                <w:color w:val="000000"/>
                <w:sz w:val="22"/>
                <w:szCs w:val="22"/>
              </w:rPr>
              <w:t xml:space="preserve">　</w:t>
            </w:r>
          </w:p>
        </w:tc>
        <w:tc>
          <w:tcPr>
            <w:tcW w:w="2081" w:type="dxa"/>
            <w:vAlign w:val="center"/>
          </w:tcPr>
          <w:p w:rsidR="00276112" w:rsidRPr="00A97486" w:rsidRDefault="00276112" w:rsidP="00276112">
            <w:pPr>
              <w:rPr>
                <w:color w:val="000000"/>
                <w:sz w:val="22"/>
                <w:szCs w:val="22"/>
              </w:rPr>
            </w:pPr>
            <w:r w:rsidRPr="00A97486">
              <w:rPr>
                <w:rFonts w:hint="eastAsia"/>
                <w:color w:val="000000"/>
                <w:sz w:val="22"/>
                <w:szCs w:val="22"/>
              </w:rPr>
              <w:t xml:space="preserve">　</w:t>
            </w:r>
          </w:p>
        </w:tc>
      </w:tr>
      <w:tr w:rsidR="00276112" w:rsidRPr="00A97486" w:rsidTr="002B468B">
        <w:tc>
          <w:tcPr>
            <w:tcW w:w="3227" w:type="dxa"/>
            <w:vAlign w:val="center"/>
          </w:tcPr>
          <w:p w:rsidR="00276112" w:rsidRPr="00A97486" w:rsidRDefault="00276112" w:rsidP="00276112">
            <w:pPr>
              <w:rPr>
                <w:color w:val="000000"/>
                <w:sz w:val="22"/>
                <w:szCs w:val="22"/>
              </w:rPr>
            </w:pPr>
            <w:r w:rsidRPr="00A97486">
              <w:rPr>
                <w:rFonts w:hint="eastAsia"/>
                <w:color w:val="000000"/>
                <w:sz w:val="22"/>
                <w:szCs w:val="22"/>
              </w:rPr>
              <w:t>制冷剂处理</w:t>
            </w:r>
          </w:p>
        </w:tc>
        <w:tc>
          <w:tcPr>
            <w:tcW w:w="850" w:type="dxa"/>
            <w:vAlign w:val="center"/>
          </w:tcPr>
          <w:p w:rsidR="00276112" w:rsidRPr="00A97486" w:rsidRDefault="00276112" w:rsidP="00276112">
            <w:pPr>
              <w:jc w:val="center"/>
              <w:rPr>
                <w:color w:val="000000"/>
                <w:sz w:val="22"/>
                <w:szCs w:val="22"/>
              </w:rPr>
            </w:pPr>
            <w:r w:rsidRPr="00A97486">
              <w:rPr>
                <w:rFonts w:hint="eastAsia"/>
                <w:color w:val="000000"/>
                <w:sz w:val="22"/>
                <w:szCs w:val="22"/>
              </w:rPr>
              <w:t>有</w:t>
            </w:r>
          </w:p>
        </w:tc>
        <w:tc>
          <w:tcPr>
            <w:tcW w:w="2694" w:type="dxa"/>
            <w:vAlign w:val="center"/>
          </w:tcPr>
          <w:p w:rsidR="00276112" w:rsidRPr="00A97486" w:rsidRDefault="00276112" w:rsidP="00276112">
            <w:pPr>
              <w:jc w:val="left"/>
              <w:rPr>
                <w:color w:val="000000"/>
                <w:sz w:val="22"/>
                <w:szCs w:val="22"/>
              </w:rPr>
            </w:pPr>
            <w:r w:rsidRPr="00A97486">
              <w:rPr>
                <w:rFonts w:hint="eastAsia"/>
                <w:color w:val="000000"/>
                <w:sz w:val="22"/>
                <w:szCs w:val="22"/>
              </w:rPr>
              <w:t>英福康</w:t>
            </w:r>
            <w:r w:rsidRPr="00A97486">
              <w:rPr>
                <w:rFonts w:hint="eastAsia"/>
                <w:color w:val="000000"/>
                <w:sz w:val="22"/>
                <w:szCs w:val="22"/>
              </w:rPr>
              <w:t>PROTEC P3000</w:t>
            </w:r>
            <w:r w:rsidRPr="00A97486">
              <w:rPr>
                <w:rFonts w:hint="eastAsia"/>
                <w:color w:val="000000"/>
                <w:sz w:val="22"/>
                <w:szCs w:val="22"/>
              </w:rPr>
              <w:t>吸枪式氦检漏仪</w:t>
            </w:r>
          </w:p>
        </w:tc>
        <w:tc>
          <w:tcPr>
            <w:tcW w:w="2551" w:type="dxa"/>
            <w:vAlign w:val="center"/>
          </w:tcPr>
          <w:p w:rsidR="00276112" w:rsidRPr="00A97486" w:rsidRDefault="00276112" w:rsidP="00276112">
            <w:pPr>
              <w:rPr>
                <w:color w:val="000000"/>
                <w:sz w:val="22"/>
                <w:szCs w:val="22"/>
              </w:rPr>
            </w:pPr>
            <w:r w:rsidRPr="00A97486">
              <w:rPr>
                <w:rFonts w:hint="eastAsia"/>
                <w:color w:val="000000"/>
                <w:sz w:val="22"/>
                <w:szCs w:val="22"/>
              </w:rPr>
              <w:t>英福康（上海）真空仪器有限公司</w:t>
            </w:r>
          </w:p>
        </w:tc>
        <w:tc>
          <w:tcPr>
            <w:tcW w:w="709" w:type="dxa"/>
            <w:vAlign w:val="center"/>
          </w:tcPr>
          <w:p w:rsidR="00276112" w:rsidRPr="00A97486" w:rsidRDefault="00276112" w:rsidP="00276112">
            <w:pPr>
              <w:jc w:val="center"/>
              <w:rPr>
                <w:color w:val="000000"/>
                <w:sz w:val="22"/>
                <w:szCs w:val="22"/>
              </w:rPr>
            </w:pPr>
            <w:r w:rsidRPr="00A97486">
              <w:rPr>
                <w:rFonts w:hint="eastAsia"/>
                <w:color w:val="000000"/>
                <w:sz w:val="22"/>
                <w:szCs w:val="22"/>
              </w:rPr>
              <w:t>无</w:t>
            </w:r>
          </w:p>
        </w:tc>
        <w:tc>
          <w:tcPr>
            <w:tcW w:w="2455" w:type="dxa"/>
            <w:vAlign w:val="center"/>
          </w:tcPr>
          <w:p w:rsidR="00276112" w:rsidRPr="00A97486" w:rsidRDefault="00276112" w:rsidP="00276112">
            <w:pPr>
              <w:jc w:val="left"/>
              <w:rPr>
                <w:color w:val="000000"/>
                <w:sz w:val="22"/>
                <w:szCs w:val="22"/>
              </w:rPr>
            </w:pPr>
            <w:r w:rsidRPr="00A97486">
              <w:rPr>
                <w:rFonts w:hint="eastAsia"/>
                <w:color w:val="000000"/>
                <w:sz w:val="22"/>
                <w:szCs w:val="22"/>
              </w:rPr>
              <w:t xml:space="preserve">　</w:t>
            </w:r>
          </w:p>
        </w:tc>
        <w:tc>
          <w:tcPr>
            <w:tcW w:w="2081" w:type="dxa"/>
            <w:vAlign w:val="center"/>
          </w:tcPr>
          <w:p w:rsidR="00276112" w:rsidRPr="00A97486" w:rsidRDefault="00276112" w:rsidP="00276112">
            <w:pPr>
              <w:rPr>
                <w:color w:val="000000"/>
                <w:sz w:val="22"/>
                <w:szCs w:val="22"/>
              </w:rPr>
            </w:pPr>
            <w:r w:rsidRPr="00A97486">
              <w:rPr>
                <w:rFonts w:hint="eastAsia"/>
                <w:color w:val="000000"/>
                <w:sz w:val="22"/>
                <w:szCs w:val="22"/>
              </w:rPr>
              <w:t xml:space="preserve">　</w:t>
            </w:r>
          </w:p>
        </w:tc>
      </w:tr>
      <w:tr w:rsidR="00276112" w:rsidRPr="00A97486" w:rsidTr="002B468B">
        <w:tc>
          <w:tcPr>
            <w:tcW w:w="3227" w:type="dxa"/>
            <w:vAlign w:val="center"/>
          </w:tcPr>
          <w:p w:rsidR="00276112" w:rsidRPr="00A97486" w:rsidRDefault="00276112" w:rsidP="00276112">
            <w:pPr>
              <w:rPr>
                <w:color w:val="000000"/>
                <w:sz w:val="22"/>
                <w:szCs w:val="22"/>
              </w:rPr>
            </w:pPr>
            <w:r w:rsidRPr="00A97486">
              <w:rPr>
                <w:rFonts w:hint="eastAsia"/>
                <w:color w:val="000000"/>
                <w:sz w:val="22"/>
                <w:szCs w:val="22"/>
              </w:rPr>
              <w:t>制冷剂泄漏检查</w:t>
            </w:r>
          </w:p>
        </w:tc>
        <w:tc>
          <w:tcPr>
            <w:tcW w:w="850" w:type="dxa"/>
            <w:vAlign w:val="center"/>
          </w:tcPr>
          <w:p w:rsidR="00276112" w:rsidRPr="00A97486" w:rsidRDefault="00276112" w:rsidP="00276112">
            <w:pPr>
              <w:jc w:val="center"/>
              <w:rPr>
                <w:color w:val="000000"/>
                <w:sz w:val="22"/>
                <w:szCs w:val="22"/>
              </w:rPr>
            </w:pPr>
            <w:r w:rsidRPr="00A97486">
              <w:rPr>
                <w:rFonts w:hint="eastAsia"/>
                <w:color w:val="000000"/>
                <w:sz w:val="22"/>
                <w:szCs w:val="22"/>
              </w:rPr>
              <w:t>有</w:t>
            </w:r>
          </w:p>
        </w:tc>
        <w:tc>
          <w:tcPr>
            <w:tcW w:w="2694" w:type="dxa"/>
            <w:vAlign w:val="center"/>
          </w:tcPr>
          <w:p w:rsidR="00276112" w:rsidRPr="00A97486" w:rsidRDefault="00276112" w:rsidP="00276112">
            <w:pPr>
              <w:jc w:val="left"/>
              <w:rPr>
                <w:color w:val="000000"/>
                <w:sz w:val="22"/>
                <w:szCs w:val="22"/>
              </w:rPr>
            </w:pPr>
            <w:r w:rsidRPr="00A97486">
              <w:rPr>
                <w:rFonts w:hint="eastAsia"/>
                <w:color w:val="000000"/>
                <w:sz w:val="22"/>
                <w:szCs w:val="22"/>
              </w:rPr>
              <w:t>英福康</w:t>
            </w:r>
            <w:r w:rsidRPr="00A97486">
              <w:rPr>
                <w:rFonts w:hint="eastAsia"/>
                <w:color w:val="000000"/>
                <w:sz w:val="22"/>
                <w:szCs w:val="22"/>
              </w:rPr>
              <w:t>PROTEC P3000</w:t>
            </w:r>
            <w:r w:rsidRPr="00A97486">
              <w:rPr>
                <w:rFonts w:hint="eastAsia"/>
                <w:color w:val="000000"/>
                <w:sz w:val="22"/>
                <w:szCs w:val="22"/>
              </w:rPr>
              <w:t>吸枪式氦检漏仪</w:t>
            </w:r>
          </w:p>
        </w:tc>
        <w:tc>
          <w:tcPr>
            <w:tcW w:w="2551" w:type="dxa"/>
            <w:vAlign w:val="center"/>
          </w:tcPr>
          <w:p w:rsidR="00276112" w:rsidRPr="00A97486" w:rsidRDefault="00276112" w:rsidP="00276112">
            <w:pPr>
              <w:rPr>
                <w:color w:val="000000"/>
                <w:sz w:val="22"/>
                <w:szCs w:val="22"/>
              </w:rPr>
            </w:pPr>
            <w:r w:rsidRPr="00A97486">
              <w:rPr>
                <w:rFonts w:hint="eastAsia"/>
                <w:color w:val="000000"/>
                <w:sz w:val="22"/>
                <w:szCs w:val="22"/>
              </w:rPr>
              <w:t>英福康（上海）真空仪器有限公司</w:t>
            </w:r>
          </w:p>
        </w:tc>
        <w:tc>
          <w:tcPr>
            <w:tcW w:w="709" w:type="dxa"/>
            <w:vAlign w:val="center"/>
          </w:tcPr>
          <w:p w:rsidR="00276112" w:rsidRPr="00A97486" w:rsidRDefault="00276112" w:rsidP="00276112">
            <w:pPr>
              <w:jc w:val="center"/>
              <w:rPr>
                <w:color w:val="000000"/>
                <w:sz w:val="22"/>
                <w:szCs w:val="22"/>
              </w:rPr>
            </w:pPr>
            <w:r w:rsidRPr="00A97486">
              <w:rPr>
                <w:rFonts w:hint="eastAsia"/>
                <w:color w:val="000000"/>
                <w:sz w:val="22"/>
                <w:szCs w:val="22"/>
              </w:rPr>
              <w:t>无</w:t>
            </w:r>
          </w:p>
        </w:tc>
        <w:tc>
          <w:tcPr>
            <w:tcW w:w="2455" w:type="dxa"/>
            <w:vAlign w:val="center"/>
          </w:tcPr>
          <w:p w:rsidR="00276112" w:rsidRPr="00A97486" w:rsidRDefault="00276112" w:rsidP="00276112">
            <w:pPr>
              <w:jc w:val="left"/>
              <w:rPr>
                <w:color w:val="000000"/>
                <w:sz w:val="22"/>
                <w:szCs w:val="22"/>
              </w:rPr>
            </w:pPr>
            <w:r w:rsidRPr="00A97486">
              <w:rPr>
                <w:rFonts w:hint="eastAsia"/>
                <w:color w:val="000000"/>
                <w:sz w:val="22"/>
                <w:szCs w:val="22"/>
              </w:rPr>
              <w:t xml:space="preserve">　</w:t>
            </w:r>
          </w:p>
        </w:tc>
        <w:tc>
          <w:tcPr>
            <w:tcW w:w="2081" w:type="dxa"/>
            <w:vAlign w:val="center"/>
          </w:tcPr>
          <w:p w:rsidR="00276112" w:rsidRPr="00A97486" w:rsidRDefault="00276112" w:rsidP="00276112">
            <w:pPr>
              <w:rPr>
                <w:color w:val="000000"/>
                <w:sz w:val="22"/>
                <w:szCs w:val="22"/>
              </w:rPr>
            </w:pPr>
            <w:r w:rsidRPr="00A97486">
              <w:rPr>
                <w:rFonts w:hint="eastAsia"/>
                <w:color w:val="000000"/>
                <w:sz w:val="22"/>
                <w:szCs w:val="22"/>
              </w:rPr>
              <w:t xml:space="preserve">　</w:t>
            </w:r>
          </w:p>
        </w:tc>
      </w:tr>
      <w:tr w:rsidR="00276112" w:rsidRPr="00A97486" w:rsidTr="002B468B">
        <w:tc>
          <w:tcPr>
            <w:tcW w:w="3227" w:type="dxa"/>
            <w:vAlign w:val="center"/>
          </w:tcPr>
          <w:p w:rsidR="00276112" w:rsidRPr="00A97486" w:rsidRDefault="00276112" w:rsidP="00276112">
            <w:pPr>
              <w:rPr>
                <w:color w:val="000000"/>
                <w:sz w:val="24"/>
              </w:rPr>
            </w:pPr>
            <w:r w:rsidRPr="00A97486">
              <w:rPr>
                <w:rFonts w:hint="eastAsia"/>
                <w:color w:val="000000"/>
              </w:rPr>
              <w:t>气密性检查</w:t>
            </w:r>
          </w:p>
        </w:tc>
        <w:tc>
          <w:tcPr>
            <w:tcW w:w="850" w:type="dxa"/>
            <w:vAlign w:val="center"/>
          </w:tcPr>
          <w:p w:rsidR="00276112" w:rsidRPr="00A97486" w:rsidRDefault="00276112" w:rsidP="00276112">
            <w:pPr>
              <w:jc w:val="center"/>
              <w:rPr>
                <w:color w:val="000000"/>
                <w:sz w:val="22"/>
                <w:szCs w:val="22"/>
              </w:rPr>
            </w:pPr>
            <w:r w:rsidRPr="00A97486">
              <w:rPr>
                <w:rFonts w:hint="eastAsia"/>
                <w:color w:val="000000"/>
                <w:sz w:val="22"/>
                <w:szCs w:val="22"/>
              </w:rPr>
              <w:t>有</w:t>
            </w:r>
          </w:p>
        </w:tc>
        <w:tc>
          <w:tcPr>
            <w:tcW w:w="2694" w:type="dxa"/>
            <w:vAlign w:val="center"/>
          </w:tcPr>
          <w:p w:rsidR="00276112" w:rsidRPr="00A97486" w:rsidRDefault="00276112" w:rsidP="00276112">
            <w:pPr>
              <w:jc w:val="left"/>
              <w:rPr>
                <w:color w:val="000000"/>
                <w:sz w:val="22"/>
                <w:szCs w:val="22"/>
              </w:rPr>
            </w:pPr>
            <w:r w:rsidRPr="00A97486">
              <w:rPr>
                <w:rFonts w:hint="eastAsia"/>
                <w:color w:val="000000"/>
                <w:sz w:val="22"/>
                <w:szCs w:val="22"/>
              </w:rPr>
              <w:t>英福康</w:t>
            </w:r>
            <w:r w:rsidRPr="00A97486">
              <w:rPr>
                <w:rFonts w:hint="eastAsia"/>
                <w:color w:val="000000"/>
                <w:sz w:val="22"/>
                <w:szCs w:val="22"/>
              </w:rPr>
              <w:t>PROTEC P3000</w:t>
            </w:r>
            <w:r w:rsidRPr="00A97486">
              <w:rPr>
                <w:rFonts w:hint="eastAsia"/>
                <w:color w:val="000000"/>
                <w:sz w:val="22"/>
                <w:szCs w:val="22"/>
              </w:rPr>
              <w:t>吸枪式氦检漏仪</w:t>
            </w:r>
          </w:p>
        </w:tc>
        <w:tc>
          <w:tcPr>
            <w:tcW w:w="2551" w:type="dxa"/>
            <w:vAlign w:val="center"/>
          </w:tcPr>
          <w:p w:rsidR="00276112" w:rsidRPr="00A97486" w:rsidRDefault="00276112" w:rsidP="00276112">
            <w:pPr>
              <w:rPr>
                <w:color w:val="000000"/>
                <w:sz w:val="22"/>
                <w:szCs w:val="22"/>
              </w:rPr>
            </w:pPr>
            <w:r w:rsidRPr="00A97486">
              <w:rPr>
                <w:rFonts w:hint="eastAsia"/>
                <w:color w:val="000000"/>
                <w:sz w:val="22"/>
                <w:szCs w:val="22"/>
              </w:rPr>
              <w:t>英福康（上海）真空仪器有限公司</w:t>
            </w:r>
          </w:p>
        </w:tc>
        <w:tc>
          <w:tcPr>
            <w:tcW w:w="709" w:type="dxa"/>
            <w:vAlign w:val="center"/>
          </w:tcPr>
          <w:p w:rsidR="00276112" w:rsidRPr="00A97486" w:rsidRDefault="00276112" w:rsidP="00276112">
            <w:pPr>
              <w:jc w:val="center"/>
              <w:rPr>
                <w:color w:val="000000"/>
                <w:sz w:val="22"/>
                <w:szCs w:val="22"/>
              </w:rPr>
            </w:pPr>
            <w:r w:rsidRPr="00A97486">
              <w:rPr>
                <w:rFonts w:hint="eastAsia"/>
                <w:color w:val="000000"/>
                <w:sz w:val="22"/>
                <w:szCs w:val="22"/>
              </w:rPr>
              <w:t>无</w:t>
            </w:r>
          </w:p>
        </w:tc>
        <w:tc>
          <w:tcPr>
            <w:tcW w:w="2455" w:type="dxa"/>
            <w:vAlign w:val="center"/>
          </w:tcPr>
          <w:p w:rsidR="00276112" w:rsidRPr="00A97486" w:rsidRDefault="00276112" w:rsidP="00276112">
            <w:pPr>
              <w:jc w:val="left"/>
              <w:rPr>
                <w:color w:val="000000"/>
                <w:sz w:val="22"/>
                <w:szCs w:val="22"/>
              </w:rPr>
            </w:pPr>
            <w:r w:rsidRPr="00A97486">
              <w:rPr>
                <w:rFonts w:hint="eastAsia"/>
                <w:color w:val="000000"/>
                <w:sz w:val="22"/>
                <w:szCs w:val="22"/>
              </w:rPr>
              <w:t xml:space="preserve">　</w:t>
            </w:r>
          </w:p>
        </w:tc>
        <w:tc>
          <w:tcPr>
            <w:tcW w:w="2081" w:type="dxa"/>
            <w:vAlign w:val="center"/>
          </w:tcPr>
          <w:p w:rsidR="00276112" w:rsidRPr="00A97486" w:rsidRDefault="00276112" w:rsidP="00276112">
            <w:pPr>
              <w:rPr>
                <w:color w:val="000000"/>
                <w:sz w:val="22"/>
                <w:szCs w:val="22"/>
              </w:rPr>
            </w:pPr>
            <w:r w:rsidRPr="00A97486">
              <w:rPr>
                <w:rFonts w:hint="eastAsia"/>
                <w:color w:val="000000"/>
                <w:sz w:val="22"/>
                <w:szCs w:val="22"/>
              </w:rPr>
              <w:t xml:space="preserve">　</w:t>
            </w:r>
          </w:p>
        </w:tc>
      </w:tr>
      <w:tr w:rsidR="00276112" w:rsidRPr="00A97486" w:rsidTr="002B468B">
        <w:tc>
          <w:tcPr>
            <w:tcW w:w="3227" w:type="dxa"/>
            <w:vAlign w:val="center"/>
          </w:tcPr>
          <w:p w:rsidR="00276112" w:rsidRPr="00A97486" w:rsidRDefault="00276112" w:rsidP="00276112">
            <w:pPr>
              <w:rPr>
                <w:color w:val="000000"/>
                <w:sz w:val="22"/>
                <w:szCs w:val="22"/>
              </w:rPr>
            </w:pPr>
            <w:r w:rsidRPr="00A97486">
              <w:rPr>
                <w:rFonts w:hint="eastAsia"/>
                <w:color w:val="000000"/>
                <w:sz w:val="22"/>
                <w:szCs w:val="22"/>
              </w:rPr>
              <w:t>制冷系统抽真空</w:t>
            </w:r>
          </w:p>
        </w:tc>
        <w:tc>
          <w:tcPr>
            <w:tcW w:w="850" w:type="dxa"/>
            <w:vAlign w:val="center"/>
          </w:tcPr>
          <w:p w:rsidR="00276112" w:rsidRPr="00A97486" w:rsidRDefault="00276112" w:rsidP="00276112">
            <w:pPr>
              <w:jc w:val="center"/>
              <w:rPr>
                <w:color w:val="000000"/>
                <w:sz w:val="22"/>
                <w:szCs w:val="22"/>
              </w:rPr>
            </w:pPr>
            <w:r w:rsidRPr="00A97486">
              <w:rPr>
                <w:rFonts w:hint="eastAsia"/>
                <w:color w:val="000000"/>
                <w:sz w:val="22"/>
                <w:szCs w:val="22"/>
              </w:rPr>
              <w:t>有</w:t>
            </w:r>
          </w:p>
        </w:tc>
        <w:tc>
          <w:tcPr>
            <w:tcW w:w="2694" w:type="dxa"/>
            <w:vAlign w:val="center"/>
          </w:tcPr>
          <w:p w:rsidR="00276112" w:rsidRPr="00A97486" w:rsidRDefault="00276112" w:rsidP="00276112">
            <w:pPr>
              <w:jc w:val="left"/>
              <w:rPr>
                <w:color w:val="000000"/>
                <w:sz w:val="22"/>
                <w:szCs w:val="22"/>
              </w:rPr>
            </w:pPr>
            <w:r w:rsidRPr="00A97486">
              <w:rPr>
                <w:rFonts w:hint="eastAsia"/>
                <w:color w:val="000000"/>
                <w:sz w:val="22"/>
                <w:szCs w:val="22"/>
              </w:rPr>
              <w:t>双级旋片真空泵</w:t>
            </w:r>
            <w:r w:rsidRPr="00A97486">
              <w:rPr>
                <w:rFonts w:hint="eastAsia"/>
                <w:color w:val="000000"/>
                <w:sz w:val="22"/>
                <w:szCs w:val="22"/>
              </w:rPr>
              <w:t>VRD-65</w:t>
            </w:r>
          </w:p>
        </w:tc>
        <w:tc>
          <w:tcPr>
            <w:tcW w:w="2551" w:type="dxa"/>
            <w:vAlign w:val="center"/>
          </w:tcPr>
          <w:p w:rsidR="00276112" w:rsidRPr="00A97486" w:rsidRDefault="00276112" w:rsidP="00276112">
            <w:pPr>
              <w:rPr>
                <w:color w:val="000000"/>
                <w:sz w:val="22"/>
                <w:szCs w:val="22"/>
              </w:rPr>
            </w:pPr>
            <w:r w:rsidRPr="00A97486">
              <w:rPr>
                <w:rFonts w:hint="eastAsia"/>
                <w:color w:val="000000"/>
                <w:sz w:val="22"/>
                <w:szCs w:val="22"/>
              </w:rPr>
              <w:t>浙江飞越真空科技有限公司</w:t>
            </w:r>
          </w:p>
        </w:tc>
        <w:tc>
          <w:tcPr>
            <w:tcW w:w="709" w:type="dxa"/>
            <w:vAlign w:val="center"/>
          </w:tcPr>
          <w:p w:rsidR="00276112" w:rsidRPr="00A97486" w:rsidRDefault="00276112" w:rsidP="00276112">
            <w:pPr>
              <w:jc w:val="center"/>
              <w:rPr>
                <w:color w:val="000000"/>
                <w:sz w:val="22"/>
                <w:szCs w:val="22"/>
              </w:rPr>
            </w:pPr>
            <w:r w:rsidRPr="00A97486">
              <w:rPr>
                <w:rFonts w:hint="eastAsia"/>
                <w:color w:val="000000"/>
                <w:sz w:val="22"/>
                <w:szCs w:val="22"/>
              </w:rPr>
              <w:t>无</w:t>
            </w:r>
          </w:p>
        </w:tc>
        <w:tc>
          <w:tcPr>
            <w:tcW w:w="2455" w:type="dxa"/>
            <w:vAlign w:val="center"/>
          </w:tcPr>
          <w:p w:rsidR="00276112" w:rsidRPr="00A97486" w:rsidRDefault="00276112" w:rsidP="00276112">
            <w:pPr>
              <w:jc w:val="left"/>
              <w:rPr>
                <w:color w:val="000000"/>
                <w:sz w:val="22"/>
                <w:szCs w:val="22"/>
              </w:rPr>
            </w:pPr>
            <w:r w:rsidRPr="00A97486">
              <w:rPr>
                <w:rFonts w:hint="eastAsia"/>
                <w:color w:val="000000"/>
                <w:sz w:val="22"/>
                <w:szCs w:val="22"/>
              </w:rPr>
              <w:t xml:space="preserve">　</w:t>
            </w:r>
          </w:p>
        </w:tc>
        <w:tc>
          <w:tcPr>
            <w:tcW w:w="2081" w:type="dxa"/>
            <w:vAlign w:val="center"/>
          </w:tcPr>
          <w:p w:rsidR="00276112" w:rsidRPr="00A97486" w:rsidRDefault="00276112" w:rsidP="00276112">
            <w:pPr>
              <w:rPr>
                <w:color w:val="000000"/>
                <w:sz w:val="22"/>
                <w:szCs w:val="22"/>
              </w:rPr>
            </w:pPr>
            <w:r w:rsidRPr="00A97486">
              <w:rPr>
                <w:rFonts w:hint="eastAsia"/>
                <w:color w:val="000000"/>
                <w:sz w:val="22"/>
                <w:szCs w:val="22"/>
              </w:rPr>
              <w:t xml:space="preserve">　</w:t>
            </w:r>
          </w:p>
        </w:tc>
      </w:tr>
      <w:tr w:rsidR="00276112" w:rsidRPr="00A97486" w:rsidTr="002B468B">
        <w:tc>
          <w:tcPr>
            <w:tcW w:w="3227" w:type="dxa"/>
            <w:vAlign w:val="center"/>
          </w:tcPr>
          <w:p w:rsidR="00276112" w:rsidRPr="00A97486" w:rsidRDefault="00276112" w:rsidP="00276112">
            <w:pPr>
              <w:rPr>
                <w:color w:val="000000"/>
                <w:sz w:val="22"/>
                <w:szCs w:val="22"/>
              </w:rPr>
            </w:pPr>
            <w:r w:rsidRPr="00A97486">
              <w:rPr>
                <w:rFonts w:hint="eastAsia"/>
                <w:color w:val="000000"/>
                <w:sz w:val="22"/>
                <w:szCs w:val="22"/>
              </w:rPr>
              <w:t>充注制冷剂</w:t>
            </w:r>
          </w:p>
        </w:tc>
        <w:tc>
          <w:tcPr>
            <w:tcW w:w="850" w:type="dxa"/>
            <w:vAlign w:val="center"/>
          </w:tcPr>
          <w:p w:rsidR="00276112" w:rsidRPr="00A97486" w:rsidRDefault="00276112" w:rsidP="00276112">
            <w:pPr>
              <w:jc w:val="center"/>
              <w:rPr>
                <w:color w:val="000000"/>
                <w:sz w:val="22"/>
                <w:szCs w:val="22"/>
              </w:rPr>
            </w:pPr>
            <w:r w:rsidRPr="00A97486">
              <w:rPr>
                <w:rFonts w:hint="eastAsia"/>
                <w:color w:val="000000"/>
                <w:sz w:val="22"/>
                <w:szCs w:val="22"/>
              </w:rPr>
              <w:t>有</w:t>
            </w:r>
          </w:p>
        </w:tc>
        <w:tc>
          <w:tcPr>
            <w:tcW w:w="2694" w:type="dxa"/>
            <w:vAlign w:val="center"/>
          </w:tcPr>
          <w:p w:rsidR="00276112" w:rsidRPr="00A97486" w:rsidRDefault="00276112" w:rsidP="00276112">
            <w:pPr>
              <w:jc w:val="left"/>
              <w:rPr>
                <w:color w:val="000000"/>
                <w:sz w:val="22"/>
                <w:szCs w:val="22"/>
              </w:rPr>
            </w:pPr>
            <w:r w:rsidRPr="00A97486">
              <w:rPr>
                <w:rFonts w:hint="eastAsia"/>
                <w:color w:val="000000"/>
                <w:sz w:val="22"/>
                <w:szCs w:val="22"/>
              </w:rPr>
              <w:t>加注机</w:t>
            </w:r>
            <w:r w:rsidRPr="00A97486">
              <w:rPr>
                <w:rFonts w:hint="eastAsia"/>
                <w:color w:val="000000"/>
                <w:sz w:val="22"/>
                <w:szCs w:val="22"/>
              </w:rPr>
              <w:t xml:space="preserve"> </w:t>
            </w:r>
            <w:r w:rsidRPr="00A97486">
              <w:rPr>
                <w:rFonts w:hint="eastAsia"/>
                <w:color w:val="000000"/>
                <w:sz w:val="22"/>
                <w:szCs w:val="22"/>
              </w:rPr>
              <w:t>鼎联制冷</w:t>
            </w:r>
            <w:r w:rsidRPr="00A97486">
              <w:rPr>
                <w:rFonts w:hint="eastAsia"/>
                <w:color w:val="000000"/>
                <w:sz w:val="22"/>
                <w:szCs w:val="22"/>
              </w:rPr>
              <w:t xml:space="preserve"> SDLT-300</w:t>
            </w:r>
          </w:p>
        </w:tc>
        <w:tc>
          <w:tcPr>
            <w:tcW w:w="2551" w:type="dxa"/>
            <w:vAlign w:val="center"/>
          </w:tcPr>
          <w:p w:rsidR="00276112" w:rsidRPr="00A97486" w:rsidRDefault="00276112" w:rsidP="00276112">
            <w:pPr>
              <w:rPr>
                <w:color w:val="000000"/>
                <w:sz w:val="22"/>
                <w:szCs w:val="22"/>
              </w:rPr>
            </w:pPr>
            <w:r w:rsidRPr="00A97486">
              <w:rPr>
                <w:rFonts w:hint="eastAsia"/>
                <w:color w:val="000000"/>
                <w:sz w:val="22"/>
                <w:szCs w:val="22"/>
              </w:rPr>
              <w:t>佛山市顺德区鼎联智能科技有限公司</w:t>
            </w:r>
          </w:p>
        </w:tc>
        <w:tc>
          <w:tcPr>
            <w:tcW w:w="709" w:type="dxa"/>
            <w:vAlign w:val="center"/>
          </w:tcPr>
          <w:p w:rsidR="00276112" w:rsidRPr="00A97486" w:rsidRDefault="00276112" w:rsidP="00276112">
            <w:pPr>
              <w:jc w:val="center"/>
              <w:rPr>
                <w:color w:val="000000"/>
                <w:sz w:val="22"/>
                <w:szCs w:val="22"/>
              </w:rPr>
            </w:pPr>
            <w:r w:rsidRPr="00A97486">
              <w:rPr>
                <w:rFonts w:hint="eastAsia"/>
                <w:color w:val="000000"/>
                <w:sz w:val="22"/>
                <w:szCs w:val="22"/>
              </w:rPr>
              <w:t>无</w:t>
            </w:r>
          </w:p>
        </w:tc>
        <w:tc>
          <w:tcPr>
            <w:tcW w:w="2455" w:type="dxa"/>
            <w:vAlign w:val="center"/>
          </w:tcPr>
          <w:p w:rsidR="00276112" w:rsidRPr="00A97486" w:rsidRDefault="00276112" w:rsidP="00276112">
            <w:pPr>
              <w:jc w:val="left"/>
              <w:rPr>
                <w:color w:val="000000"/>
                <w:sz w:val="22"/>
                <w:szCs w:val="22"/>
              </w:rPr>
            </w:pPr>
            <w:r w:rsidRPr="00A97486">
              <w:rPr>
                <w:rFonts w:hint="eastAsia"/>
                <w:color w:val="000000"/>
                <w:sz w:val="22"/>
                <w:szCs w:val="22"/>
              </w:rPr>
              <w:t xml:space="preserve">　</w:t>
            </w:r>
          </w:p>
        </w:tc>
        <w:tc>
          <w:tcPr>
            <w:tcW w:w="2081" w:type="dxa"/>
            <w:vAlign w:val="center"/>
          </w:tcPr>
          <w:p w:rsidR="00276112" w:rsidRPr="00A97486" w:rsidRDefault="00276112" w:rsidP="00276112">
            <w:pPr>
              <w:rPr>
                <w:color w:val="000000"/>
                <w:sz w:val="22"/>
                <w:szCs w:val="22"/>
              </w:rPr>
            </w:pPr>
            <w:r w:rsidRPr="00A97486">
              <w:rPr>
                <w:rFonts w:hint="eastAsia"/>
                <w:color w:val="000000"/>
                <w:sz w:val="22"/>
                <w:szCs w:val="22"/>
              </w:rPr>
              <w:t xml:space="preserve">　</w:t>
            </w:r>
          </w:p>
        </w:tc>
      </w:tr>
      <w:tr w:rsidR="00276112" w:rsidRPr="00A97486" w:rsidTr="002B468B">
        <w:tc>
          <w:tcPr>
            <w:tcW w:w="3227" w:type="dxa"/>
            <w:vAlign w:val="center"/>
          </w:tcPr>
          <w:p w:rsidR="00276112" w:rsidRPr="00A97486" w:rsidRDefault="00276112" w:rsidP="00276112">
            <w:pPr>
              <w:rPr>
                <w:color w:val="000000"/>
                <w:sz w:val="22"/>
                <w:szCs w:val="22"/>
              </w:rPr>
            </w:pPr>
            <w:r w:rsidRPr="00A97486">
              <w:rPr>
                <w:rFonts w:hint="eastAsia"/>
                <w:color w:val="000000"/>
                <w:sz w:val="22"/>
                <w:szCs w:val="22"/>
              </w:rPr>
              <w:t>排出空气</w:t>
            </w:r>
          </w:p>
        </w:tc>
        <w:tc>
          <w:tcPr>
            <w:tcW w:w="850" w:type="dxa"/>
            <w:vAlign w:val="center"/>
          </w:tcPr>
          <w:p w:rsidR="00276112" w:rsidRPr="00A97486" w:rsidRDefault="00276112" w:rsidP="00276112">
            <w:pPr>
              <w:jc w:val="center"/>
              <w:rPr>
                <w:color w:val="000000"/>
                <w:sz w:val="22"/>
                <w:szCs w:val="22"/>
              </w:rPr>
            </w:pPr>
            <w:r w:rsidRPr="00A97486">
              <w:rPr>
                <w:rFonts w:hint="eastAsia"/>
                <w:color w:val="000000"/>
                <w:sz w:val="22"/>
                <w:szCs w:val="22"/>
              </w:rPr>
              <w:t>无</w:t>
            </w:r>
          </w:p>
        </w:tc>
        <w:tc>
          <w:tcPr>
            <w:tcW w:w="2694" w:type="dxa"/>
            <w:vAlign w:val="center"/>
          </w:tcPr>
          <w:p w:rsidR="00276112" w:rsidRPr="00A97486" w:rsidRDefault="00276112" w:rsidP="00276112">
            <w:pPr>
              <w:jc w:val="left"/>
              <w:rPr>
                <w:color w:val="000000"/>
                <w:sz w:val="22"/>
                <w:szCs w:val="22"/>
              </w:rPr>
            </w:pPr>
            <w:r w:rsidRPr="00A97486">
              <w:rPr>
                <w:rFonts w:hint="eastAsia"/>
                <w:color w:val="000000"/>
                <w:sz w:val="22"/>
                <w:szCs w:val="22"/>
              </w:rPr>
              <w:t xml:space="preserve">　</w:t>
            </w:r>
          </w:p>
        </w:tc>
        <w:tc>
          <w:tcPr>
            <w:tcW w:w="2551" w:type="dxa"/>
            <w:vAlign w:val="center"/>
          </w:tcPr>
          <w:p w:rsidR="00276112" w:rsidRPr="00A97486" w:rsidRDefault="00276112" w:rsidP="00276112">
            <w:pPr>
              <w:rPr>
                <w:color w:val="000000"/>
                <w:sz w:val="22"/>
                <w:szCs w:val="22"/>
              </w:rPr>
            </w:pPr>
            <w:r w:rsidRPr="00A97486">
              <w:rPr>
                <w:rFonts w:hint="eastAsia"/>
                <w:color w:val="000000"/>
                <w:sz w:val="22"/>
                <w:szCs w:val="22"/>
              </w:rPr>
              <w:t xml:space="preserve">　</w:t>
            </w:r>
          </w:p>
        </w:tc>
        <w:tc>
          <w:tcPr>
            <w:tcW w:w="709" w:type="dxa"/>
            <w:vAlign w:val="center"/>
          </w:tcPr>
          <w:p w:rsidR="00276112" w:rsidRPr="00A97486" w:rsidRDefault="00276112" w:rsidP="00276112">
            <w:pPr>
              <w:jc w:val="center"/>
              <w:rPr>
                <w:color w:val="000000"/>
                <w:sz w:val="22"/>
                <w:szCs w:val="22"/>
              </w:rPr>
            </w:pPr>
            <w:r w:rsidRPr="00A97486">
              <w:rPr>
                <w:rFonts w:hint="eastAsia"/>
                <w:color w:val="000000"/>
                <w:sz w:val="22"/>
                <w:szCs w:val="22"/>
              </w:rPr>
              <w:t>无</w:t>
            </w:r>
          </w:p>
        </w:tc>
        <w:tc>
          <w:tcPr>
            <w:tcW w:w="2455" w:type="dxa"/>
            <w:vAlign w:val="center"/>
          </w:tcPr>
          <w:p w:rsidR="00276112" w:rsidRPr="00A97486" w:rsidRDefault="00276112" w:rsidP="00276112">
            <w:pPr>
              <w:jc w:val="left"/>
              <w:rPr>
                <w:color w:val="000000"/>
                <w:sz w:val="22"/>
                <w:szCs w:val="22"/>
              </w:rPr>
            </w:pPr>
            <w:r w:rsidRPr="00A97486">
              <w:rPr>
                <w:rFonts w:hint="eastAsia"/>
                <w:color w:val="000000"/>
                <w:sz w:val="22"/>
                <w:szCs w:val="22"/>
              </w:rPr>
              <w:t xml:space="preserve">　</w:t>
            </w:r>
          </w:p>
        </w:tc>
        <w:tc>
          <w:tcPr>
            <w:tcW w:w="2081" w:type="dxa"/>
            <w:vAlign w:val="center"/>
          </w:tcPr>
          <w:p w:rsidR="00276112" w:rsidRPr="00A97486" w:rsidRDefault="00276112" w:rsidP="00276112">
            <w:pPr>
              <w:rPr>
                <w:color w:val="000000"/>
                <w:sz w:val="22"/>
                <w:szCs w:val="22"/>
              </w:rPr>
            </w:pPr>
            <w:r w:rsidRPr="00A97486">
              <w:rPr>
                <w:rFonts w:hint="eastAsia"/>
                <w:color w:val="000000"/>
                <w:sz w:val="22"/>
                <w:szCs w:val="22"/>
              </w:rPr>
              <w:t xml:space="preserve">　</w:t>
            </w:r>
          </w:p>
        </w:tc>
      </w:tr>
      <w:tr w:rsidR="00276112" w:rsidRPr="00A97486" w:rsidTr="002B468B">
        <w:tc>
          <w:tcPr>
            <w:tcW w:w="3227" w:type="dxa"/>
            <w:vAlign w:val="center"/>
          </w:tcPr>
          <w:p w:rsidR="00276112" w:rsidRPr="00A97486" w:rsidRDefault="00276112" w:rsidP="00276112">
            <w:pPr>
              <w:rPr>
                <w:color w:val="000000"/>
                <w:sz w:val="22"/>
                <w:szCs w:val="22"/>
              </w:rPr>
            </w:pPr>
            <w:r w:rsidRPr="00A97486">
              <w:rPr>
                <w:rFonts w:hint="eastAsia"/>
                <w:color w:val="000000"/>
                <w:sz w:val="22"/>
                <w:szCs w:val="22"/>
              </w:rPr>
              <w:t>压缩机的拆卸与安装</w:t>
            </w:r>
          </w:p>
        </w:tc>
        <w:tc>
          <w:tcPr>
            <w:tcW w:w="850" w:type="dxa"/>
            <w:vAlign w:val="center"/>
          </w:tcPr>
          <w:p w:rsidR="00276112" w:rsidRPr="00A97486" w:rsidRDefault="00276112" w:rsidP="00276112">
            <w:pPr>
              <w:jc w:val="center"/>
              <w:rPr>
                <w:color w:val="000000"/>
                <w:sz w:val="22"/>
                <w:szCs w:val="22"/>
              </w:rPr>
            </w:pPr>
            <w:r w:rsidRPr="00A97486">
              <w:rPr>
                <w:rFonts w:hint="eastAsia"/>
                <w:color w:val="000000"/>
                <w:sz w:val="22"/>
                <w:szCs w:val="22"/>
              </w:rPr>
              <w:t>无</w:t>
            </w:r>
          </w:p>
        </w:tc>
        <w:tc>
          <w:tcPr>
            <w:tcW w:w="2694" w:type="dxa"/>
            <w:vAlign w:val="center"/>
          </w:tcPr>
          <w:p w:rsidR="00276112" w:rsidRPr="00A97486" w:rsidRDefault="00276112" w:rsidP="00276112">
            <w:pPr>
              <w:jc w:val="left"/>
              <w:rPr>
                <w:color w:val="000000"/>
                <w:sz w:val="22"/>
                <w:szCs w:val="22"/>
              </w:rPr>
            </w:pPr>
            <w:r w:rsidRPr="00A97486">
              <w:rPr>
                <w:rFonts w:hint="eastAsia"/>
                <w:color w:val="000000"/>
                <w:sz w:val="22"/>
                <w:szCs w:val="22"/>
              </w:rPr>
              <w:t xml:space="preserve">　</w:t>
            </w:r>
          </w:p>
        </w:tc>
        <w:tc>
          <w:tcPr>
            <w:tcW w:w="2551" w:type="dxa"/>
            <w:vAlign w:val="center"/>
          </w:tcPr>
          <w:p w:rsidR="00276112" w:rsidRPr="00A97486" w:rsidRDefault="00276112" w:rsidP="00276112">
            <w:pPr>
              <w:rPr>
                <w:color w:val="000000"/>
                <w:sz w:val="22"/>
                <w:szCs w:val="22"/>
              </w:rPr>
            </w:pPr>
            <w:r w:rsidRPr="00A97486">
              <w:rPr>
                <w:rFonts w:hint="eastAsia"/>
                <w:color w:val="000000"/>
                <w:sz w:val="22"/>
                <w:szCs w:val="22"/>
              </w:rPr>
              <w:t xml:space="preserve">　</w:t>
            </w:r>
          </w:p>
        </w:tc>
        <w:tc>
          <w:tcPr>
            <w:tcW w:w="709" w:type="dxa"/>
            <w:vAlign w:val="center"/>
          </w:tcPr>
          <w:p w:rsidR="00276112" w:rsidRPr="00A97486" w:rsidRDefault="00276112" w:rsidP="00276112">
            <w:pPr>
              <w:jc w:val="center"/>
              <w:rPr>
                <w:color w:val="000000"/>
                <w:sz w:val="22"/>
                <w:szCs w:val="22"/>
              </w:rPr>
            </w:pPr>
            <w:r w:rsidRPr="00A97486">
              <w:rPr>
                <w:rFonts w:hint="eastAsia"/>
                <w:color w:val="000000"/>
                <w:sz w:val="22"/>
                <w:szCs w:val="22"/>
              </w:rPr>
              <w:t>无</w:t>
            </w:r>
          </w:p>
        </w:tc>
        <w:tc>
          <w:tcPr>
            <w:tcW w:w="2455" w:type="dxa"/>
            <w:vAlign w:val="center"/>
          </w:tcPr>
          <w:p w:rsidR="00276112" w:rsidRPr="00A97486" w:rsidRDefault="00276112" w:rsidP="00276112">
            <w:pPr>
              <w:jc w:val="left"/>
              <w:rPr>
                <w:color w:val="000000"/>
                <w:sz w:val="22"/>
                <w:szCs w:val="22"/>
              </w:rPr>
            </w:pPr>
            <w:r w:rsidRPr="00A97486">
              <w:rPr>
                <w:rFonts w:hint="eastAsia"/>
                <w:color w:val="000000"/>
                <w:sz w:val="22"/>
                <w:szCs w:val="22"/>
              </w:rPr>
              <w:t xml:space="preserve">　</w:t>
            </w:r>
          </w:p>
        </w:tc>
        <w:tc>
          <w:tcPr>
            <w:tcW w:w="2081" w:type="dxa"/>
            <w:vAlign w:val="center"/>
          </w:tcPr>
          <w:p w:rsidR="00276112" w:rsidRPr="00A97486" w:rsidRDefault="00276112" w:rsidP="00276112">
            <w:pPr>
              <w:rPr>
                <w:color w:val="000000"/>
                <w:sz w:val="22"/>
                <w:szCs w:val="22"/>
              </w:rPr>
            </w:pPr>
            <w:r w:rsidRPr="00A97486">
              <w:rPr>
                <w:rFonts w:hint="eastAsia"/>
                <w:color w:val="000000"/>
                <w:sz w:val="22"/>
                <w:szCs w:val="22"/>
              </w:rPr>
              <w:t xml:space="preserve">　</w:t>
            </w:r>
          </w:p>
        </w:tc>
      </w:tr>
      <w:tr w:rsidR="00276112" w:rsidRPr="00A97486" w:rsidTr="002B468B">
        <w:tc>
          <w:tcPr>
            <w:tcW w:w="3227" w:type="dxa"/>
            <w:vAlign w:val="center"/>
          </w:tcPr>
          <w:p w:rsidR="00276112" w:rsidRPr="00A97486" w:rsidRDefault="00276112" w:rsidP="00276112">
            <w:pPr>
              <w:rPr>
                <w:color w:val="000000"/>
                <w:sz w:val="22"/>
                <w:szCs w:val="22"/>
              </w:rPr>
            </w:pPr>
            <w:r w:rsidRPr="00A97486">
              <w:rPr>
                <w:rFonts w:hint="eastAsia"/>
                <w:color w:val="000000"/>
                <w:sz w:val="22"/>
                <w:szCs w:val="22"/>
              </w:rPr>
              <w:t>轴流风机的拆卸与安装</w:t>
            </w:r>
          </w:p>
        </w:tc>
        <w:tc>
          <w:tcPr>
            <w:tcW w:w="850" w:type="dxa"/>
            <w:vAlign w:val="center"/>
          </w:tcPr>
          <w:p w:rsidR="00276112" w:rsidRPr="00A97486" w:rsidRDefault="00276112" w:rsidP="00276112">
            <w:pPr>
              <w:jc w:val="center"/>
              <w:rPr>
                <w:color w:val="000000"/>
                <w:sz w:val="22"/>
                <w:szCs w:val="22"/>
              </w:rPr>
            </w:pPr>
            <w:r w:rsidRPr="00A97486">
              <w:rPr>
                <w:rFonts w:hint="eastAsia"/>
                <w:color w:val="000000"/>
                <w:sz w:val="22"/>
                <w:szCs w:val="22"/>
              </w:rPr>
              <w:t>无</w:t>
            </w:r>
          </w:p>
        </w:tc>
        <w:tc>
          <w:tcPr>
            <w:tcW w:w="2694" w:type="dxa"/>
            <w:vAlign w:val="center"/>
          </w:tcPr>
          <w:p w:rsidR="00276112" w:rsidRPr="00A97486" w:rsidRDefault="00276112" w:rsidP="00276112">
            <w:pPr>
              <w:jc w:val="left"/>
              <w:rPr>
                <w:color w:val="000000"/>
                <w:sz w:val="22"/>
                <w:szCs w:val="22"/>
              </w:rPr>
            </w:pPr>
            <w:r w:rsidRPr="00A97486">
              <w:rPr>
                <w:rFonts w:hint="eastAsia"/>
                <w:color w:val="000000"/>
                <w:sz w:val="22"/>
                <w:szCs w:val="22"/>
              </w:rPr>
              <w:t xml:space="preserve">　</w:t>
            </w:r>
          </w:p>
        </w:tc>
        <w:tc>
          <w:tcPr>
            <w:tcW w:w="2551" w:type="dxa"/>
            <w:vAlign w:val="center"/>
          </w:tcPr>
          <w:p w:rsidR="00276112" w:rsidRPr="00A97486" w:rsidRDefault="00276112" w:rsidP="00276112">
            <w:pPr>
              <w:rPr>
                <w:color w:val="000000"/>
                <w:sz w:val="22"/>
                <w:szCs w:val="22"/>
              </w:rPr>
            </w:pPr>
            <w:r w:rsidRPr="00A97486">
              <w:rPr>
                <w:rFonts w:hint="eastAsia"/>
                <w:color w:val="000000"/>
                <w:sz w:val="22"/>
                <w:szCs w:val="22"/>
              </w:rPr>
              <w:t xml:space="preserve">　</w:t>
            </w:r>
          </w:p>
        </w:tc>
        <w:tc>
          <w:tcPr>
            <w:tcW w:w="709" w:type="dxa"/>
            <w:vAlign w:val="center"/>
          </w:tcPr>
          <w:p w:rsidR="00276112" w:rsidRPr="00A97486" w:rsidRDefault="00276112" w:rsidP="00276112">
            <w:pPr>
              <w:jc w:val="center"/>
              <w:rPr>
                <w:color w:val="000000"/>
                <w:sz w:val="22"/>
                <w:szCs w:val="22"/>
              </w:rPr>
            </w:pPr>
            <w:r w:rsidRPr="00A97486">
              <w:rPr>
                <w:rFonts w:hint="eastAsia"/>
                <w:color w:val="000000"/>
                <w:sz w:val="22"/>
                <w:szCs w:val="22"/>
              </w:rPr>
              <w:t>有</w:t>
            </w:r>
          </w:p>
        </w:tc>
        <w:tc>
          <w:tcPr>
            <w:tcW w:w="2455" w:type="dxa"/>
            <w:vAlign w:val="center"/>
          </w:tcPr>
          <w:p w:rsidR="00276112" w:rsidRPr="00A97486" w:rsidRDefault="00276112" w:rsidP="00276112">
            <w:pPr>
              <w:jc w:val="left"/>
              <w:rPr>
                <w:color w:val="000000"/>
                <w:sz w:val="22"/>
                <w:szCs w:val="22"/>
              </w:rPr>
            </w:pPr>
            <w:r w:rsidRPr="00A97486">
              <w:rPr>
                <w:rFonts w:hint="eastAsia"/>
                <w:color w:val="000000"/>
                <w:sz w:val="22"/>
                <w:szCs w:val="22"/>
              </w:rPr>
              <w:t xml:space="preserve">　</w:t>
            </w:r>
          </w:p>
        </w:tc>
        <w:tc>
          <w:tcPr>
            <w:tcW w:w="2081" w:type="dxa"/>
            <w:vAlign w:val="center"/>
          </w:tcPr>
          <w:p w:rsidR="00276112" w:rsidRPr="00A97486" w:rsidRDefault="00276112" w:rsidP="00276112">
            <w:pPr>
              <w:rPr>
                <w:color w:val="000000"/>
                <w:sz w:val="22"/>
                <w:szCs w:val="22"/>
              </w:rPr>
            </w:pPr>
            <w:r w:rsidRPr="00A97486">
              <w:rPr>
                <w:rFonts w:hint="eastAsia"/>
                <w:color w:val="000000"/>
                <w:sz w:val="22"/>
                <w:szCs w:val="22"/>
              </w:rPr>
              <w:t xml:space="preserve">　</w:t>
            </w:r>
          </w:p>
        </w:tc>
      </w:tr>
      <w:tr w:rsidR="00276112" w:rsidRPr="00A97486" w:rsidTr="002B468B">
        <w:tc>
          <w:tcPr>
            <w:tcW w:w="3227" w:type="dxa"/>
            <w:vAlign w:val="center"/>
          </w:tcPr>
          <w:p w:rsidR="00276112" w:rsidRPr="00A97486" w:rsidRDefault="00276112" w:rsidP="00276112">
            <w:pPr>
              <w:rPr>
                <w:color w:val="000000"/>
                <w:sz w:val="22"/>
                <w:szCs w:val="22"/>
              </w:rPr>
            </w:pPr>
            <w:r w:rsidRPr="00A97486">
              <w:rPr>
                <w:rFonts w:hint="eastAsia"/>
                <w:color w:val="000000"/>
                <w:sz w:val="22"/>
                <w:szCs w:val="22"/>
              </w:rPr>
              <w:t>室外换热器的拆卸与安装</w:t>
            </w:r>
          </w:p>
        </w:tc>
        <w:tc>
          <w:tcPr>
            <w:tcW w:w="850" w:type="dxa"/>
            <w:vAlign w:val="center"/>
          </w:tcPr>
          <w:p w:rsidR="00276112" w:rsidRPr="00A97486" w:rsidRDefault="00276112" w:rsidP="00276112">
            <w:pPr>
              <w:jc w:val="center"/>
              <w:rPr>
                <w:color w:val="000000"/>
                <w:sz w:val="22"/>
                <w:szCs w:val="22"/>
              </w:rPr>
            </w:pPr>
            <w:r w:rsidRPr="00A97486">
              <w:rPr>
                <w:rFonts w:hint="eastAsia"/>
                <w:color w:val="000000"/>
                <w:sz w:val="22"/>
                <w:szCs w:val="22"/>
              </w:rPr>
              <w:t>无</w:t>
            </w:r>
          </w:p>
        </w:tc>
        <w:tc>
          <w:tcPr>
            <w:tcW w:w="2694" w:type="dxa"/>
            <w:vAlign w:val="center"/>
          </w:tcPr>
          <w:p w:rsidR="00276112" w:rsidRPr="00A97486" w:rsidRDefault="00276112" w:rsidP="00276112">
            <w:pPr>
              <w:jc w:val="left"/>
              <w:rPr>
                <w:color w:val="000000"/>
                <w:sz w:val="22"/>
                <w:szCs w:val="22"/>
              </w:rPr>
            </w:pPr>
            <w:r w:rsidRPr="00A97486">
              <w:rPr>
                <w:rFonts w:hint="eastAsia"/>
                <w:color w:val="000000"/>
                <w:sz w:val="22"/>
                <w:szCs w:val="22"/>
              </w:rPr>
              <w:t xml:space="preserve">　</w:t>
            </w:r>
          </w:p>
        </w:tc>
        <w:tc>
          <w:tcPr>
            <w:tcW w:w="2551" w:type="dxa"/>
            <w:vAlign w:val="center"/>
          </w:tcPr>
          <w:p w:rsidR="00276112" w:rsidRPr="00A97486" w:rsidRDefault="00276112" w:rsidP="00276112">
            <w:pPr>
              <w:rPr>
                <w:color w:val="000000"/>
                <w:sz w:val="22"/>
                <w:szCs w:val="22"/>
              </w:rPr>
            </w:pPr>
            <w:r w:rsidRPr="00A97486">
              <w:rPr>
                <w:rFonts w:hint="eastAsia"/>
                <w:color w:val="000000"/>
                <w:sz w:val="22"/>
                <w:szCs w:val="22"/>
              </w:rPr>
              <w:t xml:space="preserve">　</w:t>
            </w:r>
          </w:p>
        </w:tc>
        <w:tc>
          <w:tcPr>
            <w:tcW w:w="709" w:type="dxa"/>
            <w:vAlign w:val="center"/>
          </w:tcPr>
          <w:p w:rsidR="00276112" w:rsidRPr="00A97486" w:rsidRDefault="00276112" w:rsidP="00276112">
            <w:pPr>
              <w:jc w:val="center"/>
              <w:rPr>
                <w:color w:val="000000"/>
                <w:sz w:val="22"/>
                <w:szCs w:val="22"/>
              </w:rPr>
            </w:pPr>
            <w:r w:rsidRPr="00A97486">
              <w:rPr>
                <w:rFonts w:hint="eastAsia"/>
                <w:color w:val="000000"/>
                <w:sz w:val="22"/>
                <w:szCs w:val="22"/>
              </w:rPr>
              <w:t>有</w:t>
            </w:r>
          </w:p>
        </w:tc>
        <w:tc>
          <w:tcPr>
            <w:tcW w:w="2455" w:type="dxa"/>
            <w:vAlign w:val="center"/>
          </w:tcPr>
          <w:p w:rsidR="00276112" w:rsidRPr="00A97486" w:rsidRDefault="00276112" w:rsidP="00276112">
            <w:pPr>
              <w:jc w:val="left"/>
              <w:rPr>
                <w:color w:val="000000"/>
                <w:sz w:val="22"/>
                <w:szCs w:val="22"/>
              </w:rPr>
            </w:pPr>
            <w:r w:rsidRPr="00A97486">
              <w:rPr>
                <w:rFonts w:hint="eastAsia"/>
                <w:color w:val="000000"/>
                <w:sz w:val="22"/>
                <w:szCs w:val="22"/>
              </w:rPr>
              <w:t>氮气</w:t>
            </w:r>
          </w:p>
        </w:tc>
        <w:tc>
          <w:tcPr>
            <w:tcW w:w="2081" w:type="dxa"/>
            <w:vAlign w:val="center"/>
          </w:tcPr>
          <w:p w:rsidR="00276112" w:rsidRPr="00A97486" w:rsidRDefault="00276112" w:rsidP="00276112">
            <w:pPr>
              <w:rPr>
                <w:color w:val="000000"/>
                <w:sz w:val="22"/>
                <w:szCs w:val="22"/>
              </w:rPr>
            </w:pPr>
            <w:r w:rsidRPr="00A97486">
              <w:rPr>
                <w:rFonts w:hint="eastAsia"/>
                <w:color w:val="000000"/>
                <w:sz w:val="22"/>
                <w:szCs w:val="22"/>
              </w:rPr>
              <w:t>上海沧海工业气体有限公司</w:t>
            </w:r>
          </w:p>
        </w:tc>
      </w:tr>
      <w:tr w:rsidR="00276112" w:rsidRPr="00A97486" w:rsidTr="002B468B">
        <w:tc>
          <w:tcPr>
            <w:tcW w:w="3227" w:type="dxa"/>
            <w:vAlign w:val="center"/>
          </w:tcPr>
          <w:p w:rsidR="00276112" w:rsidRPr="00A97486" w:rsidRDefault="00276112" w:rsidP="00276112">
            <w:pPr>
              <w:rPr>
                <w:color w:val="000000"/>
                <w:sz w:val="22"/>
                <w:szCs w:val="22"/>
              </w:rPr>
            </w:pPr>
            <w:r w:rsidRPr="00A97486">
              <w:rPr>
                <w:rFonts w:hint="eastAsia"/>
                <w:color w:val="000000"/>
                <w:sz w:val="22"/>
                <w:szCs w:val="22"/>
              </w:rPr>
              <w:t>室内换热器的拆卸与安装</w:t>
            </w:r>
          </w:p>
        </w:tc>
        <w:tc>
          <w:tcPr>
            <w:tcW w:w="850" w:type="dxa"/>
            <w:vAlign w:val="center"/>
          </w:tcPr>
          <w:p w:rsidR="00276112" w:rsidRPr="00A97486" w:rsidRDefault="00276112" w:rsidP="00276112">
            <w:pPr>
              <w:jc w:val="center"/>
              <w:rPr>
                <w:color w:val="000000"/>
                <w:sz w:val="22"/>
                <w:szCs w:val="22"/>
              </w:rPr>
            </w:pPr>
            <w:r w:rsidRPr="00A97486">
              <w:rPr>
                <w:rFonts w:hint="eastAsia"/>
                <w:color w:val="000000"/>
                <w:sz w:val="22"/>
                <w:szCs w:val="22"/>
              </w:rPr>
              <w:t>无</w:t>
            </w:r>
          </w:p>
        </w:tc>
        <w:tc>
          <w:tcPr>
            <w:tcW w:w="2694" w:type="dxa"/>
            <w:vAlign w:val="center"/>
          </w:tcPr>
          <w:p w:rsidR="00276112" w:rsidRPr="00A97486" w:rsidRDefault="00276112" w:rsidP="00276112">
            <w:pPr>
              <w:jc w:val="left"/>
              <w:rPr>
                <w:color w:val="000000"/>
                <w:sz w:val="22"/>
                <w:szCs w:val="22"/>
              </w:rPr>
            </w:pPr>
            <w:r w:rsidRPr="00A97486">
              <w:rPr>
                <w:rFonts w:hint="eastAsia"/>
                <w:color w:val="000000"/>
                <w:sz w:val="22"/>
                <w:szCs w:val="22"/>
              </w:rPr>
              <w:t xml:space="preserve">　</w:t>
            </w:r>
          </w:p>
        </w:tc>
        <w:tc>
          <w:tcPr>
            <w:tcW w:w="2551" w:type="dxa"/>
            <w:vAlign w:val="center"/>
          </w:tcPr>
          <w:p w:rsidR="00276112" w:rsidRPr="00A97486" w:rsidRDefault="00276112" w:rsidP="00276112">
            <w:pPr>
              <w:rPr>
                <w:color w:val="000000"/>
                <w:sz w:val="22"/>
                <w:szCs w:val="22"/>
              </w:rPr>
            </w:pPr>
            <w:r w:rsidRPr="00A97486">
              <w:rPr>
                <w:rFonts w:hint="eastAsia"/>
                <w:color w:val="000000"/>
                <w:sz w:val="22"/>
                <w:szCs w:val="22"/>
              </w:rPr>
              <w:t xml:space="preserve">　</w:t>
            </w:r>
          </w:p>
        </w:tc>
        <w:tc>
          <w:tcPr>
            <w:tcW w:w="709" w:type="dxa"/>
            <w:vAlign w:val="center"/>
          </w:tcPr>
          <w:p w:rsidR="00276112" w:rsidRPr="00A97486" w:rsidRDefault="00276112" w:rsidP="00276112">
            <w:pPr>
              <w:jc w:val="center"/>
              <w:rPr>
                <w:color w:val="000000"/>
                <w:sz w:val="22"/>
                <w:szCs w:val="22"/>
              </w:rPr>
            </w:pPr>
            <w:r w:rsidRPr="00A97486">
              <w:rPr>
                <w:rFonts w:hint="eastAsia"/>
                <w:color w:val="000000"/>
                <w:sz w:val="22"/>
                <w:szCs w:val="22"/>
              </w:rPr>
              <w:t>有</w:t>
            </w:r>
          </w:p>
        </w:tc>
        <w:tc>
          <w:tcPr>
            <w:tcW w:w="2455" w:type="dxa"/>
            <w:vAlign w:val="center"/>
          </w:tcPr>
          <w:p w:rsidR="00276112" w:rsidRPr="00A97486" w:rsidRDefault="00276112" w:rsidP="00276112">
            <w:pPr>
              <w:jc w:val="left"/>
              <w:rPr>
                <w:color w:val="000000"/>
                <w:sz w:val="22"/>
                <w:szCs w:val="22"/>
              </w:rPr>
            </w:pPr>
            <w:r w:rsidRPr="00A97486">
              <w:rPr>
                <w:rFonts w:hint="eastAsia"/>
                <w:color w:val="000000"/>
                <w:sz w:val="22"/>
                <w:szCs w:val="22"/>
              </w:rPr>
              <w:t>氮气</w:t>
            </w:r>
          </w:p>
        </w:tc>
        <w:tc>
          <w:tcPr>
            <w:tcW w:w="2081" w:type="dxa"/>
            <w:vAlign w:val="center"/>
          </w:tcPr>
          <w:p w:rsidR="00276112" w:rsidRPr="00A97486" w:rsidRDefault="00276112" w:rsidP="00276112">
            <w:pPr>
              <w:rPr>
                <w:color w:val="000000"/>
                <w:sz w:val="22"/>
                <w:szCs w:val="22"/>
              </w:rPr>
            </w:pPr>
            <w:r w:rsidRPr="00A97486">
              <w:rPr>
                <w:rFonts w:hint="eastAsia"/>
                <w:color w:val="000000"/>
                <w:sz w:val="22"/>
                <w:szCs w:val="22"/>
              </w:rPr>
              <w:t>上海沧海工业气体有限公司</w:t>
            </w:r>
          </w:p>
        </w:tc>
      </w:tr>
      <w:tr w:rsidR="00276112" w:rsidRPr="00A97486" w:rsidTr="002B468B">
        <w:tc>
          <w:tcPr>
            <w:tcW w:w="3227" w:type="dxa"/>
            <w:vAlign w:val="center"/>
          </w:tcPr>
          <w:p w:rsidR="00276112" w:rsidRPr="00A97486" w:rsidRDefault="00276112" w:rsidP="00276112">
            <w:pPr>
              <w:rPr>
                <w:color w:val="000000"/>
                <w:sz w:val="22"/>
                <w:szCs w:val="22"/>
              </w:rPr>
            </w:pPr>
            <w:r w:rsidRPr="00A97486">
              <w:rPr>
                <w:rFonts w:hint="eastAsia"/>
                <w:color w:val="000000"/>
                <w:sz w:val="22"/>
                <w:szCs w:val="22"/>
              </w:rPr>
              <w:t>通风机的拆卸与安装</w:t>
            </w:r>
          </w:p>
        </w:tc>
        <w:tc>
          <w:tcPr>
            <w:tcW w:w="850" w:type="dxa"/>
            <w:vAlign w:val="center"/>
          </w:tcPr>
          <w:p w:rsidR="00276112" w:rsidRPr="00A97486" w:rsidRDefault="00276112" w:rsidP="00276112">
            <w:pPr>
              <w:jc w:val="center"/>
              <w:rPr>
                <w:color w:val="000000"/>
                <w:sz w:val="22"/>
                <w:szCs w:val="22"/>
              </w:rPr>
            </w:pPr>
            <w:r w:rsidRPr="00A97486">
              <w:rPr>
                <w:rFonts w:hint="eastAsia"/>
                <w:color w:val="000000"/>
                <w:sz w:val="22"/>
                <w:szCs w:val="22"/>
              </w:rPr>
              <w:t>无</w:t>
            </w:r>
          </w:p>
        </w:tc>
        <w:tc>
          <w:tcPr>
            <w:tcW w:w="2694" w:type="dxa"/>
            <w:vAlign w:val="center"/>
          </w:tcPr>
          <w:p w:rsidR="00276112" w:rsidRPr="00A97486" w:rsidRDefault="00276112" w:rsidP="00276112">
            <w:pPr>
              <w:jc w:val="left"/>
              <w:rPr>
                <w:color w:val="000000"/>
                <w:sz w:val="22"/>
                <w:szCs w:val="22"/>
              </w:rPr>
            </w:pPr>
            <w:r w:rsidRPr="00A97486">
              <w:rPr>
                <w:rFonts w:hint="eastAsia"/>
                <w:color w:val="000000"/>
                <w:sz w:val="22"/>
                <w:szCs w:val="22"/>
              </w:rPr>
              <w:t xml:space="preserve">　</w:t>
            </w:r>
          </w:p>
        </w:tc>
        <w:tc>
          <w:tcPr>
            <w:tcW w:w="2551" w:type="dxa"/>
            <w:vAlign w:val="center"/>
          </w:tcPr>
          <w:p w:rsidR="00276112" w:rsidRPr="00A97486" w:rsidRDefault="00276112" w:rsidP="00276112">
            <w:pPr>
              <w:rPr>
                <w:color w:val="000000"/>
                <w:sz w:val="22"/>
                <w:szCs w:val="22"/>
              </w:rPr>
            </w:pPr>
            <w:r w:rsidRPr="00A97486">
              <w:rPr>
                <w:rFonts w:hint="eastAsia"/>
                <w:color w:val="000000"/>
                <w:sz w:val="22"/>
                <w:szCs w:val="22"/>
              </w:rPr>
              <w:t xml:space="preserve">　</w:t>
            </w:r>
          </w:p>
        </w:tc>
        <w:tc>
          <w:tcPr>
            <w:tcW w:w="709" w:type="dxa"/>
            <w:vAlign w:val="center"/>
          </w:tcPr>
          <w:p w:rsidR="00276112" w:rsidRPr="00A97486" w:rsidRDefault="00276112" w:rsidP="00276112">
            <w:pPr>
              <w:jc w:val="center"/>
              <w:rPr>
                <w:color w:val="000000"/>
                <w:sz w:val="22"/>
                <w:szCs w:val="22"/>
              </w:rPr>
            </w:pPr>
            <w:r w:rsidRPr="00A97486">
              <w:rPr>
                <w:rFonts w:hint="eastAsia"/>
                <w:color w:val="000000"/>
                <w:sz w:val="22"/>
                <w:szCs w:val="22"/>
              </w:rPr>
              <w:t>无</w:t>
            </w:r>
          </w:p>
        </w:tc>
        <w:tc>
          <w:tcPr>
            <w:tcW w:w="2455" w:type="dxa"/>
            <w:vAlign w:val="center"/>
          </w:tcPr>
          <w:p w:rsidR="00276112" w:rsidRPr="00A97486" w:rsidRDefault="00276112" w:rsidP="00276112">
            <w:pPr>
              <w:jc w:val="left"/>
              <w:rPr>
                <w:color w:val="000000"/>
                <w:sz w:val="22"/>
                <w:szCs w:val="22"/>
              </w:rPr>
            </w:pPr>
            <w:r w:rsidRPr="00A97486">
              <w:rPr>
                <w:rFonts w:hint="eastAsia"/>
                <w:color w:val="000000"/>
                <w:sz w:val="22"/>
                <w:szCs w:val="22"/>
              </w:rPr>
              <w:t xml:space="preserve">　</w:t>
            </w:r>
          </w:p>
        </w:tc>
        <w:tc>
          <w:tcPr>
            <w:tcW w:w="2081" w:type="dxa"/>
            <w:vAlign w:val="center"/>
          </w:tcPr>
          <w:p w:rsidR="00276112" w:rsidRPr="00A97486" w:rsidRDefault="00276112" w:rsidP="00276112">
            <w:pPr>
              <w:rPr>
                <w:color w:val="000000"/>
                <w:sz w:val="22"/>
                <w:szCs w:val="22"/>
              </w:rPr>
            </w:pPr>
            <w:r w:rsidRPr="00A97486">
              <w:rPr>
                <w:rFonts w:hint="eastAsia"/>
                <w:color w:val="000000"/>
                <w:sz w:val="22"/>
                <w:szCs w:val="22"/>
              </w:rPr>
              <w:t xml:space="preserve">　</w:t>
            </w:r>
          </w:p>
        </w:tc>
      </w:tr>
      <w:tr w:rsidR="00276112" w:rsidRPr="00A97486" w:rsidTr="002B468B">
        <w:tc>
          <w:tcPr>
            <w:tcW w:w="3227" w:type="dxa"/>
            <w:vAlign w:val="center"/>
          </w:tcPr>
          <w:p w:rsidR="00276112" w:rsidRPr="00A97486" w:rsidRDefault="00276112" w:rsidP="00276112">
            <w:pPr>
              <w:rPr>
                <w:color w:val="000000"/>
                <w:sz w:val="22"/>
                <w:szCs w:val="22"/>
              </w:rPr>
            </w:pPr>
            <w:r w:rsidRPr="00A97486">
              <w:rPr>
                <w:rFonts w:hint="eastAsia"/>
                <w:color w:val="000000"/>
                <w:sz w:val="22"/>
                <w:szCs w:val="22"/>
              </w:rPr>
              <w:t>新风滤网的拆卸与安装</w:t>
            </w:r>
          </w:p>
        </w:tc>
        <w:tc>
          <w:tcPr>
            <w:tcW w:w="850" w:type="dxa"/>
            <w:vAlign w:val="center"/>
          </w:tcPr>
          <w:p w:rsidR="00276112" w:rsidRPr="00A97486" w:rsidRDefault="00276112" w:rsidP="00276112">
            <w:pPr>
              <w:jc w:val="center"/>
              <w:rPr>
                <w:color w:val="000000"/>
                <w:sz w:val="22"/>
                <w:szCs w:val="22"/>
              </w:rPr>
            </w:pPr>
            <w:r w:rsidRPr="00A97486">
              <w:rPr>
                <w:rFonts w:hint="eastAsia"/>
                <w:color w:val="000000"/>
                <w:sz w:val="22"/>
                <w:szCs w:val="22"/>
              </w:rPr>
              <w:t>无</w:t>
            </w:r>
          </w:p>
        </w:tc>
        <w:tc>
          <w:tcPr>
            <w:tcW w:w="2694" w:type="dxa"/>
            <w:vAlign w:val="center"/>
          </w:tcPr>
          <w:p w:rsidR="00276112" w:rsidRPr="00A97486" w:rsidRDefault="00276112" w:rsidP="00276112">
            <w:pPr>
              <w:jc w:val="left"/>
              <w:rPr>
                <w:color w:val="000000"/>
                <w:sz w:val="22"/>
                <w:szCs w:val="22"/>
              </w:rPr>
            </w:pPr>
            <w:r w:rsidRPr="00A97486">
              <w:rPr>
                <w:rFonts w:hint="eastAsia"/>
                <w:color w:val="000000"/>
                <w:sz w:val="22"/>
                <w:szCs w:val="22"/>
              </w:rPr>
              <w:t xml:space="preserve">　</w:t>
            </w:r>
          </w:p>
        </w:tc>
        <w:tc>
          <w:tcPr>
            <w:tcW w:w="2551" w:type="dxa"/>
            <w:vAlign w:val="center"/>
          </w:tcPr>
          <w:p w:rsidR="00276112" w:rsidRPr="00A97486" w:rsidRDefault="00276112" w:rsidP="00276112">
            <w:pPr>
              <w:rPr>
                <w:color w:val="000000"/>
                <w:sz w:val="22"/>
                <w:szCs w:val="22"/>
              </w:rPr>
            </w:pPr>
            <w:r w:rsidRPr="00A97486">
              <w:rPr>
                <w:rFonts w:hint="eastAsia"/>
                <w:color w:val="000000"/>
                <w:sz w:val="22"/>
                <w:szCs w:val="22"/>
              </w:rPr>
              <w:t xml:space="preserve">　</w:t>
            </w:r>
          </w:p>
        </w:tc>
        <w:tc>
          <w:tcPr>
            <w:tcW w:w="709" w:type="dxa"/>
            <w:vAlign w:val="center"/>
          </w:tcPr>
          <w:p w:rsidR="00276112" w:rsidRPr="00A97486" w:rsidRDefault="00276112" w:rsidP="00276112">
            <w:pPr>
              <w:jc w:val="center"/>
              <w:rPr>
                <w:color w:val="000000"/>
                <w:sz w:val="22"/>
                <w:szCs w:val="22"/>
              </w:rPr>
            </w:pPr>
            <w:r w:rsidRPr="00A97486">
              <w:rPr>
                <w:rFonts w:hint="eastAsia"/>
                <w:color w:val="000000"/>
                <w:sz w:val="22"/>
                <w:szCs w:val="22"/>
              </w:rPr>
              <w:t>无</w:t>
            </w:r>
          </w:p>
        </w:tc>
        <w:tc>
          <w:tcPr>
            <w:tcW w:w="2455" w:type="dxa"/>
            <w:vAlign w:val="center"/>
          </w:tcPr>
          <w:p w:rsidR="00276112" w:rsidRPr="00A97486" w:rsidRDefault="00276112" w:rsidP="00276112">
            <w:pPr>
              <w:jc w:val="left"/>
              <w:rPr>
                <w:color w:val="000000"/>
                <w:sz w:val="22"/>
                <w:szCs w:val="22"/>
              </w:rPr>
            </w:pPr>
            <w:r w:rsidRPr="00A97486">
              <w:rPr>
                <w:rFonts w:hint="eastAsia"/>
                <w:color w:val="000000"/>
                <w:sz w:val="22"/>
                <w:szCs w:val="22"/>
              </w:rPr>
              <w:t xml:space="preserve">　</w:t>
            </w:r>
          </w:p>
        </w:tc>
        <w:tc>
          <w:tcPr>
            <w:tcW w:w="2081" w:type="dxa"/>
            <w:vAlign w:val="center"/>
          </w:tcPr>
          <w:p w:rsidR="00276112" w:rsidRPr="00A97486" w:rsidRDefault="00276112" w:rsidP="00276112">
            <w:pPr>
              <w:rPr>
                <w:color w:val="000000"/>
                <w:sz w:val="22"/>
                <w:szCs w:val="22"/>
              </w:rPr>
            </w:pPr>
            <w:r w:rsidRPr="00A97486">
              <w:rPr>
                <w:rFonts w:hint="eastAsia"/>
                <w:color w:val="000000"/>
                <w:sz w:val="22"/>
                <w:szCs w:val="22"/>
              </w:rPr>
              <w:t xml:space="preserve">　</w:t>
            </w:r>
          </w:p>
        </w:tc>
      </w:tr>
      <w:tr w:rsidR="00276112" w:rsidRPr="00A97486" w:rsidTr="002B468B">
        <w:tc>
          <w:tcPr>
            <w:tcW w:w="3227" w:type="dxa"/>
            <w:vAlign w:val="center"/>
          </w:tcPr>
          <w:p w:rsidR="00276112" w:rsidRPr="00A97486" w:rsidRDefault="00276112" w:rsidP="00276112">
            <w:pPr>
              <w:rPr>
                <w:color w:val="000000"/>
                <w:sz w:val="22"/>
                <w:szCs w:val="22"/>
              </w:rPr>
            </w:pPr>
            <w:r w:rsidRPr="00A97486">
              <w:rPr>
                <w:rFonts w:hint="eastAsia"/>
                <w:color w:val="000000"/>
                <w:sz w:val="22"/>
                <w:szCs w:val="22"/>
              </w:rPr>
              <w:lastRenderedPageBreak/>
              <w:t>混合风滤网的拆卸与安装</w:t>
            </w:r>
          </w:p>
        </w:tc>
        <w:tc>
          <w:tcPr>
            <w:tcW w:w="850" w:type="dxa"/>
            <w:vAlign w:val="center"/>
          </w:tcPr>
          <w:p w:rsidR="00276112" w:rsidRPr="00A97486" w:rsidRDefault="00276112" w:rsidP="00276112">
            <w:pPr>
              <w:jc w:val="center"/>
              <w:rPr>
                <w:color w:val="000000"/>
                <w:sz w:val="22"/>
                <w:szCs w:val="22"/>
              </w:rPr>
            </w:pPr>
            <w:r w:rsidRPr="00A97486">
              <w:rPr>
                <w:rFonts w:hint="eastAsia"/>
                <w:color w:val="000000"/>
                <w:sz w:val="22"/>
                <w:szCs w:val="22"/>
              </w:rPr>
              <w:t>无</w:t>
            </w:r>
          </w:p>
        </w:tc>
        <w:tc>
          <w:tcPr>
            <w:tcW w:w="2694" w:type="dxa"/>
            <w:vAlign w:val="center"/>
          </w:tcPr>
          <w:p w:rsidR="00276112" w:rsidRPr="00A97486" w:rsidRDefault="00276112" w:rsidP="00276112">
            <w:pPr>
              <w:jc w:val="left"/>
              <w:rPr>
                <w:color w:val="000000"/>
                <w:sz w:val="22"/>
                <w:szCs w:val="22"/>
              </w:rPr>
            </w:pPr>
            <w:r w:rsidRPr="00A97486">
              <w:rPr>
                <w:rFonts w:hint="eastAsia"/>
                <w:color w:val="000000"/>
                <w:sz w:val="22"/>
                <w:szCs w:val="22"/>
              </w:rPr>
              <w:t xml:space="preserve">　</w:t>
            </w:r>
          </w:p>
        </w:tc>
        <w:tc>
          <w:tcPr>
            <w:tcW w:w="2551" w:type="dxa"/>
            <w:vAlign w:val="center"/>
          </w:tcPr>
          <w:p w:rsidR="00276112" w:rsidRPr="00A97486" w:rsidRDefault="00276112" w:rsidP="00276112">
            <w:pPr>
              <w:rPr>
                <w:color w:val="000000"/>
                <w:sz w:val="22"/>
                <w:szCs w:val="22"/>
              </w:rPr>
            </w:pPr>
            <w:r w:rsidRPr="00A97486">
              <w:rPr>
                <w:rFonts w:hint="eastAsia"/>
                <w:color w:val="000000"/>
                <w:sz w:val="22"/>
                <w:szCs w:val="22"/>
              </w:rPr>
              <w:t xml:space="preserve">　</w:t>
            </w:r>
          </w:p>
        </w:tc>
        <w:tc>
          <w:tcPr>
            <w:tcW w:w="709" w:type="dxa"/>
            <w:vAlign w:val="center"/>
          </w:tcPr>
          <w:p w:rsidR="00276112" w:rsidRPr="00A97486" w:rsidRDefault="00276112" w:rsidP="00276112">
            <w:pPr>
              <w:jc w:val="center"/>
              <w:rPr>
                <w:color w:val="000000"/>
                <w:sz w:val="22"/>
                <w:szCs w:val="22"/>
              </w:rPr>
            </w:pPr>
            <w:r w:rsidRPr="00A97486">
              <w:rPr>
                <w:rFonts w:hint="eastAsia"/>
                <w:color w:val="000000"/>
                <w:sz w:val="22"/>
                <w:szCs w:val="22"/>
              </w:rPr>
              <w:t>有</w:t>
            </w:r>
          </w:p>
        </w:tc>
        <w:tc>
          <w:tcPr>
            <w:tcW w:w="2455" w:type="dxa"/>
            <w:vAlign w:val="center"/>
          </w:tcPr>
          <w:p w:rsidR="00276112" w:rsidRPr="00A97486" w:rsidRDefault="00276112" w:rsidP="00276112">
            <w:pPr>
              <w:jc w:val="left"/>
              <w:rPr>
                <w:color w:val="000000"/>
                <w:sz w:val="22"/>
                <w:szCs w:val="22"/>
              </w:rPr>
            </w:pPr>
            <w:r w:rsidRPr="00A97486">
              <w:rPr>
                <w:rFonts w:hint="eastAsia"/>
                <w:color w:val="000000"/>
                <w:sz w:val="22"/>
                <w:szCs w:val="22"/>
              </w:rPr>
              <w:t>盘管清洗剂</w:t>
            </w:r>
            <w:r w:rsidRPr="00A97486">
              <w:rPr>
                <w:rFonts w:hint="eastAsia"/>
                <w:color w:val="000000"/>
                <w:sz w:val="22"/>
                <w:szCs w:val="22"/>
              </w:rPr>
              <w:t>GD207B</w:t>
            </w:r>
          </w:p>
        </w:tc>
        <w:tc>
          <w:tcPr>
            <w:tcW w:w="2081" w:type="dxa"/>
            <w:vAlign w:val="center"/>
          </w:tcPr>
          <w:p w:rsidR="00276112" w:rsidRPr="00A97486" w:rsidRDefault="00276112" w:rsidP="00276112">
            <w:pPr>
              <w:rPr>
                <w:color w:val="000000"/>
                <w:sz w:val="22"/>
                <w:szCs w:val="22"/>
              </w:rPr>
            </w:pPr>
            <w:r w:rsidRPr="00A97486">
              <w:rPr>
                <w:rFonts w:hint="eastAsia"/>
                <w:color w:val="000000"/>
                <w:sz w:val="22"/>
                <w:szCs w:val="22"/>
              </w:rPr>
              <w:t>大连三达奥克化学股份有限公司</w:t>
            </w:r>
          </w:p>
        </w:tc>
      </w:tr>
      <w:tr w:rsidR="00276112" w:rsidRPr="00A97486" w:rsidTr="002B468B">
        <w:tc>
          <w:tcPr>
            <w:tcW w:w="3227" w:type="dxa"/>
            <w:vAlign w:val="center"/>
          </w:tcPr>
          <w:p w:rsidR="00276112" w:rsidRPr="00A97486" w:rsidRDefault="00276112" w:rsidP="00276112">
            <w:pPr>
              <w:rPr>
                <w:color w:val="000000"/>
                <w:sz w:val="22"/>
                <w:szCs w:val="22"/>
              </w:rPr>
            </w:pPr>
            <w:r w:rsidRPr="00A97486">
              <w:rPr>
                <w:rFonts w:hint="eastAsia"/>
                <w:color w:val="000000"/>
                <w:sz w:val="22"/>
                <w:szCs w:val="22"/>
              </w:rPr>
              <w:t>新风、回风温度传感器的拆卸与安装</w:t>
            </w:r>
          </w:p>
        </w:tc>
        <w:tc>
          <w:tcPr>
            <w:tcW w:w="850" w:type="dxa"/>
            <w:vAlign w:val="center"/>
          </w:tcPr>
          <w:p w:rsidR="00276112" w:rsidRPr="00A97486" w:rsidRDefault="00276112" w:rsidP="00276112">
            <w:pPr>
              <w:jc w:val="center"/>
              <w:rPr>
                <w:color w:val="000000"/>
                <w:sz w:val="22"/>
                <w:szCs w:val="22"/>
              </w:rPr>
            </w:pPr>
            <w:r w:rsidRPr="00A97486">
              <w:rPr>
                <w:rFonts w:hint="eastAsia"/>
                <w:color w:val="000000"/>
                <w:sz w:val="22"/>
                <w:szCs w:val="22"/>
              </w:rPr>
              <w:t>无</w:t>
            </w:r>
          </w:p>
        </w:tc>
        <w:tc>
          <w:tcPr>
            <w:tcW w:w="2694" w:type="dxa"/>
            <w:vAlign w:val="center"/>
          </w:tcPr>
          <w:p w:rsidR="00276112" w:rsidRPr="00A97486" w:rsidRDefault="00276112" w:rsidP="00276112">
            <w:pPr>
              <w:jc w:val="left"/>
              <w:rPr>
                <w:color w:val="000000"/>
                <w:sz w:val="22"/>
                <w:szCs w:val="22"/>
              </w:rPr>
            </w:pPr>
            <w:r w:rsidRPr="00A97486">
              <w:rPr>
                <w:rFonts w:hint="eastAsia"/>
                <w:color w:val="000000"/>
                <w:sz w:val="22"/>
                <w:szCs w:val="22"/>
              </w:rPr>
              <w:t xml:space="preserve">　</w:t>
            </w:r>
          </w:p>
        </w:tc>
        <w:tc>
          <w:tcPr>
            <w:tcW w:w="2551" w:type="dxa"/>
            <w:vAlign w:val="center"/>
          </w:tcPr>
          <w:p w:rsidR="00276112" w:rsidRPr="00A97486" w:rsidRDefault="00276112" w:rsidP="00276112">
            <w:pPr>
              <w:rPr>
                <w:color w:val="000000"/>
                <w:sz w:val="22"/>
                <w:szCs w:val="22"/>
              </w:rPr>
            </w:pPr>
            <w:r w:rsidRPr="00A97486">
              <w:rPr>
                <w:rFonts w:hint="eastAsia"/>
                <w:color w:val="000000"/>
                <w:sz w:val="22"/>
                <w:szCs w:val="22"/>
              </w:rPr>
              <w:t xml:space="preserve">　</w:t>
            </w:r>
          </w:p>
        </w:tc>
        <w:tc>
          <w:tcPr>
            <w:tcW w:w="709" w:type="dxa"/>
            <w:vAlign w:val="center"/>
          </w:tcPr>
          <w:p w:rsidR="00276112" w:rsidRPr="00A97486" w:rsidRDefault="00276112" w:rsidP="00276112">
            <w:pPr>
              <w:jc w:val="center"/>
              <w:rPr>
                <w:color w:val="000000"/>
                <w:sz w:val="22"/>
                <w:szCs w:val="22"/>
              </w:rPr>
            </w:pPr>
            <w:r w:rsidRPr="00A97486">
              <w:rPr>
                <w:rFonts w:hint="eastAsia"/>
                <w:color w:val="000000"/>
                <w:sz w:val="22"/>
                <w:szCs w:val="22"/>
              </w:rPr>
              <w:t>无</w:t>
            </w:r>
          </w:p>
        </w:tc>
        <w:tc>
          <w:tcPr>
            <w:tcW w:w="2455" w:type="dxa"/>
            <w:vAlign w:val="center"/>
          </w:tcPr>
          <w:p w:rsidR="00276112" w:rsidRPr="00A97486" w:rsidRDefault="00276112" w:rsidP="00276112">
            <w:pPr>
              <w:jc w:val="left"/>
              <w:rPr>
                <w:color w:val="000000"/>
                <w:sz w:val="22"/>
                <w:szCs w:val="22"/>
              </w:rPr>
            </w:pPr>
            <w:r w:rsidRPr="00A97486">
              <w:rPr>
                <w:rFonts w:hint="eastAsia"/>
                <w:color w:val="000000"/>
                <w:sz w:val="22"/>
                <w:szCs w:val="22"/>
              </w:rPr>
              <w:t xml:space="preserve">　</w:t>
            </w:r>
          </w:p>
        </w:tc>
        <w:tc>
          <w:tcPr>
            <w:tcW w:w="2081" w:type="dxa"/>
            <w:vAlign w:val="center"/>
          </w:tcPr>
          <w:p w:rsidR="00276112" w:rsidRPr="00A97486" w:rsidRDefault="00276112" w:rsidP="00276112">
            <w:pPr>
              <w:rPr>
                <w:color w:val="000000"/>
                <w:sz w:val="22"/>
                <w:szCs w:val="22"/>
              </w:rPr>
            </w:pPr>
            <w:r w:rsidRPr="00A97486">
              <w:rPr>
                <w:rFonts w:hint="eastAsia"/>
                <w:color w:val="000000"/>
                <w:sz w:val="22"/>
                <w:szCs w:val="22"/>
              </w:rPr>
              <w:t xml:space="preserve">　</w:t>
            </w:r>
          </w:p>
        </w:tc>
      </w:tr>
      <w:tr w:rsidR="00276112" w:rsidRPr="00A97486" w:rsidTr="002B468B">
        <w:tc>
          <w:tcPr>
            <w:tcW w:w="3227" w:type="dxa"/>
            <w:vAlign w:val="center"/>
          </w:tcPr>
          <w:p w:rsidR="00276112" w:rsidRPr="00A97486" w:rsidRDefault="00276112" w:rsidP="00276112">
            <w:pPr>
              <w:rPr>
                <w:color w:val="000000"/>
                <w:sz w:val="22"/>
                <w:szCs w:val="22"/>
              </w:rPr>
            </w:pPr>
            <w:r w:rsidRPr="00A97486">
              <w:rPr>
                <w:rFonts w:hint="eastAsia"/>
                <w:color w:val="000000"/>
                <w:sz w:val="22"/>
                <w:szCs w:val="22"/>
              </w:rPr>
              <w:t>汽液分离器的拆卸与安装</w:t>
            </w:r>
          </w:p>
        </w:tc>
        <w:tc>
          <w:tcPr>
            <w:tcW w:w="850" w:type="dxa"/>
            <w:vAlign w:val="center"/>
          </w:tcPr>
          <w:p w:rsidR="00276112" w:rsidRPr="00A97486" w:rsidRDefault="00276112" w:rsidP="00276112">
            <w:pPr>
              <w:jc w:val="center"/>
              <w:rPr>
                <w:color w:val="000000"/>
                <w:sz w:val="22"/>
                <w:szCs w:val="22"/>
              </w:rPr>
            </w:pPr>
            <w:r w:rsidRPr="00A97486">
              <w:rPr>
                <w:rFonts w:hint="eastAsia"/>
                <w:color w:val="000000"/>
                <w:sz w:val="22"/>
                <w:szCs w:val="22"/>
              </w:rPr>
              <w:t>无</w:t>
            </w:r>
          </w:p>
        </w:tc>
        <w:tc>
          <w:tcPr>
            <w:tcW w:w="2694" w:type="dxa"/>
            <w:vAlign w:val="center"/>
          </w:tcPr>
          <w:p w:rsidR="00276112" w:rsidRPr="00A97486" w:rsidRDefault="00276112" w:rsidP="00276112">
            <w:pPr>
              <w:jc w:val="left"/>
              <w:rPr>
                <w:color w:val="000000"/>
                <w:sz w:val="22"/>
                <w:szCs w:val="22"/>
              </w:rPr>
            </w:pPr>
            <w:r w:rsidRPr="00A97486">
              <w:rPr>
                <w:rFonts w:hint="eastAsia"/>
                <w:color w:val="000000"/>
                <w:sz w:val="22"/>
                <w:szCs w:val="22"/>
              </w:rPr>
              <w:t xml:space="preserve">　</w:t>
            </w:r>
          </w:p>
        </w:tc>
        <w:tc>
          <w:tcPr>
            <w:tcW w:w="2551" w:type="dxa"/>
            <w:vAlign w:val="center"/>
          </w:tcPr>
          <w:p w:rsidR="00276112" w:rsidRPr="00A97486" w:rsidRDefault="00276112" w:rsidP="00276112">
            <w:pPr>
              <w:rPr>
                <w:color w:val="000000"/>
                <w:sz w:val="22"/>
                <w:szCs w:val="22"/>
              </w:rPr>
            </w:pPr>
            <w:r w:rsidRPr="00A97486">
              <w:rPr>
                <w:rFonts w:hint="eastAsia"/>
                <w:color w:val="000000"/>
                <w:sz w:val="22"/>
                <w:szCs w:val="22"/>
              </w:rPr>
              <w:t xml:space="preserve">　</w:t>
            </w:r>
          </w:p>
        </w:tc>
        <w:tc>
          <w:tcPr>
            <w:tcW w:w="709" w:type="dxa"/>
            <w:vAlign w:val="center"/>
          </w:tcPr>
          <w:p w:rsidR="00276112" w:rsidRPr="00A97486" w:rsidRDefault="00276112" w:rsidP="00276112">
            <w:pPr>
              <w:jc w:val="center"/>
              <w:rPr>
                <w:color w:val="000000"/>
                <w:sz w:val="22"/>
                <w:szCs w:val="22"/>
              </w:rPr>
            </w:pPr>
            <w:r w:rsidRPr="00A97486">
              <w:rPr>
                <w:rFonts w:hint="eastAsia"/>
                <w:color w:val="000000"/>
                <w:sz w:val="22"/>
                <w:szCs w:val="22"/>
              </w:rPr>
              <w:t>有</w:t>
            </w:r>
          </w:p>
        </w:tc>
        <w:tc>
          <w:tcPr>
            <w:tcW w:w="2455" w:type="dxa"/>
            <w:vAlign w:val="center"/>
          </w:tcPr>
          <w:p w:rsidR="00276112" w:rsidRPr="00A97486" w:rsidRDefault="00276112" w:rsidP="00276112">
            <w:pPr>
              <w:jc w:val="left"/>
              <w:rPr>
                <w:color w:val="000000"/>
                <w:sz w:val="22"/>
                <w:szCs w:val="22"/>
              </w:rPr>
            </w:pPr>
            <w:r w:rsidRPr="00A97486">
              <w:rPr>
                <w:rFonts w:hint="eastAsia"/>
                <w:color w:val="000000"/>
                <w:sz w:val="22"/>
                <w:szCs w:val="22"/>
              </w:rPr>
              <w:t>氮气</w:t>
            </w:r>
          </w:p>
        </w:tc>
        <w:tc>
          <w:tcPr>
            <w:tcW w:w="2081" w:type="dxa"/>
            <w:vAlign w:val="center"/>
          </w:tcPr>
          <w:p w:rsidR="00276112" w:rsidRPr="00A97486" w:rsidRDefault="00276112" w:rsidP="00276112">
            <w:pPr>
              <w:rPr>
                <w:color w:val="000000"/>
                <w:sz w:val="22"/>
                <w:szCs w:val="22"/>
              </w:rPr>
            </w:pPr>
            <w:r w:rsidRPr="00A97486">
              <w:rPr>
                <w:rFonts w:hint="eastAsia"/>
                <w:color w:val="000000"/>
                <w:sz w:val="22"/>
                <w:szCs w:val="22"/>
              </w:rPr>
              <w:t>上海沧海工业气体有限公司</w:t>
            </w:r>
          </w:p>
        </w:tc>
      </w:tr>
      <w:tr w:rsidR="00276112" w:rsidRPr="00A97486" w:rsidTr="002B468B">
        <w:tc>
          <w:tcPr>
            <w:tcW w:w="3227" w:type="dxa"/>
            <w:vAlign w:val="center"/>
          </w:tcPr>
          <w:p w:rsidR="00276112" w:rsidRPr="00A97486" w:rsidRDefault="00276112" w:rsidP="00276112">
            <w:pPr>
              <w:rPr>
                <w:color w:val="000000"/>
                <w:sz w:val="22"/>
                <w:szCs w:val="22"/>
              </w:rPr>
            </w:pPr>
            <w:r w:rsidRPr="00A97486">
              <w:rPr>
                <w:rFonts w:hint="eastAsia"/>
                <w:color w:val="000000"/>
                <w:sz w:val="22"/>
                <w:szCs w:val="22"/>
              </w:rPr>
              <w:t>干燥过滤器的拆卸与安装</w:t>
            </w:r>
          </w:p>
        </w:tc>
        <w:tc>
          <w:tcPr>
            <w:tcW w:w="850" w:type="dxa"/>
            <w:vAlign w:val="center"/>
          </w:tcPr>
          <w:p w:rsidR="00276112" w:rsidRPr="00A97486" w:rsidRDefault="00276112" w:rsidP="00276112">
            <w:pPr>
              <w:jc w:val="center"/>
              <w:rPr>
                <w:color w:val="000000"/>
                <w:sz w:val="22"/>
                <w:szCs w:val="22"/>
              </w:rPr>
            </w:pPr>
            <w:r w:rsidRPr="00A97486">
              <w:rPr>
                <w:rFonts w:hint="eastAsia"/>
                <w:color w:val="000000"/>
                <w:sz w:val="22"/>
                <w:szCs w:val="22"/>
              </w:rPr>
              <w:t>无</w:t>
            </w:r>
          </w:p>
        </w:tc>
        <w:tc>
          <w:tcPr>
            <w:tcW w:w="2694" w:type="dxa"/>
            <w:vAlign w:val="center"/>
          </w:tcPr>
          <w:p w:rsidR="00276112" w:rsidRPr="00A97486" w:rsidRDefault="00276112" w:rsidP="00276112">
            <w:pPr>
              <w:jc w:val="left"/>
              <w:rPr>
                <w:color w:val="000000"/>
                <w:sz w:val="22"/>
                <w:szCs w:val="22"/>
              </w:rPr>
            </w:pPr>
            <w:r w:rsidRPr="00A97486">
              <w:rPr>
                <w:rFonts w:hint="eastAsia"/>
                <w:color w:val="000000"/>
                <w:sz w:val="22"/>
                <w:szCs w:val="22"/>
              </w:rPr>
              <w:t xml:space="preserve">　</w:t>
            </w:r>
          </w:p>
        </w:tc>
        <w:tc>
          <w:tcPr>
            <w:tcW w:w="2551" w:type="dxa"/>
            <w:vAlign w:val="center"/>
          </w:tcPr>
          <w:p w:rsidR="00276112" w:rsidRPr="00A97486" w:rsidRDefault="00276112" w:rsidP="00276112">
            <w:pPr>
              <w:rPr>
                <w:color w:val="000000"/>
                <w:sz w:val="22"/>
                <w:szCs w:val="22"/>
              </w:rPr>
            </w:pPr>
            <w:r w:rsidRPr="00A97486">
              <w:rPr>
                <w:rFonts w:hint="eastAsia"/>
                <w:color w:val="000000"/>
                <w:sz w:val="22"/>
                <w:szCs w:val="22"/>
              </w:rPr>
              <w:t xml:space="preserve">　</w:t>
            </w:r>
          </w:p>
        </w:tc>
        <w:tc>
          <w:tcPr>
            <w:tcW w:w="709" w:type="dxa"/>
            <w:vAlign w:val="center"/>
          </w:tcPr>
          <w:p w:rsidR="00276112" w:rsidRPr="00A97486" w:rsidRDefault="00276112" w:rsidP="00276112">
            <w:pPr>
              <w:jc w:val="center"/>
              <w:rPr>
                <w:color w:val="000000"/>
                <w:sz w:val="22"/>
                <w:szCs w:val="22"/>
              </w:rPr>
            </w:pPr>
            <w:r w:rsidRPr="00A97486">
              <w:rPr>
                <w:rFonts w:hint="eastAsia"/>
                <w:color w:val="000000"/>
                <w:sz w:val="22"/>
                <w:szCs w:val="22"/>
              </w:rPr>
              <w:t>有</w:t>
            </w:r>
          </w:p>
        </w:tc>
        <w:tc>
          <w:tcPr>
            <w:tcW w:w="2455" w:type="dxa"/>
            <w:vAlign w:val="center"/>
          </w:tcPr>
          <w:p w:rsidR="00276112" w:rsidRPr="00A97486" w:rsidRDefault="00276112" w:rsidP="00276112">
            <w:pPr>
              <w:jc w:val="left"/>
              <w:rPr>
                <w:color w:val="000000"/>
                <w:sz w:val="22"/>
                <w:szCs w:val="22"/>
              </w:rPr>
            </w:pPr>
            <w:r w:rsidRPr="00A97486">
              <w:rPr>
                <w:rFonts w:hint="eastAsia"/>
                <w:color w:val="000000"/>
                <w:sz w:val="22"/>
                <w:szCs w:val="22"/>
              </w:rPr>
              <w:t>氮气</w:t>
            </w:r>
          </w:p>
        </w:tc>
        <w:tc>
          <w:tcPr>
            <w:tcW w:w="2081" w:type="dxa"/>
            <w:vAlign w:val="center"/>
          </w:tcPr>
          <w:p w:rsidR="00276112" w:rsidRPr="00A97486" w:rsidRDefault="00276112" w:rsidP="00276112">
            <w:pPr>
              <w:rPr>
                <w:color w:val="000000"/>
                <w:sz w:val="22"/>
                <w:szCs w:val="22"/>
              </w:rPr>
            </w:pPr>
            <w:r w:rsidRPr="00A97486">
              <w:rPr>
                <w:rFonts w:hint="eastAsia"/>
                <w:color w:val="000000"/>
                <w:sz w:val="22"/>
                <w:szCs w:val="22"/>
              </w:rPr>
              <w:t>上海沧海工业气体有限公司</w:t>
            </w:r>
          </w:p>
        </w:tc>
      </w:tr>
      <w:tr w:rsidR="00276112" w:rsidRPr="00A97486" w:rsidTr="002B468B">
        <w:tc>
          <w:tcPr>
            <w:tcW w:w="3227" w:type="dxa"/>
            <w:vAlign w:val="center"/>
          </w:tcPr>
          <w:p w:rsidR="00276112" w:rsidRPr="00A97486" w:rsidRDefault="00276112" w:rsidP="00276112">
            <w:pPr>
              <w:rPr>
                <w:color w:val="000000"/>
                <w:sz w:val="22"/>
                <w:szCs w:val="22"/>
              </w:rPr>
            </w:pPr>
            <w:r w:rsidRPr="00A97486">
              <w:rPr>
                <w:rFonts w:hint="eastAsia"/>
                <w:color w:val="000000"/>
                <w:sz w:val="22"/>
                <w:szCs w:val="22"/>
              </w:rPr>
              <w:t>（手动复位）高压压力开关的拆卸与安装</w:t>
            </w:r>
          </w:p>
        </w:tc>
        <w:tc>
          <w:tcPr>
            <w:tcW w:w="850" w:type="dxa"/>
            <w:vAlign w:val="center"/>
          </w:tcPr>
          <w:p w:rsidR="00276112" w:rsidRPr="00A97486" w:rsidRDefault="00276112" w:rsidP="00276112">
            <w:pPr>
              <w:jc w:val="center"/>
              <w:rPr>
                <w:color w:val="000000"/>
                <w:sz w:val="22"/>
                <w:szCs w:val="22"/>
              </w:rPr>
            </w:pPr>
            <w:r w:rsidRPr="00A97486">
              <w:rPr>
                <w:rFonts w:hint="eastAsia"/>
                <w:color w:val="000000"/>
                <w:sz w:val="22"/>
                <w:szCs w:val="22"/>
              </w:rPr>
              <w:t>无</w:t>
            </w:r>
          </w:p>
        </w:tc>
        <w:tc>
          <w:tcPr>
            <w:tcW w:w="2694" w:type="dxa"/>
            <w:vAlign w:val="center"/>
          </w:tcPr>
          <w:p w:rsidR="00276112" w:rsidRPr="00A97486" w:rsidRDefault="00276112" w:rsidP="00276112">
            <w:pPr>
              <w:jc w:val="left"/>
              <w:rPr>
                <w:color w:val="000000"/>
                <w:sz w:val="22"/>
                <w:szCs w:val="22"/>
              </w:rPr>
            </w:pPr>
            <w:r w:rsidRPr="00A97486">
              <w:rPr>
                <w:rFonts w:hint="eastAsia"/>
                <w:color w:val="000000"/>
                <w:sz w:val="22"/>
                <w:szCs w:val="22"/>
              </w:rPr>
              <w:t xml:space="preserve">　</w:t>
            </w:r>
          </w:p>
        </w:tc>
        <w:tc>
          <w:tcPr>
            <w:tcW w:w="2551" w:type="dxa"/>
            <w:vAlign w:val="center"/>
          </w:tcPr>
          <w:p w:rsidR="00276112" w:rsidRPr="00A97486" w:rsidRDefault="00276112" w:rsidP="00276112">
            <w:pPr>
              <w:rPr>
                <w:color w:val="000000"/>
                <w:sz w:val="22"/>
                <w:szCs w:val="22"/>
              </w:rPr>
            </w:pPr>
            <w:r w:rsidRPr="00A97486">
              <w:rPr>
                <w:rFonts w:hint="eastAsia"/>
                <w:color w:val="000000"/>
                <w:sz w:val="22"/>
                <w:szCs w:val="22"/>
              </w:rPr>
              <w:t xml:space="preserve">　</w:t>
            </w:r>
          </w:p>
        </w:tc>
        <w:tc>
          <w:tcPr>
            <w:tcW w:w="709" w:type="dxa"/>
            <w:vAlign w:val="center"/>
          </w:tcPr>
          <w:p w:rsidR="00276112" w:rsidRPr="00A97486" w:rsidRDefault="00276112" w:rsidP="00276112">
            <w:pPr>
              <w:jc w:val="center"/>
              <w:rPr>
                <w:color w:val="000000"/>
                <w:sz w:val="22"/>
                <w:szCs w:val="22"/>
              </w:rPr>
            </w:pPr>
            <w:r w:rsidRPr="00A97486">
              <w:rPr>
                <w:rFonts w:hint="eastAsia"/>
                <w:color w:val="000000"/>
                <w:sz w:val="22"/>
                <w:szCs w:val="22"/>
              </w:rPr>
              <w:t>有</w:t>
            </w:r>
          </w:p>
        </w:tc>
        <w:tc>
          <w:tcPr>
            <w:tcW w:w="2455" w:type="dxa"/>
            <w:vAlign w:val="center"/>
          </w:tcPr>
          <w:p w:rsidR="00276112" w:rsidRPr="00A97486" w:rsidRDefault="00276112" w:rsidP="00276112">
            <w:pPr>
              <w:jc w:val="left"/>
              <w:rPr>
                <w:color w:val="000000"/>
                <w:sz w:val="22"/>
                <w:szCs w:val="22"/>
              </w:rPr>
            </w:pPr>
            <w:r w:rsidRPr="00A97486">
              <w:rPr>
                <w:rFonts w:hint="eastAsia"/>
                <w:color w:val="000000"/>
                <w:sz w:val="22"/>
                <w:szCs w:val="22"/>
              </w:rPr>
              <w:t>乐泰</w:t>
            </w:r>
            <w:r w:rsidRPr="00A97486">
              <w:rPr>
                <w:rFonts w:hint="eastAsia"/>
                <w:color w:val="000000"/>
                <w:sz w:val="22"/>
                <w:szCs w:val="22"/>
              </w:rPr>
              <w:t>277</w:t>
            </w:r>
            <w:r w:rsidRPr="00A97486">
              <w:rPr>
                <w:rFonts w:hint="eastAsia"/>
                <w:color w:val="000000"/>
                <w:sz w:val="22"/>
                <w:szCs w:val="22"/>
              </w:rPr>
              <w:t>螺纹锁固剂</w:t>
            </w:r>
          </w:p>
        </w:tc>
        <w:tc>
          <w:tcPr>
            <w:tcW w:w="2081" w:type="dxa"/>
            <w:vAlign w:val="center"/>
          </w:tcPr>
          <w:p w:rsidR="00276112" w:rsidRPr="00A97486" w:rsidRDefault="00276112" w:rsidP="00276112">
            <w:pPr>
              <w:rPr>
                <w:color w:val="000000"/>
                <w:sz w:val="22"/>
                <w:szCs w:val="22"/>
              </w:rPr>
            </w:pPr>
            <w:r w:rsidRPr="00A97486">
              <w:rPr>
                <w:rFonts w:hint="eastAsia"/>
                <w:color w:val="000000"/>
                <w:sz w:val="22"/>
                <w:szCs w:val="22"/>
              </w:rPr>
              <w:t>汉高乐泰（中国有限公司）</w:t>
            </w:r>
          </w:p>
        </w:tc>
      </w:tr>
      <w:tr w:rsidR="00276112" w:rsidRPr="00A97486" w:rsidTr="002B468B">
        <w:tc>
          <w:tcPr>
            <w:tcW w:w="3227" w:type="dxa"/>
            <w:vAlign w:val="center"/>
          </w:tcPr>
          <w:p w:rsidR="00276112" w:rsidRPr="00A97486" w:rsidRDefault="00276112" w:rsidP="00276112">
            <w:pPr>
              <w:rPr>
                <w:color w:val="000000"/>
                <w:sz w:val="22"/>
                <w:szCs w:val="22"/>
              </w:rPr>
            </w:pPr>
            <w:r w:rsidRPr="00A97486">
              <w:rPr>
                <w:rFonts w:hint="eastAsia"/>
                <w:color w:val="000000"/>
                <w:sz w:val="22"/>
                <w:szCs w:val="22"/>
              </w:rPr>
              <w:t>低压传感器的拆卸与安装</w:t>
            </w:r>
          </w:p>
        </w:tc>
        <w:tc>
          <w:tcPr>
            <w:tcW w:w="850" w:type="dxa"/>
            <w:vAlign w:val="center"/>
          </w:tcPr>
          <w:p w:rsidR="00276112" w:rsidRPr="00A97486" w:rsidRDefault="00276112" w:rsidP="00276112">
            <w:pPr>
              <w:jc w:val="center"/>
              <w:rPr>
                <w:color w:val="000000"/>
                <w:sz w:val="22"/>
                <w:szCs w:val="22"/>
              </w:rPr>
            </w:pPr>
            <w:r w:rsidRPr="00A97486">
              <w:rPr>
                <w:rFonts w:hint="eastAsia"/>
                <w:color w:val="000000"/>
                <w:sz w:val="22"/>
                <w:szCs w:val="22"/>
              </w:rPr>
              <w:t>无</w:t>
            </w:r>
          </w:p>
        </w:tc>
        <w:tc>
          <w:tcPr>
            <w:tcW w:w="2694" w:type="dxa"/>
            <w:vAlign w:val="center"/>
          </w:tcPr>
          <w:p w:rsidR="00276112" w:rsidRPr="00A97486" w:rsidRDefault="00276112" w:rsidP="00276112">
            <w:pPr>
              <w:jc w:val="left"/>
              <w:rPr>
                <w:color w:val="000000"/>
                <w:sz w:val="22"/>
                <w:szCs w:val="22"/>
              </w:rPr>
            </w:pPr>
            <w:r w:rsidRPr="00A97486">
              <w:rPr>
                <w:rFonts w:hint="eastAsia"/>
                <w:color w:val="000000"/>
                <w:sz w:val="22"/>
                <w:szCs w:val="22"/>
              </w:rPr>
              <w:t xml:space="preserve">　</w:t>
            </w:r>
          </w:p>
        </w:tc>
        <w:tc>
          <w:tcPr>
            <w:tcW w:w="2551" w:type="dxa"/>
            <w:vAlign w:val="center"/>
          </w:tcPr>
          <w:p w:rsidR="00276112" w:rsidRPr="00A97486" w:rsidRDefault="00276112" w:rsidP="00276112">
            <w:pPr>
              <w:rPr>
                <w:color w:val="000000"/>
                <w:sz w:val="22"/>
                <w:szCs w:val="22"/>
              </w:rPr>
            </w:pPr>
            <w:r w:rsidRPr="00A97486">
              <w:rPr>
                <w:rFonts w:hint="eastAsia"/>
                <w:color w:val="000000"/>
                <w:sz w:val="22"/>
                <w:szCs w:val="22"/>
              </w:rPr>
              <w:t xml:space="preserve">　</w:t>
            </w:r>
          </w:p>
        </w:tc>
        <w:tc>
          <w:tcPr>
            <w:tcW w:w="709" w:type="dxa"/>
            <w:vAlign w:val="center"/>
          </w:tcPr>
          <w:p w:rsidR="00276112" w:rsidRPr="00A97486" w:rsidRDefault="00276112" w:rsidP="00276112">
            <w:pPr>
              <w:jc w:val="center"/>
              <w:rPr>
                <w:color w:val="000000"/>
                <w:sz w:val="22"/>
                <w:szCs w:val="22"/>
              </w:rPr>
            </w:pPr>
            <w:r w:rsidRPr="00A97486">
              <w:rPr>
                <w:rFonts w:hint="eastAsia"/>
                <w:color w:val="000000"/>
                <w:sz w:val="22"/>
                <w:szCs w:val="22"/>
              </w:rPr>
              <w:t>有</w:t>
            </w:r>
          </w:p>
        </w:tc>
        <w:tc>
          <w:tcPr>
            <w:tcW w:w="2455" w:type="dxa"/>
            <w:vAlign w:val="center"/>
          </w:tcPr>
          <w:p w:rsidR="00276112" w:rsidRPr="00A97486" w:rsidRDefault="00276112" w:rsidP="00276112">
            <w:pPr>
              <w:jc w:val="left"/>
              <w:rPr>
                <w:color w:val="000000"/>
                <w:sz w:val="22"/>
                <w:szCs w:val="22"/>
              </w:rPr>
            </w:pPr>
            <w:r w:rsidRPr="00A97486">
              <w:rPr>
                <w:rFonts w:hint="eastAsia"/>
                <w:color w:val="000000"/>
                <w:sz w:val="22"/>
                <w:szCs w:val="22"/>
              </w:rPr>
              <w:t>乐泰</w:t>
            </w:r>
            <w:r w:rsidRPr="00A97486">
              <w:rPr>
                <w:rFonts w:hint="eastAsia"/>
                <w:color w:val="000000"/>
                <w:sz w:val="22"/>
                <w:szCs w:val="22"/>
              </w:rPr>
              <w:t>277</w:t>
            </w:r>
            <w:r w:rsidRPr="00A97486">
              <w:rPr>
                <w:rFonts w:hint="eastAsia"/>
                <w:color w:val="000000"/>
                <w:sz w:val="22"/>
                <w:szCs w:val="22"/>
              </w:rPr>
              <w:t>螺纹锁固剂</w:t>
            </w:r>
          </w:p>
        </w:tc>
        <w:tc>
          <w:tcPr>
            <w:tcW w:w="2081" w:type="dxa"/>
            <w:vAlign w:val="center"/>
          </w:tcPr>
          <w:p w:rsidR="00276112" w:rsidRPr="00A97486" w:rsidRDefault="00276112" w:rsidP="00276112">
            <w:pPr>
              <w:rPr>
                <w:color w:val="000000"/>
                <w:sz w:val="22"/>
                <w:szCs w:val="22"/>
              </w:rPr>
            </w:pPr>
            <w:r w:rsidRPr="00A97486">
              <w:rPr>
                <w:rFonts w:hint="eastAsia"/>
                <w:color w:val="000000"/>
                <w:sz w:val="22"/>
                <w:szCs w:val="22"/>
              </w:rPr>
              <w:t>汉高乐泰（中国有限公司）</w:t>
            </w:r>
          </w:p>
        </w:tc>
      </w:tr>
      <w:tr w:rsidR="00276112" w:rsidRPr="00A97486" w:rsidTr="002B468B">
        <w:tc>
          <w:tcPr>
            <w:tcW w:w="3227" w:type="dxa"/>
            <w:vAlign w:val="center"/>
          </w:tcPr>
          <w:p w:rsidR="00276112" w:rsidRPr="00A97486" w:rsidRDefault="00276112" w:rsidP="00276112">
            <w:pPr>
              <w:rPr>
                <w:color w:val="000000"/>
                <w:sz w:val="22"/>
                <w:szCs w:val="22"/>
              </w:rPr>
            </w:pPr>
            <w:r w:rsidRPr="00A97486">
              <w:rPr>
                <w:rFonts w:hint="eastAsia"/>
                <w:color w:val="000000"/>
                <w:sz w:val="22"/>
                <w:szCs w:val="22"/>
              </w:rPr>
              <w:t>新风调节器拆卸与安装</w:t>
            </w:r>
          </w:p>
        </w:tc>
        <w:tc>
          <w:tcPr>
            <w:tcW w:w="850" w:type="dxa"/>
            <w:vAlign w:val="center"/>
          </w:tcPr>
          <w:p w:rsidR="00276112" w:rsidRPr="00A97486" w:rsidRDefault="00276112" w:rsidP="00276112">
            <w:pPr>
              <w:jc w:val="center"/>
              <w:rPr>
                <w:color w:val="000000"/>
                <w:sz w:val="22"/>
                <w:szCs w:val="22"/>
              </w:rPr>
            </w:pPr>
            <w:r w:rsidRPr="00A97486">
              <w:rPr>
                <w:rFonts w:hint="eastAsia"/>
                <w:color w:val="000000"/>
                <w:sz w:val="22"/>
                <w:szCs w:val="22"/>
              </w:rPr>
              <w:t>无</w:t>
            </w:r>
          </w:p>
        </w:tc>
        <w:tc>
          <w:tcPr>
            <w:tcW w:w="2694" w:type="dxa"/>
            <w:vAlign w:val="center"/>
          </w:tcPr>
          <w:p w:rsidR="00276112" w:rsidRPr="00A97486" w:rsidRDefault="00276112" w:rsidP="00276112">
            <w:pPr>
              <w:jc w:val="left"/>
              <w:rPr>
                <w:color w:val="000000"/>
                <w:sz w:val="22"/>
                <w:szCs w:val="22"/>
              </w:rPr>
            </w:pPr>
            <w:r w:rsidRPr="00A97486">
              <w:rPr>
                <w:rFonts w:hint="eastAsia"/>
                <w:color w:val="000000"/>
                <w:sz w:val="22"/>
                <w:szCs w:val="22"/>
              </w:rPr>
              <w:t xml:space="preserve">　</w:t>
            </w:r>
          </w:p>
        </w:tc>
        <w:tc>
          <w:tcPr>
            <w:tcW w:w="2551" w:type="dxa"/>
            <w:vAlign w:val="center"/>
          </w:tcPr>
          <w:p w:rsidR="00276112" w:rsidRPr="00A97486" w:rsidRDefault="00276112" w:rsidP="00276112">
            <w:pPr>
              <w:rPr>
                <w:color w:val="000000"/>
                <w:sz w:val="22"/>
                <w:szCs w:val="22"/>
              </w:rPr>
            </w:pPr>
            <w:r w:rsidRPr="00A97486">
              <w:rPr>
                <w:rFonts w:hint="eastAsia"/>
                <w:color w:val="000000"/>
                <w:sz w:val="22"/>
                <w:szCs w:val="22"/>
              </w:rPr>
              <w:t xml:space="preserve">　</w:t>
            </w:r>
          </w:p>
        </w:tc>
        <w:tc>
          <w:tcPr>
            <w:tcW w:w="709" w:type="dxa"/>
            <w:vAlign w:val="center"/>
          </w:tcPr>
          <w:p w:rsidR="00276112" w:rsidRPr="00A97486" w:rsidRDefault="00276112" w:rsidP="00276112">
            <w:pPr>
              <w:jc w:val="center"/>
              <w:rPr>
                <w:color w:val="000000"/>
                <w:sz w:val="22"/>
                <w:szCs w:val="22"/>
              </w:rPr>
            </w:pPr>
            <w:r w:rsidRPr="00A97486">
              <w:rPr>
                <w:rFonts w:hint="eastAsia"/>
                <w:color w:val="000000"/>
                <w:sz w:val="22"/>
                <w:szCs w:val="22"/>
              </w:rPr>
              <w:t>无</w:t>
            </w:r>
          </w:p>
        </w:tc>
        <w:tc>
          <w:tcPr>
            <w:tcW w:w="2455" w:type="dxa"/>
            <w:vAlign w:val="center"/>
          </w:tcPr>
          <w:p w:rsidR="00276112" w:rsidRPr="00A97486" w:rsidRDefault="00276112" w:rsidP="00276112">
            <w:pPr>
              <w:jc w:val="left"/>
              <w:rPr>
                <w:color w:val="000000"/>
                <w:sz w:val="22"/>
                <w:szCs w:val="22"/>
              </w:rPr>
            </w:pPr>
            <w:r w:rsidRPr="00A97486">
              <w:rPr>
                <w:rFonts w:hint="eastAsia"/>
                <w:color w:val="000000"/>
                <w:sz w:val="22"/>
                <w:szCs w:val="22"/>
              </w:rPr>
              <w:t xml:space="preserve">　</w:t>
            </w:r>
          </w:p>
        </w:tc>
        <w:tc>
          <w:tcPr>
            <w:tcW w:w="2081" w:type="dxa"/>
            <w:vAlign w:val="center"/>
          </w:tcPr>
          <w:p w:rsidR="00276112" w:rsidRPr="00A97486" w:rsidRDefault="00276112" w:rsidP="00276112">
            <w:pPr>
              <w:rPr>
                <w:color w:val="000000"/>
                <w:sz w:val="22"/>
                <w:szCs w:val="22"/>
              </w:rPr>
            </w:pPr>
            <w:r w:rsidRPr="00A97486">
              <w:rPr>
                <w:rFonts w:hint="eastAsia"/>
                <w:color w:val="000000"/>
                <w:sz w:val="22"/>
                <w:szCs w:val="22"/>
              </w:rPr>
              <w:t xml:space="preserve">　</w:t>
            </w:r>
          </w:p>
        </w:tc>
      </w:tr>
      <w:tr w:rsidR="00276112" w:rsidRPr="00A97486" w:rsidTr="002B468B">
        <w:tc>
          <w:tcPr>
            <w:tcW w:w="3227" w:type="dxa"/>
            <w:vAlign w:val="center"/>
          </w:tcPr>
          <w:p w:rsidR="00276112" w:rsidRPr="00A97486" w:rsidRDefault="00276112" w:rsidP="00276112">
            <w:pPr>
              <w:rPr>
                <w:color w:val="000000"/>
                <w:sz w:val="22"/>
                <w:szCs w:val="22"/>
              </w:rPr>
            </w:pPr>
            <w:r w:rsidRPr="00A97486">
              <w:rPr>
                <w:rFonts w:hint="eastAsia"/>
                <w:color w:val="000000"/>
                <w:sz w:val="22"/>
                <w:szCs w:val="22"/>
              </w:rPr>
              <w:t>回风调节器拆卸与安装</w:t>
            </w:r>
          </w:p>
        </w:tc>
        <w:tc>
          <w:tcPr>
            <w:tcW w:w="850" w:type="dxa"/>
            <w:vAlign w:val="center"/>
          </w:tcPr>
          <w:p w:rsidR="00276112" w:rsidRPr="00A97486" w:rsidRDefault="00276112" w:rsidP="00276112">
            <w:pPr>
              <w:jc w:val="center"/>
              <w:rPr>
                <w:color w:val="000000"/>
                <w:sz w:val="22"/>
                <w:szCs w:val="22"/>
              </w:rPr>
            </w:pPr>
            <w:r w:rsidRPr="00A97486">
              <w:rPr>
                <w:rFonts w:hint="eastAsia"/>
                <w:color w:val="000000"/>
                <w:sz w:val="22"/>
                <w:szCs w:val="22"/>
              </w:rPr>
              <w:t>无</w:t>
            </w:r>
          </w:p>
        </w:tc>
        <w:tc>
          <w:tcPr>
            <w:tcW w:w="2694" w:type="dxa"/>
            <w:vAlign w:val="center"/>
          </w:tcPr>
          <w:p w:rsidR="00276112" w:rsidRPr="00A97486" w:rsidRDefault="00276112" w:rsidP="00276112">
            <w:pPr>
              <w:jc w:val="left"/>
              <w:rPr>
                <w:color w:val="000000"/>
                <w:sz w:val="22"/>
                <w:szCs w:val="22"/>
              </w:rPr>
            </w:pPr>
            <w:r w:rsidRPr="00A97486">
              <w:rPr>
                <w:rFonts w:hint="eastAsia"/>
                <w:color w:val="000000"/>
                <w:sz w:val="22"/>
                <w:szCs w:val="22"/>
              </w:rPr>
              <w:t xml:space="preserve">　</w:t>
            </w:r>
          </w:p>
        </w:tc>
        <w:tc>
          <w:tcPr>
            <w:tcW w:w="2551" w:type="dxa"/>
            <w:vAlign w:val="center"/>
          </w:tcPr>
          <w:p w:rsidR="00276112" w:rsidRPr="00A97486" w:rsidRDefault="00276112" w:rsidP="00276112">
            <w:pPr>
              <w:rPr>
                <w:color w:val="000000"/>
                <w:sz w:val="22"/>
                <w:szCs w:val="22"/>
              </w:rPr>
            </w:pPr>
            <w:r w:rsidRPr="00A97486">
              <w:rPr>
                <w:rFonts w:hint="eastAsia"/>
                <w:color w:val="000000"/>
                <w:sz w:val="22"/>
                <w:szCs w:val="22"/>
              </w:rPr>
              <w:t xml:space="preserve">　</w:t>
            </w:r>
          </w:p>
        </w:tc>
        <w:tc>
          <w:tcPr>
            <w:tcW w:w="709" w:type="dxa"/>
            <w:vAlign w:val="center"/>
          </w:tcPr>
          <w:p w:rsidR="00276112" w:rsidRPr="00A97486" w:rsidRDefault="00276112" w:rsidP="00276112">
            <w:pPr>
              <w:jc w:val="center"/>
              <w:rPr>
                <w:color w:val="000000"/>
                <w:sz w:val="22"/>
                <w:szCs w:val="22"/>
              </w:rPr>
            </w:pPr>
            <w:r w:rsidRPr="00A97486">
              <w:rPr>
                <w:rFonts w:hint="eastAsia"/>
                <w:color w:val="000000"/>
                <w:sz w:val="22"/>
                <w:szCs w:val="22"/>
              </w:rPr>
              <w:t>无</w:t>
            </w:r>
          </w:p>
        </w:tc>
        <w:tc>
          <w:tcPr>
            <w:tcW w:w="2455" w:type="dxa"/>
            <w:vAlign w:val="center"/>
          </w:tcPr>
          <w:p w:rsidR="00276112" w:rsidRPr="00A97486" w:rsidRDefault="00276112" w:rsidP="00276112">
            <w:pPr>
              <w:jc w:val="left"/>
              <w:rPr>
                <w:color w:val="000000"/>
                <w:sz w:val="22"/>
                <w:szCs w:val="22"/>
              </w:rPr>
            </w:pPr>
            <w:r w:rsidRPr="00A97486">
              <w:rPr>
                <w:rFonts w:hint="eastAsia"/>
                <w:color w:val="000000"/>
                <w:sz w:val="22"/>
                <w:szCs w:val="22"/>
              </w:rPr>
              <w:t xml:space="preserve">　</w:t>
            </w:r>
          </w:p>
        </w:tc>
        <w:tc>
          <w:tcPr>
            <w:tcW w:w="2081" w:type="dxa"/>
            <w:vAlign w:val="center"/>
          </w:tcPr>
          <w:p w:rsidR="00276112" w:rsidRPr="00A97486" w:rsidRDefault="00276112" w:rsidP="00276112">
            <w:pPr>
              <w:rPr>
                <w:color w:val="000000"/>
                <w:sz w:val="22"/>
                <w:szCs w:val="22"/>
              </w:rPr>
            </w:pPr>
            <w:r w:rsidRPr="00A97486">
              <w:rPr>
                <w:rFonts w:hint="eastAsia"/>
                <w:color w:val="000000"/>
                <w:sz w:val="22"/>
                <w:szCs w:val="22"/>
              </w:rPr>
              <w:t xml:space="preserve">　</w:t>
            </w:r>
          </w:p>
        </w:tc>
      </w:tr>
      <w:tr w:rsidR="00276112" w:rsidRPr="00A97486" w:rsidTr="002B468B">
        <w:tc>
          <w:tcPr>
            <w:tcW w:w="3227" w:type="dxa"/>
            <w:vAlign w:val="center"/>
          </w:tcPr>
          <w:p w:rsidR="00276112" w:rsidRPr="00A97486" w:rsidRDefault="00276112" w:rsidP="00276112">
            <w:pPr>
              <w:rPr>
                <w:color w:val="000000"/>
                <w:sz w:val="22"/>
                <w:szCs w:val="22"/>
              </w:rPr>
            </w:pPr>
            <w:r w:rsidRPr="00A97486">
              <w:rPr>
                <w:rFonts w:hint="eastAsia"/>
                <w:color w:val="000000"/>
                <w:sz w:val="22"/>
                <w:szCs w:val="22"/>
              </w:rPr>
              <w:t>司机室空调机组的拆卸与安装</w:t>
            </w:r>
          </w:p>
        </w:tc>
        <w:tc>
          <w:tcPr>
            <w:tcW w:w="850" w:type="dxa"/>
            <w:vAlign w:val="center"/>
          </w:tcPr>
          <w:p w:rsidR="00276112" w:rsidRPr="00A97486" w:rsidRDefault="00276112" w:rsidP="00276112">
            <w:pPr>
              <w:jc w:val="center"/>
              <w:rPr>
                <w:color w:val="000000"/>
                <w:sz w:val="22"/>
                <w:szCs w:val="22"/>
              </w:rPr>
            </w:pPr>
            <w:r w:rsidRPr="00A97486">
              <w:rPr>
                <w:rFonts w:hint="eastAsia"/>
                <w:color w:val="000000"/>
                <w:sz w:val="22"/>
                <w:szCs w:val="22"/>
              </w:rPr>
              <w:t>无</w:t>
            </w:r>
          </w:p>
        </w:tc>
        <w:tc>
          <w:tcPr>
            <w:tcW w:w="2694" w:type="dxa"/>
            <w:vAlign w:val="center"/>
          </w:tcPr>
          <w:p w:rsidR="00276112" w:rsidRPr="00A97486" w:rsidRDefault="00276112" w:rsidP="00276112">
            <w:pPr>
              <w:jc w:val="left"/>
              <w:rPr>
                <w:color w:val="000000"/>
                <w:sz w:val="22"/>
                <w:szCs w:val="22"/>
              </w:rPr>
            </w:pPr>
            <w:r w:rsidRPr="00A97486">
              <w:rPr>
                <w:rFonts w:hint="eastAsia"/>
                <w:color w:val="000000"/>
                <w:sz w:val="22"/>
                <w:szCs w:val="22"/>
              </w:rPr>
              <w:t xml:space="preserve">　</w:t>
            </w:r>
          </w:p>
        </w:tc>
        <w:tc>
          <w:tcPr>
            <w:tcW w:w="2551" w:type="dxa"/>
            <w:vAlign w:val="center"/>
          </w:tcPr>
          <w:p w:rsidR="00276112" w:rsidRPr="00A97486" w:rsidRDefault="00276112" w:rsidP="00276112">
            <w:pPr>
              <w:rPr>
                <w:color w:val="000000"/>
                <w:sz w:val="22"/>
                <w:szCs w:val="22"/>
              </w:rPr>
            </w:pPr>
            <w:r w:rsidRPr="00A97486">
              <w:rPr>
                <w:rFonts w:hint="eastAsia"/>
                <w:color w:val="000000"/>
                <w:sz w:val="22"/>
                <w:szCs w:val="22"/>
              </w:rPr>
              <w:t xml:space="preserve">　</w:t>
            </w:r>
          </w:p>
        </w:tc>
        <w:tc>
          <w:tcPr>
            <w:tcW w:w="709" w:type="dxa"/>
            <w:vAlign w:val="center"/>
          </w:tcPr>
          <w:p w:rsidR="00276112" w:rsidRPr="00A97486" w:rsidRDefault="00276112" w:rsidP="00276112">
            <w:pPr>
              <w:jc w:val="center"/>
              <w:rPr>
                <w:color w:val="000000"/>
                <w:sz w:val="22"/>
                <w:szCs w:val="22"/>
              </w:rPr>
            </w:pPr>
            <w:r w:rsidRPr="00A97486">
              <w:rPr>
                <w:rFonts w:hint="eastAsia"/>
                <w:color w:val="000000"/>
                <w:sz w:val="22"/>
                <w:szCs w:val="22"/>
              </w:rPr>
              <w:t>无</w:t>
            </w:r>
          </w:p>
        </w:tc>
        <w:tc>
          <w:tcPr>
            <w:tcW w:w="2455" w:type="dxa"/>
            <w:vAlign w:val="center"/>
          </w:tcPr>
          <w:p w:rsidR="00276112" w:rsidRPr="00A97486" w:rsidRDefault="00276112" w:rsidP="00276112">
            <w:pPr>
              <w:jc w:val="left"/>
              <w:rPr>
                <w:color w:val="000000"/>
                <w:sz w:val="22"/>
                <w:szCs w:val="22"/>
              </w:rPr>
            </w:pPr>
            <w:r w:rsidRPr="00A97486">
              <w:rPr>
                <w:rFonts w:hint="eastAsia"/>
                <w:color w:val="000000"/>
                <w:sz w:val="22"/>
                <w:szCs w:val="22"/>
              </w:rPr>
              <w:t xml:space="preserve">　</w:t>
            </w:r>
          </w:p>
        </w:tc>
        <w:tc>
          <w:tcPr>
            <w:tcW w:w="2081" w:type="dxa"/>
            <w:vAlign w:val="center"/>
          </w:tcPr>
          <w:p w:rsidR="00276112" w:rsidRPr="00A97486" w:rsidRDefault="00276112" w:rsidP="00276112">
            <w:pPr>
              <w:rPr>
                <w:color w:val="000000"/>
                <w:sz w:val="22"/>
                <w:szCs w:val="22"/>
              </w:rPr>
            </w:pPr>
            <w:r w:rsidRPr="00A97486">
              <w:rPr>
                <w:rFonts w:hint="eastAsia"/>
                <w:color w:val="000000"/>
                <w:sz w:val="22"/>
                <w:szCs w:val="22"/>
              </w:rPr>
              <w:t xml:space="preserve">　</w:t>
            </w:r>
          </w:p>
        </w:tc>
      </w:tr>
      <w:tr w:rsidR="00276112" w:rsidRPr="00A97486" w:rsidTr="002B468B">
        <w:tc>
          <w:tcPr>
            <w:tcW w:w="3227" w:type="dxa"/>
            <w:vAlign w:val="center"/>
          </w:tcPr>
          <w:p w:rsidR="00276112" w:rsidRPr="00A97486" w:rsidRDefault="00276112" w:rsidP="00276112">
            <w:pPr>
              <w:rPr>
                <w:color w:val="000000"/>
                <w:sz w:val="22"/>
                <w:szCs w:val="22"/>
              </w:rPr>
            </w:pPr>
            <w:r w:rsidRPr="00A97486">
              <w:rPr>
                <w:rFonts w:hint="eastAsia"/>
                <w:color w:val="000000"/>
                <w:sz w:val="22"/>
                <w:szCs w:val="22"/>
              </w:rPr>
              <w:t>压缩机的拆卸与安装</w:t>
            </w:r>
          </w:p>
        </w:tc>
        <w:tc>
          <w:tcPr>
            <w:tcW w:w="850" w:type="dxa"/>
            <w:vAlign w:val="center"/>
          </w:tcPr>
          <w:p w:rsidR="00276112" w:rsidRPr="00A97486" w:rsidRDefault="00276112" w:rsidP="00276112">
            <w:pPr>
              <w:jc w:val="center"/>
              <w:rPr>
                <w:color w:val="000000"/>
                <w:sz w:val="22"/>
                <w:szCs w:val="22"/>
              </w:rPr>
            </w:pPr>
            <w:r w:rsidRPr="00A97486">
              <w:rPr>
                <w:rFonts w:hint="eastAsia"/>
                <w:color w:val="000000"/>
                <w:sz w:val="22"/>
                <w:szCs w:val="22"/>
              </w:rPr>
              <w:t>无</w:t>
            </w:r>
          </w:p>
        </w:tc>
        <w:tc>
          <w:tcPr>
            <w:tcW w:w="2694" w:type="dxa"/>
            <w:vAlign w:val="center"/>
          </w:tcPr>
          <w:p w:rsidR="00276112" w:rsidRPr="00A97486" w:rsidRDefault="00276112" w:rsidP="00276112">
            <w:pPr>
              <w:jc w:val="left"/>
              <w:rPr>
                <w:color w:val="000000"/>
                <w:sz w:val="22"/>
                <w:szCs w:val="22"/>
              </w:rPr>
            </w:pPr>
            <w:r w:rsidRPr="00A97486">
              <w:rPr>
                <w:rFonts w:hint="eastAsia"/>
                <w:color w:val="000000"/>
                <w:sz w:val="22"/>
                <w:szCs w:val="22"/>
              </w:rPr>
              <w:t xml:space="preserve">　</w:t>
            </w:r>
          </w:p>
        </w:tc>
        <w:tc>
          <w:tcPr>
            <w:tcW w:w="2551" w:type="dxa"/>
            <w:vAlign w:val="center"/>
          </w:tcPr>
          <w:p w:rsidR="00276112" w:rsidRPr="00A97486" w:rsidRDefault="00276112" w:rsidP="00276112">
            <w:pPr>
              <w:rPr>
                <w:color w:val="000000"/>
                <w:sz w:val="22"/>
                <w:szCs w:val="22"/>
              </w:rPr>
            </w:pPr>
            <w:r w:rsidRPr="00A97486">
              <w:rPr>
                <w:rFonts w:hint="eastAsia"/>
                <w:color w:val="000000"/>
                <w:sz w:val="22"/>
                <w:szCs w:val="22"/>
              </w:rPr>
              <w:t xml:space="preserve">　</w:t>
            </w:r>
          </w:p>
        </w:tc>
        <w:tc>
          <w:tcPr>
            <w:tcW w:w="709" w:type="dxa"/>
            <w:vAlign w:val="center"/>
          </w:tcPr>
          <w:p w:rsidR="00276112" w:rsidRPr="00A97486" w:rsidRDefault="00276112" w:rsidP="00276112">
            <w:pPr>
              <w:jc w:val="center"/>
              <w:rPr>
                <w:color w:val="000000"/>
                <w:sz w:val="22"/>
                <w:szCs w:val="22"/>
              </w:rPr>
            </w:pPr>
            <w:r w:rsidRPr="00A97486">
              <w:rPr>
                <w:rFonts w:hint="eastAsia"/>
                <w:color w:val="000000"/>
                <w:sz w:val="22"/>
                <w:szCs w:val="22"/>
              </w:rPr>
              <w:t>有</w:t>
            </w:r>
          </w:p>
        </w:tc>
        <w:tc>
          <w:tcPr>
            <w:tcW w:w="2455" w:type="dxa"/>
            <w:vAlign w:val="center"/>
          </w:tcPr>
          <w:p w:rsidR="00276112" w:rsidRPr="00A97486" w:rsidRDefault="00276112" w:rsidP="00276112">
            <w:pPr>
              <w:jc w:val="left"/>
              <w:rPr>
                <w:color w:val="000000"/>
                <w:sz w:val="22"/>
                <w:szCs w:val="22"/>
              </w:rPr>
            </w:pPr>
            <w:r w:rsidRPr="00A97486">
              <w:rPr>
                <w:rFonts w:hint="eastAsia"/>
                <w:color w:val="000000"/>
                <w:sz w:val="22"/>
                <w:szCs w:val="22"/>
              </w:rPr>
              <w:t>氮气</w:t>
            </w:r>
          </w:p>
        </w:tc>
        <w:tc>
          <w:tcPr>
            <w:tcW w:w="2081" w:type="dxa"/>
            <w:vAlign w:val="center"/>
          </w:tcPr>
          <w:p w:rsidR="00276112" w:rsidRPr="00A97486" w:rsidRDefault="00276112" w:rsidP="00276112">
            <w:pPr>
              <w:rPr>
                <w:color w:val="000000"/>
                <w:sz w:val="22"/>
                <w:szCs w:val="22"/>
              </w:rPr>
            </w:pPr>
            <w:r w:rsidRPr="00A97486">
              <w:rPr>
                <w:rFonts w:hint="eastAsia"/>
                <w:color w:val="000000"/>
                <w:sz w:val="22"/>
                <w:szCs w:val="22"/>
              </w:rPr>
              <w:t>上海沧海工业气体有限公司</w:t>
            </w:r>
          </w:p>
        </w:tc>
      </w:tr>
      <w:tr w:rsidR="00276112" w:rsidRPr="00A97486" w:rsidTr="002B468B">
        <w:tc>
          <w:tcPr>
            <w:tcW w:w="3227" w:type="dxa"/>
            <w:vAlign w:val="center"/>
          </w:tcPr>
          <w:p w:rsidR="00276112" w:rsidRPr="00A97486" w:rsidRDefault="00276112" w:rsidP="00276112">
            <w:pPr>
              <w:rPr>
                <w:color w:val="000000"/>
                <w:sz w:val="22"/>
                <w:szCs w:val="22"/>
              </w:rPr>
            </w:pPr>
            <w:r w:rsidRPr="00A97486">
              <w:rPr>
                <w:rFonts w:hint="eastAsia"/>
                <w:color w:val="000000"/>
                <w:sz w:val="22"/>
                <w:szCs w:val="22"/>
              </w:rPr>
              <w:t>冷凝风机的拆卸与安装</w:t>
            </w:r>
          </w:p>
        </w:tc>
        <w:tc>
          <w:tcPr>
            <w:tcW w:w="850" w:type="dxa"/>
            <w:vAlign w:val="center"/>
          </w:tcPr>
          <w:p w:rsidR="00276112" w:rsidRPr="00A97486" w:rsidRDefault="00276112" w:rsidP="00276112">
            <w:pPr>
              <w:jc w:val="center"/>
              <w:rPr>
                <w:color w:val="000000"/>
                <w:sz w:val="22"/>
                <w:szCs w:val="22"/>
              </w:rPr>
            </w:pPr>
            <w:r w:rsidRPr="00A97486">
              <w:rPr>
                <w:rFonts w:hint="eastAsia"/>
                <w:color w:val="000000"/>
                <w:sz w:val="22"/>
                <w:szCs w:val="22"/>
              </w:rPr>
              <w:t>无</w:t>
            </w:r>
          </w:p>
        </w:tc>
        <w:tc>
          <w:tcPr>
            <w:tcW w:w="2694" w:type="dxa"/>
            <w:vAlign w:val="center"/>
          </w:tcPr>
          <w:p w:rsidR="00276112" w:rsidRPr="00A97486" w:rsidRDefault="00276112" w:rsidP="00276112">
            <w:pPr>
              <w:jc w:val="left"/>
              <w:rPr>
                <w:color w:val="000000"/>
                <w:sz w:val="22"/>
                <w:szCs w:val="22"/>
              </w:rPr>
            </w:pPr>
            <w:r w:rsidRPr="00A97486">
              <w:rPr>
                <w:rFonts w:hint="eastAsia"/>
                <w:color w:val="000000"/>
                <w:sz w:val="22"/>
                <w:szCs w:val="22"/>
              </w:rPr>
              <w:t xml:space="preserve">　</w:t>
            </w:r>
          </w:p>
        </w:tc>
        <w:tc>
          <w:tcPr>
            <w:tcW w:w="2551" w:type="dxa"/>
            <w:vAlign w:val="center"/>
          </w:tcPr>
          <w:p w:rsidR="00276112" w:rsidRPr="00A97486" w:rsidRDefault="00276112" w:rsidP="00276112">
            <w:pPr>
              <w:rPr>
                <w:color w:val="000000"/>
                <w:sz w:val="22"/>
                <w:szCs w:val="22"/>
              </w:rPr>
            </w:pPr>
            <w:r w:rsidRPr="00A97486">
              <w:rPr>
                <w:rFonts w:hint="eastAsia"/>
                <w:color w:val="000000"/>
                <w:sz w:val="22"/>
                <w:szCs w:val="22"/>
              </w:rPr>
              <w:t xml:space="preserve">　</w:t>
            </w:r>
          </w:p>
        </w:tc>
        <w:tc>
          <w:tcPr>
            <w:tcW w:w="709" w:type="dxa"/>
            <w:vAlign w:val="center"/>
          </w:tcPr>
          <w:p w:rsidR="00276112" w:rsidRPr="00A97486" w:rsidRDefault="00276112" w:rsidP="00276112">
            <w:pPr>
              <w:jc w:val="center"/>
              <w:rPr>
                <w:color w:val="000000"/>
                <w:sz w:val="22"/>
                <w:szCs w:val="22"/>
              </w:rPr>
            </w:pPr>
            <w:r w:rsidRPr="00A97486">
              <w:rPr>
                <w:rFonts w:hint="eastAsia"/>
                <w:color w:val="000000"/>
                <w:sz w:val="22"/>
                <w:szCs w:val="22"/>
              </w:rPr>
              <w:t>无</w:t>
            </w:r>
          </w:p>
        </w:tc>
        <w:tc>
          <w:tcPr>
            <w:tcW w:w="2455" w:type="dxa"/>
            <w:vAlign w:val="center"/>
          </w:tcPr>
          <w:p w:rsidR="00276112" w:rsidRPr="00A97486" w:rsidRDefault="00276112" w:rsidP="00276112">
            <w:pPr>
              <w:jc w:val="left"/>
              <w:rPr>
                <w:color w:val="000000"/>
                <w:sz w:val="22"/>
                <w:szCs w:val="22"/>
              </w:rPr>
            </w:pPr>
            <w:r w:rsidRPr="00A97486">
              <w:rPr>
                <w:rFonts w:hint="eastAsia"/>
                <w:color w:val="000000"/>
                <w:sz w:val="22"/>
                <w:szCs w:val="22"/>
              </w:rPr>
              <w:t>氮气</w:t>
            </w:r>
          </w:p>
        </w:tc>
        <w:tc>
          <w:tcPr>
            <w:tcW w:w="2081" w:type="dxa"/>
            <w:vAlign w:val="center"/>
          </w:tcPr>
          <w:p w:rsidR="00276112" w:rsidRPr="00A97486" w:rsidRDefault="00276112" w:rsidP="00276112">
            <w:pPr>
              <w:rPr>
                <w:color w:val="000000"/>
                <w:sz w:val="22"/>
                <w:szCs w:val="22"/>
              </w:rPr>
            </w:pPr>
            <w:r w:rsidRPr="00A97486">
              <w:rPr>
                <w:rFonts w:hint="eastAsia"/>
                <w:color w:val="000000"/>
                <w:sz w:val="22"/>
                <w:szCs w:val="22"/>
              </w:rPr>
              <w:t>上海沧海工业气体有限公司</w:t>
            </w:r>
          </w:p>
        </w:tc>
      </w:tr>
      <w:tr w:rsidR="00276112" w:rsidRPr="00A97486" w:rsidTr="002B468B">
        <w:tc>
          <w:tcPr>
            <w:tcW w:w="3227" w:type="dxa"/>
            <w:vAlign w:val="center"/>
          </w:tcPr>
          <w:p w:rsidR="00276112" w:rsidRPr="00A97486" w:rsidRDefault="00276112" w:rsidP="00276112">
            <w:pPr>
              <w:rPr>
                <w:color w:val="000000"/>
                <w:sz w:val="22"/>
                <w:szCs w:val="22"/>
              </w:rPr>
            </w:pPr>
            <w:r w:rsidRPr="00A97486">
              <w:rPr>
                <w:rFonts w:hint="eastAsia"/>
                <w:color w:val="000000"/>
                <w:sz w:val="22"/>
                <w:szCs w:val="22"/>
              </w:rPr>
              <w:t>冷凝器的拆卸与安装</w:t>
            </w:r>
          </w:p>
        </w:tc>
        <w:tc>
          <w:tcPr>
            <w:tcW w:w="850" w:type="dxa"/>
            <w:vAlign w:val="center"/>
          </w:tcPr>
          <w:p w:rsidR="00276112" w:rsidRPr="00A97486" w:rsidRDefault="00276112" w:rsidP="00276112">
            <w:pPr>
              <w:jc w:val="center"/>
              <w:rPr>
                <w:color w:val="000000"/>
                <w:sz w:val="22"/>
                <w:szCs w:val="22"/>
              </w:rPr>
            </w:pPr>
            <w:r w:rsidRPr="00A97486">
              <w:rPr>
                <w:rFonts w:hint="eastAsia"/>
                <w:color w:val="000000"/>
                <w:sz w:val="22"/>
                <w:szCs w:val="22"/>
              </w:rPr>
              <w:t>无</w:t>
            </w:r>
          </w:p>
        </w:tc>
        <w:tc>
          <w:tcPr>
            <w:tcW w:w="2694" w:type="dxa"/>
            <w:vAlign w:val="center"/>
          </w:tcPr>
          <w:p w:rsidR="00276112" w:rsidRPr="00A97486" w:rsidRDefault="00276112" w:rsidP="00276112">
            <w:pPr>
              <w:jc w:val="left"/>
              <w:rPr>
                <w:color w:val="000000"/>
                <w:sz w:val="22"/>
                <w:szCs w:val="22"/>
              </w:rPr>
            </w:pPr>
            <w:r w:rsidRPr="00A97486">
              <w:rPr>
                <w:rFonts w:hint="eastAsia"/>
                <w:color w:val="000000"/>
                <w:sz w:val="22"/>
                <w:szCs w:val="22"/>
              </w:rPr>
              <w:t xml:space="preserve">　</w:t>
            </w:r>
          </w:p>
        </w:tc>
        <w:tc>
          <w:tcPr>
            <w:tcW w:w="2551" w:type="dxa"/>
            <w:vAlign w:val="center"/>
          </w:tcPr>
          <w:p w:rsidR="00276112" w:rsidRPr="00A97486" w:rsidRDefault="00276112" w:rsidP="00276112">
            <w:pPr>
              <w:rPr>
                <w:color w:val="000000"/>
                <w:sz w:val="22"/>
                <w:szCs w:val="22"/>
              </w:rPr>
            </w:pPr>
            <w:r w:rsidRPr="00A97486">
              <w:rPr>
                <w:rFonts w:hint="eastAsia"/>
                <w:color w:val="000000"/>
                <w:sz w:val="22"/>
                <w:szCs w:val="22"/>
              </w:rPr>
              <w:t xml:space="preserve">　</w:t>
            </w:r>
          </w:p>
        </w:tc>
        <w:tc>
          <w:tcPr>
            <w:tcW w:w="709" w:type="dxa"/>
            <w:vAlign w:val="center"/>
          </w:tcPr>
          <w:p w:rsidR="00276112" w:rsidRPr="00A97486" w:rsidRDefault="00276112" w:rsidP="00276112">
            <w:pPr>
              <w:jc w:val="center"/>
              <w:rPr>
                <w:color w:val="000000"/>
                <w:sz w:val="22"/>
                <w:szCs w:val="22"/>
              </w:rPr>
            </w:pPr>
            <w:r w:rsidRPr="00A97486">
              <w:rPr>
                <w:rFonts w:hint="eastAsia"/>
                <w:color w:val="000000"/>
                <w:sz w:val="22"/>
                <w:szCs w:val="22"/>
              </w:rPr>
              <w:t>有</w:t>
            </w:r>
          </w:p>
        </w:tc>
        <w:tc>
          <w:tcPr>
            <w:tcW w:w="2455" w:type="dxa"/>
            <w:vAlign w:val="center"/>
          </w:tcPr>
          <w:p w:rsidR="00276112" w:rsidRPr="00A97486" w:rsidRDefault="00276112" w:rsidP="00276112">
            <w:pPr>
              <w:jc w:val="left"/>
              <w:rPr>
                <w:color w:val="000000"/>
                <w:sz w:val="22"/>
                <w:szCs w:val="22"/>
              </w:rPr>
            </w:pPr>
            <w:r w:rsidRPr="00A97486">
              <w:rPr>
                <w:rFonts w:hint="eastAsia"/>
                <w:color w:val="000000"/>
                <w:sz w:val="22"/>
                <w:szCs w:val="22"/>
              </w:rPr>
              <w:t>氮气</w:t>
            </w:r>
          </w:p>
        </w:tc>
        <w:tc>
          <w:tcPr>
            <w:tcW w:w="2081" w:type="dxa"/>
            <w:vAlign w:val="center"/>
          </w:tcPr>
          <w:p w:rsidR="00276112" w:rsidRPr="00A97486" w:rsidRDefault="00276112" w:rsidP="00276112">
            <w:pPr>
              <w:rPr>
                <w:color w:val="000000"/>
                <w:sz w:val="22"/>
                <w:szCs w:val="22"/>
              </w:rPr>
            </w:pPr>
            <w:r w:rsidRPr="00A97486">
              <w:rPr>
                <w:rFonts w:hint="eastAsia"/>
                <w:color w:val="000000"/>
                <w:sz w:val="22"/>
                <w:szCs w:val="22"/>
              </w:rPr>
              <w:t>上海沧海工业气体有限公司</w:t>
            </w:r>
          </w:p>
        </w:tc>
      </w:tr>
      <w:tr w:rsidR="00276112" w:rsidRPr="00A97486" w:rsidTr="002B468B">
        <w:tc>
          <w:tcPr>
            <w:tcW w:w="3227" w:type="dxa"/>
            <w:vAlign w:val="center"/>
          </w:tcPr>
          <w:p w:rsidR="00276112" w:rsidRPr="00A97486" w:rsidRDefault="00276112" w:rsidP="00276112">
            <w:pPr>
              <w:rPr>
                <w:color w:val="000000"/>
                <w:sz w:val="22"/>
                <w:szCs w:val="22"/>
              </w:rPr>
            </w:pPr>
            <w:r w:rsidRPr="00A97486">
              <w:rPr>
                <w:rFonts w:hint="eastAsia"/>
                <w:color w:val="000000"/>
                <w:sz w:val="22"/>
                <w:szCs w:val="22"/>
              </w:rPr>
              <w:t>蒸发器的拆卸与安装</w:t>
            </w:r>
          </w:p>
        </w:tc>
        <w:tc>
          <w:tcPr>
            <w:tcW w:w="850" w:type="dxa"/>
            <w:vAlign w:val="center"/>
          </w:tcPr>
          <w:p w:rsidR="00276112" w:rsidRPr="00A97486" w:rsidRDefault="00276112" w:rsidP="00276112">
            <w:pPr>
              <w:jc w:val="center"/>
              <w:rPr>
                <w:color w:val="000000"/>
                <w:sz w:val="22"/>
                <w:szCs w:val="22"/>
              </w:rPr>
            </w:pPr>
            <w:r w:rsidRPr="00A97486">
              <w:rPr>
                <w:rFonts w:hint="eastAsia"/>
                <w:color w:val="000000"/>
                <w:sz w:val="22"/>
                <w:szCs w:val="22"/>
              </w:rPr>
              <w:t>无</w:t>
            </w:r>
          </w:p>
        </w:tc>
        <w:tc>
          <w:tcPr>
            <w:tcW w:w="2694" w:type="dxa"/>
            <w:vAlign w:val="center"/>
          </w:tcPr>
          <w:p w:rsidR="00276112" w:rsidRPr="00A97486" w:rsidRDefault="00276112" w:rsidP="00276112">
            <w:pPr>
              <w:jc w:val="left"/>
              <w:rPr>
                <w:color w:val="000000"/>
                <w:sz w:val="22"/>
                <w:szCs w:val="22"/>
              </w:rPr>
            </w:pPr>
            <w:r w:rsidRPr="00A97486">
              <w:rPr>
                <w:rFonts w:hint="eastAsia"/>
                <w:color w:val="000000"/>
                <w:sz w:val="22"/>
                <w:szCs w:val="22"/>
              </w:rPr>
              <w:t xml:space="preserve">　</w:t>
            </w:r>
          </w:p>
        </w:tc>
        <w:tc>
          <w:tcPr>
            <w:tcW w:w="2551" w:type="dxa"/>
            <w:vAlign w:val="center"/>
          </w:tcPr>
          <w:p w:rsidR="00276112" w:rsidRPr="00A97486" w:rsidRDefault="00276112" w:rsidP="00276112">
            <w:pPr>
              <w:rPr>
                <w:color w:val="000000"/>
                <w:sz w:val="22"/>
                <w:szCs w:val="22"/>
              </w:rPr>
            </w:pPr>
            <w:r w:rsidRPr="00A97486">
              <w:rPr>
                <w:rFonts w:hint="eastAsia"/>
                <w:color w:val="000000"/>
                <w:sz w:val="22"/>
                <w:szCs w:val="22"/>
              </w:rPr>
              <w:t xml:space="preserve">　</w:t>
            </w:r>
          </w:p>
        </w:tc>
        <w:tc>
          <w:tcPr>
            <w:tcW w:w="709" w:type="dxa"/>
            <w:vAlign w:val="center"/>
          </w:tcPr>
          <w:p w:rsidR="00276112" w:rsidRPr="00A97486" w:rsidRDefault="00276112" w:rsidP="00276112">
            <w:pPr>
              <w:jc w:val="center"/>
              <w:rPr>
                <w:color w:val="000000"/>
                <w:sz w:val="22"/>
                <w:szCs w:val="22"/>
              </w:rPr>
            </w:pPr>
            <w:r w:rsidRPr="00A97486">
              <w:rPr>
                <w:rFonts w:hint="eastAsia"/>
                <w:color w:val="000000"/>
                <w:sz w:val="22"/>
                <w:szCs w:val="22"/>
              </w:rPr>
              <w:t>有</w:t>
            </w:r>
          </w:p>
        </w:tc>
        <w:tc>
          <w:tcPr>
            <w:tcW w:w="2455" w:type="dxa"/>
            <w:vAlign w:val="center"/>
          </w:tcPr>
          <w:p w:rsidR="00276112" w:rsidRPr="00A97486" w:rsidRDefault="00276112" w:rsidP="00276112">
            <w:pPr>
              <w:jc w:val="left"/>
              <w:rPr>
                <w:color w:val="000000"/>
                <w:sz w:val="22"/>
                <w:szCs w:val="22"/>
              </w:rPr>
            </w:pPr>
            <w:r w:rsidRPr="00A97486">
              <w:rPr>
                <w:rFonts w:hint="eastAsia"/>
                <w:color w:val="000000"/>
                <w:sz w:val="22"/>
                <w:szCs w:val="22"/>
              </w:rPr>
              <w:t>氮气</w:t>
            </w:r>
          </w:p>
        </w:tc>
        <w:tc>
          <w:tcPr>
            <w:tcW w:w="2081" w:type="dxa"/>
            <w:vAlign w:val="center"/>
          </w:tcPr>
          <w:p w:rsidR="00276112" w:rsidRPr="00A97486" w:rsidRDefault="00276112" w:rsidP="00276112">
            <w:pPr>
              <w:rPr>
                <w:color w:val="000000"/>
                <w:sz w:val="22"/>
                <w:szCs w:val="22"/>
              </w:rPr>
            </w:pPr>
            <w:r w:rsidRPr="00A97486">
              <w:rPr>
                <w:rFonts w:hint="eastAsia"/>
                <w:color w:val="000000"/>
                <w:sz w:val="22"/>
                <w:szCs w:val="22"/>
              </w:rPr>
              <w:t>上海沧海工业气体有限公司</w:t>
            </w:r>
          </w:p>
        </w:tc>
      </w:tr>
      <w:tr w:rsidR="00276112" w:rsidRPr="00A97486" w:rsidTr="002B468B">
        <w:tc>
          <w:tcPr>
            <w:tcW w:w="3227" w:type="dxa"/>
            <w:vAlign w:val="center"/>
          </w:tcPr>
          <w:p w:rsidR="00276112" w:rsidRPr="00A97486" w:rsidRDefault="00276112" w:rsidP="00276112">
            <w:pPr>
              <w:rPr>
                <w:color w:val="000000"/>
                <w:sz w:val="22"/>
                <w:szCs w:val="22"/>
              </w:rPr>
            </w:pPr>
            <w:r w:rsidRPr="00A97486">
              <w:rPr>
                <w:rFonts w:hint="eastAsia"/>
                <w:color w:val="000000"/>
                <w:sz w:val="22"/>
                <w:szCs w:val="22"/>
              </w:rPr>
              <w:lastRenderedPageBreak/>
              <w:t>通风机的拆卸与安装</w:t>
            </w:r>
          </w:p>
        </w:tc>
        <w:tc>
          <w:tcPr>
            <w:tcW w:w="850" w:type="dxa"/>
            <w:vAlign w:val="center"/>
          </w:tcPr>
          <w:p w:rsidR="00276112" w:rsidRPr="00A97486" w:rsidRDefault="00276112" w:rsidP="00276112">
            <w:pPr>
              <w:jc w:val="center"/>
              <w:rPr>
                <w:color w:val="000000"/>
                <w:sz w:val="22"/>
                <w:szCs w:val="22"/>
              </w:rPr>
            </w:pPr>
            <w:r w:rsidRPr="00A97486">
              <w:rPr>
                <w:rFonts w:hint="eastAsia"/>
                <w:color w:val="000000"/>
                <w:sz w:val="22"/>
                <w:szCs w:val="22"/>
              </w:rPr>
              <w:t>无</w:t>
            </w:r>
          </w:p>
        </w:tc>
        <w:tc>
          <w:tcPr>
            <w:tcW w:w="2694" w:type="dxa"/>
            <w:vAlign w:val="center"/>
          </w:tcPr>
          <w:p w:rsidR="00276112" w:rsidRPr="00A97486" w:rsidRDefault="00276112" w:rsidP="00276112">
            <w:pPr>
              <w:jc w:val="left"/>
              <w:rPr>
                <w:color w:val="000000"/>
                <w:sz w:val="22"/>
                <w:szCs w:val="22"/>
              </w:rPr>
            </w:pPr>
            <w:r w:rsidRPr="00A97486">
              <w:rPr>
                <w:rFonts w:hint="eastAsia"/>
                <w:color w:val="000000"/>
                <w:sz w:val="22"/>
                <w:szCs w:val="22"/>
              </w:rPr>
              <w:t xml:space="preserve">　</w:t>
            </w:r>
          </w:p>
        </w:tc>
        <w:tc>
          <w:tcPr>
            <w:tcW w:w="2551" w:type="dxa"/>
            <w:vAlign w:val="center"/>
          </w:tcPr>
          <w:p w:rsidR="00276112" w:rsidRPr="00A97486" w:rsidRDefault="00276112" w:rsidP="00276112">
            <w:pPr>
              <w:rPr>
                <w:color w:val="000000"/>
                <w:sz w:val="22"/>
                <w:szCs w:val="22"/>
              </w:rPr>
            </w:pPr>
            <w:r w:rsidRPr="00A97486">
              <w:rPr>
                <w:rFonts w:hint="eastAsia"/>
                <w:color w:val="000000"/>
                <w:sz w:val="22"/>
                <w:szCs w:val="22"/>
              </w:rPr>
              <w:t xml:space="preserve">　</w:t>
            </w:r>
          </w:p>
        </w:tc>
        <w:tc>
          <w:tcPr>
            <w:tcW w:w="709" w:type="dxa"/>
            <w:vAlign w:val="center"/>
          </w:tcPr>
          <w:p w:rsidR="00276112" w:rsidRPr="00A97486" w:rsidRDefault="00276112" w:rsidP="00276112">
            <w:pPr>
              <w:jc w:val="center"/>
              <w:rPr>
                <w:color w:val="000000"/>
                <w:sz w:val="22"/>
                <w:szCs w:val="22"/>
              </w:rPr>
            </w:pPr>
            <w:r w:rsidRPr="00A97486">
              <w:rPr>
                <w:rFonts w:hint="eastAsia"/>
                <w:color w:val="000000"/>
                <w:sz w:val="22"/>
                <w:szCs w:val="22"/>
              </w:rPr>
              <w:t>无</w:t>
            </w:r>
          </w:p>
        </w:tc>
        <w:tc>
          <w:tcPr>
            <w:tcW w:w="2455" w:type="dxa"/>
            <w:vAlign w:val="center"/>
          </w:tcPr>
          <w:p w:rsidR="00276112" w:rsidRPr="00A97486" w:rsidRDefault="00276112" w:rsidP="00276112">
            <w:pPr>
              <w:jc w:val="left"/>
              <w:rPr>
                <w:color w:val="000000"/>
                <w:sz w:val="22"/>
                <w:szCs w:val="22"/>
              </w:rPr>
            </w:pPr>
            <w:r w:rsidRPr="00A97486">
              <w:rPr>
                <w:rFonts w:hint="eastAsia"/>
                <w:color w:val="000000"/>
                <w:sz w:val="22"/>
                <w:szCs w:val="22"/>
              </w:rPr>
              <w:t xml:space="preserve">　</w:t>
            </w:r>
          </w:p>
        </w:tc>
        <w:tc>
          <w:tcPr>
            <w:tcW w:w="2081" w:type="dxa"/>
            <w:vAlign w:val="center"/>
          </w:tcPr>
          <w:p w:rsidR="00276112" w:rsidRPr="00A97486" w:rsidRDefault="00276112" w:rsidP="00276112">
            <w:pPr>
              <w:rPr>
                <w:color w:val="000000"/>
                <w:sz w:val="22"/>
                <w:szCs w:val="22"/>
              </w:rPr>
            </w:pPr>
            <w:r w:rsidRPr="00A97486">
              <w:rPr>
                <w:rFonts w:hint="eastAsia"/>
                <w:color w:val="000000"/>
                <w:sz w:val="22"/>
                <w:szCs w:val="22"/>
              </w:rPr>
              <w:t xml:space="preserve">　</w:t>
            </w:r>
          </w:p>
        </w:tc>
      </w:tr>
      <w:tr w:rsidR="00276112" w:rsidRPr="00A97486" w:rsidTr="002B468B">
        <w:tc>
          <w:tcPr>
            <w:tcW w:w="3227" w:type="dxa"/>
            <w:vAlign w:val="center"/>
          </w:tcPr>
          <w:p w:rsidR="00276112" w:rsidRPr="00A97486" w:rsidRDefault="00276112" w:rsidP="00276112">
            <w:pPr>
              <w:rPr>
                <w:color w:val="000000"/>
                <w:sz w:val="22"/>
                <w:szCs w:val="22"/>
              </w:rPr>
            </w:pPr>
            <w:r w:rsidRPr="00A97486">
              <w:rPr>
                <w:rFonts w:hint="eastAsia"/>
                <w:color w:val="000000"/>
                <w:sz w:val="22"/>
                <w:szCs w:val="22"/>
              </w:rPr>
              <w:t>高压压力开关的拆卸与安装</w:t>
            </w:r>
          </w:p>
        </w:tc>
        <w:tc>
          <w:tcPr>
            <w:tcW w:w="850" w:type="dxa"/>
            <w:vAlign w:val="center"/>
          </w:tcPr>
          <w:p w:rsidR="00276112" w:rsidRPr="00A97486" w:rsidRDefault="00276112" w:rsidP="00276112">
            <w:pPr>
              <w:jc w:val="center"/>
              <w:rPr>
                <w:color w:val="000000"/>
                <w:sz w:val="22"/>
                <w:szCs w:val="22"/>
              </w:rPr>
            </w:pPr>
            <w:r w:rsidRPr="00A97486">
              <w:rPr>
                <w:rFonts w:hint="eastAsia"/>
                <w:color w:val="000000"/>
                <w:sz w:val="22"/>
                <w:szCs w:val="22"/>
              </w:rPr>
              <w:t>无</w:t>
            </w:r>
          </w:p>
        </w:tc>
        <w:tc>
          <w:tcPr>
            <w:tcW w:w="2694" w:type="dxa"/>
            <w:vAlign w:val="center"/>
          </w:tcPr>
          <w:p w:rsidR="00276112" w:rsidRPr="00A97486" w:rsidRDefault="00276112" w:rsidP="00276112">
            <w:pPr>
              <w:jc w:val="left"/>
              <w:rPr>
                <w:color w:val="000000"/>
                <w:sz w:val="22"/>
                <w:szCs w:val="22"/>
              </w:rPr>
            </w:pPr>
            <w:r w:rsidRPr="00A97486">
              <w:rPr>
                <w:rFonts w:hint="eastAsia"/>
                <w:color w:val="000000"/>
                <w:sz w:val="22"/>
                <w:szCs w:val="22"/>
              </w:rPr>
              <w:t xml:space="preserve">　</w:t>
            </w:r>
          </w:p>
        </w:tc>
        <w:tc>
          <w:tcPr>
            <w:tcW w:w="2551" w:type="dxa"/>
            <w:vAlign w:val="center"/>
          </w:tcPr>
          <w:p w:rsidR="00276112" w:rsidRPr="00A97486" w:rsidRDefault="00276112" w:rsidP="00276112">
            <w:pPr>
              <w:rPr>
                <w:color w:val="000000"/>
                <w:sz w:val="22"/>
                <w:szCs w:val="22"/>
              </w:rPr>
            </w:pPr>
            <w:r w:rsidRPr="00A97486">
              <w:rPr>
                <w:rFonts w:hint="eastAsia"/>
                <w:color w:val="000000"/>
                <w:sz w:val="22"/>
                <w:szCs w:val="22"/>
              </w:rPr>
              <w:t xml:space="preserve">　</w:t>
            </w:r>
          </w:p>
        </w:tc>
        <w:tc>
          <w:tcPr>
            <w:tcW w:w="709" w:type="dxa"/>
            <w:vAlign w:val="center"/>
          </w:tcPr>
          <w:p w:rsidR="00276112" w:rsidRPr="00A97486" w:rsidRDefault="00276112" w:rsidP="00276112">
            <w:pPr>
              <w:jc w:val="center"/>
              <w:rPr>
                <w:color w:val="000000"/>
                <w:sz w:val="22"/>
                <w:szCs w:val="22"/>
              </w:rPr>
            </w:pPr>
            <w:r w:rsidRPr="00A97486">
              <w:rPr>
                <w:rFonts w:hint="eastAsia"/>
                <w:color w:val="000000"/>
                <w:sz w:val="22"/>
                <w:szCs w:val="22"/>
              </w:rPr>
              <w:t>有</w:t>
            </w:r>
          </w:p>
        </w:tc>
        <w:tc>
          <w:tcPr>
            <w:tcW w:w="2455" w:type="dxa"/>
            <w:vAlign w:val="center"/>
          </w:tcPr>
          <w:p w:rsidR="00276112" w:rsidRPr="00A97486" w:rsidRDefault="00276112" w:rsidP="00276112">
            <w:pPr>
              <w:jc w:val="left"/>
              <w:rPr>
                <w:color w:val="000000"/>
                <w:sz w:val="22"/>
                <w:szCs w:val="22"/>
              </w:rPr>
            </w:pPr>
            <w:r w:rsidRPr="00A97486">
              <w:rPr>
                <w:rFonts w:hint="eastAsia"/>
                <w:color w:val="000000"/>
                <w:sz w:val="22"/>
                <w:szCs w:val="22"/>
              </w:rPr>
              <w:t xml:space="preserve">　</w:t>
            </w:r>
          </w:p>
        </w:tc>
        <w:tc>
          <w:tcPr>
            <w:tcW w:w="2081" w:type="dxa"/>
            <w:vAlign w:val="center"/>
          </w:tcPr>
          <w:p w:rsidR="00276112" w:rsidRPr="00A97486" w:rsidRDefault="00276112" w:rsidP="00276112">
            <w:pPr>
              <w:rPr>
                <w:color w:val="000000"/>
                <w:sz w:val="22"/>
                <w:szCs w:val="22"/>
              </w:rPr>
            </w:pPr>
            <w:r w:rsidRPr="00A97486">
              <w:rPr>
                <w:rFonts w:hint="eastAsia"/>
                <w:color w:val="000000"/>
                <w:sz w:val="22"/>
                <w:szCs w:val="22"/>
              </w:rPr>
              <w:t xml:space="preserve">　</w:t>
            </w:r>
          </w:p>
        </w:tc>
      </w:tr>
      <w:tr w:rsidR="00276112" w:rsidRPr="00A97486" w:rsidTr="002B468B">
        <w:tc>
          <w:tcPr>
            <w:tcW w:w="3227" w:type="dxa"/>
            <w:vAlign w:val="center"/>
          </w:tcPr>
          <w:p w:rsidR="00276112" w:rsidRPr="00A97486" w:rsidRDefault="00276112" w:rsidP="00276112">
            <w:pPr>
              <w:rPr>
                <w:color w:val="000000"/>
                <w:sz w:val="22"/>
                <w:szCs w:val="22"/>
              </w:rPr>
            </w:pPr>
            <w:r w:rsidRPr="00A97486">
              <w:rPr>
                <w:rFonts w:hint="eastAsia"/>
                <w:color w:val="000000"/>
                <w:sz w:val="22"/>
                <w:szCs w:val="22"/>
              </w:rPr>
              <w:t>低压压力开关的拆卸与安装</w:t>
            </w:r>
          </w:p>
        </w:tc>
        <w:tc>
          <w:tcPr>
            <w:tcW w:w="850" w:type="dxa"/>
            <w:vAlign w:val="center"/>
          </w:tcPr>
          <w:p w:rsidR="00276112" w:rsidRPr="00A97486" w:rsidRDefault="00276112" w:rsidP="00276112">
            <w:pPr>
              <w:jc w:val="center"/>
              <w:rPr>
                <w:color w:val="000000"/>
                <w:sz w:val="22"/>
                <w:szCs w:val="22"/>
              </w:rPr>
            </w:pPr>
            <w:r w:rsidRPr="00A97486">
              <w:rPr>
                <w:rFonts w:hint="eastAsia"/>
                <w:color w:val="000000"/>
                <w:sz w:val="22"/>
                <w:szCs w:val="22"/>
              </w:rPr>
              <w:t>无</w:t>
            </w:r>
          </w:p>
        </w:tc>
        <w:tc>
          <w:tcPr>
            <w:tcW w:w="2694" w:type="dxa"/>
            <w:vAlign w:val="center"/>
          </w:tcPr>
          <w:p w:rsidR="00276112" w:rsidRPr="00A97486" w:rsidRDefault="00276112" w:rsidP="00276112">
            <w:pPr>
              <w:jc w:val="left"/>
              <w:rPr>
                <w:color w:val="000000"/>
                <w:sz w:val="22"/>
                <w:szCs w:val="22"/>
              </w:rPr>
            </w:pPr>
            <w:r w:rsidRPr="00A97486">
              <w:rPr>
                <w:rFonts w:hint="eastAsia"/>
                <w:color w:val="000000"/>
                <w:sz w:val="22"/>
                <w:szCs w:val="22"/>
              </w:rPr>
              <w:t xml:space="preserve">　</w:t>
            </w:r>
          </w:p>
        </w:tc>
        <w:tc>
          <w:tcPr>
            <w:tcW w:w="2551" w:type="dxa"/>
            <w:vAlign w:val="center"/>
          </w:tcPr>
          <w:p w:rsidR="00276112" w:rsidRPr="00A97486" w:rsidRDefault="00276112" w:rsidP="00276112">
            <w:pPr>
              <w:rPr>
                <w:color w:val="000000"/>
                <w:sz w:val="22"/>
                <w:szCs w:val="22"/>
              </w:rPr>
            </w:pPr>
            <w:r w:rsidRPr="00A97486">
              <w:rPr>
                <w:rFonts w:hint="eastAsia"/>
                <w:color w:val="000000"/>
                <w:sz w:val="22"/>
                <w:szCs w:val="22"/>
              </w:rPr>
              <w:t xml:space="preserve">　</w:t>
            </w:r>
          </w:p>
        </w:tc>
        <w:tc>
          <w:tcPr>
            <w:tcW w:w="709" w:type="dxa"/>
            <w:vAlign w:val="center"/>
          </w:tcPr>
          <w:p w:rsidR="00276112" w:rsidRPr="00A97486" w:rsidRDefault="00276112" w:rsidP="00276112">
            <w:pPr>
              <w:jc w:val="center"/>
              <w:rPr>
                <w:color w:val="000000"/>
                <w:sz w:val="22"/>
                <w:szCs w:val="22"/>
              </w:rPr>
            </w:pPr>
            <w:r w:rsidRPr="00A97486">
              <w:rPr>
                <w:rFonts w:hint="eastAsia"/>
                <w:color w:val="000000"/>
                <w:sz w:val="22"/>
                <w:szCs w:val="22"/>
              </w:rPr>
              <w:t>有</w:t>
            </w:r>
          </w:p>
        </w:tc>
        <w:tc>
          <w:tcPr>
            <w:tcW w:w="2455" w:type="dxa"/>
            <w:vAlign w:val="center"/>
          </w:tcPr>
          <w:p w:rsidR="00276112" w:rsidRPr="00A97486" w:rsidRDefault="00276112" w:rsidP="00276112">
            <w:pPr>
              <w:jc w:val="left"/>
              <w:rPr>
                <w:color w:val="000000"/>
                <w:sz w:val="22"/>
                <w:szCs w:val="22"/>
              </w:rPr>
            </w:pPr>
            <w:r w:rsidRPr="00A97486">
              <w:rPr>
                <w:rFonts w:hint="eastAsia"/>
                <w:color w:val="000000"/>
                <w:sz w:val="22"/>
                <w:szCs w:val="22"/>
              </w:rPr>
              <w:t xml:space="preserve">　</w:t>
            </w:r>
          </w:p>
        </w:tc>
        <w:tc>
          <w:tcPr>
            <w:tcW w:w="2081" w:type="dxa"/>
            <w:vAlign w:val="center"/>
          </w:tcPr>
          <w:p w:rsidR="00276112" w:rsidRPr="00A97486" w:rsidRDefault="00276112" w:rsidP="00276112">
            <w:pPr>
              <w:rPr>
                <w:color w:val="000000"/>
                <w:sz w:val="22"/>
                <w:szCs w:val="22"/>
              </w:rPr>
            </w:pPr>
            <w:r w:rsidRPr="00A97486">
              <w:rPr>
                <w:rFonts w:hint="eastAsia"/>
                <w:color w:val="000000"/>
                <w:sz w:val="22"/>
                <w:szCs w:val="22"/>
              </w:rPr>
              <w:t xml:space="preserve">　</w:t>
            </w:r>
          </w:p>
        </w:tc>
      </w:tr>
      <w:tr w:rsidR="00276112" w:rsidRPr="00A97486" w:rsidTr="002B468B">
        <w:tc>
          <w:tcPr>
            <w:tcW w:w="3227" w:type="dxa"/>
            <w:vAlign w:val="center"/>
          </w:tcPr>
          <w:p w:rsidR="00276112" w:rsidRPr="00A97486" w:rsidRDefault="00276112" w:rsidP="00276112">
            <w:pPr>
              <w:rPr>
                <w:color w:val="000000"/>
                <w:sz w:val="22"/>
                <w:szCs w:val="22"/>
              </w:rPr>
            </w:pPr>
            <w:r w:rsidRPr="00A97486">
              <w:rPr>
                <w:rFonts w:hint="eastAsia"/>
                <w:color w:val="000000"/>
                <w:sz w:val="22"/>
                <w:szCs w:val="22"/>
              </w:rPr>
              <w:t>干燥过滤器的拆卸与安装</w:t>
            </w:r>
          </w:p>
        </w:tc>
        <w:tc>
          <w:tcPr>
            <w:tcW w:w="850" w:type="dxa"/>
            <w:vAlign w:val="center"/>
          </w:tcPr>
          <w:p w:rsidR="00276112" w:rsidRPr="00A97486" w:rsidRDefault="00276112" w:rsidP="00276112">
            <w:pPr>
              <w:jc w:val="center"/>
              <w:rPr>
                <w:color w:val="000000"/>
                <w:sz w:val="22"/>
                <w:szCs w:val="22"/>
              </w:rPr>
            </w:pPr>
            <w:r w:rsidRPr="00A97486">
              <w:rPr>
                <w:rFonts w:hint="eastAsia"/>
                <w:color w:val="000000"/>
                <w:sz w:val="22"/>
                <w:szCs w:val="22"/>
              </w:rPr>
              <w:t>无</w:t>
            </w:r>
          </w:p>
        </w:tc>
        <w:tc>
          <w:tcPr>
            <w:tcW w:w="2694" w:type="dxa"/>
            <w:vAlign w:val="center"/>
          </w:tcPr>
          <w:p w:rsidR="00276112" w:rsidRPr="00A97486" w:rsidRDefault="00276112" w:rsidP="00276112">
            <w:pPr>
              <w:jc w:val="left"/>
              <w:rPr>
                <w:color w:val="000000"/>
                <w:sz w:val="22"/>
                <w:szCs w:val="22"/>
              </w:rPr>
            </w:pPr>
            <w:r w:rsidRPr="00A97486">
              <w:rPr>
                <w:rFonts w:hint="eastAsia"/>
                <w:color w:val="000000"/>
                <w:sz w:val="22"/>
                <w:szCs w:val="22"/>
              </w:rPr>
              <w:t xml:space="preserve">　</w:t>
            </w:r>
          </w:p>
        </w:tc>
        <w:tc>
          <w:tcPr>
            <w:tcW w:w="2551" w:type="dxa"/>
            <w:vAlign w:val="center"/>
          </w:tcPr>
          <w:p w:rsidR="00276112" w:rsidRPr="00A97486" w:rsidRDefault="00276112" w:rsidP="00276112">
            <w:pPr>
              <w:rPr>
                <w:color w:val="000000"/>
                <w:sz w:val="22"/>
                <w:szCs w:val="22"/>
              </w:rPr>
            </w:pPr>
            <w:r w:rsidRPr="00A97486">
              <w:rPr>
                <w:rFonts w:hint="eastAsia"/>
                <w:color w:val="000000"/>
                <w:sz w:val="22"/>
                <w:szCs w:val="22"/>
              </w:rPr>
              <w:t xml:space="preserve">　</w:t>
            </w:r>
          </w:p>
        </w:tc>
        <w:tc>
          <w:tcPr>
            <w:tcW w:w="709" w:type="dxa"/>
            <w:vAlign w:val="center"/>
          </w:tcPr>
          <w:p w:rsidR="00276112" w:rsidRPr="00A97486" w:rsidRDefault="00276112" w:rsidP="00276112">
            <w:pPr>
              <w:jc w:val="center"/>
              <w:rPr>
                <w:color w:val="000000"/>
                <w:sz w:val="22"/>
                <w:szCs w:val="22"/>
              </w:rPr>
            </w:pPr>
            <w:r w:rsidRPr="00A97486">
              <w:rPr>
                <w:rFonts w:hint="eastAsia"/>
                <w:color w:val="000000"/>
                <w:sz w:val="22"/>
                <w:szCs w:val="22"/>
              </w:rPr>
              <w:t>有</w:t>
            </w:r>
          </w:p>
        </w:tc>
        <w:tc>
          <w:tcPr>
            <w:tcW w:w="2455" w:type="dxa"/>
            <w:vAlign w:val="center"/>
          </w:tcPr>
          <w:p w:rsidR="00276112" w:rsidRPr="00A97486" w:rsidRDefault="00276112" w:rsidP="00276112">
            <w:pPr>
              <w:jc w:val="left"/>
              <w:rPr>
                <w:color w:val="000000"/>
                <w:sz w:val="22"/>
                <w:szCs w:val="22"/>
              </w:rPr>
            </w:pPr>
            <w:r w:rsidRPr="00A97486">
              <w:rPr>
                <w:rFonts w:hint="eastAsia"/>
                <w:color w:val="000000"/>
                <w:sz w:val="22"/>
                <w:szCs w:val="22"/>
              </w:rPr>
              <w:t>氮气</w:t>
            </w:r>
          </w:p>
        </w:tc>
        <w:tc>
          <w:tcPr>
            <w:tcW w:w="2081" w:type="dxa"/>
            <w:vAlign w:val="center"/>
          </w:tcPr>
          <w:p w:rsidR="00276112" w:rsidRPr="00A97486" w:rsidRDefault="00276112" w:rsidP="00276112">
            <w:pPr>
              <w:rPr>
                <w:color w:val="000000"/>
                <w:sz w:val="22"/>
                <w:szCs w:val="22"/>
              </w:rPr>
            </w:pPr>
            <w:r w:rsidRPr="00A97486">
              <w:rPr>
                <w:rFonts w:hint="eastAsia"/>
                <w:color w:val="000000"/>
                <w:sz w:val="22"/>
                <w:szCs w:val="22"/>
              </w:rPr>
              <w:t>上海沧海工业气体有限公司</w:t>
            </w:r>
          </w:p>
        </w:tc>
      </w:tr>
      <w:tr w:rsidR="00276112" w:rsidRPr="00A97486" w:rsidTr="002B468B">
        <w:tc>
          <w:tcPr>
            <w:tcW w:w="3227" w:type="dxa"/>
            <w:vAlign w:val="center"/>
          </w:tcPr>
          <w:p w:rsidR="00276112" w:rsidRPr="00A97486" w:rsidRDefault="00276112" w:rsidP="00276112">
            <w:pPr>
              <w:rPr>
                <w:color w:val="000000"/>
                <w:sz w:val="22"/>
                <w:szCs w:val="22"/>
              </w:rPr>
            </w:pPr>
            <w:r w:rsidRPr="00A97486">
              <w:rPr>
                <w:rFonts w:hint="eastAsia"/>
                <w:color w:val="000000"/>
                <w:sz w:val="22"/>
                <w:szCs w:val="22"/>
              </w:rPr>
              <w:t>风门调节器拆卸与安装</w:t>
            </w:r>
          </w:p>
        </w:tc>
        <w:tc>
          <w:tcPr>
            <w:tcW w:w="850" w:type="dxa"/>
            <w:vAlign w:val="center"/>
          </w:tcPr>
          <w:p w:rsidR="00276112" w:rsidRPr="00A97486" w:rsidRDefault="00276112" w:rsidP="00276112">
            <w:pPr>
              <w:jc w:val="center"/>
              <w:rPr>
                <w:color w:val="000000"/>
                <w:sz w:val="22"/>
                <w:szCs w:val="22"/>
              </w:rPr>
            </w:pPr>
            <w:r w:rsidRPr="00A97486">
              <w:rPr>
                <w:rFonts w:hint="eastAsia"/>
                <w:color w:val="000000"/>
                <w:sz w:val="22"/>
                <w:szCs w:val="22"/>
              </w:rPr>
              <w:t>无</w:t>
            </w:r>
          </w:p>
        </w:tc>
        <w:tc>
          <w:tcPr>
            <w:tcW w:w="2694" w:type="dxa"/>
            <w:vAlign w:val="center"/>
          </w:tcPr>
          <w:p w:rsidR="00276112" w:rsidRPr="00A97486" w:rsidRDefault="00276112" w:rsidP="00276112">
            <w:pPr>
              <w:jc w:val="left"/>
              <w:rPr>
                <w:color w:val="000000"/>
                <w:sz w:val="22"/>
                <w:szCs w:val="22"/>
              </w:rPr>
            </w:pPr>
            <w:r w:rsidRPr="00A97486">
              <w:rPr>
                <w:rFonts w:hint="eastAsia"/>
                <w:color w:val="000000"/>
                <w:sz w:val="22"/>
                <w:szCs w:val="22"/>
              </w:rPr>
              <w:t xml:space="preserve">　</w:t>
            </w:r>
          </w:p>
        </w:tc>
        <w:tc>
          <w:tcPr>
            <w:tcW w:w="2551" w:type="dxa"/>
            <w:vAlign w:val="center"/>
          </w:tcPr>
          <w:p w:rsidR="00276112" w:rsidRPr="00A97486" w:rsidRDefault="00276112" w:rsidP="00276112">
            <w:pPr>
              <w:rPr>
                <w:color w:val="000000"/>
                <w:sz w:val="22"/>
                <w:szCs w:val="22"/>
              </w:rPr>
            </w:pPr>
            <w:r w:rsidRPr="00A97486">
              <w:rPr>
                <w:rFonts w:hint="eastAsia"/>
                <w:color w:val="000000"/>
                <w:sz w:val="22"/>
                <w:szCs w:val="22"/>
              </w:rPr>
              <w:t xml:space="preserve">　</w:t>
            </w:r>
          </w:p>
        </w:tc>
        <w:tc>
          <w:tcPr>
            <w:tcW w:w="709" w:type="dxa"/>
            <w:vAlign w:val="center"/>
          </w:tcPr>
          <w:p w:rsidR="00276112" w:rsidRPr="00A97486" w:rsidRDefault="00276112" w:rsidP="00276112">
            <w:pPr>
              <w:jc w:val="center"/>
              <w:rPr>
                <w:color w:val="000000"/>
                <w:sz w:val="22"/>
                <w:szCs w:val="22"/>
              </w:rPr>
            </w:pPr>
            <w:r w:rsidRPr="00A97486">
              <w:rPr>
                <w:rFonts w:hint="eastAsia"/>
                <w:color w:val="000000"/>
                <w:sz w:val="22"/>
                <w:szCs w:val="22"/>
              </w:rPr>
              <w:t>无</w:t>
            </w:r>
          </w:p>
        </w:tc>
        <w:tc>
          <w:tcPr>
            <w:tcW w:w="2455" w:type="dxa"/>
            <w:vAlign w:val="center"/>
          </w:tcPr>
          <w:p w:rsidR="00276112" w:rsidRPr="00A97486" w:rsidRDefault="00276112" w:rsidP="00276112">
            <w:pPr>
              <w:jc w:val="left"/>
              <w:rPr>
                <w:color w:val="000000"/>
                <w:sz w:val="22"/>
                <w:szCs w:val="22"/>
              </w:rPr>
            </w:pPr>
            <w:r w:rsidRPr="00A97486">
              <w:rPr>
                <w:rFonts w:hint="eastAsia"/>
                <w:color w:val="000000"/>
                <w:sz w:val="22"/>
                <w:szCs w:val="22"/>
              </w:rPr>
              <w:t xml:space="preserve">　</w:t>
            </w:r>
          </w:p>
        </w:tc>
        <w:tc>
          <w:tcPr>
            <w:tcW w:w="2081" w:type="dxa"/>
            <w:vAlign w:val="center"/>
          </w:tcPr>
          <w:p w:rsidR="00276112" w:rsidRPr="00A97486" w:rsidRDefault="00276112" w:rsidP="00276112">
            <w:pPr>
              <w:rPr>
                <w:color w:val="000000"/>
                <w:sz w:val="22"/>
                <w:szCs w:val="22"/>
              </w:rPr>
            </w:pPr>
            <w:r w:rsidRPr="00A97486">
              <w:rPr>
                <w:rFonts w:hint="eastAsia"/>
                <w:color w:val="000000"/>
                <w:sz w:val="22"/>
                <w:szCs w:val="22"/>
              </w:rPr>
              <w:t xml:space="preserve">　</w:t>
            </w:r>
          </w:p>
        </w:tc>
      </w:tr>
      <w:tr w:rsidR="00276112" w:rsidRPr="00A97486" w:rsidTr="002B468B">
        <w:tc>
          <w:tcPr>
            <w:tcW w:w="3227" w:type="dxa"/>
            <w:vAlign w:val="center"/>
          </w:tcPr>
          <w:p w:rsidR="00276112" w:rsidRPr="00A97486" w:rsidRDefault="00276112" w:rsidP="00276112">
            <w:pPr>
              <w:rPr>
                <w:color w:val="000000"/>
                <w:sz w:val="22"/>
                <w:szCs w:val="22"/>
              </w:rPr>
            </w:pPr>
            <w:r w:rsidRPr="00A97486">
              <w:rPr>
                <w:rFonts w:hint="eastAsia"/>
                <w:color w:val="000000"/>
                <w:sz w:val="22"/>
                <w:szCs w:val="22"/>
              </w:rPr>
              <w:t>新风过滤器的拆卸与安装</w:t>
            </w:r>
          </w:p>
        </w:tc>
        <w:tc>
          <w:tcPr>
            <w:tcW w:w="850" w:type="dxa"/>
            <w:vAlign w:val="center"/>
          </w:tcPr>
          <w:p w:rsidR="00276112" w:rsidRPr="00A97486" w:rsidRDefault="00276112" w:rsidP="00276112">
            <w:pPr>
              <w:jc w:val="center"/>
              <w:rPr>
                <w:color w:val="000000"/>
                <w:sz w:val="22"/>
                <w:szCs w:val="22"/>
              </w:rPr>
            </w:pPr>
            <w:r w:rsidRPr="00A97486">
              <w:rPr>
                <w:rFonts w:hint="eastAsia"/>
                <w:color w:val="000000"/>
                <w:sz w:val="22"/>
                <w:szCs w:val="22"/>
              </w:rPr>
              <w:t>无</w:t>
            </w:r>
          </w:p>
        </w:tc>
        <w:tc>
          <w:tcPr>
            <w:tcW w:w="2694" w:type="dxa"/>
            <w:vAlign w:val="center"/>
          </w:tcPr>
          <w:p w:rsidR="00276112" w:rsidRPr="00A97486" w:rsidRDefault="00276112" w:rsidP="00276112">
            <w:pPr>
              <w:jc w:val="left"/>
              <w:rPr>
                <w:color w:val="000000"/>
                <w:sz w:val="22"/>
                <w:szCs w:val="22"/>
              </w:rPr>
            </w:pPr>
            <w:r w:rsidRPr="00A97486">
              <w:rPr>
                <w:rFonts w:hint="eastAsia"/>
                <w:color w:val="000000"/>
                <w:sz w:val="22"/>
                <w:szCs w:val="22"/>
              </w:rPr>
              <w:t xml:space="preserve">　</w:t>
            </w:r>
          </w:p>
        </w:tc>
        <w:tc>
          <w:tcPr>
            <w:tcW w:w="2551" w:type="dxa"/>
            <w:vAlign w:val="center"/>
          </w:tcPr>
          <w:p w:rsidR="00276112" w:rsidRPr="00A97486" w:rsidRDefault="00276112" w:rsidP="00276112">
            <w:pPr>
              <w:rPr>
                <w:color w:val="000000"/>
                <w:sz w:val="22"/>
                <w:szCs w:val="22"/>
              </w:rPr>
            </w:pPr>
            <w:r w:rsidRPr="00A97486">
              <w:rPr>
                <w:rFonts w:hint="eastAsia"/>
                <w:color w:val="000000"/>
                <w:sz w:val="22"/>
                <w:szCs w:val="22"/>
              </w:rPr>
              <w:t xml:space="preserve">　</w:t>
            </w:r>
          </w:p>
        </w:tc>
        <w:tc>
          <w:tcPr>
            <w:tcW w:w="709" w:type="dxa"/>
            <w:vAlign w:val="center"/>
          </w:tcPr>
          <w:p w:rsidR="00276112" w:rsidRPr="00A97486" w:rsidRDefault="00276112" w:rsidP="00276112">
            <w:pPr>
              <w:jc w:val="center"/>
              <w:rPr>
                <w:color w:val="000000"/>
                <w:sz w:val="22"/>
                <w:szCs w:val="22"/>
              </w:rPr>
            </w:pPr>
            <w:r w:rsidRPr="00A97486">
              <w:rPr>
                <w:rFonts w:hint="eastAsia"/>
                <w:color w:val="000000"/>
                <w:sz w:val="22"/>
                <w:szCs w:val="22"/>
              </w:rPr>
              <w:t>无</w:t>
            </w:r>
          </w:p>
        </w:tc>
        <w:tc>
          <w:tcPr>
            <w:tcW w:w="2455" w:type="dxa"/>
            <w:vAlign w:val="center"/>
          </w:tcPr>
          <w:p w:rsidR="00276112" w:rsidRPr="00A97486" w:rsidRDefault="00276112" w:rsidP="00276112">
            <w:pPr>
              <w:jc w:val="left"/>
              <w:rPr>
                <w:color w:val="000000"/>
                <w:sz w:val="22"/>
                <w:szCs w:val="22"/>
              </w:rPr>
            </w:pPr>
            <w:r w:rsidRPr="00A97486">
              <w:rPr>
                <w:rFonts w:hint="eastAsia"/>
                <w:color w:val="000000"/>
                <w:sz w:val="22"/>
                <w:szCs w:val="22"/>
              </w:rPr>
              <w:t xml:space="preserve">　</w:t>
            </w:r>
          </w:p>
        </w:tc>
        <w:tc>
          <w:tcPr>
            <w:tcW w:w="2081" w:type="dxa"/>
            <w:vAlign w:val="center"/>
          </w:tcPr>
          <w:p w:rsidR="00276112" w:rsidRPr="00A97486" w:rsidRDefault="00276112" w:rsidP="00276112">
            <w:pPr>
              <w:rPr>
                <w:color w:val="000000"/>
                <w:sz w:val="22"/>
                <w:szCs w:val="22"/>
              </w:rPr>
            </w:pPr>
            <w:r w:rsidRPr="00A97486">
              <w:rPr>
                <w:rFonts w:hint="eastAsia"/>
                <w:color w:val="000000"/>
                <w:sz w:val="22"/>
                <w:szCs w:val="22"/>
              </w:rPr>
              <w:t xml:space="preserve">　</w:t>
            </w:r>
          </w:p>
        </w:tc>
      </w:tr>
      <w:tr w:rsidR="00276112" w:rsidRPr="00A97486" w:rsidTr="002B468B">
        <w:tc>
          <w:tcPr>
            <w:tcW w:w="3227" w:type="dxa"/>
            <w:vAlign w:val="center"/>
          </w:tcPr>
          <w:p w:rsidR="00276112" w:rsidRPr="00A97486" w:rsidRDefault="00276112" w:rsidP="00276112">
            <w:pPr>
              <w:rPr>
                <w:color w:val="000000"/>
                <w:sz w:val="22"/>
                <w:szCs w:val="22"/>
              </w:rPr>
            </w:pPr>
            <w:r w:rsidRPr="00A97486">
              <w:rPr>
                <w:rFonts w:hint="eastAsia"/>
                <w:color w:val="000000"/>
                <w:sz w:val="22"/>
                <w:szCs w:val="22"/>
              </w:rPr>
              <w:t>混合风过滤器拆卸与安装</w:t>
            </w:r>
          </w:p>
        </w:tc>
        <w:tc>
          <w:tcPr>
            <w:tcW w:w="850" w:type="dxa"/>
            <w:vAlign w:val="center"/>
          </w:tcPr>
          <w:p w:rsidR="00276112" w:rsidRPr="00A97486" w:rsidRDefault="00276112" w:rsidP="00276112">
            <w:pPr>
              <w:jc w:val="center"/>
              <w:rPr>
                <w:color w:val="000000"/>
                <w:sz w:val="22"/>
                <w:szCs w:val="22"/>
              </w:rPr>
            </w:pPr>
            <w:r w:rsidRPr="00A97486">
              <w:rPr>
                <w:rFonts w:hint="eastAsia"/>
                <w:color w:val="000000"/>
                <w:sz w:val="22"/>
                <w:szCs w:val="22"/>
              </w:rPr>
              <w:t>无</w:t>
            </w:r>
          </w:p>
        </w:tc>
        <w:tc>
          <w:tcPr>
            <w:tcW w:w="2694" w:type="dxa"/>
            <w:vAlign w:val="center"/>
          </w:tcPr>
          <w:p w:rsidR="00276112" w:rsidRPr="00A97486" w:rsidRDefault="00276112" w:rsidP="00276112">
            <w:pPr>
              <w:jc w:val="left"/>
              <w:rPr>
                <w:color w:val="000000"/>
                <w:sz w:val="22"/>
                <w:szCs w:val="22"/>
              </w:rPr>
            </w:pPr>
            <w:r w:rsidRPr="00A97486">
              <w:rPr>
                <w:rFonts w:hint="eastAsia"/>
                <w:color w:val="000000"/>
                <w:sz w:val="22"/>
                <w:szCs w:val="22"/>
              </w:rPr>
              <w:t xml:space="preserve">　</w:t>
            </w:r>
          </w:p>
        </w:tc>
        <w:tc>
          <w:tcPr>
            <w:tcW w:w="2551" w:type="dxa"/>
            <w:vAlign w:val="center"/>
          </w:tcPr>
          <w:p w:rsidR="00276112" w:rsidRPr="00A97486" w:rsidRDefault="00276112" w:rsidP="00276112">
            <w:pPr>
              <w:rPr>
                <w:color w:val="000000"/>
                <w:sz w:val="22"/>
                <w:szCs w:val="22"/>
              </w:rPr>
            </w:pPr>
            <w:r w:rsidRPr="00A97486">
              <w:rPr>
                <w:rFonts w:hint="eastAsia"/>
                <w:color w:val="000000"/>
                <w:sz w:val="22"/>
                <w:szCs w:val="22"/>
              </w:rPr>
              <w:t xml:space="preserve">　</w:t>
            </w:r>
          </w:p>
        </w:tc>
        <w:tc>
          <w:tcPr>
            <w:tcW w:w="709" w:type="dxa"/>
            <w:vAlign w:val="center"/>
          </w:tcPr>
          <w:p w:rsidR="00276112" w:rsidRPr="00A97486" w:rsidRDefault="00276112" w:rsidP="00276112">
            <w:pPr>
              <w:jc w:val="center"/>
              <w:rPr>
                <w:color w:val="000000"/>
                <w:sz w:val="22"/>
                <w:szCs w:val="22"/>
              </w:rPr>
            </w:pPr>
            <w:r w:rsidRPr="00A97486">
              <w:rPr>
                <w:rFonts w:hint="eastAsia"/>
                <w:color w:val="000000"/>
                <w:sz w:val="22"/>
                <w:szCs w:val="22"/>
              </w:rPr>
              <w:t>有</w:t>
            </w:r>
          </w:p>
        </w:tc>
        <w:tc>
          <w:tcPr>
            <w:tcW w:w="2455" w:type="dxa"/>
            <w:vAlign w:val="center"/>
          </w:tcPr>
          <w:p w:rsidR="00276112" w:rsidRPr="00A97486" w:rsidRDefault="00276112" w:rsidP="00276112">
            <w:pPr>
              <w:jc w:val="left"/>
              <w:rPr>
                <w:color w:val="000000"/>
                <w:sz w:val="22"/>
                <w:szCs w:val="22"/>
              </w:rPr>
            </w:pPr>
            <w:r w:rsidRPr="00A97486">
              <w:rPr>
                <w:rFonts w:hint="eastAsia"/>
                <w:color w:val="000000"/>
                <w:sz w:val="22"/>
                <w:szCs w:val="22"/>
              </w:rPr>
              <w:t>盘管清洗剂</w:t>
            </w:r>
            <w:r w:rsidRPr="00A97486">
              <w:rPr>
                <w:rFonts w:hint="eastAsia"/>
                <w:color w:val="000000"/>
                <w:sz w:val="22"/>
                <w:szCs w:val="22"/>
              </w:rPr>
              <w:t>GD207B</w:t>
            </w:r>
          </w:p>
        </w:tc>
        <w:tc>
          <w:tcPr>
            <w:tcW w:w="2081" w:type="dxa"/>
            <w:vAlign w:val="center"/>
          </w:tcPr>
          <w:p w:rsidR="00276112" w:rsidRPr="00A97486" w:rsidRDefault="00276112" w:rsidP="00276112">
            <w:pPr>
              <w:rPr>
                <w:color w:val="000000"/>
                <w:sz w:val="22"/>
                <w:szCs w:val="22"/>
              </w:rPr>
            </w:pPr>
            <w:r w:rsidRPr="00A97486">
              <w:rPr>
                <w:rFonts w:hint="eastAsia"/>
                <w:color w:val="000000"/>
                <w:sz w:val="22"/>
                <w:szCs w:val="22"/>
              </w:rPr>
              <w:t>大连三达奥克化学股份有限公司</w:t>
            </w:r>
          </w:p>
        </w:tc>
      </w:tr>
      <w:tr w:rsidR="00276112" w:rsidRPr="00A97486" w:rsidTr="002B468B">
        <w:tc>
          <w:tcPr>
            <w:tcW w:w="3227" w:type="dxa"/>
            <w:vAlign w:val="center"/>
          </w:tcPr>
          <w:p w:rsidR="00276112" w:rsidRPr="00A97486" w:rsidRDefault="00276112" w:rsidP="00276112">
            <w:pPr>
              <w:rPr>
                <w:color w:val="000000"/>
                <w:sz w:val="22"/>
                <w:szCs w:val="22"/>
              </w:rPr>
            </w:pPr>
            <w:r w:rsidRPr="00A97486">
              <w:rPr>
                <w:rFonts w:hint="eastAsia"/>
                <w:color w:val="000000"/>
                <w:sz w:val="22"/>
                <w:szCs w:val="22"/>
              </w:rPr>
              <w:t>减震器拆卸与安装</w:t>
            </w:r>
          </w:p>
        </w:tc>
        <w:tc>
          <w:tcPr>
            <w:tcW w:w="850" w:type="dxa"/>
            <w:vAlign w:val="center"/>
          </w:tcPr>
          <w:p w:rsidR="00276112" w:rsidRPr="00A97486" w:rsidRDefault="00276112" w:rsidP="00276112">
            <w:pPr>
              <w:jc w:val="center"/>
              <w:rPr>
                <w:color w:val="000000"/>
                <w:sz w:val="22"/>
                <w:szCs w:val="22"/>
              </w:rPr>
            </w:pPr>
            <w:r w:rsidRPr="00A97486">
              <w:rPr>
                <w:rFonts w:hint="eastAsia"/>
                <w:color w:val="000000"/>
                <w:sz w:val="22"/>
                <w:szCs w:val="22"/>
              </w:rPr>
              <w:t>无</w:t>
            </w:r>
          </w:p>
        </w:tc>
        <w:tc>
          <w:tcPr>
            <w:tcW w:w="2694" w:type="dxa"/>
            <w:vAlign w:val="center"/>
          </w:tcPr>
          <w:p w:rsidR="00276112" w:rsidRPr="00A97486" w:rsidRDefault="00276112" w:rsidP="00276112">
            <w:pPr>
              <w:jc w:val="left"/>
              <w:rPr>
                <w:color w:val="000000"/>
                <w:sz w:val="22"/>
                <w:szCs w:val="22"/>
              </w:rPr>
            </w:pPr>
            <w:r w:rsidRPr="00A97486">
              <w:rPr>
                <w:rFonts w:hint="eastAsia"/>
                <w:color w:val="000000"/>
                <w:sz w:val="22"/>
                <w:szCs w:val="22"/>
              </w:rPr>
              <w:t xml:space="preserve">　</w:t>
            </w:r>
          </w:p>
        </w:tc>
        <w:tc>
          <w:tcPr>
            <w:tcW w:w="2551" w:type="dxa"/>
            <w:vAlign w:val="center"/>
          </w:tcPr>
          <w:p w:rsidR="00276112" w:rsidRPr="00A97486" w:rsidRDefault="00276112" w:rsidP="00276112">
            <w:pPr>
              <w:rPr>
                <w:color w:val="000000"/>
                <w:sz w:val="22"/>
                <w:szCs w:val="22"/>
              </w:rPr>
            </w:pPr>
            <w:r w:rsidRPr="00A97486">
              <w:rPr>
                <w:rFonts w:hint="eastAsia"/>
                <w:color w:val="000000"/>
                <w:sz w:val="22"/>
                <w:szCs w:val="22"/>
              </w:rPr>
              <w:t xml:space="preserve">　</w:t>
            </w:r>
          </w:p>
        </w:tc>
        <w:tc>
          <w:tcPr>
            <w:tcW w:w="709" w:type="dxa"/>
            <w:vAlign w:val="center"/>
          </w:tcPr>
          <w:p w:rsidR="00276112" w:rsidRPr="00A97486" w:rsidRDefault="00276112" w:rsidP="00276112">
            <w:pPr>
              <w:jc w:val="center"/>
              <w:rPr>
                <w:color w:val="000000"/>
                <w:sz w:val="22"/>
                <w:szCs w:val="22"/>
              </w:rPr>
            </w:pPr>
            <w:r w:rsidRPr="00A97486">
              <w:rPr>
                <w:rFonts w:hint="eastAsia"/>
                <w:color w:val="000000"/>
                <w:sz w:val="22"/>
                <w:szCs w:val="22"/>
              </w:rPr>
              <w:t>无</w:t>
            </w:r>
          </w:p>
        </w:tc>
        <w:tc>
          <w:tcPr>
            <w:tcW w:w="2455" w:type="dxa"/>
            <w:vAlign w:val="center"/>
          </w:tcPr>
          <w:p w:rsidR="00276112" w:rsidRPr="00A97486" w:rsidRDefault="00276112" w:rsidP="00276112">
            <w:pPr>
              <w:jc w:val="left"/>
              <w:rPr>
                <w:color w:val="000000"/>
                <w:sz w:val="22"/>
                <w:szCs w:val="22"/>
              </w:rPr>
            </w:pPr>
            <w:r w:rsidRPr="00A97486">
              <w:rPr>
                <w:rFonts w:hint="eastAsia"/>
                <w:color w:val="000000"/>
                <w:sz w:val="22"/>
                <w:szCs w:val="22"/>
              </w:rPr>
              <w:t xml:space="preserve">　</w:t>
            </w:r>
          </w:p>
        </w:tc>
        <w:tc>
          <w:tcPr>
            <w:tcW w:w="2081" w:type="dxa"/>
            <w:vAlign w:val="center"/>
          </w:tcPr>
          <w:p w:rsidR="00276112" w:rsidRPr="00A97486" w:rsidRDefault="00276112" w:rsidP="00276112">
            <w:pPr>
              <w:rPr>
                <w:color w:val="000000"/>
                <w:sz w:val="22"/>
                <w:szCs w:val="22"/>
              </w:rPr>
            </w:pPr>
            <w:r w:rsidRPr="00A97486">
              <w:rPr>
                <w:rFonts w:hint="eastAsia"/>
                <w:color w:val="000000"/>
                <w:sz w:val="22"/>
                <w:szCs w:val="22"/>
              </w:rPr>
              <w:t xml:space="preserve">　</w:t>
            </w:r>
          </w:p>
        </w:tc>
      </w:tr>
      <w:tr w:rsidR="00276112" w:rsidRPr="00A97486" w:rsidTr="002B468B">
        <w:tc>
          <w:tcPr>
            <w:tcW w:w="3227" w:type="dxa"/>
            <w:vAlign w:val="center"/>
          </w:tcPr>
          <w:p w:rsidR="00276112" w:rsidRPr="00A97486" w:rsidRDefault="00276112" w:rsidP="00276112">
            <w:pPr>
              <w:rPr>
                <w:color w:val="000000"/>
                <w:sz w:val="22"/>
                <w:szCs w:val="22"/>
              </w:rPr>
            </w:pPr>
            <w:r w:rsidRPr="00A97486">
              <w:rPr>
                <w:rFonts w:hint="eastAsia"/>
                <w:color w:val="000000"/>
                <w:sz w:val="22"/>
                <w:szCs w:val="22"/>
              </w:rPr>
              <w:t>新风、回风温度传感器的拆卸与安装</w:t>
            </w:r>
          </w:p>
        </w:tc>
        <w:tc>
          <w:tcPr>
            <w:tcW w:w="850" w:type="dxa"/>
            <w:vAlign w:val="center"/>
          </w:tcPr>
          <w:p w:rsidR="00276112" w:rsidRPr="00A97486" w:rsidRDefault="00276112" w:rsidP="00276112">
            <w:pPr>
              <w:jc w:val="center"/>
              <w:rPr>
                <w:color w:val="000000"/>
                <w:sz w:val="22"/>
                <w:szCs w:val="22"/>
              </w:rPr>
            </w:pPr>
            <w:r w:rsidRPr="00A97486">
              <w:rPr>
                <w:rFonts w:hint="eastAsia"/>
                <w:color w:val="000000"/>
                <w:sz w:val="22"/>
                <w:szCs w:val="22"/>
              </w:rPr>
              <w:t>无</w:t>
            </w:r>
          </w:p>
        </w:tc>
        <w:tc>
          <w:tcPr>
            <w:tcW w:w="2694" w:type="dxa"/>
            <w:vAlign w:val="center"/>
          </w:tcPr>
          <w:p w:rsidR="00276112" w:rsidRPr="00A97486" w:rsidRDefault="00276112" w:rsidP="00276112">
            <w:pPr>
              <w:jc w:val="left"/>
              <w:rPr>
                <w:color w:val="000000"/>
                <w:sz w:val="22"/>
                <w:szCs w:val="22"/>
              </w:rPr>
            </w:pPr>
            <w:r w:rsidRPr="00A97486">
              <w:rPr>
                <w:rFonts w:hint="eastAsia"/>
                <w:color w:val="000000"/>
                <w:sz w:val="22"/>
                <w:szCs w:val="22"/>
              </w:rPr>
              <w:t xml:space="preserve">　</w:t>
            </w:r>
          </w:p>
        </w:tc>
        <w:tc>
          <w:tcPr>
            <w:tcW w:w="2551" w:type="dxa"/>
            <w:vAlign w:val="center"/>
          </w:tcPr>
          <w:p w:rsidR="00276112" w:rsidRPr="00A97486" w:rsidRDefault="00276112" w:rsidP="00276112">
            <w:pPr>
              <w:rPr>
                <w:color w:val="000000"/>
                <w:sz w:val="22"/>
                <w:szCs w:val="22"/>
              </w:rPr>
            </w:pPr>
            <w:r w:rsidRPr="00A97486">
              <w:rPr>
                <w:rFonts w:hint="eastAsia"/>
                <w:color w:val="000000"/>
                <w:sz w:val="22"/>
                <w:szCs w:val="22"/>
              </w:rPr>
              <w:t xml:space="preserve">　</w:t>
            </w:r>
          </w:p>
        </w:tc>
        <w:tc>
          <w:tcPr>
            <w:tcW w:w="709" w:type="dxa"/>
            <w:vAlign w:val="center"/>
          </w:tcPr>
          <w:p w:rsidR="00276112" w:rsidRPr="00A97486" w:rsidRDefault="00276112" w:rsidP="00276112">
            <w:pPr>
              <w:jc w:val="center"/>
              <w:rPr>
                <w:color w:val="000000"/>
                <w:sz w:val="22"/>
                <w:szCs w:val="22"/>
              </w:rPr>
            </w:pPr>
            <w:r w:rsidRPr="00A97486">
              <w:rPr>
                <w:rFonts w:hint="eastAsia"/>
                <w:color w:val="000000"/>
                <w:sz w:val="22"/>
                <w:szCs w:val="22"/>
              </w:rPr>
              <w:t>有</w:t>
            </w:r>
          </w:p>
        </w:tc>
        <w:tc>
          <w:tcPr>
            <w:tcW w:w="2455" w:type="dxa"/>
            <w:vAlign w:val="center"/>
          </w:tcPr>
          <w:p w:rsidR="00276112" w:rsidRPr="00A97486" w:rsidRDefault="00276112" w:rsidP="00276112">
            <w:pPr>
              <w:jc w:val="left"/>
              <w:rPr>
                <w:color w:val="000000"/>
                <w:sz w:val="22"/>
                <w:szCs w:val="22"/>
              </w:rPr>
            </w:pPr>
            <w:r w:rsidRPr="00A97486">
              <w:rPr>
                <w:rFonts w:hint="eastAsia"/>
                <w:color w:val="000000"/>
                <w:sz w:val="22"/>
                <w:szCs w:val="22"/>
              </w:rPr>
              <w:t>乙醇（无水乙醇）</w:t>
            </w:r>
            <w:r w:rsidRPr="00A97486">
              <w:rPr>
                <w:rFonts w:hint="eastAsia"/>
                <w:color w:val="000000"/>
                <w:sz w:val="22"/>
                <w:szCs w:val="22"/>
              </w:rPr>
              <w:t>Cas</w:t>
            </w:r>
            <w:r w:rsidRPr="00A97486">
              <w:rPr>
                <w:rFonts w:hint="eastAsia"/>
                <w:color w:val="000000"/>
                <w:sz w:val="22"/>
                <w:szCs w:val="22"/>
              </w:rPr>
              <w:t>（</w:t>
            </w:r>
            <w:r w:rsidRPr="00A97486">
              <w:rPr>
                <w:rFonts w:hint="eastAsia"/>
                <w:color w:val="000000"/>
                <w:sz w:val="22"/>
                <w:szCs w:val="22"/>
              </w:rPr>
              <w:t>64-17-5</w:t>
            </w:r>
            <w:r w:rsidRPr="00A97486">
              <w:rPr>
                <w:rFonts w:hint="eastAsia"/>
                <w:color w:val="000000"/>
                <w:sz w:val="22"/>
                <w:szCs w:val="22"/>
              </w:rPr>
              <w:t>）</w:t>
            </w:r>
          </w:p>
        </w:tc>
        <w:tc>
          <w:tcPr>
            <w:tcW w:w="2081" w:type="dxa"/>
            <w:vAlign w:val="center"/>
          </w:tcPr>
          <w:p w:rsidR="00276112" w:rsidRPr="00A97486" w:rsidRDefault="00276112" w:rsidP="00276112">
            <w:pPr>
              <w:rPr>
                <w:color w:val="000000"/>
                <w:sz w:val="22"/>
                <w:szCs w:val="22"/>
              </w:rPr>
            </w:pPr>
            <w:r w:rsidRPr="00A97486">
              <w:rPr>
                <w:rFonts w:hint="eastAsia"/>
                <w:color w:val="000000"/>
                <w:sz w:val="22"/>
                <w:szCs w:val="22"/>
              </w:rPr>
              <w:t>江苏强盛功能化学股份有限公司</w:t>
            </w:r>
          </w:p>
        </w:tc>
      </w:tr>
      <w:tr w:rsidR="00276112" w:rsidRPr="00A97486" w:rsidTr="002B468B">
        <w:tc>
          <w:tcPr>
            <w:tcW w:w="3227" w:type="dxa"/>
            <w:vAlign w:val="center"/>
          </w:tcPr>
          <w:p w:rsidR="00276112" w:rsidRPr="00A97486" w:rsidRDefault="00276112" w:rsidP="00276112">
            <w:pPr>
              <w:rPr>
                <w:color w:val="000000"/>
                <w:sz w:val="22"/>
                <w:szCs w:val="22"/>
              </w:rPr>
            </w:pPr>
            <w:r w:rsidRPr="00A97486">
              <w:rPr>
                <w:rFonts w:hint="eastAsia"/>
                <w:color w:val="000000"/>
                <w:sz w:val="22"/>
                <w:szCs w:val="22"/>
              </w:rPr>
              <w:t>电加热的拆卸与安装</w:t>
            </w:r>
          </w:p>
        </w:tc>
        <w:tc>
          <w:tcPr>
            <w:tcW w:w="850" w:type="dxa"/>
            <w:vAlign w:val="center"/>
          </w:tcPr>
          <w:p w:rsidR="00276112" w:rsidRPr="00A97486" w:rsidRDefault="00276112" w:rsidP="00276112">
            <w:pPr>
              <w:jc w:val="center"/>
              <w:rPr>
                <w:color w:val="000000"/>
                <w:sz w:val="22"/>
                <w:szCs w:val="22"/>
              </w:rPr>
            </w:pPr>
            <w:r w:rsidRPr="00A97486">
              <w:rPr>
                <w:rFonts w:hint="eastAsia"/>
                <w:color w:val="000000"/>
                <w:sz w:val="22"/>
                <w:szCs w:val="22"/>
              </w:rPr>
              <w:t>无</w:t>
            </w:r>
          </w:p>
        </w:tc>
        <w:tc>
          <w:tcPr>
            <w:tcW w:w="2694" w:type="dxa"/>
            <w:vAlign w:val="center"/>
          </w:tcPr>
          <w:p w:rsidR="00276112" w:rsidRPr="00A97486" w:rsidRDefault="00276112" w:rsidP="00276112">
            <w:pPr>
              <w:jc w:val="left"/>
              <w:rPr>
                <w:color w:val="000000"/>
                <w:sz w:val="22"/>
                <w:szCs w:val="22"/>
              </w:rPr>
            </w:pPr>
            <w:r w:rsidRPr="00A97486">
              <w:rPr>
                <w:rFonts w:hint="eastAsia"/>
                <w:color w:val="000000"/>
                <w:sz w:val="22"/>
                <w:szCs w:val="22"/>
              </w:rPr>
              <w:t xml:space="preserve">　</w:t>
            </w:r>
          </w:p>
        </w:tc>
        <w:tc>
          <w:tcPr>
            <w:tcW w:w="2551" w:type="dxa"/>
            <w:vAlign w:val="center"/>
          </w:tcPr>
          <w:p w:rsidR="00276112" w:rsidRPr="00A97486" w:rsidRDefault="00276112" w:rsidP="00276112">
            <w:pPr>
              <w:rPr>
                <w:color w:val="000000"/>
                <w:sz w:val="22"/>
                <w:szCs w:val="22"/>
              </w:rPr>
            </w:pPr>
            <w:r w:rsidRPr="00A97486">
              <w:rPr>
                <w:rFonts w:hint="eastAsia"/>
                <w:color w:val="000000"/>
                <w:sz w:val="22"/>
                <w:szCs w:val="22"/>
              </w:rPr>
              <w:t xml:space="preserve">　</w:t>
            </w:r>
          </w:p>
        </w:tc>
        <w:tc>
          <w:tcPr>
            <w:tcW w:w="709" w:type="dxa"/>
            <w:vAlign w:val="center"/>
          </w:tcPr>
          <w:p w:rsidR="00276112" w:rsidRPr="00A97486" w:rsidRDefault="00276112" w:rsidP="00276112">
            <w:pPr>
              <w:jc w:val="center"/>
              <w:rPr>
                <w:color w:val="000000"/>
                <w:sz w:val="22"/>
                <w:szCs w:val="22"/>
              </w:rPr>
            </w:pPr>
            <w:r w:rsidRPr="00A97486">
              <w:rPr>
                <w:rFonts w:hint="eastAsia"/>
                <w:color w:val="000000"/>
                <w:sz w:val="22"/>
                <w:szCs w:val="22"/>
              </w:rPr>
              <w:t>无</w:t>
            </w:r>
          </w:p>
        </w:tc>
        <w:tc>
          <w:tcPr>
            <w:tcW w:w="2455" w:type="dxa"/>
            <w:vAlign w:val="center"/>
          </w:tcPr>
          <w:p w:rsidR="00276112" w:rsidRPr="00A97486" w:rsidRDefault="00276112" w:rsidP="00276112">
            <w:pPr>
              <w:jc w:val="left"/>
              <w:rPr>
                <w:color w:val="000000"/>
                <w:sz w:val="22"/>
                <w:szCs w:val="22"/>
              </w:rPr>
            </w:pPr>
            <w:r w:rsidRPr="00A97486">
              <w:rPr>
                <w:rFonts w:hint="eastAsia"/>
                <w:color w:val="000000"/>
                <w:sz w:val="22"/>
                <w:szCs w:val="22"/>
              </w:rPr>
              <w:t xml:space="preserve">　</w:t>
            </w:r>
          </w:p>
        </w:tc>
        <w:tc>
          <w:tcPr>
            <w:tcW w:w="2081" w:type="dxa"/>
            <w:vAlign w:val="center"/>
          </w:tcPr>
          <w:p w:rsidR="00276112" w:rsidRPr="00A97486" w:rsidRDefault="00276112" w:rsidP="00276112">
            <w:pPr>
              <w:rPr>
                <w:color w:val="000000"/>
                <w:sz w:val="22"/>
                <w:szCs w:val="22"/>
              </w:rPr>
            </w:pPr>
            <w:r w:rsidRPr="00A97486">
              <w:rPr>
                <w:rFonts w:hint="eastAsia"/>
                <w:color w:val="000000"/>
                <w:sz w:val="22"/>
                <w:szCs w:val="22"/>
              </w:rPr>
              <w:t xml:space="preserve">　</w:t>
            </w:r>
          </w:p>
        </w:tc>
      </w:tr>
    </w:tbl>
    <w:p w:rsidR="00C45EE5" w:rsidRPr="00A97486" w:rsidRDefault="00C45EE5" w:rsidP="00F77832">
      <w:pPr>
        <w:spacing w:line="360" w:lineRule="auto"/>
      </w:pPr>
    </w:p>
    <w:p w:rsidR="00C45EE5" w:rsidRPr="00A97486" w:rsidRDefault="00C45EE5" w:rsidP="00F77832">
      <w:pPr>
        <w:spacing w:line="360" w:lineRule="auto"/>
      </w:pPr>
    </w:p>
    <w:p w:rsidR="00C45EE5" w:rsidRPr="00A97486" w:rsidRDefault="00C45EE5" w:rsidP="00F77832">
      <w:pPr>
        <w:spacing w:line="360" w:lineRule="auto"/>
      </w:pPr>
    </w:p>
    <w:p w:rsidR="00EC1BAB" w:rsidRPr="00A97486" w:rsidRDefault="00EC1BAB" w:rsidP="00F77832">
      <w:pPr>
        <w:spacing w:line="360" w:lineRule="auto"/>
        <w:sectPr w:rsidR="00EC1BAB" w:rsidRPr="00A97486" w:rsidSect="00EC1BAB">
          <w:pgSz w:w="16838" w:h="11906" w:orient="landscape" w:code="9"/>
          <w:pgMar w:top="1800" w:right="1440" w:bottom="1800" w:left="1440" w:header="624" w:footer="578" w:gutter="0"/>
          <w:cols w:space="425"/>
          <w:docGrid w:type="linesAndChars" w:linePitch="312"/>
        </w:sectPr>
      </w:pPr>
    </w:p>
    <w:p w:rsidR="0061069C" w:rsidRPr="00A97486" w:rsidRDefault="0061069C" w:rsidP="0061069C">
      <w:pPr>
        <w:pStyle w:val="1"/>
        <w:pageBreakBefore/>
        <w:numPr>
          <w:ilvl w:val="0"/>
          <w:numId w:val="52"/>
        </w:numPr>
        <w:tabs>
          <w:tab w:val="num" w:pos="432"/>
        </w:tabs>
        <w:spacing w:line="360" w:lineRule="auto"/>
        <w:ind w:left="568" w:right="-867" w:hangingChars="202" w:hanging="568"/>
        <w:rPr>
          <w:rFonts w:ascii="宋体" w:hAnsi="宋体"/>
          <w:sz w:val="28"/>
          <w:szCs w:val="28"/>
        </w:rPr>
      </w:pPr>
      <w:bookmarkStart w:id="513" w:name="_Toc511243049"/>
      <w:bookmarkStart w:id="514" w:name="_Toc517755500"/>
      <w:r w:rsidRPr="00A97486">
        <w:rPr>
          <w:rFonts w:ascii="宋体" w:hAnsi="宋体" w:hint="eastAsia"/>
          <w:sz w:val="28"/>
          <w:szCs w:val="28"/>
        </w:rPr>
        <w:lastRenderedPageBreak/>
        <w:t>故障排查说明</w:t>
      </w:r>
      <w:bookmarkEnd w:id="513"/>
      <w:bookmarkEnd w:id="514"/>
    </w:p>
    <w:p w:rsidR="0061069C" w:rsidRPr="00A97486" w:rsidRDefault="0061069C" w:rsidP="0061069C">
      <w:pPr>
        <w:pStyle w:val="31"/>
        <w:numPr>
          <w:ilvl w:val="1"/>
          <w:numId w:val="52"/>
        </w:numPr>
        <w:spacing w:line="360" w:lineRule="auto"/>
        <w:jc w:val="left"/>
        <w:rPr>
          <w:rFonts w:ascii="宋体" w:hAnsi="宋体"/>
          <w:sz w:val="24"/>
        </w:rPr>
      </w:pPr>
      <w:bookmarkStart w:id="515" w:name="_Toc511243050"/>
      <w:bookmarkStart w:id="516" w:name="_Toc517755501"/>
      <w:r w:rsidRPr="00A97486">
        <w:rPr>
          <w:rFonts w:ascii="宋体" w:hAnsi="宋体" w:hint="eastAsia"/>
          <w:sz w:val="24"/>
        </w:rPr>
        <w:t>客室空调机组故障排查及处理</w:t>
      </w:r>
      <w:bookmarkEnd w:id="515"/>
      <w:bookmarkEnd w:id="516"/>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62"/>
        <w:gridCol w:w="684"/>
        <w:gridCol w:w="2522"/>
        <w:gridCol w:w="2393"/>
        <w:gridCol w:w="1861"/>
      </w:tblGrid>
      <w:tr w:rsidR="0061069C" w:rsidRPr="00A97486" w:rsidTr="00D35478">
        <w:trPr>
          <w:cantSplit/>
          <w:tblHeader/>
          <w:jc w:val="center"/>
        </w:trPr>
        <w:tc>
          <w:tcPr>
            <w:tcW w:w="1119" w:type="dxa"/>
            <w:shd w:val="clear" w:color="auto" w:fill="auto"/>
          </w:tcPr>
          <w:p w:rsidR="0061069C" w:rsidRPr="00A97486" w:rsidRDefault="0061069C" w:rsidP="00D35478">
            <w:pPr>
              <w:jc w:val="center"/>
              <w:rPr>
                <w:szCs w:val="21"/>
              </w:rPr>
            </w:pPr>
            <w:r w:rsidRPr="00A97486">
              <w:rPr>
                <w:rFonts w:hint="eastAsia"/>
                <w:szCs w:val="21"/>
              </w:rPr>
              <w:t>故障内容</w:t>
            </w:r>
          </w:p>
        </w:tc>
        <w:tc>
          <w:tcPr>
            <w:tcW w:w="709" w:type="dxa"/>
            <w:shd w:val="clear" w:color="auto" w:fill="auto"/>
          </w:tcPr>
          <w:p w:rsidR="0061069C" w:rsidRPr="00A97486" w:rsidRDefault="0061069C" w:rsidP="00D35478">
            <w:pPr>
              <w:jc w:val="center"/>
              <w:rPr>
                <w:szCs w:val="21"/>
              </w:rPr>
            </w:pPr>
            <w:r w:rsidRPr="00A97486">
              <w:rPr>
                <w:rFonts w:hint="eastAsia"/>
                <w:szCs w:val="21"/>
              </w:rPr>
              <w:t>工况</w:t>
            </w:r>
          </w:p>
        </w:tc>
        <w:tc>
          <w:tcPr>
            <w:tcW w:w="2693" w:type="dxa"/>
            <w:shd w:val="clear" w:color="auto" w:fill="auto"/>
          </w:tcPr>
          <w:p w:rsidR="0061069C" w:rsidRPr="00A97486" w:rsidRDefault="0061069C" w:rsidP="00D35478">
            <w:pPr>
              <w:jc w:val="center"/>
              <w:rPr>
                <w:szCs w:val="21"/>
              </w:rPr>
            </w:pPr>
            <w:r w:rsidRPr="00A97486">
              <w:rPr>
                <w:rFonts w:hint="eastAsia"/>
                <w:szCs w:val="21"/>
              </w:rPr>
              <w:t>故障原因</w:t>
            </w:r>
          </w:p>
        </w:tc>
        <w:tc>
          <w:tcPr>
            <w:tcW w:w="2551" w:type="dxa"/>
            <w:shd w:val="clear" w:color="auto" w:fill="auto"/>
          </w:tcPr>
          <w:p w:rsidR="0061069C" w:rsidRPr="00A97486" w:rsidRDefault="0061069C" w:rsidP="00D35478">
            <w:pPr>
              <w:jc w:val="center"/>
              <w:rPr>
                <w:szCs w:val="21"/>
              </w:rPr>
            </w:pPr>
            <w:r w:rsidRPr="00A97486">
              <w:rPr>
                <w:rFonts w:hint="eastAsia"/>
                <w:szCs w:val="21"/>
              </w:rPr>
              <w:t>判断方法</w:t>
            </w:r>
          </w:p>
        </w:tc>
        <w:tc>
          <w:tcPr>
            <w:tcW w:w="1967" w:type="dxa"/>
            <w:shd w:val="clear" w:color="auto" w:fill="auto"/>
          </w:tcPr>
          <w:p w:rsidR="0061069C" w:rsidRPr="00A97486" w:rsidRDefault="0061069C" w:rsidP="00D35478">
            <w:pPr>
              <w:jc w:val="center"/>
              <w:rPr>
                <w:szCs w:val="21"/>
              </w:rPr>
            </w:pPr>
            <w:r w:rsidRPr="00A97486">
              <w:rPr>
                <w:rFonts w:hint="eastAsia"/>
                <w:szCs w:val="21"/>
              </w:rPr>
              <w:t>处理</w:t>
            </w:r>
          </w:p>
        </w:tc>
      </w:tr>
      <w:tr w:rsidR="0061069C" w:rsidRPr="00A97486" w:rsidTr="00D35478">
        <w:trPr>
          <w:jc w:val="center"/>
        </w:trPr>
        <w:tc>
          <w:tcPr>
            <w:tcW w:w="1119" w:type="dxa"/>
            <w:vMerge w:val="restart"/>
            <w:shd w:val="clear" w:color="auto" w:fill="auto"/>
            <w:vAlign w:val="center"/>
          </w:tcPr>
          <w:p w:rsidR="0061069C" w:rsidRPr="00A97486" w:rsidRDefault="0061069C" w:rsidP="00D35478">
            <w:pPr>
              <w:jc w:val="center"/>
              <w:rPr>
                <w:szCs w:val="21"/>
              </w:rPr>
            </w:pPr>
            <w:r w:rsidRPr="00A97486">
              <w:rPr>
                <w:rFonts w:hint="eastAsia"/>
                <w:szCs w:val="21"/>
              </w:rPr>
              <w:t>高压故障</w:t>
            </w:r>
          </w:p>
        </w:tc>
        <w:tc>
          <w:tcPr>
            <w:tcW w:w="709" w:type="dxa"/>
            <w:vMerge w:val="restart"/>
            <w:shd w:val="clear" w:color="auto" w:fill="auto"/>
            <w:vAlign w:val="center"/>
          </w:tcPr>
          <w:p w:rsidR="0061069C" w:rsidRPr="00A97486" w:rsidRDefault="0061069C" w:rsidP="00D35478">
            <w:pPr>
              <w:jc w:val="center"/>
              <w:rPr>
                <w:szCs w:val="21"/>
              </w:rPr>
            </w:pPr>
            <w:r w:rsidRPr="00A97486">
              <w:rPr>
                <w:rFonts w:hint="eastAsia"/>
                <w:szCs w:val="21"/>
              </w:rPr>
              <w:t>制冷</w:t>
            </w:r>
          </w:p>
          <w:p w:rsidR="0061069C" w:rsidRPr="00A97486" w:rsidRDefault="0061069C" w:rsidP="00D35478">
            <w:pPr>
              <w:jc w:val="center"/>
              <w:rPr>
                <w:szCs w:val="21"/>
              </w:rPr>
            </w:pPr>
          </w:p>
        </w:tc>
        <w:tc>
          <w:tcPr>
            <w:tcW w:w="2693" w:type="dxa"/>
            <w:shd w:val="clear" w:color="auto" w:fill="auto"/>
          </w:tcPr>
          <w:p w:rsidR="0061069C" w:rsidRPr="00A97486" w:rsidRDefault="0061069C" w:rsidP="00D35478">
            <w:pPr>
              <w:rPr>
                <w:szCs w:val="21"/>
              </w:rPr>
            </w:pPr>
            <w:r w:rsidRPr="00A97486">
              <w:rPr>
                <w:rFonts w:hint="eastAsia"/>
                <w:szCs w:val="21"/>
              </w:rPr>
              <w:t>轴流风机反转</w:t>
            </w:r>
          </w:p>
        </w:tc>
        <w:tc>
          <w:tcPr>
            <w:tcW w:w="2551" w:type="dxa"/>
            <w:shd w:val="clear" w:color="auto" w:fill="auto"/>
          </w:tcPr>
          <w:p w:rsidR="0061069C" w:rsidRPr="00A97486" w:rsidRDefault="0061069C" w:rsidP="00D35478">
            <w:pPr>
              <w:rPr>
                <w:szCs w:val="21"/>
              </w:rPr>
            </w:pPr>
            <w:r w:rsidRPr="00A97486">
              <w:rPr>
                <w:rFonts w:hint="eastAsia"/>
                <w:szCs w:val="21"/>
              </w:rPr>
              <w:t>检查轴流风机接线</w:t>
            </w:r>
          </w:p>
        </w:tc>
        <w:tc>
          <w:tcPr>
            <w:tcW w:w="1967" w:type="dxa"/>
            <w:shd w:val="clear" w:color="auto" w:fill="auto"/>
          </w:tcPr>
          <w:p w:rsidR="0061069C" w:rsidRPr="00A97486" w:rsidRDefault="0061069C" w:rsidP="00D35478">
            <w:pPr>
              <w:rPr>
                <w:szCs w:val="21"/>
              </w:rPr>
            </w:pPr>
            <w:r w:rsidRPr="00A97486">
              <w:rPr>
                <w:rFonts w:hint="eastAsia"/>
                <w:szCs w:val="21"/>
              </w:rPr>
              <w:t>将风机电源相序调整正确</w:t>
            </w:r>
          </w:p>
        </w:tc>
      </w:tr>
      <w:tr w:rsidR="0061069C" w:rsidRPr="00A97486" w:rsidTr="00D35478">
        <w:trPr>
          <w:jc w:val="center"/>
        </w:trPr>
        <w:tc>
          <w:tcPr>
            <w:tcW w:w="1119" w:type="dxa"/>
            <w:vMerge/>
            <w:shd w:val="clear" w:color="auto" w:fill="auto"/>
          </w:tcPr>
          <w:p w:rsidR="0061069C" w:rsidRPr="00A97486" w:rsidRDefault="0061069C" w:rsidP="00D35478">
            <w:pPr>
              <w:rPr>
                <w:szCs w:val="21"/>
              </w:rPr>
            </w:pPr>
          </w:p>
        </w:tc>
        <w:tc>
          <w:tcPr>
            <w:tcW w:w="709" w:type="dxa"/>
            <w:vMerge/>
            <w:shd w:val="clear" w:color="auto" w:fill="auto"/>
            <w:vAlign w:val="center"/>
          </w:tcPr>
          <w:p w:rsidR="0061069C" w:rsidRPr="00A97486" w:rsidRDefault="0061069C" w:rsidP="00D35478">
            <w:pPr>
              <w:jc w:val="center"/>
              <w:rPr>
                <w:szCs w:val="21"/>
              </w:rPr>
            </w:pPr>
          </w:p>
        </w:tc>
        <w:tc>
          <w:tcPr>
            <w:tcW w:w="2693" w:type="dxa"/>
            <w:shd w:val="clear" w:color="auto" w:fill="auto"/>
          </w:tcPr>
          <w:p w:rsidR="0061069C" w:rsidRPr="00A97486" w:rsidRDefault="0061069C" w:rsidP="00D35478">
            <w:pPr>
              <w:rPr>
                <w:szCs w:val="21"/>
              </w:rPr>
            </w:pPr>
            <w:r w:rsidRPr="00A97486">
              <w:rPr>
                <w:rFonts w:hint="eastAsia"/>
                <w:szCs w:val="21"/>
              </w:rPr>
              <w:t>轴流风机不转</w:t>
            </w:r>
          </w:p>
          <w:p w:rsidR="0061069C" w:rsidRPr="00A97486" w:rsidRDefault="0061069C" w:rsidP="00DC4603">
            <w:pPr>
              <w:widowControl/>
              <w:numPr>
                <w:ilvl w:val="0"/>
                <w:numId w:val="131"/>
              </w:numPr>
              <w:spacing w:line="360" w:lineRule="auto"/>
              <w:jc w:val="left"/>
              <w:rPr>
                <w:szCs w:val="21"/>
              </w:rPr>
            </w:pPr>
            <w:r w:rsidRPr="00A97486">
              <w:rPr>
                <w:rFonts w:hint="eastAsia"/>
                <w:szCs w:val="21"/>
              </w:rPr>
              <w:t>电机烧损</w:t>
            </w:r>
          </w:p>
          <w:p w:rsidR="0061069C" w:rsidRPr="00A97486" w:rsidRDefault="0061069C" w:rsidP="00DC4603">
            <w:pPr>
              <w:widowControl/>
              <w:numPr>
                <w:ilvl w:val="0"/>
                <w:numId w:val="131"/>
              </w:numPr>
              <w:spacing w:line="360" w:lineRule="auto"/>
              <w:jc w:val="left"/>
              <w:rPr>
                <w:szCs w:val="21"/>
              </w:rPr>
            </w:pPr>
            <w:r w:rsidRPr="00A97486">
              <w:rPr>
                <w:rFonts w:hint="eastAsia"/>
                <w:szCs w:val="21"/>
              </w:rPr>
              <w:t>电机轴承损伤</w:t>
            </w:r>
          </w:p>
        </w:tc>
        <w:tc>
          <w:tcPr>
            <w:tcW w:w="2551" w:type="dxa"/>
            <w:shd w:val="clear" w:color="auto" w:fill="auto"/>
          </w:tcPr>
          <w:p w:rsidR="0061069C" w:rsidRPr="00A97486" w:rsidRDefault="0061069C" w:rsidP="00D35478">
            <w:pPr>
              <w:rPr>
                <w:szCs w:val="21"/>
              </w:rPr>
            </w:pPr>
          </w:p>
          <w:p w:rsidR="0061069C" w:rsidRPr="00A97486" w:rsidRDefault="0061069C" w:rsidP="00DC4603">
            <w:pPr>
              <w:widowControl/>
              <w:numPr>
                <w:ilvl w:val="0"/>
                <w:numId w:val="80"/>
              </w:numPr>
              <w:spacing w:line="360" w:lineRule="auto"/>
              <w:jc w:val="left"/>
              <w:rPr>
                <w:szCs w:val="21"/>
              </w:rPr>
            </w:pPr>
            <w:r w:rsidRPr="00A97486">
              <w:rPr>
                <w:rFonts w:hint="eastAsia"/>
                <w:szCs w:val="21"/>
              </w:rPr>
              <w:t>测量电机电阻是否平衡</w:t>
            </w:r>
          </w:p>
          <w:p w:rsidR="0061069C" w:rsidRPr="00A97486" w:rsidRDefault="0061069C" w:rsidP="00DC4603">
            <w:pPr>
              <w:widowControl/>
              <w:numPr>
                <w:ilvl w:val="0"/>
                <w:numId w:val="80"/>
              </w:numPr>
              <w:spacing w:line="360" w:lineRule="auto"/>
              <w:jc w:val="left"/>
              <w:rPr>
                <w:szCs w:val="21"/>
              </w:rPr>
            </w:pPr>
            <w:r w:rsidRPr="00A97486">
              <w:rPr>
                <w:rFonts w:hint="eastAsia"/>
                <w:szCs w:val="21"/>
              </w:rPr>
              <w:t>检查轴承</w:t>
            </w:r>
          </w:p>
        </w:tc>
        <w:tc>
          <w:tcPr>
            <w:tcW w:w="1967" w:type="dxa"/>
            <w:shd w:val="clear" w:color="auto" w:fill="auto"/>
          </w:tcPr>
          <w:p w:rsidR="0061069C" w:rsidRPr="00A97486" w:rsidRDefault="0061069C" w:rsidP="00D35478">
            <w:pPr>
              <w:rPr>
                <w:szCs w:val="21"/>
              </w:rPr>
            </w:pPr>
          </w:p>
          <w:p w:rsidR="0061069C" w:rsidRPr="00A97486" w:rsidRDefault="0061069C" w:rsidP="00DC4603">
            <w:pPr>
              <w:widowControl/>
              <w:numPr>
                <w:ilvl w:val="0"/>
                <w:numId w:val="132"/>
              </w:numPr>
              <w:spacing w:line="360" w:lineRule="auto"/>
              <w:jc w:val="left"/>
              <w:rPr>
                <w:szCs w:val="21"/>
              </w:rPr>
            </w:pPr>
            <w:r w:rsidRPr="00A97486">
              <w:rPr>
                <w:rFonts w:hint="eastAsia"/>
                <w:szCs w:val="21"/>
              </w:rPr>
              <w:t>更换电机</w:t>
            </w:r>
          </w:p>
          <w:p w:rsidR="0061069C" w:rsidRPr="00A97486" w:rsidRDefault="0061069C" w:rsidP="00DC4603">
            <w:pPr>
              <w:widowControl/>
              <w:numPr>
                <w:ilvl w:val="0"/>
                <w:numId w:val="132"/>
              </w:numPr>
              <w:spacing w:line="360" w:lineRule="auto"/>
              <w:jc w:val="left"/>
              <w:rPr>
                <w:szCs w:val="21"/>
              </w:rPr>
            </w:pPr>
            <w:r w:rsidRPr="00A97486">
              <w:rPr>
                <w:rFonts w:hint="eastAsia"/>
                <w:szCs w:val="21"/>
              </w:rPr>
              <w:t>更换轴承</w:t>
            </w:r>
          </w:p>
        </w:tc>
      </w:tr>
      <w:tr w:rsidR="0061069C" w:rsidRPr="00A97486" w:rsidTr="00D35478">
        <w:trPr>
          <w:jc w:val="center"/>
        </w:trPr>
        <w:tc>
          <w:tcPr>
            <w:tcW w:w="1119" w:type="dxa"/>
            <w:vMerge/>
            <w:shd w:val="clear" w:color="auto" w:fill="auto"/>
          </w:tcPr>
          <w:p w:rsidR="0061069C" w:rsidRPr="00A97486" w:rsidRDefault="0061069C" w:rsidP="00D35478">
            <w:pPr>
              <w:rPr>
                <w:szCs w:val="21"/>
              </w:rPr>
            </w:pPr>
          </w:p>
        </w:tc>
        <w:tc>
          <w:tcPr>
            <w:tcW w:w="709" w:type="dxa"/>
            <w:vMerge/>
            <w:shd w:val="clear" w:color="auto" w:fill="auto"/>
            <w:vAlign w:val="center"/>
          </w:tcPr>
          <w:p w:rsidR="0061069C" w:rsidRPr="00A97486" w:rsidRDefault="0061069C" w:rsidP="00D35478">
            <w:pPr>
              <w:jc w:val="center"/>
              <w:rPr>
                <w:szCs w:val="21"/>
              </w:rPr>
            </w:pPr>
          </w:p>
        </w:tc>
        <w:tc>
          <w:tcPr>
            <w:tcW w:w="2693" w:type="dxa"/>
            <w:shd w:val="clear" w:color="auto" w:fill="auto"/>
          </w:tcPr>
          <w:p w:rsidR="0061069C" w:rsidRPr="00A97486" w:rsidRDefault="0061069C" w:rsidP="00D35478">
            <w:pPr>
              <w:rPr>
                <w:szCs w:val="21"/>
              </w:rPr>
            </w:pPr>
            <w:r w:rsidRPr="00A97486">
              <w:rPr>
                <w:rFonts w:hint="eastAsia"/>
                <w:szCs w:val="21"/>
              </w:rPr>
              <w:t>室外换热器过脏，或有异物堵住室外换热器</w:t>
            </w:r>
          </w:p>
        </w:tc>
        <w:tc>
          <w:tcPr>
            <w:tcW w:w="2551" w:type="dxa"/>
            <w:shd w:val="clear" w:color="auto" w:fill="auto"/>
          </w:tcPr>
          <w:p w:rsidR="0061069C" w:rsidRPr="00A97486" w:rsidRDefault="0061069C" w:rsidP="00D35478">
            <w:pPr>
              <w:rPr>
                <w:szCs w:val="21"/>
              </w:rPr>
            </w:pPr>
            <w:r w:rsidRPr="00A97486">
              <w:rPr>
                <w:rFonts w:hint="eastAsia"/>
                <w:szCs w:val="21"/>
              </w:rPr>
              <w:t>检查室外换热器</w:t>
            </w:r>
          </w:p>
        </w:tc>
        <w:tc>
          <w:tcPr>
            <w:tcW w:w="1967" w:type="dxa"/>
            <w:shd w:val="clear" w:color="auto" w:fill="auto"/>
          </w:tcPr>
          <w:p w:rsidR="0061069C" w:rsidRPr="00A97486" w:rsidRDefault="0061069C" w:rsidP="00D35478">
            <w:pPr>
              <w:rPr>
                <w:szCs w:val="21"/>
              </w:rPr>
            </w:pPr>
            <w:r w:rsidRPr="00A97486">
              <w:rPr>
                <w:rFonts w:hint="eastAsia"/>
                <w:szCs w:val="21"/>
              </w:rPr>
              <w:t>清扫室外换热器</w:t>
            </w:r>
          </w:p>
        </w:tc>
      </w:tr>
      <w:tr w:rsidR="0061069C" w:rsidRPr="00A97486" w:rsidTr="00D35478">
        <w:trPr>
          <w:jc w:val="center"/>
        </w:trPr>
        <w:tc>
          <w:tcPr>
            <w:tcW w:w="1119" w:type="dxa"/>
            <w:vMerge/>
            <w:shd w:val="clear" w:color="auto" w:fill="auto"/>
          </w:tcPr>
          <w:p w:rsidR="0061069C" w:rsidRPr="00A97486" w:rsidRDefault="0061069C" w:rsidP="00D35478">
            <w:pPr>
              <w:rPr>
                <w:szCs w:val="21"/>
              </w:rPr>
            </w:pPr>
          </w:p>
        </w:tc>
        <w:tc>
          <w:tcPr>
            <w:tcW w:w="709" w:type="dxa"/>
            <w:vMerge w:val="restart"/>
            <w:shd w:val="clear" w:color="auto" w:fill="auto"/>
            <w:vAlign w:val="center"/>
          </w:tcPr>
          <w:p w:rsidR="0061069C" w:rsidRPr="00A97486" w:rsidRDefault="0061069C" w:rsidP="00D35478">
            <w:pPr>
              <w:jc w:val="center"/>
              <w:rPr>
                <w:szCs w:val="21"/>
              </w:rPr>
            </w:pPr>
            <w:r w:rsidRPr="00A97486">
              <w:rPr>
                <w:rFonts w:hint="eastAsia"/>
                <w:szCs w:val="21"/>
              </w:rPr>
              <w:t>制冷</w:t>
            </w:r>
          </w:p>
          <w:p w:rsidR="0061069C" w:rsidRPr="00A97486" w:rsidRDefault="0061069C" w:rsidP="00D35478">
            <w:pPr>
              <w:jc w:val="center"/>
              <w:rPr>
                <w:szCs w:val="21"/>
              </w:rPr>
            </w:pPr>
            <w:r w:rsidRPr="00A97486">
              <w:rPr>
                <w:rFonts w:hint="eastAsia"/>
                <w:szCs w:val="21"/>
              </w:rPr>
              <w:t>制热</w:t>
            </w:r>
          </w:p>
          <w:p w:rsidR="0061069C" w:rsidRPr="00A97486" w:rsidRDefault="0061069C" w:rsidP="00D35478">
            <w:pPr>
              <w:jc w:val="center"/>
              <w:rPr>
                <w:szCs w:val="21"/>
              </w:rPr>
            </w:pPr>
          </w:p>
        </w:tc>
        <w:tc>
          <w:tcPr>
            <w:tcW w:w="2693" w:type="dxa"/>
            <w:shd w:val="clear" w:color="auto" w:fill="auto"/>
          </w:tcPr>
          <w:p w:rsidR="0061069C" w:rsidRPr="00A97486" w:rsidRDefault="0061069C" w:rsidP="00D35478">
            <w:pPr>
              <w:rPr>
                <w:szCs w:val="21"/>
              </w:rPr>
            </w:pPr>
            <w:r w:rsidRPr="00A97486">
              <w:rPr>
                <w:rFonts w:hint="eastAsia"/>
                <w:szCs w:val="21"/>
              </w:rPr>
              <w:t>空气或不凝性气体混入系统中</w:t>
            </w:r>
          </w:p>
        </w:tc>
        <w:tc>
          <w:tcPr>
            <w:tcW w:w="2551" w:type="dxa"/>
            <w:shd w:val="clear" w:color="auto" w:fill="auto"/>
          </w:tcPr>
          <w:p w:rsidR="0061069C" w:rsidRPr="00A97486" w:rsidRDefault="0061069C" w:rsidP="00D35478">
            <w:pPr>
              <w:spacing w:line="360" w:lineRule="auto"/>
              <w:rPr>
                <w:szCs w:val="21"/>
              </w:rPr>
            </w:pPr>
            <w:r w:rsidRPr="00A97486">
              <w:rPr>
                <w:rFonts w:hint="eastAsia"/>
                <w:szCs w:val="21"/>
              </w:rPr>
              <w:t>电流值比正常值大</w:t>
            </w:r>
          </w:p>
        </w:tc>
        <w:tc>
          <w:tcPr>
            <w:tcW w:w="1967" w:type="dxa"/>
            <w:shd w:val="clear" w:color="auto" w:fill="auto"/>
          </w:tcPr>
          <w:p w:rsidR="0061069C" w:rsidRPr="00A97486" w:rsidRDefault="0061069C" w:rsidP="00D35478">
            <w:pPr>
              <w:rPr>
                <w:szCs w:val="21"/>
              </w:rPr>
            </w:pPr>
            <w:r w:rsidRPr="00A97486">
              <w:rPr>
                <w:rFonts w:hint="eastAsia"/>
                <w:szCs w:val="21"/>
              </w:rPr>
              <w:t>查明原因后，抽真空，充注制冷剂</w:t>
            </w:r>
          </w:p>
        </w:tc>
      </w:tr>
      <w:tr w:rsidR="0061069C" w:rsidRPr="00A97486" w:rsidTr="00D35478">
        <w:trPr>
          <w:jc w:val="center"/>
        </w:trPr>
        <w:tc>
          <w:tcPr>
            <w:tcW w:w="1119" w:type="dxa"/>
            <w:vMerge/>
            <w:shd w:val="clear" w:color="auto" w:fill="auto"/>
          </w:tcPr>
          <w:p w:rsidR="0061069C" w:rsidRPr="00A97486" w:rsidRDefault="0061069C" w:rsidP="00D35478">
            <w:pPr>
              <w:rPr>
                <w:szCs w:val="21"/>
              </w:rPr>
            </w:pPr>
          </w:p>
        </w:tc>
        <w:tc>
          <w:tcPr>
            <w:tcW w:w="709" w:type="dxa"/>
            <w:vMerge/>
            <w:shd w:val="clear" w:color="auto" w:fill="auto"/>
            <w:vAlign w:val="center"/>
          </w:tcPr>
          <w:p w:rsidR="0061069C" w:rsidRPr="00A97486" w:rsidRDefault="0061069C" w:rsidP="00D35478">
            <w:pPr>
              <w:jc w:val="center"/>
              <w:rPr>
                <w:szCs w:val="21"/>
              </w:rPr>
            </w:pPr>
          </w:p>
        </w:tc>
        <w:tc>
          <w:tcPr>
            <w:tcW w:w="2693" w:type="dxa"/>
            <w:shd w:val="clear" w:color="auto" w:fill="auto"/>
          </w:tcPr>
          <w:p w:rsidR="0061069C" w:rsidRPr="00A97486" w:rsidRDefault="0061069C" w:rsidP="00D35478">
            <w:pPr>
              <w:rPr>
                <w:szCs w:val="21"/>
              </w:rPr>
            </w:pPr>
            <w:r w:rsidRPr="00A97486">
              <w:rPr>
                <w:rFonts w:hint="eastAsia"/>
                <w:szCs w:val="21"/>
              </w:rPr>
              <w:t>制冷剂充注过多</w:t>
            </w:r>
          </w:p>
        </w:tc>
        <w:tc>
          <w:tcPr>
            <w:tcW w:w="2551" w:type="dxa"/>
            <w:shd w:val="clear" w:color="auto" w:fill="auto"/>
          </w:tcPr>
          <w:p w:rsidR="0061069C" w:rsidRPr="00A97486" w:rsidRDefault="0061069C" w:rsidP="00D35478">
            <w:pPr>
              <w:rPr>
                <w:szCs w:val="21"/>
              </w:rPr>
            </w:pPr>
            <w:r w:rsidRPr="00A97486">
              <w:rPr>
                <w:rFonts w:hint="eastAsia"/>
                <w:szCs w:val="21"/>
              </w:rPr>
              <w:t>电流比正常值大</w:t>
            </w:r>
          </w:p>
        </w:tc>
        <w:tc>
          <w:tcPr>
            <w:tcW w:w="1967" w:type="dxa"/>
            <w:shd w:val="clear" w:color="auto" w:fill="auto"/>
          </w:tcPr>
          <w:p w:rsidR="0061069C" w:rsidRPr="00A97486" w:rsidRDefault="0061069C" w:rsidP="00D35478">
            <w:pPr>
              <w:rPr>
                <w:szCs w:val="21"/>
              </w:rPr>
            </w:pPr>
            <w:r w:rsidRPr="00A97486">
              <w:rPr>
                <w:rFonts w:hint="eastAsia"/>
                <w:szCs w:val="21"/>
              </w:rPr>
              <w:t>重新抽真空，充注制冷剂</w:t>
            </w:r>
          </w:p>
        </w:tc>
      </w:tr>
      <w:tr w:rsidR="0061069C" w:rsidRPr="00A97486" w:rsidTr="00D35478">
        <w:trPr>
          <w:jc w:val="center"/>
        </w:trPr>
        <w:tc>
          <w:tcPr>
            <w:tcW w:w="1119" w:type="dxa"/>
            <w:vMerge/>
            <w:shd w:val="clear" w:color="auto" w:fill="auto"/>
          </w:tcPr>
          <w:p w:rsidR="0061069C" w:rsidRPr="00A97486" w:rsidRDefault="0061069C" w:rsidP="00D35478">
            <w:pPr>
              <w:rPr>
                <w:szCs w:val="21"/>
              </w:rPr>
            </w:pPr>
          </w:p>
        </w:tc>
        <w:tc>
          <w:tcPr>
            <w:tcW w:w="709" w:type="dxa"/>
            <w:vMerge/>
            <w:shd w:val="clear" w:color="auto" w:fill="auto"/>
            <w:vAlign w:val="center"/>
          </w:tcPr>
          <w:p w:rsidR="0061069C" w:rsidRPr="00A97486" w:rsidRDefault="0061069C" w:rsidP="00D35478">
            <w:pPr>
              <w:jc w:val="center"/>
              <w:rPr>
                <w:szCs w:val="21"/>
              </w:rPr>
            </w:pPr>
          </w:p>
        </w:tc>
        <w:tc>
          <w:tcPr>
            <w:tcW w:w="2693" w:type="dxa"/>
            <w:shd w:val="clear" w:color="auto" w:fill="auto"/>
          </w:tcPr>
          <w:p w:rsidR="0061069C" w:rsidRPr="00A97486" w:rsidRDefault="0061069C" w:rsidP="00D35478">
            <w:pPr>
              <w:rPr>
                <w:szCs w:val="21"/>
              </w:rPr>
            </w:pPr>
            <w:r w:rsidRPr="00A97486">
              <w:rPr>
                <w:rFonts w:hint="eastAsia"/>
                <w:szCs w:val="21"/>
              </w:rPr>
              <w:t>排气管路堵塞</w:t>
            </w:r>
          </w:p>
          <w:p w:rsidR="0061069C" w:rsidRPr="00A97486" w:rsidRDefault="0061069C" w:rsidP="00D35478">
            <w:pPr>
              <w:rPr>
                <w:szCs w:val="21"/>
              </w:rPr>
            </w:pPr>
            <w:r w:rsidRPr="00A97486">
              <w:rPr>
                <w:rFonts w:hint="eastAsia"/>
                <w:szCs w:val="21"/>
              </w:rPr>
              <w:t>四通换向阀卡死</w:t>
            </w:r>
          </w:p>
        </w:tc>
        <w:tc>
          <w:tcPr>
            <w:tcW w:w="2551" w:type="dxa"/>
            <w:shd w:val="clear" w:color="auto" w:fill="auto"/>
          </w:tcPr>
          <w:p w:rsidR="0061069C" w:rsidRPr="00A97486" w:rsidRDefault="0061069C" w:rsidP="00DC4603">
            <w:pPr>
              <w:widowControl/>
              <w:numPr>
                <w:ilvl w:val="0"/>
                <w:numId w:val="133"/>
              </w:numPr>
              <w:spacing w:line="360" w:lineRule="auto"/>
              <w:jc w:val="left"/>
              <w:rPr>
                <w:szCs w:val="21"/>
              </w:rPr>
            </w:pPr>
            <w:r w:rsidRPr="00A97486">
              <w:rPr>
                <w:rFonts w:hint="eastAsia"/>
                <w:szCs w:val="21"/>
              </w:rPr>
              <w:t>压缩机启动，很快报高压故障；</w:t>
            </w:r>
          </w:p>
          <w:p w:rsidR="0061069C" w:rsidRPr="00A97486" w:rsidRDefault="0061069C" w:rsidP="00DC4603">
            <w:pPr>
              <w:widowControl/>
              <w:numPr>
                <w:ilvl w:val="0"/>
                <w:numId w:val="133"/>
              </w:numPr>
              <w:spacing w:line="360" w:lineRule="auto"/>
              <w:jc w:val="left"/>
              <w:rPr>
                <w:szCs w:val="21"/>
              </w:rPr>
            </w:pPr>
            <w:r w:rsidRPr="00A97486">
              <w:rPr>
                <w:rFonts w:hint="eastAsia"/>
                <w:szCs w:val="21"/>
              </w:rPr>
              <w:t>室外换热器（制冷）或室内换热器（制热）不热，四通换向阀线圈切换声音异常</w:t>
            </w:r>
          </w:p>
        </w:tc>
        <w:tc>
          <w:tcPr>
            <w:tcW w:w="1967" w:type="dxa"/>
            <w:shd w:val="clear" w:color="auto" w:fill="auto"/>
          </w:tcPr>
          <w:p w:rsidR="0061069C" w:rsidRPr="00A97486" w:rsidRDefault="0061069C" w:rsidP="00D35478">
            <w:pPr>
              <w:rPr>
                <w:szCs w:val="21"/>
              </w:rPr>
            </w:pPr>
            <w:r w:rsidRPr="00A97486">
              <w:rPr>
                <w:rFonts w:hint="eastAsia"/>
                <w:szCs w:val="21"/>
              </w:rPr>
              <w:t>修理</w:t>
            </w:r>
          </w:p>
        </w:tc>
      </w:tr>
      <w:tr w:rsidR="0061069C" w:rsidRPr="00A97486" w:rsidTr="00D35478">
        <w:trPr>
          <w:jc w:val="center"/>
        </w:trPr>
        <w:tc>
          <w:tcPr>
            <w:tcW w:w="1119" w:type="dxa"/>
            <w:vMerge/>
            <w:shd w:val="clear" w:color="auto" w:fill="auto"/>
          </w:tcPr>
          <w:p w:rsidR="0061069C" w:rsidRPr="00A97486" w:rsidRDefault="0061069C" w:rsidP="00D35478">
            <w:pPr>
              <w:rPr>
                <w:szCs w:val="21"/>
              </w:rPr>
            </w:pPr>
          </w:p>
        </w:tc>
        <w:tc>
          <w:tcPr>
            <w:tcW w:w="709" w:type="dxa"/>
            <w:vMerge w:val="restart"/>
            <w:shd w:val="clear" w:color="auto" w:fill="auto"/>
            <w:vAlign w:val="center"/>
          </w:tcPr>
          <w:p w:rsidR="0061069C" w:rsidRPr="00A97486" w:rsidRDefault="0061069C" w:rsidP="00D35478">
            <w:pPr>
              <w:jc w:val="center"/>
              <w:rPr>
                <w:szCs w:val="21"/>
              </w:rPr>
            </w:pPr>
            <w:r w:rsidRPr="00A97486">
              <w:rPr>
                <w:rFonts w:hint="eastAsia"/>
                <w:szCs w:val="21"/>
              </w:rPr>
              <w:t>制热</w:t>
            </w:r>
          </w:p>
          <w:p w:rsidR="0061069C" w:rsidRPr="00A97486" w:rsidRDefault="0061069C" w:rsidP="00D35478">
            <w:pPr>
              <w:jc w:val="center"/>
              <w:rPr>
                <w:szCs w:val="21"/>
              </w:rPr>
            </w:pPr>
          </w:p>
        </w:tc>
        <w:tc>
          <w:tcPr>
            <w:tcW w:w="2693" w:type="dxa"/>
            <w:shd w:val="clear" w:color="auto" w:fill="auto"/>
          </w:tcPr>
          <w:p w:rsidR="0061069C" w:rsidRPr="00A97486" w:rsidRDefault="0061069C" w:rsidP="00D35478">
            <w:pPr>
              <w:rPr>
                <w:szCs w:val="21"/>
              </w:rPr>
            </w:pPr>
            <w:r w:rsidRPr="00A97486">
              <w:rPr>
                <w:rFonts w:hint="eastAsia"/>
                <w:szCs w:val="21"/>
              </w:rPr>
              <w:t>通风机反转</w:t>
            </w:r>
          </w:p>
        </w:tc>
        <w:tc>
          <w:tcPr>
            <w:tcW w:w="2551" w:type="dxa"/>
            <w:shd w:val="clear" w:color="auto" w:fill="auto"/>
          </w:tcPr>
          <w:p w:rsidR="0061069C" w:rsidRPr="00A97486" w:rsidRDefault="0061069C" w:rsidP="00DC4603">
            <w:pPr>
              <w:widowControl/>
              <w:numPr>
                <w:ilvl w:val="0"/>
                <w:numId w:val="134"/>
              </w:numPr>
              <w:spacing w:line="360" w:lineRule="auto"/>
              <w:jc w:val="left"/>
              <w:rPr>
                <w:szCs w:val="21"/>
              </w:rPr>
            </w:pPr>
            <w:r w:rsidRPr="00A97486">
              <w:rPr>
                <w:rFonts w:hint="eastAsia"/>
                <w:szCs w:val="21"/>
              </w:rPr>
              <w:t>风送量比正常通风小</w:t>
            </w:r>
          </w:p>
          <w:p w:rsidR="0061069C" w:rsidRPr="00A97486" w:rsidRDefault="0061069C" w:rsidP="00DC4603">
            <w:pPr>
              <w:widowControl/>
              <w:numPr>
                <w:ilvl w:val="0"/>
                <w:numId w:val="134"/>
              </w:numPr>
              <w:spacing w:line="360" w:lineRule="auto"/>
              <w:jc w:val="left"/>
              <w:rPr>
                <w:szCs w:val="21"/>
              </w:rPr>
            </w:pPr>
            <w:r w:rsidRPr="00A97486">
              <w:rPr>
                <w:rFonts w:hint="eastAsia"/>
                <w:szCs w:val="21"/>
              </w:rPr>
              <w:t>检查风机转向</w:t>
            </w:r>
          </w:p>
          <w:p w:rsidR="0061069C" w:rsidRPr="00A97486" w:rsidRDefault="0061069C" w:rsidP="00DC4603">
            <w:pPr>
              <w:widowControl/>
              <w:numPr>
                <w:ilvl w:val="0"/>
                <w:numId w:val="134"/>
              </w:numPr>
              <w:spacing w:line="360" w:lineRule="auto"/>
              <w:jc w:val="left"/>
              <w:rPr>
                <w:szCs w:val="21"/>
              </w:rPr>
            </w:pPr>
            <w:r w:rsidRPr="00A97486">
              <w:rPr>
                <w:rFonts w:hint="eastAsia"/>
                <w:szCs w:val="21"/>
              </w:rPr>
              <w:t>查看风机回路接线</w:t>
            </w:r>
          </w:p>
        </w:tc>
        <w:tc>
          <w:tcPr>
            <w:tcW w:w="1967" w:type="dxa"/>
            <w:shd w:val="clear" w:color="auto" w:fill="auto"/>
          </w:tcPr>
          <w:p w:rsidR="0061069C" w:rsidRPr="00A97486" w:rsidRDefault="0061069C" w:rsidP="00D35478">
            <w:pPr>
              <w:rPr>
                <w:szCs w:val="21"/>
              </w:rPr>
            </w:pPr>
            <w:r w:rsidRPr="00A97486">
              <w:rPr>
                <w:rFonts w:hint="eastAsia"/>
                <w:szCs w:val="21"/>
              </w:rPr>
              <w:t>将风机电源相序调整正确</w:t>
            </w:r>
          </w:p>
        </w:tc>
      </w:tr>
      <w:tr w:rsidR="0061069C" w:rsidRPr="00A97486" w:rsidTr="00D35478">
        <w:trPr>
          <w:jc w:val="center"/>
        </w:trPr>
        <w:tc>
          <w:tcPr>
            <w:tcW w:w="1119" w:type="dxa"/>
            <w:vMerge/>
            <w:shd w:val="clear" w:color="auto" w:fill="auto"/>
          </w:tcPr>
          <w:p w:rsidR="0061069C" w:rsidRPr="00A97486" w:rsidRDefault="0061069C" w:rsidP="00D35478">
            <w:pPr>
              <w:rPr>
                <w:szCs w:val="21"/>
              </w:rPr>
            </w:pPr>
          </w:p>
        </w:tc>
        <w:tc>
          <w:tcPr>
            <w:tcW w:w="709" w:type="dxa"/>
            <w:vMerge/>
            <w:shd w:val="clear" w:color="auto" w:fill="auto"/>
            <w:vAlign w:val="center"/>
          </w:tcPr>
          <w:p w:rsidR="0061069C" w:rsidRPr="00A97486" w:rsidRDefault="0061069C" w:rsidP="00D35478">
            <w:pPr>
              <w:jc w:val="center"/>
              <w:rPr>
                <w:szCs w:val="21"/>
              </w:rPr>
            </w:pPr>
          </w:p>
        </w:tc>
        <w:tc>
          <w:tcPr>
            <w:tcW w:w="2693" w:type="dxa"/>
            <w:shd w:val="clear" w:color="auto" w:fill="auto"/>
          </w:tcPr>
          <w:p w:rsidR="0061069C" w:rsidRPr="00A97486" w:rsidRDefault="0061069C" w:rsidP="00D35478">
            <w:pPr>
              <w:rPr>
                <w:szCs w:val="21"/>
              </w:rPr>
            </w:pPr>
            <w:r w:rsidRPr="00A97486">
              <w:rPr>
                <w:rFonts w:hint="eastAsia"/>
                <w:szCs w:val="21"/>
              </w:rPr>
              <w:t>通风机不转</w:t>
            </w:r>
          </w:p>
          <w:p w:rsidR="0061069C" w:rsidRPr="00A97486" w:rsidRDefault="0061069C" w:rsidP="00DC4603">
            <w:pPr>
              <w:widowControl/>
              <w:numPr>
                <w:ilvl w:val="0"/>
                <w:numId w:val="135"/>
              </w:numPr>
              <w:spacing w:line="360" w:lineRule="auto"/>
              <w:jc w:val="left"/>
              <w:rPr>
                <w:szCs w:val="21"/>
              </w:rPr>
            </w:pPr>
            <w:r w:rsidRPr="00A97486">
              <w:rPr>
                <w:rFonts w:hint="eastAsia"/>
                <w:szCs w:val="21"/>
              </w:rPr>
              <w:t>电机烧损</w:t>
            </w:r>
          </w:p>
          <w:p w:rsidR="0061069C" w:rsidRPr="00A97486" w:rsidRDefault="0061069C" w:rsidP="00DC4603">
            <w:pPr>
              <w:widowControl/>
              <w:numPr>
                <w:ilvl w:val="0"/>
                <w:numId w:val="135"/>
              </w:numPr>
              <w:spacing w:line="360" w:lineRule="auto"/>
              <w:jc w:val="left"/>
              <w:rPr>
                <w:szCs w:val="21"/>
              </w:rPr>
            </w:pPr>
            <w:r w:rsidRPr="00A97486">
              <w:rPr>
                <w:rFonts w:hint="eastAsia"/>
                <w:szCs w:val="21"/>
              </w:rPr>
              <w:t>电机轴承损伤</w:t>
            </w:r>
          </w:p>
        </w:tc>
        <w:tc>
          <w:tcPr>
            <w:tcW w:w="2551" w:type="dxa"/>
            <w:shd w:val="clear" w:color="auto" w:fill="auto"/>
          </w:tcPr>
          <w:p w:rsidR="0061069C" w:rsidRPr="00A97486" w:rsidRDefault="0061069C" w:rsidP="00D35478">
            <w:pPr>
              <w:rPr>
                <w:szCs w:val="21"/>
              </w:rPr>
            </w:pPr>
            <w:r w:rsidRPr="00A97486">
              <w:rPr>
                <w:rFonts w:hint="eastAsia"/>
                <w:szCs w:val="21"/>
              </w:rPr>
              <w:t>车厢内无通风</w:t>
            </w:r>
          </w:p>
          <w:p w:rsidR="0061069C" w:rsidRPr="00A97486" w:rsidRDefault="0061069C" w:rsidP="00DC4603">
            <w:pPr>
              <w:widowControl/>
              <w:numPr>
                <w:ilvl w:val="0"/>
                <w:numId w:val="136"/>
              </w:numPr>
              <w:spacing w:line="360" w:lineRule="auto"/>
              <w:jc w:val="left"/>
              <w:rPr>
                <w:szCs w:val="21"/>
              </w:rPr>
            </w:pPr>
            <w:r w:rsidRPr="00A97486">
              <w:rPr>
                <w:rFonts w:hint="eastAsia"/>
                <w:szCs w:val="21"/>
              </w:rPr>
              <w:t>测量电机电阻是否平衡</w:t>
            </w:r>
          </w:p>
          <w:p w:rsidR="0061069C" w:rsidRPr="00A97486" w:rsidRDefault="0061069C" w:rsidP="00DC4603">
            <w:pPr>
              <w:widowControl/>
              <w:numPr>
                <w:ilvl w:val="0"/>
                <w:numId w:val="136"/>
              </w:numPr>
              <w:spacing w:line="360" w:lineRule="auto"/>
              <w:jc w:val="left"/>
              <w:rPr>
                <w:szCs w:val="21"/>
              </w:rPr>
            </w:pPr>
            <w:r w:rsidRPr="00A97486">
              <w:rPr>
                <w:rFonts w:hint="eastAsia"/>
                <w:szCs w:val="21"/>
              </w:rPr>
              <w:t>检查轴承</w:t>
            </w:r>
          </w:p>
        </w:tc>
        <w:tc>
          <w:tcPr>
            <w:tcW w:w="1967" w:type="dxa"/>
            <w:shd w:val="clear" w:color="auto" w:fill="auto"/>
          </w:tcPr>
          <w:p w:rsidR="0061069C" w:rsidRPr="00A97486" w:rsidRDefault="0061069C" w:rsidP="00D35478">
            <w:pPr>
              <w:rPr>
                <w:szCs w:val="21"/>
              </w:rPr>
            </w:pPr>
          </w:p>
          <w:p w:rsidR="0061069C" w:rsidRPr="00A97486" w:rsidRDefault="0061069C" w:rsidP="00DC4603">
            <w:pPr>
              <w:widowControl/>
              <w:numPr>
                <w:ilvl w:val="0"/>
                <w:numId w:val="137"/>
              </w:numPr>
              <w:spacing w:line="360" w:lineRule="auto"/>
              <w:jc w:val="left"/>
              <w:rPr>
                <w:szCs w:val="21"/>
              </w:rPr>
            </w:pPr>
            <w:r w:rsidRPr="00A97486">
              <w:rPr>
                <w:rFonts w:hint="eastAsia"/>
                <w:szCs w:val="21"/>
              </w:rPr>
              <w:t>更换电机</w:t>
            </w:r>
          </w:p>
          <w:p w:rsidR="0061069C" w:rsidRPr="00A97486" w:rsidRDefault="0061069C" w:rsidP="00DC4603">
            <w:pPr>
              <w:widowControl/>
              <w:numPr>
                <w:ilvl w:val="0"/>
                <w:numId w:val="137"/>
              </w:numPr>
              <w:spacing w:line="360" w:lineRule="auto"/>
              <w:jc w:val="left"/>
              <w:rPr>
                <w:szCs w:val="21"/>
              </w:rPr>
            </w:pPr>
            <w:r w:rsidRPr="00A97486">
              <w:rPr>
                <w:rFonts w:hint="eastAsia"/>
                <w:szCs w:val="21"/>
              </w:rPr>
              <w:t>更换轴承</w:t>
            </w:r>
          </w:p>
        </w:tc>
      </w:tr>
      <w:tr w:rsidR="0061069C" w:rsidRPr="00A97486" w:rsidTr="00D35478">
        <w:trPr>
          <w:jc w:val="center"/>
        </w:trPr>
        <w:tc>
          <w:tcPr>
            <w:tcW w:w="1119" w:type="dxa"/>
            <w:vMerge/>
            <w:shd w:val="clear" w:color="auto" w:fill="auto"/>
          </w:tcPr>
          <w:p w:rsidR="0061069C" w:rsidRPr="00A97486" w:rsidRDefault="0061069C" w:rsidP="00D35478">
            <w:pPr>
              <w:rPr>
                <w:szCs w:val="21"/>
              </w:rPr>
            </w:pPr>
          </w:p>
        </w:tc>
        <w:tc>
          <w:tcPr>
            <w:tcW w:w="709" w:type="dxa"/>
            <w:vMerge/>
            <w:shd w:val="clear" w:color="auto" w:fill="auto"/>
            <w:vAlign w:val="center"/>
          </w:tcPr>
          <w:p w:rsidR="0061069C" w:rsidRPr="00A97486" w:rsidRDefault="0061069C" w:rsidP="00D35478">
            <w:pPr>
              <w:jc w:val="center"/>
              <w:rPr>
                <w:szCs w:val="21"/>
              </w:rPr>
            </w:pPr>
          </w:p>
        </w:tc>
        <w:tc>
          <w:tcPr>
            <w:tcW w:w="2693" w:type="dxa"/>
            <w:shd w:val="clear" w:color="auto" w:fill="auto"/>
          </w:tcPr>
          <w:p w:rsidR="0061069C" w:rsidRPr="00A97486" w:rsidRDefault="0061069C" w:rsidP="00D35478">
            <w:pPr>
              <w:rPr>
                <w:szCs w:val="21"/>
              </w:rPr>
            </w:pPr>
            <w:r w:rsidRPr="00A97486">
              <w:rPr>
                <w:rFonts w:hint="eastAsia"/>
                <w:szCs w:val="21"/>
              </w:rPr>
              <w:t>室内换热器过脏，或有异物堵住室内换热器</w:t>
            </w:r>
          </w:p>
        </w:tc>
        <w:tc>
          <w:tcPr>
            <w:tcW w:w="2551" w:type="dxa"/>
            <w:shd w:val="clear" w:color="auto" w:fill="auto"/>
          </w:tcPr>
          <w:p w:rsidR="0061069C" w:rsidRPr="00A97486" w:rsidRDefault="0061069C" w:rsidP="00D35478">
            <w:pPr>
              <w:rPr>
                <w:szCs w:val="21"/>
              </w:rPr>
            </w:pPr>
            <w:r w:rsidRPr="00A97486">
              <w:rPr>
                <w:rFonts w:hint="eastAsia"/>
                <w:szCs w:val="21"/>
              </w:rPr>
              <w:t>检查室内换热器</w:t>
            </w:r>
          </w:p>
        </w:tc>
        <w:tc>
          <w:tcPr>
            <w:tcW w:w="1967" w:type="dxa"/>
            <w:shd w:val="clear" w:color="auto" w:fill="auto"/>
          </w:tcPr>
          <w:p w:rsidR="0061069C" w:rsidRPr="00A97486" w:rsidRDefault="0061069C" w:rsidP="00D35478">
            <w:pPr>
              <w:rPr>
                <w:szCs w:val="21"/>
              </w:rPr>
            </w:pPr>
            <w:r w:rsidRPr="00A97486">
              <w:rPr>
                <w:rFonts w:hint="eastAsia"/>
                <w:szCs w:val="21"/>
              </w:rPr>
              <w:t>清扫室内换热器</w:t>
            </w:r>
          </w:p>
        </w:tc>
      </w:tr>
      <w:tr w:rsidR="0061069C" w:rsidRPr="00A97486" w:rsidTr="00D35478">
        <w:trPr>
          <w:jc w:val="center"/>
        </w:trPr>
        <w:tc>
          <w:tcPr>
            <w:tcW w:w="1119" w:type="dxa"/>
            <w:vMerge w:val="restart"/>
            <w:shd w:val="clear" w:color="auto" w:fill="auto"/>
            <w:vAlign w:val="center"/>
          </w:tcPr>
          <w:p w:rsidR="0061069C" w:rsidRPr="00A97486" w:rsidRDefault="0061069C" w:rsidP="00D35478">
            <w:pPr>
              <w:jc w:val="center"/>
              <w:rPr>
                <w:szCs w:val="21"/>
              </w:rPr>
            </w:pPr>
            <w:r w:rsidRPr="00A97486">
              <w:rPr>
                <w:rFonts w:hint="eastAsia"/>
                <w:szCs w:val="21"/>
              </w:rPr>
              <w:t>低压故障</w:t>
            </w:r>
          </w:p>
        </w:tc>
        <w:tc>
          <w:tcPr>
            <w:tcW w:w="709" w:type="dxa"/>
            <w:vMerge w:val="restart"/>
            <w:shd w:val="clear" w:color="auto" w:fill="auto"/>
            <w:vAlign w:val="center"/>
          </w:tcPr>
          <w:p w:rsidR="0061069C" w:rsidRPr="00A97486" w:rsidRDefault="0061069C" w:rsidP="00D35478">
            <w:pPr>
              <w:jc w:val="center"/>
              <w:rPr>
                <w:szCs w:val="21"/>
              </w:rPr>
            </w:pPr>
            <w:r w:rsidRPr="00A97486">
              <w:rPr>
                <w:rFonts w:hint="eastAsia"/>
                <w:szCs w:val="21"/>
              </w:rPr>
              <w:t>制冷</w:t>
            </w:r>
          </w:p>
        </w:tc>
        <w:tc>
          <w:tcPr>
            <w:tcW w:w="2693" w:type="dxa"/>
            <w:shd w:val="clear" w:color="auto" w:fill="auto"/>
          </w:tcPr>
          <w:p w:rsidR="0061069C" w:rsidRPr="00A97486" w:rsidRDefault="0061069C" w:rsidP="00D35478">
            <w:pPr>
              <w:rPr>
                <w:szCs w:val="21"/>
              </w:rPr>
            </w:pPr>
            <w:r w:rsidRPr="00A97486">
              <w:rPr>
                <w:rFonts w:hint="eastAsia"/>
                <w:szCs w:val="21"/>
              </w:rPr>
              <w:t>风门没有打开</w:t>
            </w:r>
          </w:p>
          <w:p w:rsidR="0061069C" w:rsidRPr="00A97486" w:rsidRDefault="0061069C" w:rsidP="00DC4603">
            <w:pPr>
              <w:widowControl/>
              <w:numPr>
                <w:ilvl w:val="0"/>
                <w:numId w:val="138"/>
              </w:numPr>
              <w:spacing w:line="360" w:lineRule="auto"/>
              <w:jc w:val="left"/>
              <w:rPr>
                <w:szCs w:val="21"/>
              </w:rPr>
            </w:pPr>
            <w:r w:rsidRPr="00A97486">
              <w:rPr>
                <w:rFonts w:hint="eastAsia"/>
                <w:szCs w:val="21"/>
              </w:rPr>
              <w:lastRenderedPageBreak/>
              <w:t>风门卡死</w:t>
            </w:r>
          </w:p>
          <w:p w:rsidR="0061069C" w:rsidRPr="00A97486" w:rsidRDefault="0061069C" w:rsidP="00DC4603">
            <w:pPr>
              <w:widowControl/>
              <w:numPr>
                <w:ilvl w:val="0"/>
                <w:numId w:val="138"/>
              </w:numPr>
              <w:spacing w:line="360" w:lineRule="auto"/>
              <w:jc w:val="left"/>
              <w:rPr>
                <w:szCs w:val="21"/>
              </w:rPr>
            </w:pPr>
            <w:r w:rsidRPr="00A97486">
              <w:rPr>
                <w:rFonts w:hint="eastAsia"/>
                <w:szCs w:val="21"/>
              </w:rPr>
              <w:t>风门执行器损坏</w:t>
            </w:r>
          </w:p>
        </w:tc>
        <w:tc>
          <w:tcPr>
            <w:tcW w:w="2551" w:type="dxa"/>
            <w:shd w:val="clear" w:color="auto" w:fill="auto"/>
          </w:tcPr>
          <w:p w:rsidR="0061069C" w:rsidRPr="00A97486" w:rsidRDefault="0061069C" w:rsidP="00D35478">
            <w:pPr>
              <w:rPr>
                <w:szCs w:val="21"/>
              </w:rPr>
            </w:pPr>
            <w:r w:rsidRPr="00A97486">
              <w:rPr>
                <w:rFonts w:hint="eastAsia"/>
                <w:szCs w:val="21"/>
              </w:rPr>
              <w:lastRenderedPageBreak/>
              <w:t>感受通风量，确定风门</w:t>
            </w:r>
            <w:r w:rsidRPr="00A97486">
              <w:rPr>
                <w:rFonts w:hint="eastAsia"/>
                <w:szCs w:val="21"/>
              </w:rPr>
              <w:lastRenderedPageBreak/>
              <w:t>是否正常打开</w:t>
            </w:r>
          </w:p>
          <w:p w:rsidR="0061069C" w:rsidRPr="00A97486" w:rsidRDefault="0061069C" w:rsidP="00DC4603">
            <w:pPr>
              <w:widowControl/>
              <w:numPr>
                <w:ilvl w:val="0"/>
                <w:numId w:val="139"/>
              </w:numPr>
              <w:spacing w:line="360" w:lineRule="auto"/>
              <w:jc w:val="left"/>
              <w:rPr>
                <w:szCs w:val="21"/>
              </w:rPr>
            </w:pPr>
            <w:r w:rsidRPr="00A97486">
              <w:rPr>
                <w:rFonts w:hint="eastAsia"/>
                <w:szCs w:val="21"/>
              </w:rPr>
              <w:t>检查风门是否卡死</w:t>
            </w:r>
          </w:p>
          <w:p w:rsidR="0061069C" w:rsidRPr="00A97486" w:rsidRDefault="0061069C" w:rsidP="00DC4603">
            <w:pPr>
              <w:widowControl/>
              <w:numPr>
                <w:ilvl w:val="0"/>
                <w:numId w:val="139"/>
              </w:numPr>
              <w:spacing w:line="360" w:lineRule="auto"/>
              <w:jc w:val="left"/>
              <w:rPr>
                <w:szCs w:val="21"/>
              </w:rPr>
            </w:pPr>
            <w:r w:rsidRPr="00A97486">
              <w:rPr>
                <w:rFonts w:hint="eastAsia"/>
                <w:szCs w:val="21"/>
              </w:rPr>
              <w:t>检查风门执行器是否动作</w:t>
            </w:r>
          </w:p>
        </w:tc>
        <w:tc>
          <w:tcPr>
            <w:tcW w:w="1967" w:type="dxa"/>
            <w:shd w:val="clear" w:color="auto" w:fill="auto"/>
          </w:tcPr>
          <w:p w:rsidR="0061069C" w:rsidRPr="00A97486" w:rsidRDefault="0061069C" w:rsidP="00D35478">
            <w:pPr>
              <w:rPr>
                <w:szCs w:val="21"/>
              </w:rPr>
            </w:pPr>
          </w:p>
          <w:p w:rsidR="0061069C" w:rsidRPr="00A97486" w:rsidRDefault="0061069C" w:rsidP="00D35478">
            <w:pPr>
              <w:rPr>
                <w:szCs w:val="21"/>
              </w:rPr>
            </w:pPr>
          </w:p>
          <w:p w:rsidR="0061069C" w:rsidRPr="00A97486" w:rsidRDefault="0061069C" w:rsidP="00DC4603">
            <w:pPr>
              <w:widowControl/>
              <w:numPr>
                <w:ilvl w:val="0"/>
                <w:numId w:val="140"/>
              </w:numPr>
              <w:spacing w:line="360" w:lineRule="auto"/>
              <w:jc w:val="left"/>
              <w:rPr>
                <w:szCs w:val="21"/>
              </w:rPr>
            </w:pPr>
            <w:r w:rsidRPr="00A97486">
              <w:rPr>
                <w:rFonts w:hint="eastAsia"/>
                <w:szCs w:val="21"/>
              </w:rPr>
              <w:t>清除异物</w:t>
            </w:r>
          </w:p>
          <w:p w:rsidR="0061069C" w:rsidRPr="00A97486" w:rsidRDefault="0061069C" w:rsidP="00DC4603">
            <w:pPr>
              <w:widowControl/>
              <w:numPr>
                <w:ilvl w:val="0"/>
                <w:numId w:val="140"/>
              </w:numPr>
              <w:spacing w:line="360" w:lineRule="auto"/>
              <w:jc w:val="left"/>
              <w:rPr>
                <w:szCs w:val="21"/>
              </w:rPr>
            </w:pPr>
            <w:r w:rsidRPr="00A97486">
              <w:rPr>
                <w:rFonts w:hint="eastAsia"/>
                <w:szCs w:val="21"/>
              </w:rPr>
              <w:t>更换风门执行器</w:t>
            </w:r>
          </w:p>
        </w:tc>
      </w:tr>
      <w:tr w:rsidR="0061069C" w:rsidRPr="00A97486" w:rsidTr="00D35478">
        <w:trPr>
          <w:jc w:val="center"/>
        </w:trPr>
        <w:tc>
          <w:tcPr>
            <w:tcW w:w="1119" w:type="dxa"/>
            <w:vMerge/>
            <w:shd w:val="clear" w:color="auto" w:fill="auto"/>
          </w:tcPr>
          <w:p w:rsidR="0061069C" w:rsidRPr="00A97486" w:rsidRDefault="0061069C" w:rsidP="00D35478">
            <w:pPr>
              <w:rPr>
                <w:szCs w:val="21"/>
              </w:rPr>
            </w:pPr>
          </w:p>
        </w:tc>
        <w:tc>
          <w:tcPr>
            <w:tcW w:w="709" w:type="dxa"/>
            <w:vMerge/>
            <w:shd w:val="clear" w:color="auto" w:fill="auto"/>
            <w:vAlign w:val="center"/>
          </w:tcPr>
          <w:p w:rsidR="0061069C" w:rsidRPr="00A97486" w:rsidRDefault="0061069C" w:rsidP="00D35478">
            <w:pPr>
              <w:jc w:val="center"/>
              <w:rPr>
                <w:szCs w:val="21"/>
              </w:rPr>
            </w:pPr>
          </w:p>
        </w:tc>
        <w:tc>
          <w:tcPr>
            <w:tcW w:w="2693" w:type="dxa"/>
            <w:shd w:val="clear" w:color="auto" w:fill="auto"/>
          </w:tcPr>
          <w:p w:rsidR="0061069C" w:rsidRPr="00A97486" w:rsidRDefault="0061069C" w:rsidP="00D35478">
            <w:pPr>
              <w:rPr>
                <w:szCs w:val="21"/>
              </w:rPr>
            </w:pPr>
            <w:r w:rsidRPr="00A97486">
              <w:rPr>
                <w:rFonts w:hint="eastAsia"/>
                <w:szCs w:val="21"/>
              </w:rPr>
              <w:t>通风机反转</w:t>
            </w:r>
          </w:p>
        </w:tc>
        <w:tc>
          <w:tcPr>
            <w:tcW w:w="2551" w:type="dxa"/>
            <w:shd w:val="clear" w:color="auto" w:fill="auto"/>
          </w:tcPr>
          <w:p w:rsidR="0061069C" w:rsidRPr="00A97486" w:rsidRDefault="0061069C" w:rsidP="00DC4603">
            <w:pPr>
              <w:widowControl/>
              <w:numPr>
                <w:ilvl w:val="0"/>
                <w:numId w:val="141"/>
              </w:numPr>
              <w:spacing w:line="360" w:lineRule="auto"/>
              <w:jc w:val="left"/>
              <w:rPr>
                <w:szCs w:val="21"/>
              </w:rPr>
            </w:pPr>
            <w:r w:rsidRPr="00A97486">
              <w:rPr>
                <w:rFonts w:hint="eastAsia"/>
                <w:szCs w:val="21"/>
              </w:rPr>
              <w:t>风送量比正常通风小</w:t>
            </w:r>
          </w:p>
          <w:p w:rsidR="0061069C" w:rsidRPr="00A97486" w:rsidRDefault="0061069C" w:rsidP="00DC4603">
            <w:pPr>
              <w:widowControl/>
              <w:numPr>
                <w:ilvl w:val="0"/>
                <w:numId w:val="141"/>
              </w:numPr>
              <w:spacing w:line="360" w:lineRule="auto"/>
              <w:jc w:val="left"/>
              <w:rPr>
                <w:szCs w:val="21"/>
              </w:rPr>
            </w:pPr>
            <w:r w:rsidRPr="00A97486">
              <w:rPr>
                <w:rFonts w:hint="eastAsia"/>
                <w:szCs w:val="21"/>
              </w:rPr>
              <w:t>检查风机转向</w:t>
            </w:r>
          </w:p>
          <w:p w:rsidR="0061069C" w:rsidRPr="00A97486" w:rsidRDefault="0061069C" w:rsidP="00DC4603">
            <w:pPr>
              <w:widowControl/>
              <w:numPr>
                <w:ilvl w:val="0"/>
                <w:numId w:val="141"/>
              </w:numPr>
              <w:spacing w:line="360" w:lineRule="auto"/>
              <w:jc w:val="left"/>
              <w:rPr>
                <w:szCs w:val="21"/>
              </w:rPr>
            </w:pPr>
            <w:r w:rsidRPr="00A97486">
              <w:rPr>
                <w:rFonts w:hint="eastAsia"/>
                <w:szCs w:val="21"/>
              </w:rPr>
              <w:t>查看风机回路接线</w:t>
            </w:r>
          </w:p>
        </w:tc>
        <w:tc>
          <w:tcPr>
            <w:tcW w:w="1967" w:type="dxa"/>
            <w:shd w:val="clear" w:color="auto" w:fill="auto"/>
          </w:tcPr>
          <w:p w:rsidR="0061069C" w:rsidRPr="00A97486" w:rsidRDefault="0061069C" w:rsidP="00D35478">
            <w:pPr>
              <w:rPr>
                <w:szCs w:val="21"/>
              </w:rPr>
            </w:pPr>
            <w:r w:rsidRPr="00A97486">
              <w:rPr>
                <w:rFonts w:hint="eastAsia"/>
                <w:szCs w:val="21"/>
              </w:rPr>
              <w:t>将风机电源相序调整正确</w:t>
            </w:r>
          </w:p>
        </w:tc>
      </w:tr>
      <w:tr w:rsidR="0061069C" w:rsidRPr="00A97486" w:rsidTr="00D35478">
        <w:trPr>
          <w:jc w:val="center"/>
        </w:trPr>
        <w:tc>
          <w:tcPr>
            <w:tcW w:w="1119" w:type="dxa"/>
            <w:vMerge/>
            <w:shd w:val="clear" w:color="auto" w:fill="auto"/>
          </w:tcPr>
          <w:p w:rsidR="0061069C" w:rsidRPr="00A97486" w:rsidRDefault="0061069C" w:rsidP="00D35478">
            <w:pPr>
              <w:rPr>
                <w:szCs w:val="21"/>
              </w:rPr>
            </w:pPr>
          </w:p>
        </w:tc>
        <w:tc>
          <w:tcPr>
            <w:tcW w:w="709" w:type="dxa"/>
            <w:vMerge/>
            <w:shd w:val="clear" w:color="auto" w:fill="auto"/>
            <w:vAlign w:val="center"/>
          </w:tcPr>
          <w:p w:rsidR="0061069C" w:rsidRPr="00A97486" w:rsidRDefault="0061069C" w:rsidP="00D35478">
            <w:pPr>
              <w:jc w:val="center"/>
              <w:rPr>
                <w:szCs w:val="21"/>
              </w:rPr>
            </w:pPr>
          </w:p>
        </w:tc>
        <w:tc>
          <w:tcPr>
            <w:tcW w:w="2693" w:type="dxa"/>
            <w:shd w:val="clear" w:color="auto" w:fill="auto"/>
          </w:tcPr>
          <w:p w:rsidR="0061069C" w:rsidRPr="00A97486" w:rsidRDefault="0061069C" w:rsidP="00D35478">
            <w:pPr>
              <w:rPr>
                <w:szCs w:val="21"/>
              </w:rPr>
            </w:pPr>
            <w:r w:rsidRPr="00A97486">
              <w:rPr>
                <w:rFonts w:hint="eastAsia"/>
                <w:szCs w:val="21"/>
              </w:rPr>
              <w:t>通风机不转</w:t>
            </w:r>
          </w:p>
          <w:p w:rsidR="0061069C" w:rsidRPr="00A97486" w:rsidRDefault="0061069C" w:rsidP="00DC4603">
            <w:pPr>
              <w:widowControl/>
              <w:numPr>
                <w:ilvl w:val="0"/>
                <w:numId w:val="142"/>
              </w:numPr>
              <w:spacing w:line="360" w:lineRule="auto"/>
              <w:jc w:val="left"/>
              <w:rPr>
                <w:szCs w:val="21"/>
              </w:rPr>
            </w:pPr>
            <w:r w:rsidRPr="00A97486">
              <w:rPr>
                <w:rFonts w:hint="eastAsia"/>
                <w:szCs w:val="21"/>
              </w:rPr>
              <w:t>电机烧损</w:t>
            </w:r>
          </w:p>
          <w:p w:rsidR="0061069C" w:rsidRPr="00A97486" w:rsidRDefault="0061069C" w:rsidP="00DC4603">
            <w:pPr>
              <w:widowControl/>
              <w:numPr>
                <w:ilvl w:val="0"/>
                <w:numId w:val="142"/>
              </w:numPr>
              <w:spacing w:line="360" w:lineRule="auto"/>
              <w:jc w:val="left"/>
              <w:rPr>
                <w:szCs w:val="21"/>
              </w:rPr>
            </w:pPr>
            <w:r w:rsidRPr="00A97486">
              <w:rPr>
                <w:rFonts w:hint="eastAsia"/>
                <w:szCs w:val="21"/>
              </w:rPr>
              <w:t>电机轴承损伤</w:t>
            </w:r>
          </w:p>
        </w:tc>
        <w:tc>
          <w:tcPr>
            <w:tcW w:w="2551" w:type="dxa"/>
            <w:shd w:val="clear" w:color="auto" w:fill="auto"/>
          </w:tcPr>
          <w:p w:rsidR="0061069C" w:rsidRPr="00A97486" w:rsidRDefault="0061069C" w:rsidP="00D35478">
            <w:pPr>
              <w:rPr>
                <w:szCs w:val="21"/>
              </w:rPr>
            </w:pPr>
            <w:r w:rsidRPr="00A97486">
              <w:rPr>
                <w:rFonts w:hint="eastAsia"/>
                <w:szCs w:val="21"/>
              </w:rPr>
              <w:t>车厢内无通风</w:t>
            </w:r>
          </w:p>
          <w:p w:rsidR="0061069C" w:rsidRPr="00A97486" w:rsidRDefault="0061069C" w:rsidP="00DC4603">
            <w:pPr>
              <w:widowControl/>
              <w:numPr>
                <w:ilvl w:val="0"/>
                <w:numId w:val="143"/>
              </w:numPr>
              <w:spacing w:line="360" w:lineRule="auto"/>
              <w:jc w:val="left"/>
              <w:rPr>
                <w:szCs w:val="21"/>
              </w:rPr>
            </w:pPr>
            <w:r w:rsidRPr="00A97486">
              <w:rPr>
                <w:rFonts w:hint="eastAsia"/>
                <w:szCs w:val="21"/>
              </w:rPr>
              <w:t>测量电机电阻是否平衡</w:t>
            </w:r>
          </w:p>
          <w:p w:rsidR="0061069C" w:rsidRPr="00A97486" w:rsidRDefault="0061069C" w:rsidP="00DC4603">
            <w:pPr>
              <w:widowControl/>
              <w:numPr>
                <w:ilvl w:val="0"/>
                <w:numId w:val="143"/>
              </w:numPr>
              <w:spacing w:line="360" w:lineRule="auto"/>
              <w:jc w:val="left"/>
              <w:rPr>
                <w:szCs w:val="21"/>
              </w:rPr>
            </w:pPr>
            <w:r w:rsidRPr="00A97486">
              <w:rPr>
                <w:rFonts w:hint="eastAsia"/>
                <w:szCs w:val="21"/>
              </w:rPr>
              <w:t>检查轴承</w:t>
            </w:r>
          </w:p>
        </w:tc>
        <w:tc>
          <w:tcPr>
            <w:tcW w:w="1967" w:type="dxa"/>
            <w:shd w:val="clear" w:color="auto" w:fill="auto"/>
          </w:tcPr>
          <w:p w:rsidR="0061069C" w:rsidRPr="00A97486" w:rsidRDefault="0061069C" w:rsidP="00D35478">
            <w:pPr>
              <w:rPr>
                <w:szCs w:val="21"/>
              </w:rPr>
            </w:pPr>
          </w:p>
          <w:p w:rsidR="0061069C" w:rsidRPr="00A97486" w:rsidRDefault="0061069C" w:rsidP="00DC4603">
            <w:pPr>
              <w:widowControl/>
              <w:numPr>
                <w:ilvl w:val="0"/>
                <w:numId w:val="144"/>
              </w:numPr>
              <w:spacing w:line="360" w:lineRule="auto"/>
              <w:jc w:val="left"/>
              <w:rPr>
                <w:szCs w:val="21"/>
              </w:rPr>
            </w:pPr>
            <w:r w:rsidRPr="00A97486">
              <w:rPr>
                <w:rFonts w:hint="eastAsia"/>
                <w:szCs w:val="21"/>
              </w:rPr>
              <w:t>更换电机</w:t>
            </w:r>
          </w:p>
          <w:p w:rsidR="0061069C" w:rsidRPr="00A97486" w:rsidRDefault="0061069C" w:rsidP="00DC4603">
            <w:pPr>
              <w:widowControl/>
              <w:numPr>
                <w:ilvl w:val="0"/>
                <w:numId w:val="144"/>
              </w:numPr>
              <w:spacing w:line="360" w:lineRule="auto"/>
              <w:jc w:val="left"/>
              <w:rPr>
                <w:szCs w:val="21"/>
              </w:rPr>
            </w:pPr>
            <w:r w:rsidRPr="00A97486">
              <w:rPr>
                <w:rFonts w:hint="eastAsia"/>
                <w:szCs w:val="21"/>
              </w:rPr>
              <w:t>更换轴承</w:t>
            </w:r>
          </w:p>
        </w:tc>
      </w:tr>
      <w:tr w:rsidR="0061069C" w:rsidRPr="00A97486" w:rsidTr="00D35478">
        <w:trPr>
          <w:jc w:val="center"/>
        </w:trPr>
        <w:tc>
          <w:tcPr>
            <w:tcW w:w="1119" w:type="dxa"/>
            <w:vMerge/>
            <w:shd w:val="clear" w:color="auto" w:fill="auto"/>
          </w:tcPr>
          <w:p w:rsidR="0061069C" w:rsidRPr="00A97486" w:rsidRDefault="0061069C" w:rsidP="00D35478">
            <w:pPr>
              <w:rPr>
                <w:szCs w:val="21"/>
              </w:rPr>
            </w:pPr>
          </w:p>
        </w:tc>
        <w:tc>
          <w:tcPr>
            <w:tcW w:w="709" w:type="dxa"/>
            <w:vMerge/>
            <w:shd w:val="clear" w:color="auto" w:fill="auto"/>
            <w:vAlign w:val="center"/>
          </w:tcPr>
          <w:p w:rsidR="0061069C" w:rsidRPr="00A97486" w:rsidRDefault="0061069C" w:rsidP="00D35478">
            <w:pPr>
              <w:jc w:val="center"/>
              <w:rPr>
                <w:szCs w:val="21"/>
              </w:rPr>
            </w:pPr>
          </w:p>
        </w:tc>
        <w:tc>
          <w:tcPr>
            <w:tcW w:w="2693" w:type="dxa"/>
            <w:shd w:val="clear" w:color="auto" w:fill="auto"/>
          </w:tcPr>
          <w:p w:rsidR="0061069C" w:rsidRPr="00A97486" w:rsidRDefault="0061069C" w:rsidP="00D35478">
            <w:pPr>
              <w:rPr>
                <w:szCs w:val="21"/>
              </w:rPr>
            </w:pPr>
            <w:r w:rsidRPr="00A97486">
              <w:rPr>
                <w:rFonts w:hint="eastAsia"/>
                <w:szCs w:val="21"/>
              </w:rPr>
              <w:t>室内换热器翅片堵塞</w:t>
            </w:r>
          </w:p>
        </w:tc>
        <w:tc>
          <w:tcPr>
            <w:tcW w:w="2551" w:type="dxa"/>
            <w:shd w:val="clear" w:color="auto" w:fill="auto"/>
          </w:tcPr>
          <w:p w:rsidR="0061069C" w:rsidRPr="00A97486" w:rsidRDefault="0061069C" w:rsidP="00D35478">
            <w:pPr>
              <w:rPr>
                <w:szCs w:val="21"/>
              </w:rPr>
            </w:pPr>
            <w:r w:rsidRPr="00A97486">
              <w:rPr>
                <w:rFonts w:hint="eastAsia"/>
                <w:szCs w:val="21"/>
              </w:rPr>
              <w:t>检查</w:t>
            </w:r>
          </w:p>
        </w:tc>
        <w:tc>
          <w:tcPr>
            <w:tcW w:w="1967" w:type="dxa"/>
            <w:shd w:val="clear" w:color="auto" w:fill="auto"/>
          </w:tcPr>
          <w:p w:rsidR="0061069C" w:rsidRPr="00A97486" w:rsidRDefault="0061069C" w:rsidP="00D35478">
            <w:pPr>
              <w:rPr>
                <w:szCs w:val="21"/>
              </w:rPr>
            </w:pPr>
            <w:r w:rsidRPr="00A97486">
              <w:rPr>
                <w:rFonts w:hint="eastAsia"/>
                <w:szCs w:val="21"/>
              </w:rPr>
              <w:t>清扫</w:t>
            </w:r>
          </w:p>
        </w:tc>
      </w:tr>
      <w:tr w:rsidR="0061069C" w:rsidRPr="00A97486" w:rsidTr="00D35478">
        <w:trPr>
          <w:jc w:val="center"/>
        </w:trPr>
        <w:tc>
          <w:tcPr>
            <w:tcW w:w="1119" w:type="dxa"/>
            <w:vMerge/>
            <w:shd w:val="clear" w:color="auto" w:fill="auto"/>
          </w:tcPr>
          <w:p w:rsidR="0061069C" w:rsidRPr="00A97486" w:rsidRDefault="0061069C" w:rsidP="00D35478">
            <w:pPr>
              <w:rPr>
                <w:szCs w:val="21"/>
              </w:rPr>
            </w:pPr>
          </w:p>
        </w:tc>
        <w:tc>
          <w:tcPr>
            <w:tcW w:w="709" w:type="dxa"/>
            <w:vMerge w:val="restart"/>
            <w:shd w:val="clear" w:color="auto" w:fill="auto"/>
            <w:vAlign w:val="center"/>
          </w:tcPr>
          <w:p w:rsidR="0061069C" w:rsidRPr="00A97486" w:rsidRDefault="0061069C" w:rsidP="00D35478">
            <w:pPr>
              <w:jc w:val="center"/>
              <w:rPr>
                <w:szCs w:val="21"/>
              </w:rPr>
            </w:pPr>
            <w:r w:rsidRPr="00A97486">
              <w:rPr>
                <w:rFonts w:hint="eastAsia"/>
                <w:szCs w:val="21"/>
              </w:rPr>
              <w:t>制冷</w:t>
            </w:r>
          </w:p>
          <w:p w:rsidR="0061069C" w:rsidRPr="00A97486" w:rsidRDefault="0061069C" w:rsidP="00D35478">
            <w:pPr>
              <w:jc w:val="center"/>
              <w:rPr>
                <w:szCs w:val="21"/>
              </w:rPr>
            </w:pPr>
            <w:r w:rsidRPr="00A97486">
              <w:rPr>
                <w:rFonts w:hint="eastAsia"/>
                <w:szCs w:val="21"/>
              </w:rPr>
              <w:t>制热</w:t>
            </w:r>
          </w:p>
        </w:tc>
        <w:tc>
          <w:tcPr>
            <w:tcW w:w="2693" w:type="dxa"/>
            <w:shd w:val="clear" w:color="auto" w:fill="auto"/>
          </w:tcPr>
          <w:p w:rsidR="0061069C" w:rsidRPr="00A97486" w:rsidRDefault="0061069C" w:rsidP="00D35478">
            <w:pPr>
              <w:rPr>
                <w:szCs w:val="21"/>
              </w:rPr>
            </w:pPr>
            <w:r w:rsidRPr="00A97486">
              <w:rPr>
                <w:rFonts w:hint="eastAsia"/>
                <w:szCs w:val="21"/>
              </w:rPr>
              <w:t>电子膨胀阀未打开</w:t>
            </w:r>
          </w:p>
          <w:p w:rsidR="0061069C" w:rsidRPr="00A97486" w:rsidRDefault="0061069C" w:rsidP="00DC4603">
            <w:pPr>
              <w:widowControl/>
              <w:numPr>
                <w:ilvl w:val="0"/>
                <w:numId w:val="145"/>
              </w:numPr>
              <w:spacing w:line="360" w:lineRule="auto"/>
              <w:jc w:val="left"/>
              <w:rPr>
                <w:szCs w:val="21"/>
              </w:rPr>
            </w:pPr>
            <w:r w:rsidRPr="00A97486">
              <w:rPr>
                <w:rFonts w:hint="eastAsia"/>
                <w:szCs w:val="21"/>
              </w:rPr>
              <w:t>电子膨胀阀接线问题</w:t>
            </w:r>
          </w:p>
          <w:p w:rsidR="0061069C" w:rsidRPr="00A97486" w:rsidRDefault="0061069C" w:rsidP="00DC4603">
            <w:pPr>
              <w:widowControl/>
              <w:numPr>
                <w:ilvl w:val="0"/>
                <w:numId w:val="145"/>
              </w:numPr>
              <w:spacing w:line="360" w:lineRule="auto"/>
              <w:jc w:val="left"/>
              <w:rPr>
                <w:szCs w:val="21"/>
              </w:rPr>
            </w:pPr>
            <w:r w:rsidRPr="00A97486">
              <w:rPr>
                <w:rFonts w:hint="eastAsia"/>
                <w:szCs w:val="21"/>
              </w:rPr>
              <w:t>电子膨胀阀线圈损坏</w:t>
            </w:r>
          </w:p>
          <w:p w:rsidR="0061069C" w:rsidRPr="00A97486" w:rsidRDefault="0061069C" w:rsidP="00DC4603">
            <w:pPr>
              <w:widowControl/>
              <w:numPr>
                <w:ilvl w:val="0"/>
                <w:numId w:val="145"/>
              </w:numPr>
              <w:spacing w:line="360" w:lineRule="auto"/>
              <w:jc w:val="left"/>
              <w:rPr>
                <w:szCs w:val="21"/>
              </w:rPr>
            </w:pPr>
            <w:r w:rsidRPr="00A97486">
              <w:rPr>
                <w:rFonts w:hint="eastAsia"/>
                <w:szCs w:val="21"/>
              </w:rPr>
              <w:t>电子膨胀阀堵住</w:t>
            </w:r>
          </w:p>
        </w:tc>
        <w:tc>
          <w:tcPr>
            <w:tcW w:w="2551" w:type="dxa"/>
            <w:shd w:val="clear" w:color="auto" w:fill="auto"/>
          </w:tcPr>
          <w:p w:rsidR="0061069C" w:rsidRPr="00A97486" w:rsidRDefault="0061069C" w:rsidP="00D35478">
            <w:pPr>
              <w:rPr>
                <w:szCs w:val="21"/>
              </w:rPr>
            </w:pPr>
          </w:p>
          <w:p w:rsidR="0061069C" w:rsidRPr="00A97486" w:rsidRDefault="0061069C" w:rsidP="00DC4603">
            <w:pPr>
              <w:widowControl/>
              <w:numPr>
                <w:ilvl w:val="0"/>
                <w:numId w:val="146"/>
              </w:numPr>
              <w:spacing w:line="360" w:lineRule="auto"/>
              <w:jc w:val="left"/>
              <w:rPr>
                <w:szCs w:val="21"/>
              </w:rPr>
            </w:pPr>
            <w:r w:rsidRPr="00A97486">
              <w:rPr>
                <w:rFonts w:hint="eastAsia"/>
                <w:szCs w:val="21"/>
              </w:rPr>
              <w:t>检查电子膨胀阀接线</w:t>
            </w:r>
          </w:p>
          <w:p w:rsidR="0061069C" w:rsidRPr="00A97486" w:rsidRDefault="0061069C" w:rsidP="00DC4603">
            <w:pPr>
              <w:widowControl/>
              <w:numPr>
                <w:ilvl w:val="0"/>
                <w:numId w:val="146"/>
              </w:numPr>
              <w:spacing w:line="360" w:lineRule="auto"/>
              <w:jc w:val="left"/>
              <w:rPr>
                <w:szCs w:val="21"/>
              </w:rPr>
            </w:pPr>
            <w:r w:rsidRPr="00A97486">
              <w:rPr>
                <w:rFonts w:hint="eastAsia"/>
                <w:szCs w:val="21"/>
              </w:rPr>
              <w:t>打开电子膨胀阀时，线圈无动作声音</w:t>
            </w:r>
          </w:p>
          <w:p w:rsidR="0061069C" w:rsidRPr="00A97486" w:rsidRDefault="0061069C" w:rsidP="00DC4603">
            <w:pPr>
              <w:widowControl/>
              <w:numPr>
                <w:ilvl w:val="0"/>
                <w:numId w:val="146"/>
              </w:numPr>
              <w:spacing w:line="360" w:lineRule="auto"/>
              <w:jc w:val="left"/>
              <w:rPr>
                <w:szCs w:val="21"/>
              </w:rPr>
            </w:pPr>
            <w:r w:rsidRPr="00A97486">
              <w:rPr>
                <w:rFonts w:hint="eastAsia"/>
                <w:szCs w:val="21"/>
              </w:rPr>
              <w:t>压缩机停机、膨胀阀打开，系统低压长时间无法恢复到正常水平</w:t>
            </w:r>
          </w:p>
        </w:tc>
        <w:tc>
          <w:tcPr>
            <w:tcW w:w="1967" w:type="dxa"/>
            <w:shd w:val="clear" w:color="auto" w:fill="auto"/>
          </w:tcPr>
          <w:p w:rsidR="0061069C" w:rsidRPr="00A97486" w:rsidRDefault="0061069C" w:rsidP="00D35478">
            <w:pPr>
              <w:rPr>
                <w:szCs w:val="21"/>
              </w:rPr>
            </w:pPr>
          </w:p>
          <w:p w:rsidR="0061069C" w:rsidRPr="00A97486" w:rsidRDefault="0061069C" w:rsidP="00DC4603">
            <w:pPr>
              <w:widowControl/>
              <w:numPr>
                <w:ilvl w:val="0"/>
                <w:numId w:val="147"/>
              </w:numPr>
              <w:spacing w:line="360" w:lineRule="auto"/>
              <w:jc w:val="left"/>
              <w:rPr>
                <w:szCs w:val="21"/>
              </w:rPr>
            </w:pPr>
            <w:r w:rsidRPr="00A97486">
              <w:rPr>
                <w:rFonts w:hint="eastAsia"/>
                <w:szCs w:val="21"/>
              </w:rPr>
              <w:t>如果接线错误，调整接线</w:t>
            </w:r>
          </w:p>
          <w:p w:rsidR="0061069C" w:rsidRPr="00A97486" w:rsidRDefault="0061069C" w:rsidP="00DC4603">
            <w:pPr>
              <w:widowControl/>
              <w:numPr>
                <w:ilvl w:val="0"/>
                <w:numId w:val="147"/>
              </w:numPr>
              <w:spacing w:line="360" w:lineRule="auto"/>
              <w:jc w:val="left"/>
              <w:rPr>
                <w:szCs w:val="21"/>
              </w:rPr>
            </w:pPr>
            <w:r w:rsidRPr="00A97486">
              <w:rPr>
                <w:rFonts w:hint="eastAsia"/>
                <w:szCs w:val="21"/>
              </w:rPr>
              <w:t>如果线圈无动作，更换线圈</w:t>
            </w:r>
          </w:p>
          <w:p w:rsidR="0061069C" w:rsidRPr="00A97486" w:rsidRDefault="0061069C" w:rsidP="00DC4603">
            <w:pPr>
              <w:widowControl/>
              <w:numPr>
                <w:ilvl w:val="0"/>
                <w:numId w:val="147"/>
              </w:numPr>
              <w:spacing w:line="360" w:lineRule="auto"/>
              <w:jc w:val="left"/>
              <w:rPr>
                <w:szCs w:val="21"/>
              </w:rPr>
            </w:pPr>
            <w:r w:rsidRPr="00A97486">
              <w:rPr>
                <w:rFonts w:hint="eastAsia"/>
                <w:szCs w:val="21"/>
              </w:rPr>
              <w:t>切换四通换向阀（制冷切换为制热，制热切换为制冷），打开空调系统，工作</w:t>
            </w:r>
            <w:r w:rsidRPr="00A97486">
              <w:rPr>
                <w:rFonts w:hint="eastAsia"/>
                <w:szCs w:val="21"/>
              </w:rPr>
              <w:t>1</w:t>
            </w:r>
            <w:r w:rsidRPr="00A97486">
              <w:rPr>
                <w:rFonts w:hint="eastAsia"/>
                <w:szCs w:val="21"/>
              </w:rPr>
              <w:t>分钟，停机。再切回四通换向阀，再次开机，如果仍然低压故障，则更换电子膨胀阀。</w:t>
            </w:r>
          </w:p>
        </w:tc>
      </w:tr>
      <w:tr w:rsidR="0061069C" w:rsidRPr="00A97486" w:rsidTr="00D35478">
        <w:trPr>
          <w:jc w:val="center"/>
        </w:trPr>
        <w:tc>
          <w:tcPr>
            <w:tcW w:w="1119" w:type="dxa"/>
            <w:vMerge/>
            <w:shd w:val="clear" w:color="auto" w:fill="auto"/>
          </w:tcPr>
          <w:p w:rsidR="0061069C" w:rsidRPr="00A97486" w:rsidRDefault="0061069C" w:rsidP="00D35478">
            <w:pPr>
              <w:rPr>
                <w:szCs w:val="21"/>
              </w:rPr>
            </w:pPr>
          </w:p>
        </w:tc>
        <w:tc>
          <w:tcPr>
            <w:tcW w:w="709" w:type="dxa"/>
            <w:vMerge/>
            <w:shd w:val="clear" w:color="auto" w:fill="auto"/>
            <w:vAlign w:val="center"/>
          </w:tcPr>
          <w:p w:rsidR="0061069C" w:rsidRPr="00A97486" w:rsidRDefault="0061069C" w:rsidP="00D35478">
            <w:pPr>
              <w:jc w:val="center"/>
              <w:rPr>
                <w:szCs w:val="21"/>
              </w:rPr>
            </w:pPr>
          </w:p>
        </w:tc>
        <w:tc>
          <w:tcPr>
            <w:tcW w:w="2693" w:type="dxa"/>
            <w:shd w:val="clear" w:color="auto" w:fill="auto"/>
          </w:tcPr>
          <w:p w:rsidR="0061069C" w:rsidRPr="00A97486" w:rsidRDefault="0061069C" w:rsidP="00D35478">
            <w:pPr>
              <w:rPr>
                <w:szCs w:val="21"/>
              </w:rPr>
            </w:pPr>
            <w:r w:rsidRPr="00A97486">
              <w:rPr>
                <w:rFonts w:hint="eastAsia"/>
                <w:szCs w:val="21"/>
              </w:rPr>
              <w:t>制冷剂泄露</w:t>
            </w:r>
          </w:p>
        </w:tc>
        <w:tc>
          <w:tcPr>
            <w:tcW w:w="2551" w:type="dxa"/>
            <w:shd w:val="clear" w:color="auto" w:fill="auto"/>
          </w:tcPr>
          <w:p w:rsidR="0061069C" w:rsidRPr="00A97486" w:rsidRDefault="0061069C" w:rsidP="00D35478">
            <w:pPr>
              <w:rPr>
                <w:szCs w:val="21"/>
              </w:rPr>
            </w:pPr>
            <w:r w:rsidRPr="00A97486">
              <w:rPr>
                <w:rFonts w:hint="eastAsia"/>
                <w:szCs w:val="21"/>
              </w:rPr>
              <w:t>空调静止时，压力传感器的数值比正常压力小。</w:t>
            </w:r>
            <w:r w:rsidRPr="00A97486">
              <w:rPr>
                <w:szCs w:val="21"/>
              </w:rPr>
              <w:t xml:space="preserve"> </w:t>
            </w:r>
          </w:p>
        </w:tc>
        <w:tc>
          <w:tcPr>
            <w:tcW w:w="1967" w:type="dxa"/>
            <w:shd w:val="clear" w:color="auto" w:fill="auto"/>
          </w:tcPr>
          <w:p w:rsidR="0061069C" w:rsidRPr="00A97486" w:rsidRDefault="0061069C" w:rsidP="00D35478">
            <w:pPr>
              <w:rPr>
                <w:szCs w:val="21"/>
              </w:rPr>
            </w:pPr>
            <w:r w:rsidRPr="00A97486">
              <w:rPr>
                <w:rFonts w:hint="eastAsia"/>
                <w:szCs w:val="21"/>
              </w:rPr>
              <w:t>检查漏电，维修，重新充制冷剂</w:t>
            </w:r>
          </w:p>
        </w:tc>
      </w:tr>
      <w:tr w:rsidR="0061069C" w:rsidRPr="00A97486" w:rsidTr="00D35478">
        <w:trPr>
          <w:jc w:val="center"/>
        </w:trPr>
        <w:tc>
          <w:tcPr>
            <w:tcW w:w="1119" w:type="dxa"/>
            <w:vMerge/>
            <w:shd w:val="clear" w:color="auto" w:fill="auto"/>
          </w:tcPr>
          <w:p w:rsidR="0061069C" w:rsidRPr="00A97486" w:rsidRDefault="0061069C" w:rsidP="00D35478">
            <w:pPr>
              <w:rPr>
                <w:szCs w:val="21"/>
              </w:rPr>
            </w:pPr>
          </w:p>
        </w:tc>
        <w:tc>
          <w:tcPr>
            <w:tcW w:w="709" w:type="dxa"/>
            <w:vMerge/>
            <w:shd w:val="clear" w:color="auto" w:fill="auto"/>
            <w:vAlign w:val="center"/>
          </w:tcPr>
          <w:p w:rsidR="0061069C" w:rsidRPr="00A97486" w:rsidRDefault="0061069C" w:rsidP="00D35478">
            <w:pPr>
              <w:jc w:val="center"/>
              <w:rPr>
                <w:szCs w:val="21"/>
              </w:rPr>
            </w:pPr>
          </w:p>
        </w:tc>
        <w:tc>
          <w:tcPr>
            <w:tcW w:w="2693" w:type="dxa"/>
            <w:shd w:val="clear" w:color="auto" w:fill="auto"/>
          </w:tcPr>
          <w:p w:rsidR="0061069C" w:rsidRPr="00A97486" w:rsidRDefault="0061069C" w:rsidP="00DC4603">
            <w:pPr>
              <w:widowControl/>
              <w:numPr>
                <w:ilvl w:val="0"/>
                <w:numId w:val="148"/>
              </w:numPr>
              <w:spacing w:line="360" w:lineRule="auto"/>
              <w:jc w:val="left"/>
              <w:rPr>
                <w:szCs w:val="21"/>
              </w:rPr>
            </w:pPr>
            <w:r w:rsidRPr="00A97486">
              <w:rPr>
                <w:rFonts w:hint="eastAsia"/>
                <w:szCs w:val="21"/>
              </w:rPr>
              <w:t>低压管路堵塞</w:t>
            </w:r>
          </w:p>
          <w:p w:rsidR="0061069C" w:rsidRPr="00A97486" w:rsidRDefault="0061069C" w:rsidP="00DC4603">
            <w:pPr>
              <w:widowControl/>
              <w:numPr>
                <w:ilvl w:val="0"/>
                <w:numId w:val="148"/>
              </w:numPr>
              <w:spacing w:line="360" w:lineRule="auto"/>
              <w:jc w:val="left"/>
              <w:rPr>
                <w:szCs w:val="21"/>
              </w:rPr>
            </w:pPr>
            <w:r w:rsidRPr="00A97486">
              <w:rPr>
                <w:rFonts w:hint="eastAsia"/>
                <w:szCs w:val="21"/>
              </w:rPr>
              <w:t>四通换向阀堵塞</w:t>
            </w:r>
          </w:p>
        </w:tc>
        <w:tc>
          <w:tcPr>
            <w:tcW w:w="2551" w:type="dxa"/>
            <w:shd w:val="clear" w:color="auto" w:fill="auto"/>
          </w:tcPr>
          <w:p w:rsidR="0061069C" w:rsidRPr="00A97486" w:rsidRDefault="0061069C" w:rsidP="00DC4603">
            <w:pPr>
              <w:widowControl/>
              <w:numPr>
                <w:ilvl w:val="0"/>
                <w:numId w:val="149"/>
              </w:numPr>
              <w:spacing w:line="360" w:lineRule="auto"/>
              <w:jc w:val="left"/>
              <w:rPr>
                <w:szCs w:val="21"/>
              </w:rPr>
            </w:pPr>
            <w:r w:rsidRPr="00A97486">
              <w:rPr>
                <w:rFonts w:hint="eastAsia"/>
                <w:szCs w:val="21"/>
              </w:rPr>
              <w:t>压缩机启动，很快报低压故障；</w:t>
            </w:r>
          </w:p>
          <w:p w:rsidR="0061069C" w:rsidRPr="00A97486" w:rsidRDefault="0061069C" w:rsidP="00DC4603">
            <w:pPr>
              <w:widowControl/>
              <w:numPr>
                <w:ilvl w:val="0"/>
                <w:numId w:val="149"/>
              </w:numPr>
              <w:spacing w:line="360" w:lineRule="auto"/>
              <w:jc w:val="left"/>
              <w:rPr>
                <w:szCs w:val="21"/>
              </w:rPr>
            </w:pPr>
            <w:r w:rsidRPr="00A97486">
              <w:rPr>
                <w:rFonts w:hint="eastAsia"/>
                <w:szCs w:val="21"/>
              </w:rPr>
              <w:t>室外换热器（制冷）或室内换热器（制热）不热，四通换向阀线圈切换声音异常</w:t>
            </w:r>
          </w:p>
        </w:tc>
        <w:tc>
          <w:tcPr>
            <w:tcW w:w="1967" w:type="dxa"/>
            <w:shd w:val="clear" w:color="auto" w:fill="auto"/>
          </w:tcPr>
          <w:p w:rsidR="0061069C" w:rsidRPr="00A97486" w:rsidRDefault="0061069C" w:rsidP="00D35478">
            <w:pPr>
              <w:rPr>
                <w:szCs w:val="21"/>
              </w:rPr>
            </w:pPr>
            <w:r w:rsidRPr="00A97486">
              <w:rPr>
                <w:rFonts w:hint="eastAsia"/>
                <w:szCs w:val="21"/>
              </w:rPr>
              <w:t>修理</w:t>
            </w:r>
          </w:p>
        </w:tc>
      </w:tr>
      <w:tr w:rsidR="0061069C" w:rsidRPr="00A97486" w:rsidTr="00D35478">
        <w:trPr>
          <w:jc w:val="center"/>
        </w:trPr>
        <w:tc>
          <w:tcPr>
            <w:tcW w:w="1119" w:type="dxa"/>
            <w:vMerge/>
            <w:shd w:val="clear" w:color="auto" w:fill="auto"/>
          </w:tcPr>
          <w:p w:rsidR="0061069C" w:rsidRPr="00A97486" w:rsidRDefault="0061069C" w:rsidP="00D35478">
            <w:pPr>
              <w:rPr>
                <w:szCs w:val="21"/>
              </w:rPr>
            </w:pPr>
          </w:p>
        </w:tc>
        <w:tc>
          <w:tcPr>
            <w:tcW w:w="709" w:type="dxa"/>
            <w:vMerge w:val="restart"/>
            <w:shd w:val="clear" w:color="auto" w:fill="auto"/>
            <w:vAlign w:val="center"/>
          </w:tcPr>
          <w:p w:rsidR="0061069C" w:rsidRPr="00A97486" w:rsidRDefault="0061069C" w:rsidP="00D35478">
            <w:pPr>
              <w:jc w:val="center"/>
              <w:rPr>
                <w:szCs w:val="21"/>
              </w:rPr>
            </w:pPr>
            <w:r w:rsidRPr="00A97486">
              <w:rPr>
                <w:rFonts w:hint="eastAsia"/>
                <w:szCs w:val="21"/>
              </w:rPr>
              <w:t>制热</w:t>
            </w:r>
          </w:p>
        </w:tc>
        <w:tc>
          <w:tcPr>
            <w:tcW w:w="2693" w:type="dxa"/>
            <w:shd w:val="clear" w:color="auto" w:fill="auto"/>
          </w:tcPr>
          <w:p w:rsidR="0061069C" w:rsidRPr="00A97486" w:rsidRDefault="0061069C" w:rsidP="00D35478">
            <w:pPr>
              <w:rPr>
                <w:szCs w:val="21"/>
              </w:rPr>
            </w:pPr>
            <w:r w:rsidRPr="00A97486">
              <w:rPr>
                <w:rFonts w:hint="eastAsia"/>
                <w:szCs w:val="21"/>
              </w:rPr>
              <w:t>轴流风机反转</w:t>
            </w:r>
          </w:p>
        </w:tc>
        <w:tc>
          <w:tcPr>
            <w:tcW w:w="2551" w:type="dxa"/>
            <w:shd w:val="clear" w:color="auto" w:fill="auto"/>
          </w:tcPr>
          <w:p w:rsidR="0061069C" w:rsidRPr="00A97486" w:rsidRDefault="0061069C" w:rsidP="00D35478">
            <w:pPr>
              <w:rPr>
                <w:szCs w:val="21"/>
              </w:rPr>
            </w:pPr>
            <w:r w:rsidRPr="00A97486">
              <w:rPr>
                <w:rFonts w:hint="eastAsia"/>
                <w:szCs w:val="21"/>
              </w:rPr>
              <w:t>检查轴流风机接线</w:t>
            </w:r>
          </w:p>
        </w:tc>
        <w:tc>
          <w:tcPr>
            <w:tcW w:w="1967" w:type="dxa"/>
            <w:shd w:val="clear" w:color="auto" w:fill="auto"/>
          </w:tcPr>
          <w:p w:rsidR="0061069C" w:rsidRPr="00A97486" w:rsidRDefault="0061069C" w:rsidP="00D35478">
            <w:pPr>
              <w:rPr>
                <w:szCs w:val="21"/>
              </w:rPr>
            </w:pPr>
            <w:r w:rsidRPr="00A97486">
              <w:rPr>
                <w:rFonts w:hint="eastAsia"/>
                <w:szCs w:val="21"/>
              </w:rPr>
              <w:t>将风机电源相序调整正确</w:t>
            </w:r>
          </w:p>
        </w:tc>
      </w:tr>
      <w:tr w:rsidR="0061069C" w:rsidRPr="00A97486" w:rsidTr="00D35478">
        <w:trPr>
          <w:jc w:val="center"/>
        </w:trPr>
        <w:tc>
          <w:tcPr>
            <w:tcW w:w="1119" w:type="dxa"/>
            <w:vMerge/>
            <w:shd w:val="clear" w:color="auto" w:fill="auto"/>
          </w:tcPr>
          <w:p w:rsidR="0061069C" w:rsidRPr="00A97486" w:rsidRDefault="0061069C" w:rsidP="00D35478">
            <w:pPr>
              <w:rPr>
                <w:szCs w:val="21"/>
              </w:rPr>
            </w:pPr>
          </w:p>
        </w:tc>
        <w:tc>
          <w:tcPr>
            <w:tcW w:w="709" w:type="dxa"/>
            <w:vMerge/>
            <w:shd w:val="clear" w:color="auto" w:fill="auto"/>
            <w:vAlign w:val="center"/>
          </w:tcPr>
          <w:p w:rsidR="0061069C" w:rsidRPr="00A97486" w:rsidRDefault="0061069C" w:rsidP="00D35478">
            <w:pPr>
              <w:jc w:val="center"/>
              <w:rPr>
                <w:szCs w:val="21"/>
              </w:rPr>
            </w:pPr>
          </w:p>
        </w:tc>
        <w:tc>
          <w:tcPr>
            <w:tcW w:w="2693" w:type="dxa"/>
            <w:shd w:val="clear" w:color="auto" w:fill="auto"/>
          </w:tcPr>
          <w:p w:rsidR="0061069C" w:rsidRPr="00A97486" w:rsidRDefault="0061069C" w:rsidP="00D35478">
            <w:pPr>
              <w:rPr>
                <w:szCs w:val="21"/>
              </w:rPr>
            </w:pPr>
            <w:r w:rsidRPr="00A97486">
              <w:rPr>
                <w:rFonts w:hint="eastAsia"/>
                <w:szCs w:val="21"/>
              </w:rPr>
              <w:t>轴流风机不转</w:t>
            </w:r>
          </w:p>
          <w:p w:rsidR="0061069C" w:rsidRPr="00A97486" w:rsidRDefault="0061069C" w:rsidP="00DC4603">
            <w:pPr>
              <w:widowControl/>
              <w:numPr>
                <w:ilvl w:val="0"/>
                <w:numId w:val="150"/>
              </w:numPr>
              <w:spacing w:line="360" w:lineRule="auto"/>
              <w:jc w:val="left"/>
              <w:rPr>
                <w:szCs w:val="21"/>
              </w:rPr>
            </w:pPr>
            <w:r w:rsidRPr="00A97486">
              <w:rPr>
                <w:rFonts w:hint="eastAsia"/>
                <w:szCs w:val="21"/>
              </w:rPr>
              <w:t>电机烧损</w:t>
            </w:r>
          </w:p>
          <w:p w:rsidR="0061069C" w:rsidRPr="00A97486" w:rsidRDefault="0061069C" w:rsidP="00DC4603">
            <w:pPr>
              <w:widowControl/>
              <w:numPr>
                <w:ilvl w:val="0"/>
                <w:numId w:val="150"/>
              </w:numPr>
              <w:spacing w:line="360" w:lineRule="auto"/>
              <w:jc w:val="left"/>
              <w:rPr>
                <w:szCs w:val="21"/>
              </w:rPr>
            </w:pPr>
            <w:r w:rsidRPr="00A97486">
              <w:rPr>
                <w:rFonts w:hint="eastAsia"/>
                <w:szCs w:val="21"/>
              </w:rPr>
              <w:t>电机轴承损伤</w:t>
            </w:r>
          </w:p>
        </w:tc>
        <w:tc>
          <w:tcPr>
            <w:tcW w:w="2551" w:type="dxa"/>
            <w:shd w:val="clear" w:color="auto" w:fill="auto"/>
          </w:tcPr>
          <w:p w:rsidR="0061069C" w:rsidRPr="00A97486" w:rsidRDefault="0061069C" w:rsidP="00D35478">
            <w:pPr>
              <w:rPr>
                <w:szCs w:val="21"/>
              </w:rPr>
            </w:pPr>
          </w:p>
          <w:p w:rsidR="0061069C" w:rsidRPr="00A97486" w:rsidRDefault="0061069C" w:rsidP="00DC4603">
            <w:pPr>
              <w:widowControl/>
              <w:numPr>
                <w:ilvl w:val="0"/>
                <w:numId w:val="151"/>
              </w:numPr>
              <w:spacing w:line="360" w:lineRule="auto"/>
              <w:jc w:val="left"/>
              <w:rPr>
                <w:szCs w:val="21"/>
              </w:rPr>
            </w:pPr>
            <w:r w:rsidRPr="00A97486">
              <w:rPr>
                <w:rFonts w:hint="eastAsia"/>
                <w:szCs w:val="21"/>
              </w:rPr>
              <w:t>测量电机电阻是否平衡</w:t>
            </w:r>
          </w:p>
          <w:p w:rsidR="0061069C" w:rsidRPr="00A97486" w:rsidRDefault="0061069C" w:rsidP="00DC4603">
            <w:pPr>
              <w:widowControl/>
              <w:numPr>
                <w:ilvl w:val="0"/>
                <w:numId w:val="151"/>
              </w:numPr>
              <w:spacing w:line="360" w:lineRule="auto"/>
              <w:jc w:val="left"/>
              <w:rPr>
                <w:szCs w:val="21"/>
              </w:rPr>
            </w:pPr>
            <w:r w:rsidRPr="00A97486">
              <w:rPr>
                <w:rFonts w:hint="eastAsia"/>
                <w:szCs w:val="21"/>
              </w:rPr>
              <w:t>检查轴承</w:t>
            </w:r>
          </w:p>
        </w:tc>
        <w:tc>
          <w:tcPr>
            <w:tcW w:w="1967" w:type="dxa"/>
            <w:shd w:val="clear" w:color="auto" w:fill="auto"/>
          </w:tcPr>
          <w:p w:rsidR="0061069C" w:rsidRPr="00A97486" w:rsidRDefault="0061069C" w:rsidP="00D35478">
            <w:pPr>
              <w:rPr>
                <w:szCs w:val="21"/>
              </w:rPr>
            </w:pPr>
          </w:p>
          <w:p w:rsidR="0061069C" w:rsidRPr="00A97486" w:rsidRDefault="0061069C" w:rsidP="00DC4603">
            <w:pPr>
              <w:widowControl/>
              <w:numPr>
                <w:ilvl w:val="0"/>
                <w:numId w:val="152"/>
              </w:numPr>
              <w:spacing w:line="360" w:lineRule="auto"/>
              <w:jc w:val="left"/>
              <w:rPr>
                <w:szCs w:val="21"/>
              </w:rPr>
            </w:pPr>
            <w:r w:rsidRPr="00A97486">
              <w:rPr>
                <w:rFonts w:hint="eastAsia"/>
                <w:szCs w:val="21"/>
              </w:rPr>
              <w:t>更换电机</w:t>
            </w:r>
          </w:p>
          <w:p w:rsidR="0061069C" w:rsidRPr="00A97486" w:rsidRDefault="0061069C" w:rsidP="00DC4603">
            <w:pPr>
              <w:widowControl/>
              <w:numPr>
                <w:ilvl w:val="0"/>
                <w:numId w:val="152"/>
              </w:numPr>
              <w:spacing w:line="360" w:lineRule="auto"/>
              <w:jc w:val="left"/>
              <w:rPr>
                <w:szCs w:val="21"/>
              </w:rPr>
            </w:pPr>
            <w:r w:rsidRPr="00A97486">
              <w:rPr>
                <w:rFonts w:hint="eastAsia"/>
                <w:szCs w:val="21"/>
              </w:rPr>
              <w:t>更换轴承</w:t>
            </w:r>
          </w:p>
        </w:tc>
      </w:tr>
      <w:tr w:rsidR="0061069C" w:rsidRPr="00A97486" w:rsidTr="00D35478">
        <w:trPr>
          <w:jc w:val="center"/>
        </w:trPr>
        <w:tc>
          <w:tcPr>
            <w:tcW w:w="1119" w:type="dxa"/>
            <w:vMerge/>
            <w:shd w:val="clear" w:color="auto" w:fill="auto"/>
          </w:tcPr>
          <w:p w:rsidR="0061069C" w:rsidRPr="00A97486" w:rsidRDefault="0061069C" w:rsidP="00D35478">
            <w:pPr>
              <w:rPr>
                <w:szCs w:val="21"/>
              </w:rPr>
            </w:pPr>
          </w:p>
        </w:tc>
        <w:tc>
          <w:tcPr>
            <w:tcW w:w="709" w:type="dxa"/>
            <w:vMerge/>
            <w:shd w:val="clear" w:color="auto" w:fill="auto"/>
            <w:vAlign w:val="center"/>
          </w:tcPr>
          <w:p w:rsidR="0061069C" w:rsidRPr="00A97486" w:rsidRDefault="0061069C" w:rsidP="00D35478">
            <w:pPr>
              <w:jc w:val="center"/>
              <w:rPr>
                <w:szCs w:val="21"/>
              </w:rPr>
            </w:pPr>
          </w:p>
        </w:tc>
        <w:tc>
          <w:tcPr>
            <w:tcW w:w="2693" w:type="dxa"/>
            <w:shd w:val="clear" w:color="auto" w:fill="auto"/>
          </w:tcPr>
          <w:p w:rsidR="0061069C" w:rsidRPr="00A97486" w:rsidRDefault="0061069C" w:rsidP="00D35478">
            <w:pPr>
              <w:rPr>
                <w:szCs w:val="21"/>
              </w:rPr>
            </w:pPr>
            <w:r w:rsidRPr="00A97486">
              <w:rPr>
                <w:rFonts w:hint="eastAsia"/>
                <w:szCs w:val="21"/>
              </w:rPr>
              <w:t>室外换热器过脏，或有异物堵住室外换热器</w:t>
            </w:r>
          </w:p>
        </w:tc>
        <w:tc>
          <w:tcPr>
            <w:tcW w:w="2551" w:type="dxa"/>
            <w:shd w:val="clear" w:color="auto" w:fill="auto"/>
          </w:tcPr>
          <w:p w:rsidR="0061069C" w:rsidRPr="00A97486" w:rsidRDefault="0061069C" w:rsidP="00D35478">
            <w:pPr>
              <w:rPr>
                <w:szCs w:val="21"/>
              </w:rPr>
            </w:pPr>
            <w:r w:rsidRPr="00A97486">
              <w:rPr>
                <w:rFonts w:hint="eastAsia"/>
                <w:szCs w:val="21"/>
              </w:rPr>
              <w:t>检查室外换热器</w:t>
            </w:r>
          </w:p>
        </w:tc>
        <w:tc>
          <w:tcPr>
            <w:tcW w:w="1967" w:type="dxa"/>
            <w:shd w:val="clear" w:color="auto" w:fill="auto"/>
          </w:tcPr>
          <w:p w:rsidR="0061069C" w:rsidRPr="00A97486" w:rsidRDefault="0061069C" w:rsidP="00D35478">
            <w:pPr>
              <w:rPr>
                <w:szCs w:val="21"/>
              </w:rPr>
            </w:pPr>
            <w:r w:rsidRPr="00A97486">
              <w:rPr>
                <w:rFonts w:hint="eastAsia"/>
                <w:szCs w:val="21"/>
              </w:rPr>
              <w:t>清扫室外换热器</w:t>
            </w:r>
          </w:p>
        </w:tc>
      </w:tr>
      <w:tr w:rsidR="0061069C" w:rsidRPr="00A97486" w:rsidTr="00D35478">
        <w:trPr>
          <w:jc w:val="center"/>
        </w:trPr>
        <w:tc>
          <w:tcPr>
            <w:tcW w:w="1119" w:type="dxa"/>
            <w:shd w:val="clear" w:color="auto" w:fill="auto"/>
          </w:tcPr>
          <w:p w:rsidR="0061069C" w:rsidRPr="00A97486" w:rsidRDefault="0061069C" w:rsidP="00D35478">
            <w:pPr>
              <w:rPr>
                <w:szCs w:val="21"/>
              </w:rPr>
            </w:pPr>
            <w:r w:rsidRPr="00A97486">
              <w:rPr>
                <w:rFonts w:hint="eastAsia"/>
                <w:szCs w:val="21"/>
              </w:rPr>
              <w:t>排气过温</w:t>
            </w:r>
          </w:p>
        </w:tc>
        <w:tc>
          <w:tcPr>
            <w:tcW w:w="709" w:type="dxa"/>
            <w:shd w:val="clear" w:color="auto" w:fill="auto"/>
            <w:vAlign w:val="center"/>
          </w:tcPr>
          <w:p w:rsidR="0061069C" w:rsidRPr="00A97486" w:rsidRDefault="0061069C" w:rsidP="00D35478">
            <w:pPr>
              <w:jc w:val="center"/>
              <w:rPr>
                <w:szCs w:val="21"/>
              </w:rPr>
            </w:pPr>
          </w:p>
        </w:tc>
        <w:tc>
          <w:tcPr>
            <w:tcW w:w="2693" w:type="dxa"/>
            <w:shd w:val="clear" w:color="auto" w:fill="auto"/>
          </w:tcPr>
          <w:p w:rsidR="0061069C" w:rsidRPr="00A97486" w:rsidRDefault="0061069C" w:rsidP="00D35478">
            <w:pPr>
              <w:rPr>
                <w:szCs w:val="21"/>
              </w:rPr>
            </w:pPr>
            <w:r w:rsidRPr="00A97486">
              <w:rPr>
                <w:rFonts w:hint="eastAsia"/>
                <w:szCs w:val="21"/>
              </w:rPr>
              <w:t>空气或不凝性气体混入系统中</w:t>
            </w:r>
          </w:p>
        </w:tc>
        <w:tc>
          <w:tcPr>
            <w:tcW w:w="2551" w:type="dxa"/>
            <w:shd w:val="clear" w:color="auto" w:fill="auto"/>
          </w:tcPr>
          <w:p w:rsidR="0061069C" w:rsidRPr="00A97486" w:rsidRDefault="0061069C" w:rsidP="00DC4603">
            <w:pPr>
              <w:widowControl/>
              <w:numPr>
                <w:ilvl w:val="0"/>
                <w:numId w:val="153"/>
              </w:numPr>
              <w:spacing w:line="360" w:lineRule="auto"/>
              <w:jc w:val="left"/>
              <w:rPr>
                <w:szCs w:val="21"/>
              </w:rPr>
            </w:pPr>
            <w:r w:rsidRPr="00A97486">
              <w:rPr>
                <w:rFonts w:hint="eastAsia"/>
                <w:szCs w:val="21"/>
              </w:rPr>
              <w:t>电流值比正常值大</w:t>
            </w:r>
          </w:p>
          <w:p w:rsidR="0061069C" w:rsidRPr="00A97486" w:rsidRDefault="0061069C" w:rsidP="00DC4603">
            <w:pPr>
              <w:widowControl/>
              <w:numPr>
                <w:ilvl w:val="0"/>
                <w:numId w:val="153"/>
              </w:numPr>
              <w:spacing w:line="360" w:lineRule="auto"/>
              <w:jc w:val="left"/>
              <w:rPr>
                <w:szCs w:val="21"/>
              </w:rPr>
            </w:pPr>
            <w:r w:rsidRPr="00A97486">
              <w:rPr>
                <w:rFonts w:hint="eastAsia"/>
                <w:szCs w:val="21"/>
              </w:rPr>
              <w:t>空调运转时，视液镜中有气泡</w:t>
            </w:r>
          </w:p>
        </w:tc>
        <w:tc>
          <w:tcPr>
            <w:tcW w:w="1967" w:type="dxa"/>
            <w:shd w:val="clear" w:color="auto" w:fill="auto"/>
          </w:tcPr>
          <w:p w:rsidR="0061069C" w:rsidRPr="00A97486" w:rsidRDefault="0061069C" w:rsidP="00D35478">
            <w:pPr>
              <w:rPr>
                <w:szCs w:val="21"/>
              </w:rPr>
            </w:pPr>
            <w:r w:rsidRPr="00A97486">
              <w:rPr>
                <w:rFonts w:hint="eastAsia"/>
                <w:szCs w:val="21"/>
              </w:rPr>
              <w:t>查明原因后，抽真空，充注制冷剂</w:t>
            </w:r>
          </w:p>
        </w:tc>
      </w:tr>
      <w:tr w:rsidR="0061069C" w:rsidRPr="00A97486" w:rsidTr="00D35478">
        <w:trPr>
          <w:jc w:val="center"/>
        </w:trPr>
        <w:tc>
          <w:tcPr>
            <w:tcW w:w="1119" w:type="dxa"/>
            <w:shd w:val="clear" w:color="auto" w:fill="auto"/>
          </w:tcPr>
          <w:p w:rsidR="0061069C" w:rsidRPr="00A97486" w:rsidRDefault="0061069C" w:rsidP="00D35478">
            <w:pPr>
              <w:rPr>
                <w:szCs w:val="21"/>
              </w:rPr>
            </w:pPr>
            <w:r w:rsidRPr="00A97486">
              <w:rPr>
                <w:rFonts w:hint="eastAsia"/>
                <w:szCs w:val="21"/>
              </w:rPr>
              <w:t>通风机内保护故障</w:t>
            </w:r>
          </w:p>
        </w:tc>
        <w:tc>
          <w:tcPr>
            <w:tcW w:w="709" w:type="dxa"/>
            <w:shd w:val="clear" w:color="auto" w:fill="auto"/>
            <w:vAlign w:val="center"/>
          </w:tcPr>
          <w:p w:rsidR="0061069C" w:rsidRPr="00A97486" w:rsidRDefault="0061069C" w:rsidP="00D35478">
            <w:pPr>
              <w:jc w:val="center"/>
              <w:rPr>
                <w:szCs w:val="21"/>
              </w:rPr>
            </w:pPr>
          </w:p>
        </w:tc>
        <w:tc>
          <w:tcPr>
            <w:tcW w:w="2693" w:type="dxa"/>
            <w:shd w:val="clear" w:color="auto" w:fill="auto"/>
          </w:tcPr>
          <w:p w:rsidR="0061069C" w:rsidRPr="00A97486" w:rsidRDefault="0061069C" w:rsidP="00D35478">
            <w:pPr>
              <w:rPr>
                <w:szCs w:val="21"/>
              </w:rPr>
            </w:pPr>
            <w:r w:rsidRPr="00A97486">
              <w:rPr>
                <w:rFonts w:hint="eastAsia"/>
                <w:szCs w:val="21"/>
              </w:rPr>
              <w:t>电机过热</w:t>
            </w:r>
          </w:p>
        </w:tc>
        <w:tc>
          <w:tcPr>
            <w:tcW w:w="2551" w:type="dxa"/>
            <w:shd w:val="clear" w:color="auto" w:fill="auto"/>
          </w:tcPr>
          <w:p w:rsidR="0061069C" w:rsidRPr="00A97486" w:rsidRDefault="0061069C" w:rsidP="00D35478">
            <w:pPr>
              <w:rPr>
                <w:szCs w:val="21"/>
              </w:rPr>
            </w:pPr>
            <w:r w:rsidRPr="00A97486">
              <w:rPr>
                <w:rFonts w:hint="eastAsia"/>
                <w:szCs w:val="21"/>
              </w:rPr>
              <w:t>-</w:t>
            </w:r>
          </w:p>
        </w:tc>
        <w:tc>
          <w:tcPr>
            <w:tcW w:w="1967" w:type="dxa"/>
            <w:shd w:val="clear" w:color="auto" w:fill="auto"/>
          </w:tcPr>
          <w:p w:rsidR="0061069C" w:rsidRPr="00A97486" w:rsidRDefault="0061069C" w:rsidP="00D35478">
            <w:pPr>
              <w:rPr>
                <w:szCs w:val="21"/>
              </w:rPr>
            </w:pPr>
            <w:r w:rsidRPr="00A97486">
              <w:rPr>
                <w:rFonts w:hint="eastAsia"/>
                <w:szCs w:val="21"/>
              </w:rPr>
              <w:t>维修或更换电机</w:t>
            </w:r>
          </w:p>
        </w:tc>
      </w:tr>
      <w:tr w:rsidR="0061069C" w:rsidRPr="00A97486" w:rsidTr="00D35478">
        <w:trPr>
          <w:jc w:val="center"/>
        </w:trPr>
        <w:tc>
          <w:tcPr>
            <w:tcW w:w="1119" w:type="dxa"/>
            <w:vMerge w:val="restart"/>
            <w:shd w:val="clear" w:color="auto" w:fill="auto"/>
          </w:tcPr>
          <w:p w:rsidR="0061069C" w:rsidRPr="00A97486" w:rsidRDefault="0061069C" w:rsidP="00D35478">
            <w:pPr>
              <w:rPr>
                <w:szCs w:val="21"/>
              </w:rPr>
            </w:pPr>
            <w:r w:rsidRPr="00A97486">
              <w:rPr>
                <w:rFonts w:hint="eastAsia"/>
                <w:szCs w:val="21"/>
              </w:rPr>
              <w:t>通风机故障</w:t>
            </w:r>
          </w:p>
        </w:tc>
        <w:tc>
          <w:tcPr>
            <w:tcW w:w="709" w:type="dxa"/>
            <w:vMerge w:val="restart"/>
            <w:shd w:val="clear" w:color="auto" w:fill="auto"/>
            <w:vAlign w:val="center"/>
          </w:tcPr>
          <w:p w:rsidR="0061069C" w:rsidRPr="00A97486" w:rsidRDefault="0061069C" w:rsidP="00D35478">
            <w:pPr>
              <w:jc w:val="center"/>
              <w:rPr>
                <w:szCs w:val="21"/>
              </w:rPr>
            </w:pPr>
          </w:p>
        </w:tc>
        <w:tc>
          <w:tcPr>
            <w:tcW w:w="2693" w:type="dxa"/>
            <w:shd w:val="clear" w:color="auto" w:fill="auto"/>
          </w:tcPr>
          <w:p w:rsidR="0061069C" w:rsidRPr="00A97486" w:rsidRDefault="0061069C" w:rsidP="00D35478">
            <w:pPr>
              <w:rPr>
                <w:b/>
                <w:szCs w:val="21"/>
              </w:rPr>
            </w:pPr>
            <w:r w:rsidRPr="00A97486">
              <w:rPr>
                <w:rFonts w:hint="eastAsia"/>
                <w:szCs w:val="21"/>
              </w:rPr>
              <w:t>连接器或配线端子松动</w:t>
            </w:r>
          </w:p>
        </w:tc>
        <w:tc>
          <w:tcPr>
            <w:tcW w:w="2551" w:type="dxa"/>
            <w:shd w:val="clear" w:color="auto" w:fill="auto"/>
          </w:tcPr>
          <w:p w:rsidR="0061069C" w:rsidRPr="00A97486" w:rsidRDefault="0061069C" w:rsidP="00D35478">
            <w:pPr>
              <w:rPr>
                <w:szCs w:val="21"/>
              </w:rPr>
            </w:pPr>
            <w:r w:rsidRPr="00A97486">
              <w:rPr>
                <w:rFonts w:hint="eastAsia"/>
                <w:szCs w:val="21"/>
              </w:rPr>
              <w:t>查看线路接通情况</w:t>
            </w:r>
          </w:p>
        </w:tc>
        <w:tc>
          <w:tcPr>
            <w:tcW w:w="1967" w:type="dxa"/>
            <w:shd w:val="clear" w:color="auto" w:fill="auto"/>
          </w:tcPr>
          <w:p w:rsidR="0061069C" w:rsidRPr="00A97486" w:rsidRDefault="0061069C" w:rsidP="00D35478">
            <w:pPr>
              <w:rPr>
                <w:szCs w:val="21"/>
              </w:rPr>
            </w:pPr>
            <w:r w:rsidRPr="00A97486">
              <w:rPr>
                <w:rFonts w:hint="eastAsia"/>
                <w:szCs w:val="21"/>
              </w:rPr>
              <w:t>重新连接，拧紧</w:t>
            </w:r>
          </w:p>
        </w:tc>
      </w:tr>
      <w:tr w:rsidR="0061069C" w:rsidRPr="00A97486" w:rsidTr="00D35478">
        <w:trPr>
          <w:jc w:val="center"/>
        </w:trPr>
        <w:tc>
          <w:tcPr>
            <w:tcW w:w="1119" w:type="dxa"/>
            <w:vMerge/>
            <w:shd w:val="clear" w:color="auto" w:fill="auto"/>
          </w:tcPr>
          <w:p w:rsidR="0061069C" w:rsidRPr="00A97486" w:rsidRDefault="0061069C" w:rsidP="00D35478">
            <w:pPr>
              <w:rPr>
                <w:szCs w:val="21"/>
              </w:rPr>
            </w:pPr>
          </w:p>
        </w:tc>
        <w:tc>
          <w:tcPr>
            <w:tcW w:w="709" w:type="dxa"/>
            <w:vMerge/>
            <w:shd w:val="clear" w:color="auto" w:fill="auto"/>
            <w:vAlign w:val="center"/>
          </w:tcPr>
          <w:p w:rsidR="0061069C" w:rsidRPr="00A97486" w:rsidRDefault="0061069C" w:rsidP="00D35478">
            <w:pPr>
              <w:jc w:val="center"/>
              <w:rPr>
                <w:szCs w:val="21"/>
              </w:rPr>
            </w:pPr>
          </w:p>
        </w:tc>
        <w:tc>
          <w:tcPr>
            <w:tcW w:w="2693" w:type="dxa"/>
            <w:shd w:val="clear" w:color="auto" w:fill="auto"/>
          </w:tcPr>
          <w:p w:rsidR="0061069C" w:rsidRPr="00A97486" w:rsidRDefault="0061069C" w:rsidP="00D35478">
            <w:pPr>
              <w:rPr>
                <w:szCs w:val="21"/>
              </w:rPr>
            </w:pPr>
            <w:r w:rsidRPr="00A97486">
              <w:rPr>
                <w:rFonts w:hint="eastAsia"/>
                <w:szCs w:val="21"/>
              </w:rPr>
              <w:t>电机烧损或断路</w:t>
            </w:r>
          </w:p>
        </w:tc>
        <w:tc>
          <w:tcPr>
            <w:tcW w:w="2551" w:type="dxa"/>
            <w:shd w:val="clear" w:color="auto" w:fill="auto"/>
          </w:tcPr>
          <w:p w:rsidR="0061069C" w:rsidRPr="00A97486" w:rsidRDefault="0061069C" w:rsidP="00D35478">
            <w:pPr>
              <w:rPr>
                <w:szCs w:val="21"/>
              </w:rPr>
            </w:pPr>
            <w:r w:rsidRPr="00A97486">
              <w:rPr>
                <w:rFonts w:hint="eastAsia"/>
                <w:szCs w:val="21"/>
              </w:rPr>
              <w:t>测量线圈电阻</w:t>
            </w:r>
          </w:p>
        </w:tc>
        <w:tc>
          <w:tcPr>
            <w:tcW w:w="1967" w:type="dxa"/>
            <w:shd w:val="clear" w:color="auto" w:fill="auto"/>
          </w:tcPr>
          <w:p w:rsidR="0061069C" w:rsidRPr="00A97486" w:rsidRDefault="0061069C" w:rsidP="00D35478">
            <w:pPr>
              <w:rPr>
                <w:szCs w:val="21"/>
              </w:rPr>
            </w:pPr>
            <w:r w:rsidRPr="00A97486">
              <w:rPr>
                <w:rFonts w:hint="eastAsia"/>
                <w:szCs w:val="21"/>
              </w:rPr>
              <w:t>更换电机</w:t>
            </w:r>
          </w:p>
        </w:tc>
      </w:tr>
      <w:tr w:rsidR="0061069C" w:rsidRPr="00A97486" w:rsidTr="00D35478">
        <w:trPr>
          <w:jc w:val="center"/>
        </w:trPr>
        <w:tc>
          <w:tcPr>
            <w:tcW w:w="1119" w:type="dxa"/>
            <w:vMerge w:val="restart"/>
            <w:shd w:val="clear" w:color="auto" w:fill="auto"/>
          </w:tcPr>
          <w:p w:rsidR="0061069C" w:rsidRPr="00A97486" w:rsidRDefault="0061069C" w:rsidP="00D35478">
            <w:pPr>
              <w:rPr>
                <w:szCs w:val="21"/>
              </w:rPr>
            </w:pPr>
            <w:r w:rsidRPr="00A97486">
              <w:rPr>
                <w:rFonts w:hint="eastAsia"/>
                <w:szCs w:val="21"/>
              </w:rPr>
              <w:t>冷凝风机故障</w:t>
            </w:r>
          </w:p>
        </w:tc>
        <w:tc>
          <w:tcPr>
            <w:tcW w:w="709" w:type="dxa"/>
            <w:vMerge w:val="restart"/>
            <w:shd w:val="clear" w:color="auto" w:fill="auto"/>
            <w:vAlign w:val="center"/>
          </w:tcPr>
          <w:p w:rsidR="0061069C" w:rsidRPr="00A97486" w:rsidRDefault="0061069C" w:rsidP="00D35478">
            <w:pPr>
              <w:jc w:val="center"/>
              <w:rPr>
                <w:szCs w:val="21"/>
              </w:rPr>
            </w:pPr>
          </w:p>
        </w:tc>
        <w:tc>
          <w:tcPr>
            <w:tcW w:w="2693" w:type="dxa"/>
            <w:shd w:val="clear" w:color="auto" w:fill="auto"/>
          </w:tcPr>
          <w:p w:rsidR="0061069C" w:rsidRPr="00A97486" w:rsidRDefault="0061069C" w:rsidP="00D35478">
            <w:pPr>
              <w:rPr>
                <w:szCs w:val="21"/>
              </w:rPr>
            </w:pPr>
            <w:r w:rsidRPr="00A97486">
              <w:rPr>
                <w:rFonts w:hint="eastAsia"/>
                <w:szCs w:val="21"/>
              </w:rPr>
              <w:t>连接器处线路松动</w:t>
            </w:r>
          </w:p>
        </w:tc>
        <w:tc>
          <w:tcPr>
            <w:tcW w:w="2551" w:type="dxa"/>
            <w:shd w:val="clear" w:color="auto" w:fill="auto"/>
          </w:tcPr>
          <w:p w:rsidR="0061069C" w:rsidRPr="00A97486" w:rsidRDefault="0061069C" w:rsidP="00D35478">
            <w:pPr>
              <w:rPr>
                <w:szCs w:val="21"/>
              </w:rPr>
            </w:pPr>
            <w:r w:rsidRPr="00A97486">
              <w:rPr>
                <w:rFonts w:hint="eastAsia"/>
                <w:szCs w:val="21"/>
              </w:rPr>
              <w:t>查看电路接通情况</w:t>
            </w:r>
          </w:p>
        </w:tc>
        <w:tc>
          <w:tcPr>
            <w:tcW w:w="1967" w:type="dxa"/>
            <w:shd w:val="clear" w:color="auto" w:fill="auto"/>
          </w:tcPr>
          <w:p w:rsidR="0061069C" w:rsidRPr="00A97486" w:rsidRDefault="0061069C" w:rsidP="00D35478">
            <w:pPr>
              <w:rPr>
                <w:szCs w:val="21"/>
              </w:rPr>
            </w:pPr>
            <w:r w:rsidRPr="00A97486">
              <w:rPr>
                <w:rFonts w:hint="eastAsia"/>
                <w:szCs w:val="21"/>
              </w:rPr>
              <w:t>重新连接，拧紧</w:t>
            </w:r>
          </w:p>
        </w:tc>
      </w:tr>
      <w:tr w:rsidR="0061069C" w:rsidRPr="00A97486" w:rsidTr="00D35478">
        <w:trPr>
          <w:jc w:val="center"/>
        </w:trPr>
        <w:tc>
          <w:tcPr>
            <w:tcW w:w="1119" w:type="dxa"/>
            <w:vMerge/>
            <w:shd w:val="clear" w:color="auto" w:fill="auto"/>
          </w:tcPr>
          <w:p w:rsidR="0061069C" w:rsidRPr="00A97486" w:rsidRDefault="0061069C" w:rsidP="00D35478">
            <w:pPr>
              <w:rPr>
                <w:szCs w:val="21"/>
              </w:rPr>
            </w:pPr>
          </w:p>
        </w:tc>
        <w:tc>
          <w:tcPr>
            <w:tcW w:w="709" w:type="dxa"/>
            <w:vMerge/>
            <w:shd w:val="clear" w:color="auto" w:fill="auto"/>
            <w:vAlign w:val="center"/>
          </w:tcPr>
          <w:p w:rsidR="0061069C" w:rsidRPr="00A97486" w:rsidRDefault="0061069C" w:rsidP="00D35478">
            <w:pPr>
              <w:jc w:val="center"/>
              <w:rPr>
                <w:szCs w:val="21"/>
              </w:rPr>
            </w:pPr>
          </w:p>
        </w:tc>
        <w:tc>
          <w:tcPr>
            <w:tcW w:w="2693" w:type="dxa"/>
            <w:shd w:val="clear" w:color="auto" w:fill="auto"/>
          </w:tcPr>
          <w:p w:rsidR="0061069C" w:rsidRPr="00A97486" w:rsidRDefault="0061069C" w:rsidP="00D35478">
            <w:pPr>
              <w:rPr>
                <w:szCs w:val="21"/>
              </w:rPr>
            </w:pPr>
            <w:r w:rsidRPr="00A97486">
              <w:rPr>
                <w:rFonts w:hint="eastAsia"/>
                <w:szCs w:val="21"/>
              </w:rPr>
              <w:t>电机烧损或断路</w:t>
            </w:r>
          </w:p>
        </w:tc>
        <w:tc>
          <w:tcPr>
            <w:tcW w:w="2551" w:type="dxa"/>
            <w:shd w:val="clear" w:color="auto" w:fill="auto"/>
          </w:tcPr>
          <w:p w:rsidR="0061069C" w:rsidRPr="00A97486" w:rsidRDefault="0061069C" w:rsidP="00D35478">
            <w:pPr>
              <w:rPr>
                <w:szCs w:val="21"/>
              </w:rPr>
            </w:pPr>
            <w:r w:rsidRPr="00A97486">
              <w:rPr>
                <w:rFonts w:hint="eastAsia"/>
                <w:szCs w:val="21"/>
              </w:rPr>
              <w:t>测量线圈电阻</w:t>
            </w:r>
          </w:p>
        </w:tc>
        <w:tc>
          <w:tcPr>
            <w:tcW w:w="1967" w:type="dxa"/>
            <w:shd w:val="clear" w:color="auto" w:fill="auto"/>
          </w:tcPr>
          <w:p w:rsidR="0061069C" w:rsidRPr="00A97486" w:rsidRDefault="0061069C" w:rsidP="00D35478">
            <w:pPr>
              <w:rPr>
                <w:szCs w:val="21"/>
              </w:rPr>
            </w:pPr>
            <w:r w:rsidRPr="00A97486">
              <w:rPr>
                <w:rFonts w:hint="eastAsia"/>
                <w:szCs w:val="21"/>
              </w:rPr>
              <w:t>更换电机</w:t>
            </w:r>
          </w:p>
        </w:tc>
      </w:tr>
      <w:tr w:rsidR="0061069C" w:rsidRPr="00A97486" w:rsidTr="00D35478">
        <w:trPr>
          <w:jc w:val="center"/>
        </w:trPr>
        <w:tc>
          <w:tcPr>
            <w:tcW w:w="1119" w:type="dxa"/>
            <w:vMerge w:val="restart"/>
            <w:shd w:val="clear" w:color="auto" w:fill="auto"/>
          </w:tcPr>
          <w:p w:rsidR="0061069C" w:rsidRPr="00A97486" w:rsidRDefault="0061069C" w:rsidP="00D35478">
            <w:pPr>
              <w:rPr>
                <w:szCs w:val="21"/>
              </w:rPr>
            </w:pPr>
            <w:r w:rsidRPr="00A97486">
              <w:rPr>
                <w:rFonts w:hint="eastAsia"/>
                <w:szCs w:val="21"/>
              </w:rPr>
              <w:t>压缩机故障</w:t>
            </w:r>
          </w:p>
        </w:tc>
        <w:tc>
          <w:tcPr>
            <w:tcW w:w="709" w:type="dxa"/>
            <w:vMerge w:val="restart"/>
            <w:shd w:val="clear" w:color="auto" w:fill="auto"/>
            <w:vAlign w:val="center"/>
          </w:tcPr>
          <w:p w:rsidR="0061069C" w:rsidRPr="00A97486" w:rsidRDefault="0061069C" w:rsidP="00D35478">
            <w:pPr>
              <w:jc w:val="center"/>
              <w:rPr>
                <w:szCs w:val="21"/>
              </w:rPr>
            </w:pPr>
          </w:p>
        </w:tc>
        <w:tc>
          <w:tcPr>
            <w:tcW w:w="2693" w:type="dxa"/>
            <w:shd w:val="clear" w:color="auto" w:fill="auto"/>
          </w:tcPr>
          <w:p w:rsidR="0061069C" w:rsidRPr="00A97486" w:rsidRDefault="0061069C" w:rsidP="00D35478">
            <w:pPr>
              <w:rPr>
                <w:szCs w:val="21"/>
              </w:rPr>
            </w:pPr>
            <w:r w:rsidRPr="00A97486">
              <w:rPr>
                <w:rFonts w:hint="eastAsia"/>
                <w:szCs w:val="21"/>
              </w:rPr>
              <w:t>连接器或配线端子松动</w:t>
            </w:r>
          </w:p>
        </w:tc>
        <w:tc>
          <w:tcPr>
            <w:tcW w:w="2551" w:type="dxa"/>
            <w:shd w:val="clear" w:color="auto" w:fill="auto"/>
          </w:tcPr>
          <w:p w:rsidR="0061069C" w:rsidRPr="00A97486" w:rsidRDefault="0061069C" w:rsidP="00D35478">
            <w:pPr>
              <w:rPr>
                <w:szCs w:val="21"/>
              </w:rPr>
            </w:pPr>
            <w:r w:rsidRPr="00A97486">
              <w:rPr>
                <w:rFonts w:hint="eastAsia"/>
                <w:szCs w:val="21"/>
              </w:rPr>
              <w:t>查看线路接通情况</w:t>
            </w:r>
          </w:p>
        </w:tc>
        <w:tc>
          <w:tcPr>
            <w:tcW w:w="1967" w:type="dxa"/>
            <w:shd w:val="clear" w:color="auto" w:fill="auto"/>
          </w:tcPr>
          <w:p w:rsidR="0061069C" w:rsidRPr="00A97486" w:rsidRDefault="0061069C" w:rsidP="00D35478">
            <w:pPr>
              <w:rPr>
                <w:szCs w:val="21"/>
              </w:rPr>
            </w:pPr>
            <w:r w:rsidRPr="00A97486">
              <w:rPr>
                <w:rFonts w:hint="eastAsia"/>
                <w:szCs w:val="21"/>
              </w:rPr>
              <w:t>重新连接，拧紧</w:t>
            </w:r>
          </w:p>
        </w:tc>
      </w:tr>
      <w:tr w:rsidR="0061069C" w:rsidRPr="00A97486" w:rsidTr="00D35478">
        <w:trPr>
          <w:jc w:val="center"/>
        </w:trPr>
        <w:tc>
          <w:tcPr>
            <w:tcW w:w="1119" w:type="dxa"/>
            <w:vMerge/>
            <w:shd w:val="clear" w:color="auto" w:fill="auto"/>
          </w:tcPr>
          <w:p w:rsidR="0061069C" w:rsidRPr="00A97486" w:rsidRDefault="0061069C" w:rsidP="00D35478">
            <w:pPr>
              <w:rPr>
                <w:szCs w:val="21"/>
              </w:rPr>
            </w:pPr>
          </w:p>
        </w:tc>
        <w:tc>
          <w:tcPr>
            <w:tcW w:w="709" w:type="dxa"/>
            <w:vMerge/>
            <w:shd w:val="clear" w:color="auto" w:fill="auto"/>
            <w:vAlign w:val="center"/>
          </w:tcPr>
          <w:p w:rsidR="0061069C" w:rsidRPr="00A97486" w:rsidRDefault="0061069C" w:rsidP="00D35478">
            <w:pPr>
              <w:jc w:val="center"/>
              <w:rPr>
                <w:szCs w:val="21"/>
              </w:rPr>
            </w:pPr>
          </w:p>
        </w:tc>
        <w:tc>
          <w:tcPr>
            <w:tcW w:w="2693" w:type="dxa"/>
            <w:shd w:val="clear" w:color="auto" w:fill="auto"/>
          </w:tcPr>
          <w:p w:rsidR="0061069C" w:rsidRPr="00A97486" w:rsidRDefault="0061069C" w:rsidP="00D35478">
            <w:pPr>
              <w:rPr>
                <w:szCs w:val="21"/>
              </w:rPr>
            </w:pPr>
            <w:r w:rsidRPr="00A97486">
              <w:rPr>
                <w:rFonts w:hint="eastAsia"/>
                <w:szCs w:val="21"/>
              </w:rPr>
              <w:t>压缩机电机断线或烧毁</w:t>
            </w:r>
          </w:p>
        </w:tc>
        <w:tc>
          <w:tcPr>
            <w:tcW w:w="2551" w:type="dxa"/>
            <w:shd w:val="clear" w:color="auto" w:fill="auto"/>
          </w:tcPr>
          <w:p w:rsidR="0061069C" w:rsidRPr="00A97486" w:rsidRDefault="0061069C" w:rsidP="00D35478">
            <w:pPr>
              <w:rPr>
                <w:szCs w:val="21"/>
              </w:rPr>
            </w:pPr>
            <w:r w:rsidRPr="00A97486">
              <w:rPr>
                <w:rFonts w:hint="eastAsia"/>
                <w:szCs w:val="21"/>
              </w:rPr>
              <w:t>测量线圈阻值</w:t>
            </w:r>
          </w:p>
        </w:tc>
        <w:tc>
          <w:tcPr>
            <w:tcW w:w="1967" w:type="dxa"/>
            <w:shd w:val="clear" w:color="auto" w:fill="auto"/>
          </w:tcPr>
          <w:p w:rsidR="0061069C" w:rsidRPr="00A97486" w:rsidRDefault="0061069C" w:rsidP="00D35478">
            <w:pPr>
              <w:rPr>
                <w:szCs w:val="21"/>
              </w:rPr>
            </w:pPr>
            <w:r w:rsidRPr="00A97486">
              <w:rPr>
                <w:rFonts w:hint="eastAsia"/>
                <w:szCs w:val="21"/>
              </w:rPr>
              <w:t>更换压缩机</w:t>
            </w:r>
          </w:p>
        </w:tc>
      </w:tr>
      <w:tr w:rsidR="0061069C" w:rsidRPr="00A97486" w:rsidTr="00D35478">
        <w:trPr>
          <w:jc w:val="center"/>
        </w:trPr>
        <w:tc>
          <w:tcPr>
            <w:tcW w:w="1119" w:type="dxa"/>
            <w:vMerge w:val="restart"/>
            <w:shd w:val="clear" w:color="auto" w:fill="auto"/>
          </w:tcPr>
          <w:p w:rsidR="0061069C" w:rsidRPr="00A97486" w:rsidRDefault="0061069C" w:rsidP="00D35478">
            <w:pPr>
              <w:rPr>
                <w:szCs w:val="21"/>
              </w:rPr>
            </w:pPr>
            <w:r w:rsidRPr="00A97486">
              <w:rPr>
                <w:rFonts w:hint="eastAsia"/>
                <w:szCs w:val="21"/>
              </w:rPr>
              <w:t>变频器故障</w:t>
            </w:r>
          </w:p>
        </w:tc>
        <w:tc>
          <w:tcPr>
            <w:tcW w:w="709" w:type="dxa"/>
            <w:vMerge w:val="restart"/>
            <w:shd w:val="clear" w:color="auto" w:fill="auto"/>
            <w:vAlign w:val="center"/>
          </w:tcPr>
          <w:p w:rsidR="0061069C" w:rsidRPr="00A97486" w:rsidRDefault="0061069C" w:rsidP="00D35478">
            <w:pPr>
              <w:jc w:val="center"/>
              <w:rPr>
                <w:szCs w:val="21"/>
              </w:rPr>
            </w:pPr>
          </w:p>
        </w:tc>
        <w:tc>
          <w:tcPr>
            <w:tcW w:w="2693" w:type="dxa"/>
            <w:shd w:val="clear" w:color="auto" w:fill="auto"/>
          </w:tcPr>
          <w:p w:rsidR="0061069C" w:rsidRPr="00A97486" w:rsidRDefault="0061069C" w:rsidP="00D35478">
            <w:pPr>
              <w:rPr>
                <w:szCs w:val="21"/>
              </w:rPr>
            </w:pPr>
            <w:r w:rsidRPr="00A97486">
              <w:rPr>
                <w:rFonts w:hint="eastAsia"/>
                <w:szCs w:val="21"/>
              </w:rPr>
              <w:t>连接器或配线端子松动</w:t>
            </w:r>
          </w:p>
        </w:tc>
        <w:tc>
          <w:tcPr>
            <w:tcW w:w="2551" w:type="dxa"/>
            <w:shd w:val="clear" w:color="auto" w:fill="auto"/>
          </w:tcPr>
          <w:p w:rsidR="0061069C" w:rsidRPr="00A97486" w:rsidRDefault="0061069C" w:rsidP="00D35478">
            <w:pPr>
              <w:rPr>
                <w:szCs w:val="21"/>
              </w:rPr>
            </w:pPr>
            <w:r w:rsidRPr="00A97486">
              <w:rPr>
                <w:rFonts w:hint="eastAsia"/>
                <w:szCs w:val="21"/>
              </w:rPr>
              <w:t>查看线路接通情况</w:t>
            </w:r>
          </w:p>
        </w:tc>
        <w:tc>
          <w:tcPr>
            <w:tcW w:w="1967" w:type="dxa"/>
            <w:shd w:val="clear" w:color="auto" w:fill="auto"/>
          </w:tcPr>
          <w:p w:rsidR="0061069C" w:rsidRPr="00A97486" w:rsidRDefault="0061069C" w:rsidP="00D35478">
            <w:pPr>
              <w:rPr>
                <w:szCs w:val="21"/>
              </w:rPr>
            </w:pPr>
            <w:r w:rsidRPr="00A97486">
              <w:rPr>
                <w:rFonts w:hint="eastAsia"/>
                <w:szCs w:val="21"/>
              </w:rPr>
              <w:t>重新连接，拧紧</w:t>
            </w:r>
          </w:p>
        </w:tc>
      </w:tr>
      <w:tr w:rsidR="0061069C" w:rsidRPr="00A97486" w:rsidTr="00D35478">
        <w:trPr>
          <w:jc w:val="center"/>
        </w:trPr>
        <w:tc>
          <w:tcPr>
            <w:tcW w:w="1119" w:type="dxa"/>
            <w:vMerge/>
            <w:shd w:val="clear" w:color="auto" w:fill="auto"/>
          </w:tcPr>
          <w:p w:rsidR="0061069C" w:rsidRPr="00A97486" w:rsidRDefault="0061069C" w:rsidP="00D35478">
            <w:pPr>
              <w:rPr>
                <w:szCs w:val="21"/>
              </w:rPr>
            </w:pPr>
          </w:p>
        </w:tc>
        <w:tc>
          <w:tcPr>
            <w:tcW w:w="709" w:type="dxa"/>
            <w:vMerge/>
            <w:shd w:val="clear" w:color="auto" w:fill="auto"/>
            <w:vAlign w:val="center"/>
          </w:tcPr>
          <w:p w:rsidR="0061069C" w:rsidRPr="00A97486" w:rsidRDefault="0061069C" w:rsidP="00D35478">
            <w:pPr>
              <w:jc w:val="center"/>
              <w:rPr>
                <w:szCs w:val="21"/>
              </w:rPr>
            </w:pPr>
          </w:p>
        </w:tc>
        <w:tc>
          <w:tcPr>
            <w:tcW w:w="2693" w:type="dxa"/>
            <w:shd w:val="clear" w:color="auto" w:fill="auto"/>
          </w:tcPr>
          <w:p w:rsidR="0061069C" w:rsidRPr="00A97486" w:rsidRDefault="0061069C" w:rsidP="00D35478">
            <w:pPr>
              <w:rPr>
                <w:szCs w:val="21"/>
              </w:rPr>
            </w:pPr>
            <w:r w:rsidRPr="00A97486">
              <w:rPr>
                <w:rFonts w:hint="eastAsia"/>
                <w:szCs w:val="21"/>
              </w:rPr>
              <w:t>变频器断线或烧毁</w:t>
            </w:r>
          </w:p>
        </w:tc>
        <w:tc>
          <w:tcPr>
            <w:tcW w:w="2551" w:type="dxa"/>
            <w:shd w:val="clear" w:color="auto" w:fill="auto"/>
          </w:tcPr>
          <w:p w:rsidR="0061069C" w:rsidRPr="00A97486" w:rsidRDefault="0061069C" w:rsidP="00D35478">
            <w:pPr>
              <w:rPr>
                <w:szCs w:val="21"/>
              </w:rPr>
            </w:pPr>
            <w:r w:rsidRPr="00A97486">
              <w:rPr>
                <w:rFonts w:hint="eastAsia"/>
                <w:szCs w:val="21"/>
              </w:rPr>
              <w:t>检查变频器</w:t>
            </w:r>
          </w:p>
        </w:tc>
        <w:tc>
          <w:tcPr>
            <w:tcW w:w="1967" w:type="dxa"/>
            <w:shd w:val="clear" w:color="auto" w:fill="auto"/>
          </w:tcPr>
          <w:p w:rsidR="0061069C" w:rsidRPr="00A97486" w:rsidRDefault="0061069C" w:rsidP="00D35478">
            <w:pPr>
              <w:rPr>
                <w:szCs w:val="21"/>
              </w:rPr>
            </w:pPr>
            <w:r w:rsidRPr="00A97486">
              <w:rPr>
                <w:rFonts w:hint="eastAsia"/>
                <w:szCs w:val="21"/>
              </w:rPr>
              <w:t>更换变频器</w:t>
            </w:r>
          </w:p>
        </w:tc>
      </w:tr>
      <w:tr w:rsidR="0061069C" w:rsidRPr="00A97486" w:rsidTr="00D35478">
        <w:trPr>
          <w:jc w:val="center"/>
        </w:trPr>
        <w:tc>
          <w:tcPr>
            <w:tcW w:w="1119" w:type="dxa"/>
            <w:vMerge w:val="restart"/>
            <w:shd w:val="clear" w:color="auto" w:fill="auto"/>
          </w:tcPr>
          <w:p w:rsidR="0061069C" w:rsidRPr="00A97486" w:rsidRDefault="0061069C" w:rsidP="00D35478">
            <w:pPr>
              <w:rPr>
                <w:szCs w:val="21"/>
              </w:rPr>
            </w:pPr>
            <w:r w:rsidRPr="00A97486">
              <w:rPr>
                <w:rFonts w:hint="eastAsia"/>
                <w:szCs w:val="21"/>
              </w:rPr>
              <w:t>风阀故障</w:t>
            </w:r>
          </w:p>
        </w:tc>
        <w:tc>
          <w:tcPr>
            <w:tcW w:w="709" w:type="dxa"/>
            <w:vMerge w:val="restart"/>
            <w:shd w:val="clear" w:color="auto" w:fill="auto"/>
            <w:vAlign w:val="center"/>
          </w:tcPr>
          <w:p w:rsidR="0061069C" w:rsidRPr="00A97486" w:rsidRDefault="0061069C" w:rsidP="00D35478">
            <w:pPr>
              <w:jc w:val="center"/>
              <w:rPr>
                <w:szCs w:val="21"/>
              </w:rPr>
            </w:pPr>
          </w:p>
        </w:tc>
        <w:tc>
          <w:tcPr>
            <w:tcW w:w="2693" w:type="dxa"/>
            <w:shd w:val="clear" w:color="auto" w:fill="auto"/>
          </w:tcPr>
          <w:p w:rsidR="0061069C" w:rsidRPr="00A97486" w:rsidRDefault="0061069C" w:rsidP="00D35478">
            <w:pPr>
              <w:rPr>
                <w:szCs w:val="21"/>
              </w:rPr>
            </w:pPr>
            <w:r w:rsidRPr="00A97486">
              <w:rPr>
                <w:rFonts w:hint="eastAsia"/>
                <w:szCs w:val="21"/>
              </w:rPr>
              <w:t>连接器或配线端子松动</w:t>
            </w:r>
          </w:p>
        </w:tc>
        <w:tc>
          <w:tcPr>
            <w:tcW w:w="2551" w:type="dxa"/>
            <w:shd w:val="clear" w:color="auto" w:fill="auto"/>
          </w:tcPr>
          <w:p w:rsidR="0061069C" w:rsidRPr="00A97486" w:rsidRDefault="0061069C" w:rsidP="00D35478">
            <w:pPr>
              <w:rPr>
                <w:szCs w:val="21"/>
              </w:rPr>
            </w:pPr>
            <w:r w:rsidRPr="00A97486">
              <w:rPr>
                <w:rFonts w:hint="eastAsia"/>
                <w:szCs w:val="21"/>
              </w:rPr>
              <w:t>查看线路接通情况</w:t>
            </w:r>
          </w:p>
        </w:tc>
        <w:tc>
          <w:tcPr>
            <w:tcW w:w="1967" w:type="dxa"/>
            <w:shd w:val="clear" w:color="auto" w:fill="auto"/>
          </w:tcPr>
          <w:p w:rsidR="0061069C" w:rsidRPr="00A97486" w:rsidRDefault="0061069C" w:rsidP="00D35478">
            <w:pPr>
              <w:rPr>
                <w:szCs w:val="21"/>
              </w:rPr>
            </w:pPr>
            <w:r w:rsidRPr="00A97486">
              <w:rPr>
                <w:rFonts w:hint="eastAsia"/>
                <w:szCs w:val="21"/>
              </w:rPr>
              <w:t>重新连接，拧紧</w:t>
            </w:r>
          </w:p>
        </w:tc>
      </w:tr>
      <w:tr w:rsidR="0061069C" w:rsidRPr="00A97486" w:rsidTr="00D35478">
        <w:trPr>
          <w:jc w:val="center"/>
        </w:trPr>
        <w:tc>
          <w:tcPr>
            <w:tcW w:w="1119" w:type="dxa"/>
            <w:vMerge/>
            <w:shd w:val="clear" w:color="auto" w:fill="auto"/>
          </w:tcPr>
          <w:p w:rsidR="0061069C" w:rsidRPr="00A97486" w:rsidRDefault="0061069C" w:rsidP="00D35478">
            <w:pPr>
              <w:rPr>
                <w:szCs w:val="21"/>
              </w:rPr>
            </w:pPr>
          </w:p>
        </w:tc>
        <w:tc>
          <w:tcPr>
            <w:tcW w:w="709" w:type="dxa"/>
            <w:vMerge/>
            <w:shd w:val="clear" w:color="auto" w:fill="auto"/>
            <w:vAlign w:val="center"/>
          </w:tcPr>
          <w:p w:rsidR="0061069C" w:rsidRPr="00A97486" w:rsidRDefault="0061069C" w:rsidP="00D35478">
            <w:pPr>
              <w:jc w:val="center"/>
              <w:rPr>
                <w:szCs w:val="21"/>
              </w:rPr>
            </w:pPr>
          </w:p>
        </w:tc>
        <w:tc>
          <w:tcPr>
            <w:tcW w:w="2693" w:type="dxa"/>
            <w:shd w:val="clear" w:color="auto" w:fill="auto"/>
          </w:tcPr>
          <w:p w:rsidR="0061069C" w:rsidRPr="00A97486" w:rsidRDefault="0061069C" w:rsidP="00D35478">
            <w:pPr>
              <w:rPr>
                <w:szCs w:val="21"/>
              </w:rPr>
            </w:pPr>
            <w:r w:rsidRPr="00A97486">
              <w:rPr>
                <w:rFonts w:hint="eastAsia"/>
                <w:szCs w:val="21"/>
              </w:rPr>
              <w:t>风阀烧毁或断路</w:t>
            </w:r>
          </w:p>
        </w:tc>
        <w:tc>
          <w:tcPr>
            <w:tcW w:w="2551" w:type="dxa"/>
            <w:shd w:val="clear" w:color="auto" w:fill="auto"/>
          </w:tcPr>
          <w:p w:rsidR="0061069C" w:rsidRPr="00A97486" w:rsidRDefault="0061069C" w:rsidP="00D35478">
            <w:pPr>
              <w:rPr>
                <w:szCs w:val="21"/>
              </w:rPr>
            </w:pPr>
            <w:r w:rsidRPr="00A97486">
              <w:rPr>
                <w:rFonts w:hint="eastAsia"/>
                <w:szCs w:val="21"/>
              </w:rPr>
              <w:t>测量线圈电阻</w:t>
            </w:r>
          </w:p>
        </w:tc>
        <w:tc>
          <w:tcPr>
            <w:tcW w:w="1967" w:type="dxa"/>
            <w:shd w:val="clear" w:color="auto" w:fill="auto"/>
          </w:tcPr>
          <w:p w:rsidR="0061069C" w:rsidRPr="00A97486" w:rsidRDefault="0061069C" w:rsidP="00D35478">
            <w:pPr>
              <w:rPr>
                <w:szCs w:val="21"/>
              </w:rPr>
            </w:pPr>
            <w:r w:rsidRPr="00A97486">
              <w:rPr>
                <w:rFonts w:hint="eastAsia"/>
                <w:szCs w:val="21"/>
              </w:rPr>
              <w:t>更换风阀</w:t>
            </w:r>
          </w:p>
        </w:tc>
      </w:tr>
      <w:tr w:rsidR="0061069C" w:rsidRPr="00A97486" w:rsidTr="00D35478">
        <w:trPr>
          <w:jc w:val="center"/>
        </w:trPr>
        <w:tc>
          <w:tcPr>
            <w:tcW w:w="1119" w:type="dxa"/>
            <w:shd w:val="clear" w:color="auto" w:fill="auto"/>
          </w:tcPr>
          <w:p w:rsidR="0061069C" w:rsidRPr="00A97486" w:rsidRDefault="0061069C" w:rsidP="00D35478">
            <w:pPr>
              <w:rPr>
                <w:szCs w:val="21"/>
              </w:rPr>
            </w:pPr>
            <w:r w:rsidRPr="00A97486">
              <w:rPr>
                <w:rFonts w:hint="eastAsia"/>
                <w:szCs w:val="21"/>
              </w:rPr>
              <w:t>三相电源故障</w:t>
            </w:r>
          </w:p>
        </w:tc>
        <w:tc>
          <w:tcPr>
            <w:tcW w:w="709" w:type="dxa"/>
            <w:shd w:val="clear" w:color="auto" w:fill="auto"/>
            <w:vAlign w:val="center"/>
          </w:tcPr>
          <w:p w:rsidR="0061069C" w:rsidRPr="00A97486" w:rsidRDefault="0061069C" w:rsidP="00D35478">
            <w:pPr>
              <w:jc w:val="center"/>
              <w:rPr>
                <w:szCs w:val="21"/>
              </w:rPr>
            </w:pPr>
          </w:p>
        </w:tc>
        <w:tc>
          <w:tcPr>
            <w:tcW w:w="2693" w:type="dxa"/>
            <w:shd w:val="clear" w:color="auto" w:fill="auto"/>
          </w:tcPr>
          <w:p w:rsidR="0061069C" w:rsidRPr="00A97486" w:rsidRDefault="0061069C" w:rsidP="00D35478">
            <w:pPr>
              <w:rPr>
                <w:szCs w:val="21"/>
              </w:rPr>
            </w:pPr>
            <w:r w:rsidRPr="00A97486">
              <w:rPr>
                <w:rFonts w:hint="eastAsia"/>
                <w:szCs w:val="21"/>
              </w:rPr>
              <w:t>电源线接错</w:t>
            </w:r>
          </w:p>
        </w:tc>
        <w:tc>
          <w:tcPr>
            <w:tcW w:w="2551" w:type="dxa"/>
            <w:shd w:val="clear" w:color="auto" w:fill="auto"/>
          </w:tcPr>
          <w:p w:rsidR="0061069C" w:rsidRPr="00A97486" w:rsidRDefault="0061069C" w:rsidP="00D35478">
            <w:pPr>
              <w:rPr>
                <w:szCs w:val="21"/>
              </w:rPr>
            </w:pPr>
            <w:r w:rsidRPr="00A97486">
              <w:rPr>
                <w:rFonts w:hint="eastAsia"/>
                <w:szCs w:val="21"/>
              </w:rPr>
              <w:t>检查电源线</w:t>
            </w:r>
          </w:p>
        </w:tc>
        <w:tc>
          <w:tcPr>
            <w:tcW w:w="1967" w:type="dxa"/>
            <w:shd w:val="clear" w:color="auto" w:fill="auto"/>
          </w:tcPr>
          <w:p w:rsidR="0061069C" w:rsidRPr="00A97486" w:rsidRDefault="0061069C" w:rsidP="00D35478">
            <w:pPr>
              <w:rPr>
                <w:szCs w:val="21"/>
              </w:rPr>
            </w:pPr>
            <w:r w:rsidRPr="00A97486">
              <w:rPr>
                <w:rFonts w:hint="eastAsia"/>
                <w:szCs w:val="21"/>
              </w:rPr>
              <w:t>重新接线</w:t>
            </w:r>
          </w:p>
        </w:tc>
      </w:tr>
      <w:tr w:rsidR="0061069C" w:rsidRPr="00A97486" w:rsidTr="00D35478">
        <w:trPr>
          <w:jc w:val="center"/>
        </w:trPr>
        <w:tc>
          <w:tcPr>
            <w:tcW w:w="1119" w:type="dxa"/>
            <w:vMerge w:val="restart"/>
            <w:shd w:val="clear" w:color="auto" w:fill="auto"/>
          </w:tcPr>
          <w:p w:rsidR="0061069C" w:rsidRPr="00A97486" w:rsidRDefault="0061069C" w:rsidP="00D35478">
            <w:pPr>
              <w:rPr>
                <w:szCs w:val="21"/>
              </w:rPr>
            </w:pPr>
            <w:r w:rsidRPr="00A97486">
              <w:rPr>
                <w:rFonts w:hint="eastAsia"/>
                <w:szCs w:val="21"/>
              </w:rPr>
              <w:t>I</w:t>
            </w:r>
            <w:r w:rsidRPr="00A97486">
              <w:rPr>
                <w:szCs w:val="21"/>
              </w:rPr>
              <w:t>/</w:t>
            </w:r>
            <w:r w:rsidRPr="00A97486">
              <w:rPr>
                <w:rFonts w:hint="eastAsia"/>
                <w:szCs w:val="21"/>
              </w:rPr>
              <w:t>O</w:t>
            </w:r>
            <w:r w:rsidRPr="00A97486">
              <w:rPr>
                <w:rFonts w:hint="eastAsia"/>
                <w:szCs w:val="21"/>
              </w:rPr>
              <w:t>通信</w:t>
            </w:r>
            <w:r w:rsidRPr="00A97486">
              <w:rPr>
                <w:rFonts w:hint="eastAsia"/>
                <w:szCs w:val="21"/>
              </w:rPr>
              <w:lastRenderedPageBreak/>
              <w:t>故障</w:t>
            </w:r>
          </w:p>
        </w:tc>
        <w:tc>
          <w:tcPr>
            <w:tcW w:w="709" w:type="dxa"/>
            <w:vMerge w:val="restart"/>
            <w:shd w:val="clear" w:color="auto" w:fill="auto"/>
            <w:vAlign w:val="center"/>
          </w:tcPr>
          <w:p w:rsidR="0061069C" w:rsidRPr="00A97486" w:rsidRDefault="0061069C" w:rsidP="00D35478">
            <w:pPr>
              <w:jc w:val="center"/>
              <w:rPr>
                <w:szCs w:val="21"/>
              </w:rPr>
            </w:pPr>
          </w:p>
        </w:tc>
        <w:tc>
          <w:tcPr>
            <w:tcW w:w="2693" w:type="dxa"/>
            <w:shd w:val="clear" w:color="auto" w:fill="auto"/>
          </w:tcPr>
          <w:p w:rsidR="0061069C" w:rsidRPr="00A97486" w:rsidRDefault="0061069C" w:rsidP="00D35478">
            <w:pPr>
              <w:rPr>
                <w:szCs w:val="21"/>
              </w:rPr>
            </w:pPr>
            <w:r w:rsidRPr="00A97486">
              <w:rPr>
                <w:rFonts w:hint="eastAsia"/>
                <w:szCs w:val="21"/>
              </w:rPr>
              <w:t>连接器或配线端子松动</w:t>
            </w:r>
          </w:p>
        </w:tc>
        <w:tc>
          <w:tcPr>
            <w:tcW w:w="2551" w:type="dxa"/>
            <w:shd w:val="clear" w:color="auto" w:fill="auto"/>
          </w:tcPr>
          <w:p w:rsidR="0061069C" w:rsidRPr="00A97486" w:rsidRDefault="0061069C" w:rsidP="00D35478">
            <w:pPr>
              <w:rPr>
                <w:szCs w:val="21"/>
              </w:rPr>
            </w:pPr>
            <w:r w:rsidRPr="00A97486">
              <w:rPr>
                <w:rFonts w:hint="eastAsia"/>
                <w:szCs w:val="21"/>
              </w:rPr>
              <w:t>查看线路接通情况</w:t>
            </w:r>
          </w:p>
        </w:tc>
        <w:tc>
          <w:tcPr>
            <w:tcW w:w="1967" w:type="dxa"/>
            <w:shd w:val="clear" w:color="auto" w:fill="auto"/>
          </w:tcPr>
          <w:p w:rsidR="0061069C" w:rsidRPr="00A97486" w:rsidRDefault="0061069C" w:rsidP="00D35478">
            <w:pPr>
              <w:rPr>
                <w:szCs w:val="21"/>
              </w:rPr>
            </w:pPr>
            <w:r w:rsidRPr="00A97486">
              <w:rPr>
                <w:rFonts w:hint="eastAsia"/>
                <w:szCs w:val="21"/>
              </w:rPr>
              <w:t>重新连接，拧紧</w:t>
            </w:r>
          </w:p>
        </w:tc>
      </w:tr>
      <w:tr w:rsidR="0061069C" w:rsidRPr="00A97486" w:rsidTr="00D35478">
        <w:trPr>
          <w:jc w:val="center"/>
        </w:trPr>
        <w:tc>
          <w:tcPr>
            <w:tcW w:w="1119" w:type="dxa"/>
            <w:vMerge/>
            <w:shd w:val="clear" w:color="auto" w:fill="auto"/>
          </w:tcPr>
          <w:p w:rsidR="0061069C" w:rsidRPr="00A97486" w:rsidRDefault="0061069C" w:rsidP="00D35478">
            <w:pPr>
              <w:rPr>
                <w:szCs w:val="21"/>
              </w:rPr>
            </w:pPr>
          </w:p>
        </w:tc>
        <w:tc>
          <w:tcPr>
            <w:tcW w:w="709" w:type="dxa"/>
            <w:vMerge/>
            <w:shd w:val="clear" w:color="auto" w:fill="auto"/>
            <w:vAlign w:val="center"/>
          </w:tcPr>
          <w:p w:rsidR="0061069C" w:rsidRPr="00A97486" w:rsidRDefault="0061069C" w:rsidP="00D35478">
            <w:pPr>
              <w:jc w:val="center"/>
              <w:rPr>
                <w:szCs w:val="21"/>
              </w:rPr>
            </w:pPr>
          </w:p>
        </w:tc>
        <w:tc>
          <w:tcPr>
            <w:tcW w:w="2693" w:type="dxa"/>
            <w:shd w:val="clear" w:color="auto" w:fill="auto"/>
          </w:tcPr>
          <w:p w:rsidR="0061069C" w:rsidRPr="00A97486" w:rsidRDefault="0061069C" w:rsidP="00D35478">
            <w:pPr>
              <w:rPr>
                <w:szCs w:val="21"/>
              </w:rPr>
            </w:pPr>
            <w:r w:rsidRPr="00A97486">
              <w:rPr>
                <w:rFonts w:hint="eastAsia"/>
                <w:szCs w:val="21"/>
              </w:rPr>
              <w:t>通讯线烧毁</w:t>
            </w:r>
          </w:p>
        </w:tc>
        <w:tc>
          <w:tcPr>
            <w:tcW w:w="2551" w:type="dxa"/>
            <w:shd w:val="clear" w:color="auto" w:fill="auto"/>
          </w:tcPr>
          <w:p w:rsidR="0061069C" w:rsidRPr="00A97486" w:rsidRDefault="0061069C" w:rsidP="00D35478">
            <w:pPr>
              <w:rPr>
                <w:szCs w:val="21"/>
              </w:rPr>
            </w:pPr>
            <w:r w:rsidRPr="00A97486">
              <w:rPr>
                <w:rFonts w:hint="eastAsia"/>
                <w:szCs w:val="21"/>
              </w:rPr>
              <w:t>查看线路导通情况</w:t>
            </w:r>
          </w:p>
        </w:tc>
        <w:tc>
          <w:tcPr>
            <w:tcW w:w="1967" w:type="dxa"/>
            <w:shd w:val="clear" w:color="auto" w:fill="auto"/>
          </w:tcPr>
          <w:p w:rsidR="0061069C" w:rsidRPr="00A97486" w:rsidRDefault="0061069C" w:rsidP="00D35478">
            <w:pPr>
              <w:rPr>
                <w:szCs w:val="21"/>
              </w:rPr>
            </w:pPr>
            <w:r w:rsidRPr="00A97486">
              <w:rPr>
                <w:rFonts w:hint="eastAsia"/>
                <w:szCs w:val="21"/>
              </w:rPr>
              <w:t>更换</w:t>
            </w:r>
            <w:r w:rsidRPr="00A97486">
              <w:rPr>
                <w:rFonts w:hint="eastAsia"/>
                <w:szCs w:val="21"/>
              </w:rPr>
              <w:t>I</w:t>
            </w:r>
            <w:r w:rsidRPr="00A97486">
              <w:rPr>
                <w:szCs w:val="21"/>
              </w:rPr>
              <w:t>/</w:t>
            </w:r>
            <w:r w:rsidRPr="00A97486">
              <w:rPr>
                <w:rFonts w:hint="eastAsia"/>
                <w:szCs w:val="21"/>
              </w:rPr>
              <w:t>O</w:t>
            </w:r>
            <w:r w:rsidRPr="00A97486">
              <w:rPr>
                <w:rFonts w:hint="eastAsia"/>
                <w:szCs w:val="21"/>
              </w:rPr>
              <w:t>板</w:t>
            </w:r>
          </w:p>
        </w:tc>
      </w:tr>
      <w:tr w:rsidR="0061069C" w:rsidRPr="00A97486" w:rsidTr="00D35478">
        <w:trPr>
          <w:jc w:val="center"/>
        </w:trPr>
        <w:tc>
          <w:tcPr>
            <w:tcW w:w="1119" w:type="dxa"/>
            <w:vMerge w:val="restart"/>
            <w:shd w:val="clear" w:color="auto" w:fill="auto"/>
          </w:tcPr>
          <w:p w:rsidR="0061069C" w:rsidRPr="00A97486" w:rsidRDefault="0061069C" w:rsidP="00D35478">
            <w:pPr>
              <w:rPr>
                <w:szCs w:val="21"/>
              </w:rPr>
            </w:pPr>
            <w:r w:rsidRPr="00A97486">
              <w:rPr>
                <w:rFonts w:hint="eastAsia"/>
                <w:szCs w:val="21"/>
              </w:rPr>
              <w:lastRenderedPageBreak/>
              <w:t>变频器通信故障</w:t>
            </w:r>
          </w:p>
        </w:tc>
        <w:tc>
          <w:tcPr>
            <w:tcW w:w="709" w:type="dxa"/>
            <w:vMerge w:val="restart"/>
            <w:shd w:val="clear" w:color="auto" w:fill="auto"/>
            <w:vAlign w:val="center"/>
          </w:tcPr>
          <w:p w:rsidR="0061069C" w:rsidRPr="00A97486" w:rsidRDefault="0061069C" w:rsidP="00D35478">
            <w:pPr>
              <w:jc w:val="center"/>
              <w:rPr>
                <w:szCs w:val="21"/>
              </w:rPr>
            </w:pPr>
          </w:p>
        </w:tc>
        <w:tc>
          <w:tcPr>
            <w:tcW w:w="2693" w:type="dxa"/>
            <w:shd w:val="clear" w:color="auto" w:fill="auto"/>
          </w:tcPr>
          <w:p w:rsidR="0061069C" w:rsidRPr="00A97486" w:rsidRDefault="0061069C" w:rsidP="00D35478">
            <w:pPr>
              <w:rPr>
                <w:szCs w:val="21"/>
              </w:rPr>
            </w:pPr>
            <w:r w:rsidRPr="00A97486">
              <w:rPr>
                <w:rFonts w:hint="eastAsia"/>
                <w:szCs w:val="21"/>
              </w:rPr>
              <w:t>连接器或配线端子松动</w:t>
            </w:r>
          </w:p>
        </w:tc>
        <w:tc>
          <w:tcPr>
            <w:tcW w:w="2551" w:type="dxa"/>
            <w:shd w:val="clear" w:color="auto" w:fill="auto"/>
          </w:tcPr>
          <w:p w:rsidR="0061069C" w:rsidRPr="00A97486" w:rsidRDefault="0061069C" w:rsidP="00D35478">
            <w:pPr>
              <w:rPr>
                <w:szCs w:val="21"/>
              </w:rPr>
            </w:pPr>
            <w:r w:rsidRPr="00A97486">
              <w:rPr>
                <w:rFonts w:hint="eastAsia"/>
                <w:szCs w:val="21"/>
              </w:rPr>
              <w:t>查看线路接通情况</w:t>
            </w:r>
          </w:p>
        </w:tc>
        <w:tc>
          <w:tcPr>
            <w:tcW w:w="1967" w:type="dxa"/>
            <w:shd w:val="clear" w:color="auto" w:fill="auto"/>
          </w:tcPr>
          <w:p w:rsidR="0061069C" w:rsidRPr="00A97486" w:rsidRDefault="0061069C" w:rsidP="00D35478">
            <w:pPr>
              <w:rPr>
                <w:szCs w:val="21"/>
              </w:rPr>
            </w:pPr>
            <w:r w:rsidRPr="00A97486">
              <w:rPr>
                <w:rFonts w:hint="eastAsia"/>
                <w:szCs w:val="21"/>
              </w:rPr>
              <w:t>重新连接，拧紧</w:t>
            </w:r>
          </w:p>
        </w:tc>
      </w:tr>
      <w:tr w:rsidR="0061069C" w:rsidRPr="00A97486" w:rsidTr="00D35478">
        <w:trPr>
          <w:jc w:val="center"/>
        </w:trPr>
        <w:tc>
          <w:tcPr>
            <w:tcW w:w="1119" w:type="dxa"/>
            <w:vMerge/>
            <w:shd w:val="clear" w:color="auto" w:fill="auto"/>
          </w:tcPr>
          <w:p w:rsidR="0061069C" w:rsidRPr="00A97486" w:rsidRDefault="0061069C" w:rsidP="00D35478">
            <w:pPr>
              <w:rPr>
                <w:szCs w:val="21"/>
              </w:rPr>
            </w:pPr>
          </w:p>
        </w:tc>
        <w:tc>
          <w:tcPr>
            <w:tcW w:w="709" w:type="dxa"/>
            <w:vMerge/>
            <w:shd w:val="clear" w:color="auto" w:fill="auto"/>
          </w:tcPr>
          <w:p w:rsidR="0061069C" w:rsidRPr="00A97486" w:rsidRDefault="0061069C" w:rsidP="00D35478">
            <w:pPr>
              <w:rPr>
                <w:szCs w:val="21"/>
              </w:rPr>
            </w:pPr>
          </w:p>
        </w:tc>
        <w:tc>
          <w:tcPr>
            <w:tcW w:w="2693" w:type="dxa"/>
            <w:shd w:val="clear" w:color="auto" w:fill="auto"/>
          </w:tcPr>
          <w:p w:rsidR="0061069C" w:rsidRPr="00A97486" w:rsidRDefault="0061069C" w:rsidP="00D35478">
            <w:pPr>
              <w:rPr>
                <w:szCs w:val="21"/>
              </w:rPr>
            </w:pPr>
            <w:r w:rsidRPr="00A97486">
              <w:rPr>
                <w:rFonts w:hint="eastAsia"/>
                <w:szCs w:val="21"/>
              </w:rPr>
              <w:t>通讯线烧毁</w:t>
            </w:r>
          </w:p>
        </w:tc>
        <w:tc>
          <w:tcPr>
            <w:tcW w:w="2551" w:type="dxa"/>
            <w:shd w:val="clear" w:color="auto" w:fill="auto"/>
          </w:tcPr>
          <w:p w:rsidR="0061069C" w:rsidRPr="00A97486" w:rsidRDefault="0061069C" w:rsidP="00D35478">
            <w:pPr>
              <w:rPr>
                <w:szCs w:val="21"/>
              </w:rPr>
            </w:pPr>
            <w:r w:rsidRPr="00A97486">
              <w:rPr>
                <w:rFonts w:hint="eastAsia"/>
                <w:szCs w:val="21"/>
              </w:rPr>
              <w:t>查看线路导通情况</w:t>
            </w:r>
          </w:p>
        </w:tc>
        <w:tc>
          <w:tcPr>
            <w:tcW w:w="1967" w:type="dxa"/>
            <w:shd w:val="clear" w:color="auto" w:fill="auto"/>
          </w:tcPr>
          <w:p w:rsidR="0061069C" w:rsidRPr="00A97486" w:rsidRDefault="0061069C" w:rsidP="00D35478">
            <w:pPr>
              <w:rPr>
                <w:szCs w:val="21"/>
              </w:rPr>
            </w:pPr>
            <w:r w:rsidRPr="00A97486">
              <w:rPr>
                <w:rFonts w:hint="eastAsia"/>
                <w:szCs w:val="21"/>
              </w:rPr>
              <w:t>更换变频器</w:t>
            </w:r>
          </w:p>
        </w:tc>
      </w:tr>
    </w:tbl>
    <w:p w:rsidR="0061069C" w:rsidRPr="00A97486" w:rsidRDefault="0061069C" w:rsidP="0061069C">
      <w:pPr>
        <w:spacing w:line="360" w:lineRule="auto"/>
        <w:rPr>
          <w:sz w:val="24"/>
        </w:rPr>
      </w:pPr>
    </w:p>
    <w:p w:rsidR="0061069C" w:rsidRPr="00A97486" w:rsidRDefault="0061069C" w:rsidP="0061069C">
      <w:pPr>
        <w:spacing w:line="360" w:lineRule="auto"/>
        <w:rPr>
          <w:sz w:val="24"/>
        </w:rPr>
      </w:pPr>
    </w:p>
    <w:p w:rsidR="0061069C" w:rsidRPr="00A97486" w:rsidRDefault="0061069C" w:rsidP="0061069C">
      <w:pPr>
        <w:spacing w:line="360" w:lineRule="auto"/>
        <w:rPr>
          <w:sz w:val="24"/>
        </w:rPr>
      </w:pPr>
    </w:p>
    <w:p w:rsidR="0061069C" w:rsidRPr="00A97486" w:rsidRDefault="0061069C" w:rsidP="0061069C">
      <w:pPr>
        <w:pStyle w:val="31"/>
        <w:numPr>
          <w:ilvl w:val="1"/>
          <w:numId w:val="52"/>
        </w:numPr>
        <w:spacing w:line="360" w:lineRule="auto"/>
        <w:jc w:val="left"/>
      </w:pPr>
      <w:r w:rsidRPr="00A97486">
        <w:br w:type="page"/>
      </w:r>
      <w:bookmarkStart w:id="517" w:name="_Toc511243051"/>
      <w:bookmarkStart w:id="518" w:name="_Toc517755502"/>
      <w:r w:rsidRPr="00A97486">
        <w:rPr>
          <w:rFonts w:ascii="宋体" w:hAnsi="宋体" w:hint="eastAsia"/>
          <w:sz w:val="24"/>
        </w:rPr>
        <w:lastRenderedPageBreak/>
        <w:t>司机室空调机组故障排查及处理</w:t>
      </w:r>
      <w:bookmarkEnd w:id="517"/>
      <w:bookmarkEnd w:id="518"/>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62"/>
        <w:gridCol w:w="684"/>
        <w:gridCol w:w="2522"/>
        <w:gridCol w:w="2393"/>
        <w:gridCol w:w="1861"/>
      </w:tblGrid>
      <w:tr w:rsidR="0061069C" w:rsidRPr="00A97486" w:rsidTr="004C4D4C">
        <w:trPr>
          <w:cantSplit/>
          <w:tblHeader/>
          <w:jc w:val="center"/>
        </w:trPr>
        <w:tc>
          <w:tcPr>
            <w:tcW w:w="1062" w:type="dxa"/>
            <w:shd w:val="clear" w:color="auto" w:fill="auto"/>
          </w:tcPr>
          <w:p w:rsidR="0061069C" w:rsidRPr="00A97486" w:rsidRDefault="0061069C" w:rsidP="00D35478">
            <w:pPr>
              <w:jc w:val="center"/>
              <w:rPr>
                <w:szCs w:val="21"/>
              </w:rPr>
            </w:pPr>
            <w:r w:rsidRPr="00A97486">
              <w:rPr>
                <w:rFonts w:hint="eastAsia"/>
                <w:szCs w:val="21"/>
              </w:rPr>
              <w:t>故障内容</w:t>
            </w:r>
          </w:p>
        </w:tc>
        <w:tc>
          <w:tcPr>
            <w:tcW w:w="684" w:type="dxa"/>
            <w:shd w:val="clear" w:color="auto" w:fill="auto"/>
          </w:tcPr>
          <w:p w:rsidR="0061069C" w:rsidRPr="00A97486" w:rsidRDefault="0061069C" w:rsidP="00D35478">
            <w:pPr>
              <w:jc w:val="center"/>
              <w:rPr>
                <w:szCs w:val="21"/>
              </w:rPr>
            </w:pPr>
            <w:r w:rsidRPr="00A97486">
              <w:rPr>
                <w:rFonts w:hint="eastAsia"/>
                <w:szCs w:val="21"/>
              </w:rPr>
              <w:t>工况</w:t>
            </w:r>
          </w:p>
        </w:tc>
        <w:tc>
          <w:tcPr>
            <w:tcW w:w="2522" w:type="dxa"/>
            <w:shd w:val="clear" w:color="auto" w:fill="auto"/>
          </w:tcPr>
          <w:p w:rsidR="0061069C" w:rsidRPr="00A97486" w:rsidRDefault="0061069C" w:rsidP="00D35478">
            <w:pPr>
              <w:jc w:val="center"/>
              <w:rPr>
                <w:szCs w:val="21"/>
              </w:rPr>
            </w:pPr>
            <w:r w:rsidRPr="00A97486">
              <w:rPr>
                <w:rFonts w:hint="eastAsia"/>
                <w:szCs w:val="21"/>
              </w:rPr>
              <w:t>故障原因</w:t>
            </w:r>
          </w:p>
        </w:tc>
        <w:tc>
          <w:tcPr>
            <w:tcW w:w="2393" w:type="dxa"/>
            <w:shd w:val="clear" w:color="auto" w:fill="auto"/>
          </w:tcPr>
          <w:p w:rsidR="0061069C" w:rsidRPr="00A97486" w:rsidRDefault="0061069C" w:rsidP="00D35478">
            <w:pPr>
              <w:jc w:val="center"/>
              <w:rPr>
                <w:szCs w:val="21"/>
              </w:rPr>
            </w:pPr>
            <w:r w:rsidRPr="00A97486">
              <w:rPr>
                <w:rFonts w:hint="eastAsia"/>
                <w:szCs w:val="21"/>
              </w:rPr>
              <w:t>判断方法</w:t>
            </w:r>
          </w:p>
        </w:tc>
        <w:tc>
          <w:tcPr>
            <w:tcW w:w="1861" w:type="dxa"/>
            <w:shd w:val="clear" w:color="auto" w:fill="auto"/>
          </w:tcPr>
          <w:p w:rsidR="0061069C" w:rsidRPr="00A97486" w:rsidRDefault="0061069C" w:rsidP="00D35478">
            <w:pPr>
              <w:jc w:val="center"/>
              <w:rPr>
                <w:szCs w:val="21"/>
              </w:rPr>
            </w:pPr>
            <w:r w:rsidRPr="00A97486">
              <w:rPr>
                <w:rFonts w:hint="eastAsia"/>
                <w:szCs w:val="21"/>
              </w:rPr>
              <w:t>处理</w:t>
            </w:r>
          </w:p>
        </w:tc>
      </w:tr>
      <w:tr w:rsidR="0061069C" w:rsidRPr="00A97486" w:rsidTr="004C4D4C">
        <w:trPr>
          <w:jc w:val="center"/>
        </w:trPr>
        <w:tc>
          <w:tcPr>
            <w:tcW w:w="1062" w:type="dxa"/>
            <w:vMerge w:val="restart"/>
            <w:shd w:val="clear" w:color="auto" w:fill="auto"/>
            <w:vAlign w:val="center"/>
          </w:tcPr>
          <w:p w:rsidR="0061069C" w:rsidRPr="00A97486" w:rsidRDefault="0061069C" w:rsidP="00D35478">
            <w:pPr>
              <w:jc w:val="center"/>
              <w:rPr>
                <w:szCs w:val="21"/>
              </w:rPr>
            </w:pPr>
            <w:r w:rsidRPr="00A97486">
              <w:rPr>
                <w:rFonts w:hint="eastAsia"/>
                <w:szCs w:val="21"/>
              </w:rPr>
              <w:t>高压故障</w:t>
            </w:r>
          </w:p>
        </w:tc>
        <w:tc>
          <w:tcPr>
            <w:tcW w:w="684" w:type="dxa"/>
            <w:vMerge w:val="restart"/>
            <w:shd w:val="clear" w:color="auto" w:fill="auto"/>
            <w:vAlign w:val="center"/>
          </w:tcPr>
          <w:p w:rsidR="0061069C" w:rsidRPr="00A97486" w:rsidRDefault="0061069C" w:rsidP="00D35478">
            <w:pPr>
              <w:jc w:val="center"/>
              <w:rPr>
                <w:szCs w:val="21"/>
              </w:rPr>
            </w:pPr>
            <w:r w:rsidRPr="00A97486">
              <w:rPr>
                <w:rFonts w:hint="eastAsia"/>
                <w:szCs w:val="21"/>
              </w:rPr>
              <w:t>制冷</w:t>
            </w:r>
          </w:p>
          <w:p w:rsidR="0061069C" w:rsidRPr="00A97486" w:rsidRDefault="0061069C" w:rsidP="00D35478">
            <w:pPr>
              <w:jc w:val="center"/>
              <w:rPr>
                <w:szCs w:val="21"/>
              </w:rPr>
            </w:pPr>
          </w:p>
        </w:tc>
        <w:tc>
          <w:tcPr>
            <w:tcW w:w="2522" w:type="dxa"/>
            <w:shd w:val="clear" w:color="auto" w:fill="auto"/>
          </w:tcPr>
          <w:p w:rsidR="0061069C" w:rsidRPr="00A97486" w:rsidRDefault="0061069C" w:rsidP="00D35478">
            <w:pPr>
              <w:rPr>
                <w:szCs w:val="21"/>
              </w:rPr>
            </w:pPr>
            <w:r w:rsidRPr="00A97486">
              <w:rPr>
                <w:rFonts w:hint="eastAsia"/>
                <w:szCs w:val="21"/>
              </w:rPr>
              <w:t>轴流风机反转</w:t>
            </w:r>
          </w:p>
        </w:tc>
        <w:tc>
          <w:tcPr>
            <w:tcW w:w="2393" w:type="dxa"/>
            <w:shd w:val="clear" w:color="auto" w:fill="auto"/>
          </w:tcPr>
          <w:p w:rsidR="0061069C" w:rsidRPr="00A97486" w:rsidRDefault="0061069C" w:rsidP="00D35478">
            <w:pPr>
              <w:rPr>
                <w:szCs w:val="21"/>
              </w:rPr>
            </w:pPr>
            <w:r w:rsidRPr="00A97486">
              <w:rPr>
                <w:rFonts w:hint="eastAsia"/>
                <w:szCs w:val="21"/>
              </w:rPr>
              <w:t>检查轴流风机接线</w:t>
            </w:r>
          </w:p>
        </w:tc>
        <w:tc>
          <w:tcPr>
            <w:tcW w:w="1861" w:type="dxa"/>
            <w:shd w:val="clear" w:color="auto" w:fill="auto"/>
          </w:tcPr>
          <w:p w:rsidR="0061069C" w:rsidRPr="00A97486" w:rsidRDefault="0061069C" w:rsidP="00D35478">
            <w:pPr>
              <w:rPr>
                <w:szCs w:val="21"/>
              </w:rPr>
            </w:pPr>
            <w:r w:rsidRPr="00A97486">
              <w:rPr>
                <w:rFonts w:hint="eastAsia"/>
                <w:szCs w:val="21"/>
              </w:rPr>
              <w:t>将风机电源相序调整正确</w:t>
            </w:r>
          </w:p>
        </w:tc>
      </w:tr>
      <w:tr w:rsidR="0061069C" w:rsidRPr="00A97486" w:rsidTr="004C4D4C">
        <w:trPr>
          <w:jc w:val="center"/>
        </w:trPr>
        <w:tc>
          <w:tcPr>
            <w:tcW w:w="1062" w:type="dxa"/>
            <w:vMerge/>
            <w:shd w:val="clear" w:color="auto" w:fill="auto"/>
          </w:tcPr>
          <w:p w:rsidR="0061069C" w:rsidRPr="00A97486" w:rsidRDefault="0061069C" w:rsidP="00D35478">
            <w:pPr>
              <w:rPr>
                <w:szCs w:val="21"/>
              </w:rPr>
            </w:pPr>
          </w:p>
        </w:tc>
        <w:tc>
          <w:tcPr>
            <w:tcW w:w="684" w:type="dxa"/>
            <w:vMerge/>
            <w:shd w:val="clear" w:color="auto" w:fill="auto"/>
            <w:vAlign w:val="center"/>
          </w:tcPr>
          <w:p w:rsidR="0061069C" w:rsidRPr="00A97486" w:rsidRDefault="0061069C" w:rsidP="00D35478">
            <w:pPr>
              <w:jc w:val="center"/>
              <w:rPr>
                <w:szCs w:val="21"/>
              </w:rPr>
            </w:pPr>
          </w:p>
        </w:tc>
        <w:tc>
          <w:tcPr>
            <w:tcW w:w="2522" w:type="dxa"/>
            <w:shd w:val="clear" w:color="auto" w:fill="auto"/>
          </w:tcPr>
          <w:p w:rsidR="0061069C" w:rsidRPr="00A97486" w:rsidRDefault="0061069C" w:rsidP="00D35478">
            <w:pPr>
              <w:rPr>
                <w:szCs w:val="21"/>
              </w:rPr>
            </w:pPr>
            <w:r w:rsidRPr="00A97486">
              <w:rPr>
                <w:rFonts w:hint="eastAsia"/>
                <w:szCs w:val="21"/>
              </w:rPr>
              <w:t>轴流风机不转</w:t>
            </w:r>
          </w:p>
          <w:p w:rsidR="0061069C" w:rsidRPr="00A97486" w:rsidRDefault="0061069C" w:rsidP="00DC4603">
            <w:pPr>
              <w:widowControl/>
              <w:numPr>
                <w:ilvl w:val="0"/>
                <w:numId w:val="154"/>
              </w:numPr>
              <w:spacing w:line="360" w:lineRule="auto"/>
              <w:jc w:val="left"/>
              <w:rPr>
                <w:szCs w:val="21"/>
              </w:rPr>
            </w:pPr>
            <w:r w:rsidRPr="00A97486">
              <w:rPr>
                <w:rFonts w:hint="eastAsia"/>
                <w:szCs w:val="21"/>
              </w:rPr>
              <w:t>电机烧损</w:t>
            </w:r>
          </w:p>
          <w:p w:rsidR="0061069C" w:rsidRPr="00A97486" w:rsidRDefault="0061069C" w:rsidP="00DC4603">
            <w:pPr>
              <w:widowControl/>
              <w:numPr>
                <w:ilvl w:val="0"/>
                <w:numId w:val="154"/>
              </w:numPr>
              <w:spacing w:line="360" w:lineRule="auto"/>
              <w:jc w:val="left"/>
              <w:rPr>
                <w:szCs w:val="21"/>
              </w:rPr>
            </w:pPr>
            <w:r w:rsidRPr="00A97486">
              <w:rPr>
                <w:rFonts w:hint="eastAsia"/>
                <w:szCs w:val="21"/>
              </w:rPr>
              <w:t>电机轴承损伤</w:t>
            </w:r>
          </w:p>
        </w:tc>
        <w:tc>
          <w:tcPr>
            <w:tcW w:w="2393" w:type="dxa"/>
            <w:shd w:val="clear" w:color="auto" w:fill="auto"/>
          </w:tcPr>
          <w:p w:rsidR="0061069C" w:rsidRPr="00A97486" w:rsidRDefault="0061069C" w:rsidP="00D35478">
            <w:pPr>
              <w:rPr>
                <w:szCs w:val="21"/>
              </w:rPr>
            </w:pPr>
          </w:p>
          <w:p w:rsidR="0061069C" w:rsidRPr="00A97486" w:rsidRDefault="0061069C" w:rsidP="00DC4603">
            <w:pPr>
              <w:widowControl/>
              <w:numPr>
                <w:ilvl w:val="0"/>
                <w:numId w:val="155"/>
              </w:numPr>
              <w:spacing w:line="360" w:lineRule="auto"/>
              <w:jc w:val="left"/>
              <w:rPr>
                <w:szCs w:val="21"/>
              </w:rPr>
            </w:pPr>
            <w:r w:rsidRPr="00A97486">
              <w:rPr>
                <w:rFonts w:hint="eastAsia"/>
                <w:szCs w:val="21"/>
              </w:rPr>
              <w:t>测量电机电阻是否平衡</w:t>
            </w:r>
          </w:p>
          <w:p w:rsidR="0061069C" w:rsidRPr="00A97486" w:rsidRDefault="0061069C" w:rsidP="00DC4603">
            <w:pPr>
              <w:widowControl/>
              <w:numPr>
                <w:ilvl w:val="0"/>
                <w:numId w:val="155"/>
              </w:numPr>
              <w:spacing w:line="360" w:lineRule="auto"/>
              <w:jc w:val="left"/>
              <w:rPr>
                <w:szCs w:val="21"/>
              </w:rPr>
            </w:pPr>
            <w:r w:rsidRPr="00A97486">
              <w:rPr>
                <w:rFonts w:hint="eastAsia"/>
                <w:szCs w:val="21"/>
              </w:rPr>
              <w:t>检查轴承</w:t>
            </w:r>
          </w:p>
        </w:tc>
        <w:tc>
          <w:tcPr>
            <w:tcW w:w="1861" w:type="dxa"/>
            <w:shd w:val="clear" w:color="auto" w:fill="auto"/>
          </w:tcPr>
          <w:p w:rsidR="0061069C" w:rsidRPr="00A97486" w:rsidRDefault="0061069C" w:rsidP="00D35478">
            <w:pPr>
              <w:rPr>
                <w:szCs w:val="21"/>
              </w:rPr>
            </w:pPr>
          </w:p>
          <w:p w:rsidR="0061069C" w:rsidRPr="00A97486" w:rsidRDefault="0061069C" w:rsidP="00DC4603">
            <w:pPr>
              <w:widowControl/>
              <w:numPr>
                <w:ilvl w:val="0"/>
                <w:numId w:val="156"/>
              </w:numPr>
              <w:spacing w:line="360" w:lineRule="auto"/>
              <w:jc w:val="left"/>
              <w:rPr>
                <w:szCs w:val="21"/>
              </w:rPr>
            </w:pPr>
            <w:r w:rsidRPr="00A97486">
              <w:rPr>
                <w:rFonts w:hint="eastAsia"/>
                <w:szCs w:val="21"/>
              </w:rPr>
              <w:t>更换电机</w:t>
            </w:r>
          </w:p>
          <w:p w:rsidR="0061069C" w:rsidRPr="00A97486" w:rsidRDefault="0061069C" w:rsidP="00DC4603">
            <w:pPr>
              <w:widowControl/>
              <w:numPr>
                <w:ilvl w:val="0"/>
                <w:numId w:val="156"/>
              </w:numPr>
              <w:spacing w:line="360" w:lineRule="auto"/>
              <w:jc w:val="left"/>
              <w:rPr>
                <w:szCs w:val="21"/>
              </w:rPr>
            </w:pPr>
            <w:r w:rsidRPr="00A97486">
              <w:rPr>
                <w:rFonts w:hint="eastAsia"/>
                <w:szCs w:val="21"/>
              </w:rPr>
              <w:t>更换轴承</w:t>
            </w:r>
          </w:p>
        </w:tc>
      </w:tr>
      <w:tr w:rsidR="0061069C" w:rsidRPr="00A97486" w:rsidTr="004C4D4C">
        <w:trPr>
          <w:jc w:val="center"/>
        </w:trPr>
        <w:tc>
          <w:tcPr>
            <w:tcW w:w="1062" w:type="dxa"/>
            <w:vMerge/>
            <w:shd w:val="clear" w:color="auto" w:fill="auto"/>
          </w:tcPr>
          <w:p w:rsidR="0061069C" w:rsidRPr="00A97486" w:rsidRDefault="0061069C" w:rsidP="00D35478">
            <w:pPr>
              <w:rPr>
                <w:szCs w:val="21"/>
              </w:rPr>
            </w:pPr>
          </w:p>
        </w:tc>
        <w:tc>
          <w:tcPr>
            <w:tcW w:w="684" w:type="dxa"/>
            <w:vMerge/>
            <w:shd w:val="clear" w:color="auto" w:fill="auto"/>
            <w:vAlign w:val="center"/>
          </w:tcPr>
          <w:p w:rsidR="0061069C" w:rsidRPr="00A97486" w:rsidRDefault="0061069C" w:rsidP="00D35478">
            <w:pPr>
              <w:jc w:val="center"/>
              <w:rPr>
                <w:szCs w:val="21"/>
              </w:rPr>
            </w:pPr>
          </w:p>
        </w:tc>
        <w:tc>
          <w:tcPr>
            <w:tcW w:w="2522" w:type="dxa"/>
            <w:shd w:val="clear" w:color="auto" w:fill="auto"/>
          </w:tcPr>
          <w:p w:rsidR="0061069C" w:rsidRPr="00A97486" w:rsidRDefault="0061069C" w:rsidP="00D35478">
            <w:pPr>
              <w:rPr>
                <w:szCs w:val="21"/>
              </w:rPr>
            </w:pPr>
            <w:r w:rsidRPr="00A97486">
              <w:rPr>
                <w:rFonts w:hint="eastAsia"/>
                <w:szCs w:val="21"/>
              </w:rPr>
              <w:t>室外换热器过脏，或有异物堵住室外换热器</w:t>
            </w:r>
          </w:p>
        </w:tc>
        <w:tc>
          <w:tcPr>
            <w:tcW w:w="2393" w:type="dxa"/>
            <w:shd w:val="clear" w:color="auto" w:fill="auto"/>
          </w:tcPr>
          <w:p w:rsidR="0061069C" w:rsidRPr="00A97486" w:rsidRDefault="0061069C" w:rsidP="00D35478">
            <w:pPr>
              <w:rPr>
                <w:szCs w:val="21"/>
              </w:rPr>
            </w:pPr>
            <w:r w:rsidRPr="00A97486">
              <w:rPr>
                <w:rFonts w:hint="eastAsia"/>
                <w:szCs w:val="21"/>
              </w:rPr>
              <w:t>检查室外换热器</w:t>
            </w:r>
          </w:p>
        </w:tc>
        <w:tc>
          <w:tcPr>
            <w:tcW w:w="1861" w:type="dxa"/>
            <w:shd w:val="clear" w:color="auto" w:fill="auto"/>
          </w:tcPr>
          <w:p w:rsidR="0061069C" w:rsidRPr="00A97486" w:rsidRDefault="0061069C" w:rsidP="00D35478">
            <w:pPr>
              <w:rPr>
                <w:szCs w:val="21"/>
              </w:rPr>
            </w:pPr>
            <w:r w:rsidRPr="00A97486">
              <w:rPr>
                <w:rFonts w:hint="eastAsia"/>
                <w:szCs w:val="21"/>
              </w:rPr>
              <w:t>清扫室外换热器</w:t>
            </w:r>
          </w:p>
        </w:tc>
      </w:tr>
      <w:tr w:rsidR="0061069C" w:rsidRPr="00A97486" w:rsidTr="004C4D4C">
        <w:trPr>
          <w:jc w:val="center"/>
        </w:trPr>
        <w:tc>
          <w:tcPr>
            <w:tcW w:w="1062" w:type="dxa"/>
            <w:vMerge/>
            <w:shd w:val="clear" w:color="auto" w:fill="auto"/>
          </w:tcPr>
          <w:p w:rsidR="0061069C" w:rsidRPr="00A97486" w:rsidRDefault="0061069C" w:rsidP="00D35478">
            <w:pPr>
              <w:rPr>
                <w:szCs w:val="21"/>
              </w:rPr>
            </w:pPr>
          </w:p>
        </w:tc>
        <w:tc>
          <w:tcPr>
            <w:tcW w:w="684" w:type="dxa"/>
            <w:vMerge/>
            <w:shd w:val="clear" w:color="auto" w:fill="auto"/>
            <w:vAlign w:val="center"/>
          </w:tcPr>
          <w:p w:rsidR="0061069C" w:rsidRPr="00A97486" w:rsidRDefault="0061069C" w:rsidP="00D35478">
            <w:pPr>
              <w:jc w:val="center"/>
              <w:rPr>
                <w:szCs w:val="21"/>
              </w:rPr>
            </w:pPr>
          </w:p>
        </w:tc>
        <w:tc>
          <w:tcPr>
            <w:tcW w:w="2522" w:type="dxa"/>
            <w:shd w:val="clear" w:color="auto" w:fill="auto"/>
          </w:tcPr>
          <w:p w:rsidR="0061069C" w:rsidRPr="00A97486" w:rsidRDefault="0061069C" w:rsidP="00D35478">
            <w:pPr>
              <w:rPr>
                <w:szCs w:val="21"/>
              </w:rPr>
            </w:pPr>
            <w:r w:rsidRPr="00A97486">
              <w:rPr>
                <w:rFonts w:hint="eastAsia"/>
                <w:szCs w:val="21"/>
              </w:rPr>
              <w:t>空气或不凝性气体混入系统中</w:t>
            </w:r>
          </w:p>
        </w:tc>
        <w:tc>
          <w:tcPr>
            <w:tcW w:w="2393" w:type="dxa"/>
            <w:shd w:val="clear" w:color="auto" w:fill="auto"/>
          </w:tcPr>
          <w:p w:rsidR="0061069C" w:rsidRPr="00A97486" w:rsidRDefault="0061069C" w:rsidP="00DC4603">
            <w:pPr>
              <w:widowControl/>
              <w:numPr>
                <w:ilvl w:val="0"/>
                <w:numId w:val="157"/>
              </w:numPr>
              <w:spacing w:line="360" w:lineRule="auto"/>
              <w:jc w:val="left"/>
              <w:rPr>
                <w:szCs w:val="21"/>
              </w:rPr>
            </w:pPr>
            <w:r w:rsidRPr="00A97486">
              <w:rPr>
                <w:rFonts w:hint="eastAsia"/>
                <w:szCs w:val="21"/>
              </w:rPr>
              <w:t>电流值比正常值大</w:t>
            </w:r>
          </w:p>
          <w:p w:rsidR="0061069C" w:rsidRPr="00A97486" w:rsidRDefault="0061069C" w:rsidP="00DC4603">
            <w:pPr>
              <w:widowControl/>
              <w:numPr>
                <w:ilvl w:val="0"/>
                <w:numId w:val="157"/>
              </w:numPr>
              <w:spacing w:line="360" w:lineRule="auto"/>
              <w:jc w:val="left"/>
              <w:rPr>
                <w:szCs w:val="21"/>
              </w:rPr>
            </w:pPr>
            <w:r w:rsidRPr="00A97486">
              <w:rPr>
                <w:rFonts w:hint="eastAsia"/>
                <w:szCs w:val="21"/>
              </w:rPr>
              <w:t>空调运转时，视液镜中有气泡</w:t>
            </w:r>
          </w:p>
        </w:tc>
        <w:tc>
          <w:tcPr>
            <w:tcW w:w="1861" w:type="dxa"/>
            <w:shd w:val="clear" w:color="auto" w:fill="auto"/>
          </w:tcPr>
          <w:p w:rsidR="0061069C" w:rsidRPr="00A97486" w:rsidRDefault="0061069C" w:rsidP="00D35478">
            <w:pPr>
              <w:rPr>
                <w:szCs w:val="21"/>
              </w:rPr>
            </w:pPr>
            <w:r w:rsidRPr="00A97486">
              <w:rPr>
                <w:rFonts w:hint="eastAsia"/>
                <w:szCs w:val="21"/>
              </w:rPr>
              <w:t>查明原因后，抽真空，充注制冷剂</w:t>
            </w:r>
          </w:p>
        </w:tc>
      </w:tr>
      <w:tr w:rsidR="0061069C" w:rsidRPr="00A97486" w:rsidTr="004C4D4C">
        <w:trPr>
          <w:jc w:val="center"/>
        </w:trPr>
        <w:tc>
          <w:tcPr>
            <w:tcW w:w="1062" w:type="dxa"/>
            <w:vMerge/>
            <w:shd w:val="clear" w:color="auto" w:fill="auto"/>
          </w:tcPr>
          <w:p w:rsidR="0061069C" w:rsidRPr="00A97486" w:rsidRDefault="0061069C" w:rsidP="00D35478">
            <w:pPr>
              <w:rPr>
                <w:szCs w:val="21"/>
              </w:rPr>
            </w:pPr>
          </w:p>
        </w:tc>
        <w:tc>
          <w:tcPr>
            <w:tcW w:w="684" w:type="dxa"/>
            <w:vMerge/>
            <w:shd w:val="clear" w:color="auto" w:fill="auto"/>
            <w:vAlign w:val="center"/>
          </w:tcPr>
          <w:p w:rsidR="0061069C" w:rsidRPr="00A97486" w:rsidRDefault="0061069C" w:rsidP="00D35478">
            <w:pPr>
              <w:jc w:val="center"/>
              <w:rPr>
                <w:szCs w:val="21"/>
              </w:rPr>
            </w:pPr>
          </w:p>
        </w:tc>
        <w:tc>
          <w:tcPr>
            <w:tcW w:w="2522" w:type="dxa"/>
            <w:shd w:val="clear" w:color="auto" w:fill="auto"/>
          </w:tcPr>
          <w:p w:rsidR="0061069C" w:rsidRPr="00A97486" w:rsidRDefault="0061069C" w:rsidP="00D35478">
            <w:pPr>
              <w:rPr>
                <w:szCs w:val="21"/>
              </w:rPr>
            </w:pPr>
            <w:r w:rsidRPr="00A97486">
              <w:rPr>
                <w:rFonts w:hint="eastAsia"/>
                <w:szCs w:val="21"/>
              </w:rPr>
              <w:t>制冷剂充注过多</w:t>
            </w:r>
          </w:p>
        </w:tc>
        <w:tc>
          <w:tcPr>
            <w:tcW w:w="2393" w:type="dxa"/>
            <w:shd w:val="clear" w:color="auto" w:fill="auto"/>
          </w:tcPr>
          <w:p w:rsidR="0061069C" w:rsidRPr="00A97486" w:rsidRDefault="0061069C" w:rsidP="00D35478">
            <w:pPr>
              <w:rPr>
                <w:szCs w:val="21"/>
              </w:rPr>
            </w:pPr>
            <w:r w:rsidRPr="00A97486">
              <w:rPr>
                <w:rFonts w:hint="eastAsia"/>
                <w:szCs w:val="21"/>
              </w:rPr>
              <w:t>电流比正常值大</w:t>
            </w:r>
          </w:p>
        </w:tc>
        <w:tc>
          <w:tcPr>
            <w:tcW w:w="1861" w:type="dxa"/>
            <w:shd w:val="clear" w:color="auto" w:fill="auto"/>
          </w:tcPr>
          <w:p w:rsidR="0061069C" w:rsidRPr="00A97486" w:rsidRDefault="0061069C" w:rsidP="00D35478">
            <w:pPr>
              <w:rPr>
                <w:szCs w:val="21"/>
              </w:rPr>
            </w:pPr>
            <w:r w:rsidRPr="00A97486">
              <w:rPr>
                <w:rFonts w:hint="eastAsia"/>
                <w:szCs w:val="21"/>
              </w:rPr>
              <w:t>重新抽真空，充注制冷剂</w:t>
            </w:r>
          </w:p>
        </w:tc>
      </w:tr>
      <w:tr w:rsidR="0061069C" w:rsidRPr="00A97486" w:rsidTr="004C4D4C">
        <w:trPr>
          <w:jc w:val="center"/>
        </w:trPr>
        <w:tc>
          <w:tcPr>
            <w:tcW w:w="1062" w:type="dxa"/>
            <w:vMerge/>
            <w:shd w:val="clear" w:color="auto" w:fill="auto"/>
          </w:tcPr>
          <w:p w:rsidR="0061069C" w:rsidRPr="00A97486" w:rsidRDefault="0061069C" w:rsidP="00D35478">
            <w:pPr>
              <w:rPr>
                <w:szCs w:val="21"/>
              </w:rPr>
            </w:pPr>
          </w:p>
        </w:tc>
        <w:tc>
          <w:tcPr>
            <w:tcW w:w="684" w:type="dxa"/>
            <w:vMerge/>
            <w:shd w:val="clear" w:color="auto" w:fill="auto"/>
            <w:vAlign w:val="center"/>
          </w:tcPr>
          <w:p w:rsidR="0061069C" w:rsidRPr="00A97486" w:rsidRDefault="0061069C" w:rsidP="00D35478">
            <w:pPr>
              <w:jc w:val="center"/>
              <w:rPr>
                <w:szCs w:val="21"/>
              </w:rPr>
            </w:pPr>
          </w:p>
        </w:tc>
        <w:tc>
          <w:tcPr>
            <w:tcW w:w="2522" w:type="dxa"/>
            <w:shd w:val="clear" w:color="auto" w:fill="auto"/>
          </w:tcPr>
          <w:p w:rsidR="0061069C" w:rsidRPr="00A97486" w:rsidRDefault="0061069C" w:rsidP="00D35478">
            <w:pPr>
              <w:rPr>
                <w:szCs w:val="21"/>
              </w:rPr>
            </w:pPr>
            <w:r w:rsidRPr="00A97486">
              <w:rPr>
                <w:rFonts w:hint="eastAsia"/>
                <w:szCs w:val="21"/>
              </w:rPr>
              <w:t>排气管路堵塞</w:t>
            </w:r>
          </w:p>
        </w:tc>
        <w:tc>
          <w:tcPr>
            <w:tcW w:w="2393" w:type="dxa"/>
            <w:shd w:val="clear" w:color="auto" w:fill="auto"/>
          </w:tcPr>
          <w:p w:rsidR="0061069C" w:rsidRPr="00A97486" w:rsidRDefault="0061069C" w:rsidP="00D35478">
            <w:pPr>
              <w:spacing w:line="360" w:lineRule="auto"/>
              <w:rPr>
                <w:szCs w:val="21"/>
              </w:rPr>
            </w:pPr>
            <w:r w:rsidRPr="00A97486">
              <w:rPr>
                <w:rFonts w:hint="eastAsia"/>
                <w:szCs w:val="21"/>
              </w:rPr>
              <w:t>压缩机启动，很快报高压故障。</w:t>
            </w:r>
          </w:p>
        </w:tc>
        <w:tc>
          <w:tcPr>
            <w:tcW w:w="1861" w:type="dxa"/>
            <w:shd w:val="clear" w:color="auto" w:fill="auto"/>
          </w:tcPr>
          <w:p w:rsidR="0061069C" w:rsidRPr="00A97486" w:rsidRDefault="0061069C" w:rsidP="00D35478">
            <w:pPr>
              <w:rPr>
                <w:szCs w:val="21"/>
              </w:rPr>
            </w:pPr>
            <w:r w:rsidRPr="00A97486">
              <w:rPr>
                <w:rFonts w:hint="eastAsia"/>
                <w:szCs w:val="21"/>
              </w:rPr>
              <w:t>修理</w:t>
            </w:r>
          </w:p>
        </w:tc>
      </w:tr>
      <w:tr w:rsidR="0061069C" w:rsidRPr="00A97486" w:rsidTr="004C4D4C">
        <w:trPr>
          <w:jc w:val="center"/>
        </w:trPr>
        <w:tc>
          <w:tcPr>
            <w:tcW w:w="1062" w:type="dxa"/>
            <w:vMerge w:val="restart"/>
            <w:shd w:val="clear" w:color="auto" w:fill="auto"/>
            <w:vAlign w:val="center"/>
          </w:tcPr>
          <w:p w:rsidR="0061069C" w:rsidRPr="00A97486" w:rsidRDefault="0061069C" w:rsidP="00D35478">
            <w:pPr>
              <w:jc w:val="center"/>
              <w:rPr>
                <w:szCs w:val="21"/>
              </w:rPr>
            </w:pPr>
            <w:r w:rsidRPr="00A97486">
              <w:rPr>
                <w:rFonts w:hint="eastAsia"/>
                <w:szCs w:val="21"/>
              </w:rPr>
              <w:t>低压故障</w:t>
            </w:r>
          </w:p>
        </w:tc>
        <w:tc>
          <w:tcPr>
            <w:tcW w:w="684" w:type="dxa"/>
            <w:vMerge w:val="restart"/>
            <w:shd w:val="clear" w:color="auto" w:fill="auto"/>
            <w:vAlign w:val="center"/>
          </w:tcPr>
          <w:p w:rsidR="0061069C" w:rsidRPr="00A97486" w:rsidRDefault="0061069C" w:rsidP="00D35478">
            <w:pPr>
              <w:jc w:val="center"/>
              <w:rPr>
                <w:szCs w:val="21"/>
              </w:rPr>
            </w:pPr>
            <w:r w:rsidRPr="00A97486">
              <w:rPr>
                <w:rFonts w:hint="eastAsia"/>
                <w:szCs w:val="21"/>
              </w:rPr>
              <w:t>制冷</w:t>
            </w:r>
          </w:p>
        </w:tc>
        <w:tc>
          <w:tcPr>
            <w:tcW w:w="2522" w:type="dxa"/>
            <w:shd w:val="clear" w:color="auto" w:fill="auto"/>
          </w:tcPr>
          <w:p w:rsidR="0061069C" w:rsidRPr="00A97486" w:rsidRDefault="0061069C" w:rsidP="00D35478">
            <w:pPr>
              <w:rPr>
                <w:szCs w:val="21"/>
              </w:rPr>
            </w:pPr>
            <w:r w:rsidRPr="00A97486">
              <w:rPr>
                <w:rFonts w:hint="eastAsia"/>
                <w:szCs w:val="21"/>
              </w:rPr>
              <w:t>风门没有打开</w:t>
            </w:r>
          </w:p>
          <w:p w:rsidR="0061069C" w:rsidRPr="00A97486" w:rsidRDefault="0061069C" w:rsidP="00DC4603">
            <w:pPr>
              <w:widowControl/>
              <w:numPr>
                <w:ilvl w:val="0"/>
                <w:numId w:val="158"/>
              </w:numPr>
              <w:spacing w:line="360" w:lineRule="auto"/>
              <w:jc w:val="left"/>
              <w:rPr>
                <w:szCs w:val="21"/>
              </w:rPr>
            </w:pPr>
            <w:r w:rsidRPr="00A97486">
              <w:rPr>
                <w:rFonts w:hint="eastAsia"/>
                <w:szCs w:val="21"/>
              </w:rPr>
              <w:t>风门卡死</w:t>
            </w:r>
          </w:p>
          <w:p w:rsidR="0061069C" w:rsidRPr="00A97486" w:rsidRDefault="0061069C" w:rsidP="00DC4603">
            <w:pPr>
              <w:widowControl/>
              <w:numPr>
                <w:ilvl w:val="0"/>
                <w:numId w:val="158"/>
              </w:numPr>
              <w:spacing w:line="360" w:lineRule="auto"/>
              <w:jc w:val="left"/>
              <w:rPr>
                <w:szCs w:val="21"/>
              </w:rPr>
            </w:pPr>
            <w:r w:rsidRPr="00A97486">
              <w:rPr>
                <w:rFonts w:hint="eastAsia"/>
                <w:szCs w:val="21"/>
              </w:rPr>
              <w:t>风门执行器损坏</w:t>
            </w:r>
          </w:p>
        </w:tc>
        <w:tc>
          <w:tcPr>
            <w:tcW w:w="2393" w:type="dxa"/>
            <w:shd w:val="clear" w:color="auto" w:fill="auto"/>
          </w:tcPr>
          <w:p w:rsidR="0061069C" w:rsidRPr="00A97486" w:rsidRDefault="0061069C" w:rsidP="00D35478">
            <w:pPr>
              <w:rPr>
                <w:szCs w:val="21"/>
              </w:rPr>
            </w:pPr>
            <w:r w:rsidRPr="00A97486">
              <w:rPr>
                <w:rFonts w:hint="eastAsia"/>
                <w:szCs w:val="21"/>
              </w:rPr>
              <w:t>感受通风量，确定风门是否正常打开</w:t>
            </w:r>
          </w:p>
          <w:p w:rsidR="0061069C" w:rsidRPr="00A97486" w:rsidRDefault="0061069C" w:rsidP="00DC4603">
            <w:pPr>
              <w:widowControl/>
              <w:numPr>
                <w:ilvl w:val="0"/>
                <w:numId w:val="159"/>
              </w:numPr>
              <w:spacing w:line="360" w:lineRule="auto"/>
              <w:jc w:val="left"/>
              <w:rPr>
                <w:szCs w:val="21"/>
              </w:rPr>
            </w:pPr>
            <w:r w:rsidRPr="00A97486">
              <w:rPr>
                <w:rFonts w:hint="eastAsia"/>
                <w:szCs w:val="21"/>
              </w:rPr>
              <w:t>检查风门是否卡死</w:t>
            </w:r>
          </w:p>
          <w:p w:rsidR="0061069C" w:rsidRPr="00A97486" w:rsidRDefault="0061069C" w:rsidP="00DC4603">
            <w:pPr>
              <w:widowControl/>
              <w:numPr>
                <w:ilvl w:val="0"/>
                <w:numId w:val="159"/>
              </w:numPr>
              <w:spacing w:line="360" w:lineRule="auto"/>
              <w:jc w:val="left"/>
              <w:rPr>
                <w:szCs w:val="21"/>
              </w:rPr>
            </w:pPr>
            <w:r w:rsidRPr="00A97486">
              <w:rPr>
                <w:rFonts w:hint="eastAsia"/>
                <w:szCs w:val="21"/>
              </w:rPr>
              <w:t>检查风门执行器是否动作</w:t>
            </w:r>
          </w:p>
        </w:tc>
        <w:tc>
          <w:tcPr>
            <w:tcW w:w="1861" w:type="dxa"/>
            <w:shd w:val="clear" w:color="auto" w:fill="auto"/>
          </w:tcPr>
          <w:p w:rsidR="0061069C" w:rsidRPr="00A97486" w:rsidRDefault="0061069C" w:rsidP="00D35478">
            <w:pPr>
              <w:rPr>
                <w:szCs w:val="21"/>
              </w:rPr>
            </w:pPr>
          </w:p>
          <w:p w:rsidR="0061069C" w:rsidRPr="00A97486" w:rsidRDefault="0061069C" w:rsidP="00D35478">
            <w:pPr>
              <w:rPr>
                <w:szCs w:val="21"/>
              </w:rPr>
            </w:pPr>
          </w:p>
          <w:p w:rsidR="0061069C" w:rsidRPr="00A97486" w:rsidRDefault="0061069C" w:rsidP="00DC4603">
            <w:pPr>
              <w:widowControl/>
              <w:numPr>
                <w:ilvl w:val="0"/>
                <w:numId w:val="160"/>
              </w:numPr>
              <w:spacing w:line="360" w:lineRule="auto"/>
              <w:jc w:val="left"/>
              <w:rPr>
                <w:szCs w:val="21"/>
              </w:rPr>
            </w:pPr>
            <w:r w:rsidRPr="00A97486">
              <w:rPr>
                <w:rFonts w:hint="eastAsia"/>
                <w:szCs w:val="21"/>
              </w:rPr>
              <w:t>清除异物</w:t>
            </w:r>
          </w:p>
          <w:p w:rsidR="0061069C" w:rsidRPr="00A97486" w:rsidRDefault="0061069C" w:rsidP="00DC4603">
            <w:pPr>
              <w:widowControl/>
              <w:numPr>
                <w:ilvl w:val="0"/>
                <w:numId w:val="160"/>
              </w:numPr>
              <w:spacing w:line="360" w:lineRule="auto"/>
              <w:jc w:val="left"/>
              <w:rPr>
                <w:szCs w:val="21"/>
              </w:rPr>
            </w:pPr>
            <w:r w:rsidRPr="00A97486">
              <w:rPr>
                <w:rFonts w:hint="eastAsia"/>
                <w:szCs w:val="21"/>
              </w:rPr>
              <w:t>更换风门执行器</w:t>
            </w:r>
          </w:p>
        </w:tc>
      </w:tr>
      <w:tr w:rsidR="0061069C" w:rsidRPr="00A97486" w:rsidTr="004C4D4C">
        <w:trPr>
          <w:jc w:val="center"/>
        </w:trPr>
        <w:tc>
          <w:tcPr>
            <w:tcW w:w="1062" w:type="dxa"/>
            <w:vMerge/>
            <w:shd w:val="clear" w:color="auto" w:fill="auto"/>
          </w:tcPr>
          <w:p w:rsidR="0061069C" w:rsidRPr="00A97486" w:rsidRDefault="0061069C" w:rsidP="00D35478">
            <w:pPr>
              <w:rPr>
                <w:szCs w:val="21"/>
              </w:rPr>
            </w:pPr>
          </w:p>
        </w:tc>
        <w:tc>
          <w:tcPr>
            <w:tcW w:w="684" w:type="dxa"/>
            <w:vMerge/>
            <w:shd w:val="clear" w:color="auto" w:fill="auto"/>
            <w:vAlign w:val="center"/>
          </w:tcPr>
          <w:p w:rsidR="0061069C" w:rsidRPr="00A97486" w:rsidRDefault="0061069C" w:rsidP="00D35478">
            <w:pPr>
              <w:jc w:val="center"/>
              <w:rPr>
                <w:szCs w:val="21"/>
              </w:rPr>
            </w:pPr>
          </w:p>
        </w:tc>
        <w:tc>
          <w:tcPr>
            <w:tcW w:w="2522" w:type="dxa"/>
            <w:shd w:val="clear" w:color="auto" w:fill="auto"/>
          </w:tcPr>
          <w:p w:rsidR="0061069C" w:rsidRPr="00A97486" w:rsidRDefault="0061069C" w:rsidP="00D35478">
            <w:pPr>
              <w:rPr>
                <w:szCs w:val="21"/>
              </w:rPr>
            </w:pPr>
            <w:r w:rsidRPr="00A97486">
              <w:rPr>
                <w:rFonts w:hint="eastAsia"/>
                <w:szCs w:val="21"/>
              </w:rPr>
              <w:t>通风机反转</w:t>
            </w:r>
          </w:p>
        </w:tc>
        <w:tc>
          <w:tcPr>
            <w:tcW w:w="2393" w:type="dxa"/>
            <w:shd w:val="clear" w:color="auto" w:fill="auto"/>
          </w:tcPr>
          <w:p w:rsidR="0061069C" w:rsidRPr="00A97486" w:rsidRDefault="0061069C" w:rsidP="00DC4603">
            <w:pPr>
              <w:widowControl/>
              <w:numPr>
                <w:ilvl w:val="0"/>
                <w:numId w:val="161"/>
              </w:numPr>
              <w:spacing w:line="360" w:lineRule="auto"/>
              <w:jc w:val="left"/>
              <w:rPr>
                <w:szCs w:val="21"/>
              </w:rPr>
            </w:pPr>
            <w:r w:rsidRPr="00A97486">
              <w:rPr>
                <w:rFonts w:hint="eastAsia"/>
                <w:szCs w:val="21"/>
              </w:rPr>
              <w:t>风送量比正常通风小</w:t>
            </w:r>
          </w:p>
          <w:p w:rsidR="0061069C" w:rsidRPr="00A97486" w:rsidRDefault="0061069C" w:rsidP="00DC4603">
            <w:pPr>
              <w:widowControl/>
              <w:numPr>
                <w:ilvl w:val="0"/>
                <w:numId w:val="161"/>
              </w:numPr>
              <w:spacing w:line="360" w:lineRule="auto"/>
              <w:jc w:val="left"/>
              <w:rPr>
                <w:szCs w:val="21"/>
              </w:rPr>
            </w:pPr>
            <w:r w:rsidRPr="00A97486">
              <w:rPr>
                <w:rFonts w:hint="eastAsia"/>
                <w:szCs w:val="21"/>
              </w:rPr>
              <w:t>检查风机转向</w:t>
            </w:r>
          </w:p>
          <w:p w:rsidR="0061069C" w:rsidRPr="00A97486" w:rsidRDefault="0061069C" w:rsidP="00DC4603">
            <w:pPr>
              <w:widowControl/>
              <w:numPr>
                <w:ilvl w:val="0"/>
                <w:numId w:val="161"/>
              </w:numPr>
              <w:spacing w:line="360" w:lineRule="auto"/>
              <w:jc w:val="left"/>
              <w:rPr>
                <w:szCs w:val="21"/>
              </w:rPr>
            </w:pPr>
            <w:r w:rsidRPr="00A97486">
              <w:rPr>
                <w:rFonts w:hint="eastAsia"/>
                <w:szCs w:val="21"/>
              </w:rPr>
              <w:t>查看风机回路接线</w:t>
            </w:r>
          </w:p>
        </w:tc>
        <w:tc>
          <w:tcPr>
            <w:tcW w:w="1861" w:type="dxa"/>
            <w:shd w:val="clear" w:color="auto" w:fill="auto"/>
          </w:tcPr>
          <w:p w:rsidR="0061069C" w:rsidRPr="00A97486" w:rsidRDefault="0061069C" w:rsidP="00D35478">
            <w:pPr>
              <w:rPr>
                <w:szCs w:val="21"/>
              </w:rPr>
            </w:pPr>
            <w:r w:rsidRPr="00A97486">
              <w:rPr>
                <w:rFonts w:hint="eastAsia"/>
                <w:szCs w:val="21"/>
              </w:rPr>
              <w:t>将风机电源相序调整正确</w:t>
            </w:r>
          </w:p>
        </w:tc>
      </w:tr>
      <w:tr w:rsidR="0061069C" w:rsidRPr="00A97486" w:rsidTr="004C4D4C">
        <w:trPr>
          <w:jc w:val="center"/>
        </w:trPr>
        <w:tc>
          <w:tcPr>
            <w:tcW w:w="1062" w:type="dxa"/>
            <w:vMerge/>
            <w:shd w:val="clear" w:color="auto" w:fill="auto"/>
          </w:tcPr>
          <w:p w:rsidR="0061069C" w:rsidRPr="00A97486" w:rsidRDefault="0061069C" w:rsidP="00D35478">
            <w:pPr>
              <w:rPr>
                <w:szCs w:val="21"/>
              </w:rPr>
            </w:pPr>
          </w:p>
        </w:tc>
        <w:tc>
          <w:tcPr>
            <w:tcW w:w="684" w:type="dxa"/>
            <w:vMerge/>
            <w:shd w:val="clear" w:color="auto" w:fill="auto"/>
            <w:vAlign w:val="center"/>
          </w:tcPr>
          <w:p w:rsidR="0061069C" w:rsidRPr="00A97486" w:rsidRDefault="0061069C" w:rsidP="00D35478">
            <w:pPr>
              <w:jc w:val="center"/>
              <w:rPr>
                <w:szCs w:val="21"/>
              </w:rPr>
            </w:pPr>
          </w:p>
        </w:tc>
        <w:tc>
          <w:tcPr>
            <w:tcW w:w="2522" w:type="dxa"/>
            <w:shd w:val="clear" w:color="auto" w:fill="auto"/>
          </w:tcPr>
          <w:p w:rsidR="0061069C" w:rsidRPr="00A97486" w:rsidRDefault="0061069C" w:rsidP="00D35478">
            <w:pPr>
              <w:rPr>
                <w:szCs w:val="21"/>
              </w:rPr>
            </w:pPr>
            <w:r w:rsidRPr="00A97486">
              <w:rPr>
                <w:rFonts w:hint="eastAsia"/>
                <w:szCs w:val="21"/>
              </w:rPr>
              <w:t>通风机不转</w:t>
            </w:r>
          </w:p>
          <w:p w:rsidR="0061069C" w:rsidRPr="00A97486" w:rsidRDefault="0061069C" w:rsidP="00DC4603">
            <w:pPr>
              <w:widowControl/>
              <w:numPr>
                <w:ilvl w:val="0"/>
                <w:numId w:val="162"/>
              </w:numPr>
              <w:spacing w:line="360" w:lineRule="auto"/>
              <w:jc w:val="left"/>
              <w:rPr>
                <w:szCs w:val="21"/>
              </w:rPr>
            </w:pPr>
            <w:r w:rsidRPr="00A97486">
              <w:rPr>
                <w:rFonts w:hint="eastAsia"/>
                <w:szCs w:val="21"/>
              </w:rPr>
              <w:t>电机烧损</w:t>
            </w:r>
          </w:p>
          <w:p w:rsidR="0061069C" w:rsidRPr="00A97486" w:rsidRDefault="0061069C" w:rsidP="00DC4603">
            <w:pPr>
              <w:widowControl/>
              <w:numPr>
                <w:ilvl w:val="0"/>
                <w:numId w:val="162"/>
              </w:numPr>
              <w:spacing w:line="360" w:lineRule="auto"/>
              <w:jc w:val="left"/>
              <w:rPr>
                <w:szCs w:val="21"/>
              </w:rPr>
            </w:pPr>
            <w:r w:rsidRPr="00A97486">
              <w:rPr>
                <w:rFonts w:hint="eastAsia"/>
                <w:szCs w:val="21"/>
              </w:rPr>
              <w:t>电机轴承损伤</w:t>
            </w:r>
          </w:p>
        </w:tc>
        <w:tc>
          <w:tcPr>
            <w:tcW w:w="2393" w:type="dxa"/>
            <w:shd w:val="clear" w:color="auto" w:fill="auto"/>
          </w:tcPr>
          <w:p w:rsidR="0061069C" w:rsidRPr="00A97486" w:rsidRDefault="0061069C" w:rsidP="00D35478">
            <w:pPr>
              <w:rPr>
                <w:szCs w:val="21"/>
              </w:rPr>
            </w:pPr>
            <w:r w:rsidRPr="00A97486">
              <w:rPr>
                <w:rFonts w:hint="eastAsia"/>
                <w:szCs w:val="21"/>
              </w:rPr>
              <w:t>车厢内无通风</w:t>
            </w:r>
          </w:p>
          <w:p w:rsidR="0061069C" w:rsidRPr="00A97486" w:rsidRDefault="0061069C" w:rsidP="00DC4603">
            <w:pPr>
              <w:widowControl/>
              <w:numPr>
                <w:ilvl w:val="0"/>
                <w:numId w:val="163"/>
              </w:numPr>
              <w:spacing w:line="360" w:lineRule="auto"/>
              <w:jc w:val="left"/>
              <w:rPr>
                <w:szCs w:val="21"/>
              </w:rPr>
            </w:pPr>
            <w:r w:rsidRPr="00A97486">
              <w:rPr>
                <w:rFonts w:hint="eastAsia"/>
                <w:szCs w:val="21"/>
              </w:rPr>
              <w:t>测量电机电阻是否平衡</w:t>
            </w:r>
          </w:p>
          <w:p w:rsidR="0061069C" w:rsidRPr="00A97486" w:rsidRDefault="0061069C" w:rsidP="00DC4603">
            <w:pPr>
              <w:widowControl/>
              <w:numPr>
                <w:ilvl w:val="0"/>
                <w:numId w:val="163"/>
              </w:numPr>
              <w:spacing w:line="360" w:lineRule="auto"/>
              <w:jc w:val="left"/>
              <w:rPr>
                <w:szCs w:val="21"/>
              </w:rPr>
            </w:pPr>
            <w:r w:rsidRPr="00A97486">
              <w:rPr>
                <w:rFonts w:hint="eastAsia"/>
                <w:szCs w:val="21"/>
              </w:rPr>
              <w:t>检查轴承</w:t>
            </w:r>
          </w:p>
        </w:tc>
        <w:tc>
          <w:tcPr>
            <w:tcW w:w="1861" w:type="dxa"/>
            <w:shd w:val="clear" w:color="auto" w:fill="auto"/>
          </w:tcPr>
          <w:p w:rsidR="0061069C" w:rsidRPr="00A97486" w:rsidRDefault="0061069C" w:rsidP="00D35478">
            <w:pPr>
              <w:rPr>
                <w:szCs w:val="21"/>
              </w:rPr>
            </w:pPr>
          </w:p>
          <w:p w:rsidR="0061069C" w:rsidRPr="00A97486" w:rsidRDefault="0061069C" w:rsidP="00DC4603">
            <w:pPr>
              <w:widowControl/>
              <w:numPr>
                <w:ilvl w:val="0"/>
                <w:numId w:val="164"/>
              </w:numPr>
              <w:spacing w:line="360" w:lineRule="auto"/>
              <w:jc w:val="left"/>
              <w:rPr>
                <w:szCs w:val="21"/>
              </w:rPr>
            </w:pPr>
            <w:r w:rsidRPr="00A97486">
              <w:rPr>
                <w:rFonts w:hint="eastAsia"/>
                <w:szCs w:val="21"/>
              </w:rPr>
              <w:t>更换电机</w:t>
            </w:r>
          </w:p>
          <w:p w:rsidR="0061069C" w:rsidRPr="00A97486" w:rsidRDefault="0061069C" w:rsidP="00DC4603">
            <w:pPr>
              <w:widowControl/>
              <w:numPr>
                <w:ilvl w:val="0"/>
                <w:numId w:val="164"/>
              </w:numPr>
              <w:spacing w:line="360" w:lineRule="auto"/>
              <w:jc w:val="left"/>
              <w:rPr>
                <w:szCs w:val="21"/>
              </w:rPr>
            </w:pPr>
            <w:r w:rsidRPr="00A97486">
              <w:rPr>
                <w:rFonts w:hint="eastAsia"/>
                <w:szCs w:val="21"/>
              </w:rPr>
              <w:t>更换轴承</w:t>
            </w:r>
          </w:p>
        </w:tc>
      </w:tr>
      <w:tr w:rsidR="0061069C" w:rsidRPr="00A97486" w:rsidTr="004C4D4C">
        <w:trPr>
          <w:jc w:val="center"/>
        </w:trPr>
        <w:tc>
          <w:tcPr>
            <w:tcW w:w="1062" w:type="dxa"/>
            <w:vMerge/>
            <w:shd w:val="clear" w:color="auto" w:fill="auto"/>
          </w:tcPr>
          <w:p w:rsidR="0061069C" w:rsidRPr="00A97486" w:rsidRDefault="0061069C" w:rsidP="00D35478">
            <w:pPr>
              <w:rPr>
                <w:szCs w:val="21"/>
              </w:rPr>
            </w:pPr>
          </w:p>
        </w:tc>
        <w:tc>
          <w:tcPr>
            <w:tcW w:w="684" w:type="dxa"/>
            <w:vMerge/>
            <w:shd w:val="clear" w:color="auto" w:fill="auto"/>
            <w:vAlign w:val="center"/>
          </w:tcPr>
          <w:p w:rsidR="0061069C" w:rsidRPr="00A97486" w:rsidRDefault="0061069C" w:rsidP="00D35478">
            <w:pPr>
              <w:jc w:val="center"/>
              <w:rPr>
                <w:szCs w:val="21"/>
              </w:rPr>
            </w:pPr>
          </w:p>
        </w:tc>
        <w:tc>
          <w:tcPr>
            <w:tcW w:w="2522" w:type="dxa"/>
            <w:shd w:val="clear" w:color="auto" w:fill="auto"/>
          </w:tcPr>
          <w:p w:rsidR="0061069C" w:rsidRPr="00A97486" w:rsidRDefault="0061069C" w:rsidP="00D35478">
            <w:pPr>
              <w:rPr>
                <w:szCs w:val="21"/>
              </w:rPr>
            </w:pPr>
            <w:r w:rsidRPr="00A97486">
              <w:rPr>
                <w:rFonts w:hint="eastAsia"/>
                <w:szCs w:val="21"/>
              </w:rPr>
              <w:t>室内换热器翅片堵塞</w:t>
            </w:r>
          </w:p>
        </w:tc>
        <w:tc>
          <w:tcPr>
            <w:tcW w:w="2393" w:type="dxa"/>
            <w:shd w:val="clear" w:color="auto" w:fill="auto"/>
          </w:tcPr>
          <w:p w:rsidR="0061069C" w:rsidRPr="00A97486" w:rsidRDefault="0061069C" w:rsidP="00D35478">
            <w:pPr>
              <w:rPr>
                <w:szCs w:val="21"/>
              </w:rPr>
            </w:pPr>
            <w:r w:rsidRPr="00A97486">
              <w:rPr>
                <w:rFonts w:hint="eastAsia"/>
                <w:szCs w:val="21"/>
              </w:rPr>
              <w:t>检查</w:t>
            </w:r>
          </w:p>
        </w:tc>
        <w:tc>
          <w:tcPr>
            <w:tcW w:w="1861" w:type="dxa"/>
            <w:shd w:val="clear" w:color="auto" w:fill="auto"/>
          </w:tcPr>
          <w:p w:rsidR="0061069C" w:rsidRPr="00A97486" w:rsidRDefault="0061069C" w:rsidP="00D35478">
            <w:pPr>
              <w:rPr>
                <w:szCs w:val="21"/>
              </w:rPr>
            </w:pPr>
            <w:r w:rsidRPr="00A97486">
              <w:rPr>
                <w:rFonts w:hint="eastAsia"/>
                <w:szCs w:val="21"/>
              </w:rPr>
              <w:t>清扫</w:t>
            </w:r>
          </w:p>
        </w:tc>
      </w:tr>
      <w:tr w:rsidR="0061069C" w:rsidRPr="00A97486" w:rsidTr="004C4D4C">
        <w:trPr>
          <w:jc w:val="center"/>
        </w:trPr>
        <w:tc>
          <w:tcPr>
            <w:tcW w:w="1062" w:type="dxa"/>
            <w:vMerge/>
            <w:shd w:val="clear" w:color="auto" w:fill="auto"/>
          </w:tcPr>
          <w:p w:rsidR="0061069C" w:rsidRPr="00A97486" w:rsidRDefault="0061069C" w:rsidP="00D35478">
            <w:pPr>
              <w:rPr>
                <w:szCs w:val="21"/>
              </w:rPr>
            </w:pPr>
          </w:p>
        </w:tc>
        <w:tc>
          <w:tcPr>
            <w:tcW w:w="684" w:type="dxa"/>
            <w:vMerge/>
            <w:shd w:val="clear" w:color="auto" w:fill="auto"/>
            <w:vAlign w:val="center"/>
          </w:tcPr>
          <w:p w:rsidR="0061069C" w:rsidRPr="00A97486" w:rsidRDefault="0061069C" w:rsidP="00D35478">
            <w:pPr>
              <w:jc w:val="center"/>
              <w:rPr>
                <w:szCs w:val="21"/>
              </w:rPr>
            </w:pPr>
          </w:p>
        </w:tc>
        <w:tc>
          <w:tcPr>
            <w:tcW w:w="2522" w:type="dxa"/>
            <w:shd w:val="clear" w:color="auto" w:fill="auto"/>
          </w:tcPr>
          <w:p w:rsidR="0061069C" w:rsidRPr="00A97486" w:rsidRDefault="001F7217" w:rsidP="001F7217">
            <w:pPr>
              <w:widowControl/>
              <w:spacing w:line="360" w:lineRule="auto"/>
              <w:jc w:val="left"/>
              <w:rPr>
                <w:szCs w:val="21"/>
              </w:rPr>
            </w:pPr>
            <w:r w:rsidRPr="00A97486">
              <w:rPr>
                <w:rFonts w:hint="eastAsia"/>
                <w:szCs w:val="21"/>
              </w:rPr>
              <w:t>毛细管堵塞</w:t>
            </w:r>
          </w:p>
        </w:tc>
        <w:tc>
          <w:tcPr>
            <w:tcW w:w="2393" w:type="dxa"/>
            <w:shd w:val="clear" w:color="auto" w:fill="auto"/>
          </w:tcPr>
          <w:p w:rsidR="0061069C" w:rsidRPr="00A97486" w:rsidRDefault="001F7217" w:rsidP="001F7217">
            <w:pPr>
              <w:widowControl/>
              <w:spacing w:line="360" w:lineRule="auto"/>
              <w:jc w:val="left"/>
              <w:rPr>
                <w:szCs w:val="21"/>
              </w:rPr>
            </w:pPr>
            <w:r w:rsidRPr="00A97486">
              <w:rPr>
                <w:rFonts w:hint="eastAsia"/>
                <w:szCs w:val="21"/>
              </w:rPr>
              <w:t>检查运行时，毛细管上是否有凝露</w:t>
            </w:r>
          </w:p>
        </w:tc>
        <w:tc>
          <w:tcPr>
            <w:tcW w:w="1861" w:type="dxa"/>
            <w:shd w:val="clear" w:color="auto" w:fill="auto"/>
          </w:tcPr>
          <w:p w:rsidR="0061069C" w:rsidRPr="00A97486" w:rsidRDefault="001F7217" w:rsidP="001F7217">
            <w:pPr>
              <w:widowControl/>
              <w:spacing w:line="360" w:lineRule="auto"/>
              <w:jc w:val="left"/>
              <w:rPr>
                <w:szCs w:val="21"/>
              </w:rPr>
            </w:pPr>
            <w:r w:rsidRPr="00A97486">
              <w:rPr>
                <w:rFonts w:hint="eastAsia"/>
                <w:szCs w:val="21"/>
              </w:rPr>
              <w:t>更换毛细管</w:t>
            </w:r>
          </w:p>
        </w:tc>
      </w:tr>
      <w:tr w:rsidR="0061069C" w:rsidRPr="00A97486" w:rsidTr="004C4D4C">
        <w:trPr>
          <w:jc w:val="center"/>
        </w:trPr>
        <w:tc>
          <w:tcPr>
            <w:tcW w:w="1062" w:type="dxa"/>
            <w:vMerge/>
            <w:shd w:val="clear" w:color="auto" w:fill="auto"/>
          </w:tcPr>
          <w:p w:rsidR="0061069C" w:rsidRPr="00A97486" w:rsidRDefault="0061069C" w:rsidP="00D35478">
            <w:pPr>
              <w:rPr>
                <w:szCs w:val="21"/>
              </w:rPr>
            </w:pPr>
          </w:p>
        </w:tc>
        <w:tc>
          <w:tcPr>
            <w:tcW w:w="684" w:type="dxa"/>
            <w:vMerge/>
            <w:shd w:val="clear" w:color="auto" w:fill="auto"/>
            <w:vAlign w:val="center"/>
          </w:tcPr>
          <w:p w:rsidR="0061069C" w:rsidRPr="00A97486" w:rsidRDefault="0061069C" w:rsidP="00D35478">
            <w:pPr>
              <w:jc w:val="center"/>
              <w:rPr>
                <w:szCs w:val="21"/>
              </w:rPr>
            </w:pPr>
          </w:p>
        </w:tc>
        <w:tc>
          <w:tcPr>
            <w:tcW w:w="2522" w:type="dxa"/>
            <w:shd w:val="clear" w:color="auto" w:fill="auto"/>
          </w:tcPr>
          <w:p w:rsidR="0061069C" w:rsidRPr="00A97486" w:rsidRDefault="0061069C" w:rsidP="00D35478">
            <w:pPr>
              <w:rPr>
                <w:szCs w:val="21"/>
              </w:rPr>
            </w:pPr>
            <w:r w:rsidRPr="00A97486">
              <w:rPr>
                <w:rFonts w:hint="eastAsia"/>
                <w:szCs w:val="21"/>
              </w:rPr>
              <w:t>制冷剂泄露</w:t>
            </w:r>
          </w:p>
        </w:tc>
        <w:tc>
          <w:tcPr>
            <w:tcW w:w="2393" w:type="dxa"/>
            <w:shd w:val="clear" w:color="auto" w:fill="auto"/>
          </w:tcPr>
          <w:p w:rsidR="0061069C" w:rsidRPr="00A97486" w:rsidRDefault="0061069C" w:rsidP="00D35478">
            <w:pPr>
              <w:rPr>
                <w:szCs w:val="21"/>
              </w:rPr>
            </w:pPr>
            <w:r w:rsidRPr="00A97486">
              <w:rPr>
                <w:rFonts w:hint="eastAsia"/>
                <w:szCs w:val="21"/>
              </w:rPr>
              <w:t>空调静止时，压力传感器的数值比正常压力小。</w:t>
            </w:r>
            <w:r w:rsidRPr="00A97486">
              <w:rPr>
                <w:szCs w:val="21"/>
              </w:rPr>
              <w:t xml:space="preserve"> </w:t>
            </w:r>
          </w:p>
        </w:tc>
        <w:tc>
          <w:tcPr>
            <w:tcW w:w="1861" w:type="dxa"/>
            <w:shd w:val="clear" w:color="auto" w:fill="auto"/>
          </w:tcPr>
          <w:p w:rsidR="0061069C" w:rsidRPr="00A97486" w:rsidRDefault="0061069C" w:rsidP="00D35478">
            <w:pPr>
              <w:rPr>
                <w:szCs w:val="21"/>
              </w:rPr>
            </w:pPr>
            <w:r w:rsidRPr="00A97486">
              <w:rPr>
                <w:rFonts w:hint="eastAsia"/>
                <w:szCs w:val="21"/>
              </w:rPr>
              <w:t>检查漏电，维修，重新充制冷剂</w:t>
            </w:r>
          </w:p>
        </w:tc>
      </w:tr>
      <w:tr w:rsidR="0061069C" w:rsidRPr="00A97486" w:rsidTr="004C4D4C">
        <w:trPr>
          <w:jc w:val="center"/>
        </w:trPr>
        <w:tc>
          <w:tcPr>
            <w:tcW w:w="1062" w:type="dxa"/>
            <w:vMerge/>
            <w:shd w:val="clear" w:color="auto" w:fill="auto"/>
          </w:tcPr>
          <w:p w:rsidR="0061069C" w:rsidRPr="00A97486" w:rsidRDefault="0061069C" w:rsidP="00D35478">
            <w:pPr>
              <w:rPr>
                <w:szCs w:val="21"/>
              </w:rPr>
            </w:pPr>
          </w:p>
        </w:tc>
        <w:tc>
          <w:tcPr>
            <w:tcW w:w="684" w:type="dxa"/>
            <w:vMerge/>
            <w:shd w:val="clear" w:color="auto" w:fill="auto"/>
            <w:vAlign w:val="center"/>
          </w:tcPr>
          <w:p w:rsidR="0061069C" w:rsidRPr="00A97486" w:rsidRDefault="0061069C" w:rsidP="00D35478">
            <w:pPr>
              <w:jc w:val="center"/>
              <w:rPr>
                <w:szCs w:val="21"/>
              </w:rPr>
            </w:pPr>
          </w:p>
        </w:tc>
        <w:tc>
          <w:tcPr>
            <w:tcW w:w="2522" w:type="dxa"/>
            <w:shd w:val="clear" w:color="auto" w:fill="auto"/>
          </w:tcPr>
          <w:p w:rsidR="0061069C" w:rsidRPr="00A97486" w:rsidRDefault="0061069C" w:rsidP="00D35478">
            <w:pPr>
              <w:spacing w:line="360" w:lineRule="auto"/>
              <w:rPr>
                <w:szCs w:val="21"/>
              </w:rPr>
            </w:pPr>
            <w:r w:rsidRPr="00A97486">
              <w:rPr>
                <w:rFonts w:hint="eastAsia"/>
                <w:szCs w:val="21"/>
              </w:rPr>
              <w:t>压管路堵塞</w:t>
            </w:r>
          </w:p>
        </w:tc>
        <w:tc>
          <w:tcPr>
            <w:tcW w:w="2393" w:type="dxa"/>
            <w:shd w:val="clear" w:color="auto" w:fill="auto"/>
          </w:tcPr>
          <w:p w:rsidR="0061069C" w:rsidRPr="00A97486" w:rsidRDefault="0061069C" w:rsidP="00D35478">
            <w:pPr>
              <w:spacing w:line="360" w:lineRule="auto"/>
              <w:rPr>
                <w:szCs w:val="21"/>
              </w:rPr>
            </w:pPr>
            <w:r w:rsidRPr="00A97486">
              <w:rPr>
                <w:rFonts w:hint="eastAsia"/>
                <w:szCs w:val="21"/>
              </w:rPr>
              <w:t>压缩机启动，很快报低压故障。</w:t>
            </w:r>
          </w:p>
        </w:tc>
        <w:tc>
          <w:tcPr>
            <w:tcW w:w="1861" w:type="dxa"/>
            <w:shd w:val="clear" w:color="auto" w:fill="auto"/>
          </w:tcPr>
          <w:p w:rsidR="0061069C" w:rsidRPr="00A97486" w:rsidRDefault="0061069C" w:rsidP="00D35478">
            <w:pPr>
              <w:rPr>
                <w:szCs w:val="21"/>
              </w:rPr>
            </w:pPr>
            <w:r w:rsidRPr="00A97486">
              <w:rPr>
                <w:rFonts w:hint="eastAsia"/>
                <w:szCs w:val="21"/>
              </w:rPr>
              <w:t>修理</w:t>
            </w:r>
          </w:p>
        </w:tc>
      </w:tr>
      <w:tr w:rsidR="0061069C" w:rsidRPr="00A97486" w:rsidTr="004C4D4C">
        <w:trPr>
          <w:jc w:val="center"/>
        </w:trPr>
        <w:tc>
          <w:tcPr>
            <w:tcW w:w="1062" w:type="dxa"/>
            <w:shd w:val="clear" w:color="auto" w:fill="auto"/>
          </w:tcPr>
          <w:p w:rsidR="0061069C" w:rsidRPr="00A97486" w:rsidRDefault="0061069C" w:rsidP="00D35478">
            <w:pPr>
              <w:rPr>
                <w:szCs w:val="21"/>
              </w:rPr>
            </w:pPr>
            <w:r w:rsidRPr="00A97486">
              <w:rPr>
                <w:rFonts w:hint="eastAsia"/>
                <w:szCs w:val="21"/>
              </w:rPr>
              <w:t>排气过温</w:t>
            </w:r>
          </w:p>
        </w:tc>
        <w:tc>
          <w:tcPr>
            <w:tcW w:w="684" w:type="dxa"/>
            <w:shd w:val="clear" w:color="auto" w:fill="auto"/>
            <w:vAlign w:val="center"/>
          </w:tcPr>
          <w:p w:rsidR="0061069C" w:rsidRPr="00A97486" w:rsidRDefault="0061069C" w:rsidP="00D35478">
            <w:pPr>
              <w:jc w:val="center"/>
              <w:rPr>
                <w:szCs w:val="21"/>
              </w:rPr>
            </w:pPr>
          </w:p>
        </w:tc>
        <w:tc>
          <w:tcPr>
            <w:tcW w:w="2522" w:type="dxa"/>
            <w:shd w:val="clear" w:color="auto" w:fill="auto"/>
          </w:tcPr>
          <w:p w:rsidR="0061069C" w:rsidRPr="00A97486" w:rsidRDefault="0061069C" w:rsidP="00D35478">
            <w:pPr>
              <w:rPr>
                <w:szCs w:val="21"/>
              </w:rPr>
            </w:pPr>
            <w:r w:rsidRPr="00A97486">
              <w:rPr>
                <w:rFonts w:hint="eastAsia"/>
                <w:szCs w:val="21"/>
              </w:rPr>
              <w:t>空气或不凝性气体混入系统中</w:t>
            </w:r>
          </w:p>
        </w:tc>
        <w:tc>
          <w:tcPr>
            <w:tcW w:w="2393" w:type="dxa"/>
            <w:shd w:val="clear" w:color="auto" w:fill="auto"/>
          </w:tcPr>
          <w:p w:rsidR="0061069C" w:rsidRPr="00A97486" w:rsidRDefault="0061069C" w:rsidP="00D35478">
            <w:pPr>
              <w:spacing w:line="360" w:lineRule="auto"/>
              <w:rPr>
                <w:szCs w:val="21"/>
              </w:rPr>
            </w:pPr>
            <w:r w:rsidRPr="00A97486">
              <w:rPr>
                <w:rFonts w:hint="eastAsia"/>
                <w:szCs w:val="21"/>
              </w:rPr>
              <w:t>电流值比正常值大</w:t>
            </w:r>
          </w:p>
        </w:tc>
        <w:tc>
          <w:tcPr>
            <w:tcW w:w="1861" w:type="dxa"/>
            <w:shd w:val="clear" w:color="auto" w:fill="auto"/>
          </w:tcPr>
          <w:p w:rsidR="0061069C" w:rsidRPr="00A97486" w:rsidRDefault="0061069C" w:rsidP="00D35478">
            <w:pPr>
              <w:rPr>
                <w:szCs w:val="21"/>
              </w:rPr>
            </w:pPr>
            <w:r w:rsidRPr="00A97486">
              <w:rPr>
                <w:rFonts w:hint="eastAsia"/>
                <w:szCs w:val="21"/>
              </w:rPr>
              <w:t>查明原因后，抽真空，充注制冷剂</w:t>
            </w:r>
          </w:p>
        </w:tc>
      </w:tr>
      <w:tr w:rsidR="0061069C" w:rsidRPr="00A97486" w:rsidTr="004C4D4C">
        <w:trPr>
          <w:jc w:val="center"/>
        </w:trPr>
        <w:tc>
          <w:tcPr>
            <w:tcW w:w="1062" w:type="dxa"/>
            <w:shd w:val="clear" w:color="auto" w:fill="auto"/>
          </w:tcPr>
          <w:p w:rsidR="0061069C" w:rsidRPr="00A97486" w:rsidRDefault="0061069C" w:rsidP="00D35478">
            <w:pPr>
              <w:rPr>
                <w:szCs w:val="21"/>
              </w:rPr>
            </w:pPr>
            <w:r w:rsidRPr="00A97486">
              <w:rPr>
                <w:rFonts w:hint="eastAsia"/>
                <w:szCs w:val="21"/>
              </w:rPr>
              <w:t>通风机内保护故障</w:t>
            </w:r>
          </w:p>
        </w:tc>
        <w:tc>
          <w:tcPr>
            <w:tcW w:w="684" w:type="dxa"/>
            <w:shd w:val="clear" w:color="auto" w:fill="auto"/>
            <w:vAlign w:val="center"/>
          </w:tcPr>
          <w:p w:rsidR="0061069C" w:rsidRPr="00A97486" w:rsidRDefault="0061069C" w:rsidP="00D35478">
            <w:pPr>
              <w:jc w:val="center"/>
              <w:rPr>
                <w:szCs w:val="21"/>
              </w:rPr>
            </w:pPr>
          </w:p>
        </w:tc>
        <w:tc>
          <w:tcPr>
            <w:tcW w:w="2522" w:type="dxa"/>
            <w:shd w:val="clear" w:color="auto" w:fill="auto"/>
          </w:tcPr>
          <w:p w:rsidR="0061069C" w:rsidRPr="00A97486" w:rsidRDefault="0061069C" w:rsidP="00D35478">
            <w:pPr>
              <w:rPr>
                <w:szCs w:val="21"/>
              </w:rPr>
            </w:pPr>
            <w:r w:rsidRPr="00A97486">
              <w:rPr>
                <w:rFonts w:hint="eastAsia"/>
                <w:szCs w:val="21"/>
              </w:rPr>
              <w:t>电机过热</w:t>
            </w:r>
          </w:p>
        </w:tc>
        <w:tc>
          <w:tcPr>
            <w:tcW w:w="2393" w:type="dxa"/>
            <w:shd w:val="clear" w:color="auto" w:fill="auto"/>
          </w:tcPr>
          <w:p w:rsidR="0061069C" w:rsidRPr="00A97486" w:rsidRDefault="0061069C" w:rsidP="00D35478">
            <w:pPr>
              <w:rPr>
                <w:szCs w:val="21"/>
              </w:rPr>
            </w:pPr>
            <w:r w:rsidRPr="00A97486">
              <w:rPr>
                <w:rFonts w:hint="eastAsia"/>
                <w:szCs w:val="21"/>
              </w:rPr>
              <w:t>-</w:t>
            </w:r>
          </w:p>
        </w:tc>
        <w:tc>
          <w:tcPr>
            <w:tcW w:w="1861" w:type="dxa"/>
            <w:shd w:val="clear" w:color="auto" w:fill="auto"/>
          </w:tcPr>
          <w:p w:rsidR="0061069C" w:rsidRPr="00A97486" w:rsidRDefault="0061069C" w:rsidP="00D35478">
            <w:pPr>
              <w:rPr>
                <w:szCs w:val="21"/>
              </w:rPr>
            </w:pPr>
            <w:r w:rsidRPr="00A97486">
              <w:rPr>
                <w:rFonts w:hint="eastAsia"/>
                <w:szCs w:val="21"/>
              </w:rPr>
              <w:t>维修或更换电机</w:t>
            </w:r>
          </w:p>
        </w:tc>
      </w:tr>
      <w:tr w:rsidR="0061069C" w:rsidRPr="00A97486" w:rsidTr="004C4D4C">
        <w:trPr>
          <w:jc w:val="center"/>
        </w:trPr>
        <w:tc>
          <w:tcPr>
            <w:tcW w:w="1062" w:type="dxa"/>
            <w:vMerge w:val="restart"/>
            <w:shd w:val="clear" w:color="auto" w:fill="auto"/>
          </w:tcPr>
          <w:p w:rsidR="0061069C" w:rsidRPr="00A97486" w:rsidRDefault="0061069C" w:rsidP="00D35478">
            <w:pPr>
              <w:rPr>
                <w:szCs w:val="21"/>
              </w:rPr>
            </w:pPr>
            <w:r w:rsidRPr="00A97486">
              <w:rPr>
                <w:rFonts w:hint="eastAsia"/>
                <w:szCs w:val="21"/>
              </w:rPr>
              <w:t>通风机故障</w:t>
            </w:r>
          </w:p>
        </w:tc>
        <w:tc>
          <w:tcPr>
            <w:tcW w:w="684" w:type="dxa"/>
            <w:vMerge w:val="restart"/>
            <w:shd w:val="clear" w:color="auto" w:fill="auto"/>
            <w:vAlign w:val="center"/>
          </w:tcPr>
          <w:p w:rsidR="0061069C" w:rsidRPr="00A97486" w:rsidRDefault="0061069C" w:rsidP="00D35478">
            <w:pPr>
              <w:jc w:val="center"/>
              <w:rPr>
                <w:szCs w:val="21"/>
              </w:rPr>
            </w:pPr>
          </w:p>
        </w:tc>
        <w:tc>
          <w:tcPr>
            <w:tcW w:w="2522" w:type="dxa"/>
            <w:shd w:val="clear" w:color="auto" w:fill="auto"/>
          </w:tcPr>
          <w:p w:rsidR="0061069C" w:rsidRPr="00A97486" w:rsidRDefault="0061069C" w:rsidP="00D35478">
            <w:pPr>
              <w:rPr>
                <w:b/>
                <w:szCs w:val="21"/>
              </w:rPr>
            </w:pPr>
            <w:r w:rsidRPr="00A97486">
              <w:rPr>
                <w:rFonts w:hint="eastAsia"/>
                <w:szCs w:val="21"/>
              </w:rPr>
              <w:t>连接器或配线端子松动</w:t>
            </w:r>
          </w:p>
        </w:tc>
        <w:tc>
          <w:tcPr>
            <w:tcW w:w="2393" w:type="dxa"/>
            <w:shd w:val="clear" w:color="auto" w:fill="auto"/>
          </w:tcPr>
          <w:p w:rsidR="0061069C" w:rsidRPr="00A97486" w:rsidRDefault="0061069C" w:rsidP="00D35478">
            <w:pPr>
              <w:rPr>
                <w:szCs w:val="21"/>
              </w:rPr>
            </w:pPr>
            <w:r w:rsidRPr="00A97486">
              <w:rPr>
                <w:rFonts w:hint="eastAsia"/>
                <w:szCs w:val="21"/>
              </w:rPr>
              <w:t>查看线路接通情况</w:t>
            </w:r>
          </w:p>
        </w:tc>
        <w:tc>
          <w:tcPr>
            <w:tcW w:w="1861" w:type="dxa"/>
            <w:shd w:val="clear" w:color="auto" w:fill="auto"/>
          </w:tcPr>
          <w:p w:rsidR="0061069C" w:rsidRPr="00A97486" w:rsidRDefault="0061069C" w:rsidP="00D35478">
            <w:pPr>
              <w:rPr>
                <w:szCs w:val="21"/>
              </w:rPr>
            </w:pPr>
            <w:r w:rsidRPr="00A97486">
              <w:rPr>
                <w:rFonts w:hint="eastAsia"/>
                <w:szCs w:val="21"/>
              </w:rPr>
              <w:t>重新连接，拧紧</w:t>
            </w:r>
          </w:p>
        </w:tc>
      </w:tr>
      <w:tr w:rsidR="0061069C" w:rsidRPr="00A97486" w:rsidTr="004C4D4C">
        <w:trPr>
          <w:jc w:val="center"/>
        </w:trPr>
        <w:tc>
          <w:tcPr>
            <w:tcW w:w="1062" w:type="dxa"/>
            <w:vMerge/>
            <w:shd w:val="clear" w:color="auto" w:fill="auto"/>
          </w:tcPr>
          <w:p w:rsidR="0061069C" w:rsidRPr="00A97486" w:rsidRDefault="0061069C" w:rsidP="00D35478">
            <w:pPr>
              <w:rPr>
                <w:szCs w:val="21"/>
              </w:rPr>
            </w:pPr>
          </w:p>
        </w:tc>
        <w:tc>
          <w:tcPr>
            <w:tcW w:w="684" w:type="dxa"/>
            <w:vMerge/>
            <w:shd w:val="clear" w:color="auto" w:fill="auto"/>
            <w:vAlign w:val="center"/>
          </w:tcPr>
          <w:p w:rsidR="0061069C" w:rsidRPr="00A97486" w:rsidRDefault="0061069C" w:rsidP="00D35478">
            <w:pPr>
              <w:jc w:val="center"/>
              <w:rPr>
                <w:szCs w:val="21"/>
              </w:rPr>
            </w:pPr>
          </w:p>
        </w:tc>
        <w:tc>
          <w:tcPr>
            <w:tcW w:w="2522" w:type="dxa"/>
            <w:shd w:val="clear" w:color="auto" w:fill="auto"/>
          </w:tcPr>
          <w:p w:rsidR="0061069C" w:rsidRPr="00A97486" w:rsidRDefault="0061069C" w:rsidP="00D35478">
            <w:pPr>
              <w:rPr>
                <w:szCs w:val="21"/>
              </w:rPr>
            </w:pPr>
            <w:r w:rsidRPr="00A97486">
              <w:rPr>
                <w:rFonts w:hint="eastAsia"/>
                <w:szCs w:val="21"/>
              </w:rPr>
              <w:t>电机烧损或断路</w:t>
            </w:r>
          </w:p>
        </w:tc>
        <w:tc>
          <w:tcPr>
            <w:tcW w:w="2393" w:type="dxa"/>
            <w:shd w:val="clear" w:color="auto" w:fill="auto"/>
          </w:tcPr>
          <w:p w:rsidR="0061069C" w:rsidRPr="00A97486" w:rsidRDefault="0061069C" w:rsidP="00D35478">
            <w:pPr>
              <w:rPr>
                <w:szCs w:val="21"/>
              </w:rPr>
            </w:pPr>
            <w:r w:rsidRPr="00A97486">
              <w:rPr>
                <w:rFonts w:hint="eastAsia"/>
                <w:szCs w:val="21"/>
              </w:rPr>
              <w:t>测量线圈电阻</w:t>
            </w:r>
          </w:p>
        </w:tc>
        <w:tc>
          <w:tcPr>
            <w:tcW w:w="1861" w:type="dxa"/>
            <w:shd w:val="clear" w:color="auto" w:fill="auto"/>
          </w:tcPr>
          <w:p w:rsidR="0061069C" w:rsidRPr="00A97486" w:rsidRDefault="0061069C" w:rsidP="00D35478">
            <w:pPr>
              <w:rPr>
                <w:szCs w:val="21"/>
              </w:rPr>
            </w:pPr>
            <w:r w:rsidRPr="00A97486">
              <w:rPr>
                <w:rFonts w:hint="eastAsia"/>
                <w:szCs w:val="21"/>
              </w:rPr>
              <w:t>更换电机</w:t>
            </w:r>
          </w:p>
        </w:tc>
      </w:tr>
      <w:tr w:rsidR="0061069C" w:rsidRPr="00A97486" w:rsidTr="004C4D4C">
        <w:trPr>
          <w:jc w:val="center"/>
        </w:trPr>
        <w:tc>
          <w:tcPr>
            <w:tcW w:w="1062" w:type="dxa"/>
            <w:vMerge w:val="restart"/>
            <w:shd w:val="clear" w:color="auto" w:fill="auto"/>
          </w:tcPr>
          <w:p w:rsidR="0061069C" w:rsidRPr="00A97486" w:rsidRDefault="0061069C" w:rsidP="00D35478">
            <w:pPr>
              <w:rPr>
                <w:szCs w:val="21"/>
              </w:rPr>
            </w:pPr>
            <w:r w:rsidRPr="00A97486">
              <w:rPr>
                <w:rFonts w:hint="eastAsia"/>
                <w:szCs w:val="21"/>
              </w:rPr>
              <w:t>冷凝风机故障</w:t>
            </w:r>
          </w:p>
        </w:tc>
        <w:tc>
          <w:tcPr>
            <w:tcW w:w="684" w:type="dxa"/>
            <w:vMerge w:val="restart"/>
            <w:shd w:val="clear" w:color="auto" w:fill="auto"/>
            <w:vAlign w:val="center"/>
          </w:tcPr>
          <w:p w:rsidR="0061069C" w:rsidRPr="00A97486" w:rsidRDefault="0061069C" w:rsidP="00D35478">
            <w:pPr>
              <w:jc w:val="center"/>
              <w:rPr>
                <w:szCs w:val="21"/>
              </w:rPr>
            </w:pPr>
          </w:p>
        </w:tc>
        <w:tc>
          <w:tcPr>
            <w:tcW w:w="2522" w:type="dxa"/>
            <w:shd w:val="clear" w:color="auto" w:fill="auto"/>
          </w:tcPr>
          <w:p w:rsidR="0061069C" w:rsidRPr="00A97486" w:rsidRDefault="0061069C" w:rsidP="00D35478">
            <w:pPr>
              <w:rPr>
                <w:szCs w:val="21"/>
              </w:rPr>
            </w:pPr>
            <w:r w:rsidRPr="00A97486">
              <w:rPr>
                <w:rFonts w:hint="eastAsia"/>
                <w:szCs w:val="21"/>
              </w:rPr>
              <w:t>连接器处线路松动</w:t>
            </w:r>
          </w:p>
        </w:tc>
        <w:tc>
          <w:tcPr>
            <w:tcW w:w="2393" w:type="dxa"/>
            <w:shd w:val="clear" w:color="auto" w:fill="auto"/>
          </w:tcPr>
          <w:p w:rsidR="0061069C" w:rsidRPr="00A97486" w:rsidRDefault="0061069C" w:rsidP="00D35478">
            <w:pPr>
              <w:rPr>
                <w:szCs w:val="21"/>
              </w:rPr>
            </w:pPr>
            <w:r w:rsidRPr="00A97486">
              <w:rPr>
                <w:rFonts w:hint="eastAsia"/>
                <w:szCs w:val="21"/>
              </w:rPr>
              <w:t>查看电路接通情况</w:t>
            </w:r>
          </w:p>
        </w:tc>
        <w:tc>
          <w:tcPr>
            <w:tcW w:w="1861" w:type="dxa"/>
            <w:shd w:val="clear" w:color="auto" w:fill="auto"/>
          </w:tcPr>
          <w:p w:rsidR="0061069C" w:rsidRPr="00A97486" w:rsidRDefault="0061069C" w:rsidP="00D35478">
            <w:pPr>
              <w:rPr>
                <w:szCs w:val="21"/>
              </w:rPr>
            </w:pPr>
            <w:r w:rsidRPr="00A97486">
              <w:rPr>
                <w:rFonts w:hint="eastAsia"/>
                <w:szCs w:val="21"/>
              </w:rPr>
              <w:t>重新连接，拧紧</w:t>
            </w:r>
          </w:p>
        </w:tc>
      </w:tr>
      <w:tr w:rsidR="0061069C" w:rsidRPr="00A97486" w:rsidTr="004C4D4C">
        <w:trPr>
          <w:jc w:val="center"/>
        </w:trPr>
        <w:tc>
          <w:tcPr>
            <w:tcW w:w="1062" w:type="dxa"/>
            <w:vMerge/>
            <w:shd w:val="clear" w:color="auto" w:fill="auto"/>
          </w:tcPr>
          <w:p w:rsidR="0061069C" w:rsidRPr="00A97486" w:rsidRDefault="0061069C" w:rsidP="00D35478">
            <w:pPr>
              <w:rPr>
                <w:szCs w:val="21"/>
              </w:rPr>
            </w:pPr>
          </w:p>
        </w:tc>
        <w:tc>
          <w:tcPr>
            <w:tcW w:w="684" w:type="dxa"/>
            <w:vMerge/>
            <w:shd w:val="clear" w:color="auto" w:fill="auto"/>
            <w:vAlign w:val="center"/>
          </w:tcPr>
          <w:p w:rsidR="0061069C" w:rsidRPr="00A97486" w:rsidRDefault="0061069C" w:rsidP="00D35478">
            <w:pPr>
              <w:jc w:val="center"/>
              <w:rPr>
                <w:szCs w:val="21"/>
              </w:rPr>
            </w:pPr>
          </w:p>
        </w:tc>
        <w:tc>
          <w:tcPr>
            <w:tcW w:w="2522" w:type="dxa"/>
            <w:shd w:val="clear" w:color="auto" w:fill="auto"/>
          </w:tcPr>
          <w:p w:rsidR="0061069C" w:rsidRPr="00A97486" w:rsidRDefault="0061069C" w:rsidP="00D35478">
            <w:pPr>
              <w:rPr>
                <w:szCs w:val="21"/>
              </w:rPr>
            </w:pPr>
            <w:r w:rsidRPr="00A97486">
              <w:rPr>
                <w:rFonts w:hint="eastAsia"/>
                <w:szCs w:val="21"/>
              </w:rPr>
              <w:t>电机烧损或断路</w:t>
            </w:r>
          </w:p>
        </w:tc>
        <w:tc>
          <w:tcPr>
            <w:tcW w:w="2393" w:type="dxa"/>
            <w:shd w:val="clear" w:color="auto" w:fill="auto"/>
          </w:tcPr>
          <w:p w:rsidR="0061069C" w:rsidRPr="00A97486" w:rsidRDefault="0061069C" w:rsidP="00D35478">
            <w:pPr>
              <w:rPr>
                <w:szCs w:val="21"/>
              </w:rPr>
            </w:pPr>
            <w:r w:rsidRPr="00A97486">
              <w:rPr>
                <w:rFonts w:hint="eastAsia"/>
                <w:szCs w:val="21"/>
              </w:rPr>
              <w:t>测量线圈电阻</w:t>
            </w:r>
          </w:p>
        </w:tc>
        <w:tc>
          <w:tcPr>
            <w:tcW w:w="1861" w:type="dxa"/>
            <w:shd w:val="clear" w:color="auto" w:fill="auto"/>
          </w:tcPr>
          <w:p w:rsidR="0061069C" w:rsidRPr="00A97486" w:rsidRDefault="0061069C" w:rsidP="00D35478">
            <w:pPr>
              <w:rPr>
                <w:szCs w:val="21"/>
              </w:rPr>
            </w:pPr>
            <w:r w:rsidRPr="00A97486">
              <w:rPr>
                <w:rFonts w:hint="eastAsia"/>
                <w:szCs w:val="21"/>
              </w:rPr>
              <w:t>更换电机</w:t>
            </w:r>
          </w:p>
        </w:tc>
      </w:tr>
      <w:tr w:rsidR="0061069C" w:rsidRPr="00A97486" w:rsidTr="004C4D4C">
        <w:trPr>
          <w:jc w:val="center"/>
        </w:trPr>
        <w:tc>
          <w:tcPr>
            <w:tcW w:w="1062" w:type="dxa"/>
            <w:vMerge w:val="restart"/>
            <w:shd w:val="clear" w:color="auto" w:fill="auto"/>
          </w:tcPr>
          <w:p w:rsidR="0061069C" w:rsidRPr="00A97486" w:rsidRDefault="0061069C" w:rsidP="00D35478">
            <w:pPr>
              <w:rPr>
                <w:szCs w:val="21"/>
              </w:rPr>
            </w:pPr>
            <w:r w:rsidRPr="00A97486">
              <w:rPr>
                <w:rFonts w:hint="eastAsia"/>
                <w:szCs w:val="21"/>
              </w:rPr>
              <w:t>压缩机故障</w:t>
            </w:r>
          </w:p>
        </w:tc>
        <w:tc>
          <w:tcPr>
            <w:tcW w:w="684" w:type="dxa"/>
            <w:vMerge w:val="restart"/>
            <w:shd w:val="clear" w:color="auto" w:fill="auto"/>
            <w:vAlign w:val="center"/>
          </w:tcPr>
          <w:p w:rsidR="0061069C" w:rsidRPr="00A97486" w:rsidRDefault="0061069C" w:rsidP="00D35478">
            <w:pPr>
              <w:jc w:val="center"/>
              <w:rPr>
                <w:szCs w:val="21"/>
              </w:rPr>
            </w:pPr>
          </w:p>
        </w:tc>
        <w:tc>
          <w:tcPr>
            <w:tcW w:w="2522" w:type="dxa"/>
            <w:shd w:val="clear" w:color="auto" w:fill="auto"/>
          </w:tcPr>
          <w:p w:rsidR="0061069C" w:rsidRPr="00A97486" w:rsidRDefault="0061069C" w:rsidP="00D35478">
            <w:pPr>
              <w:rPr>
                <w:szCs w:val="21"/>
              </w:rPr>
            </w:pPr>
            <w:r w:rsidRPr="00A97486">
              <w:rPr>
                <w:rFonts w:hint="eastAsia"/>
                <w:szCs w:val="21"/>
              </w:rPr>
              <w:t>连接器或配线端子松动</w:t>
            </w:r>
          </w:p>
        </w:tc>
        <w:tc>
          <w:tcPr>
            <w:tcW w:w="2393" w:type="dxa"/>
            <w:shd w:val="clear" w:color="auto" w:fill="auto"/>
          </w:tcPr>
          <w:p w:rsidR="0061069C" w:rsidRPr="00A97486" w:rsidRDefault="0061069C" w:rsidP="00D35478">
            <w:pPr>
              <w:rPr>
                <w:szCs w:val="21"/>
              </w:rPr>
            </w:pPr>
            <w:r w:rsidRPr="00A97486">
              <w:rPr>
                <w:rFonts w:hint="eastAsia"/>
                <w:szCs w:val="21"/>
              </w:rPr>
              <w:t>查看线路接通情况</w:t>
            </w:r>
          </w:p>
        </w:tc>
        <w:tc>
          <w:tcPr>
            <w:tcW w:w="1861" w:type="dxa"/>
            <w:shd w:val="clear" w:color="auto" w:fill="auto"/>
          </w:tcPr>
          <w:p w:rsidR="0061069C" w:rsidRPr="00A97486" w:rsidRDefault="0061069C" w:rsidP="00D35478">
            <w:pPr>
              <w:rPr>
                <w:szCs w:val="21"/>
              </w:rPr>
            </w:pPr>
            <w:r w:rsidRPr="00A97486">
              <w:rPr>
                <w:rFonts w:hint="eastAsia"/>
                <w:szCs w:val="21"/>
              </w:rPr>
              <w:t>重新连接，拧紧</w:t>
            </w:r>
          </w:p>
        </w:tc>
      </w:tr>
      <w:tr w:rsidR="0061069C" w:rsidRPr="00A97486" w:rsidTr="004C4D4C">
        <w:trPr>
          <w:jc w:val="center"/>
        </w:trPr>
        <w:tc>
          <w:tcPr>
            <w:tcW w:w="1062" w:type="dxa"/>
            <w:vMerge/>
            <w:shd w:val="clear" w:color="auto" w:fill="auto"/>
          </w:tcPr>
          <w:p w:rsidR="0061069C" w:rsidRPr="00A97486" w:rsidRDefault="0061069C" w:rsidP="00D35478">
            <w:pPr>
              <w:rPr>
                <w:szCs w:val="21"/>
              </w:rPr>
            </w:pPr>
          </w:p>
        </w:tc>
        <w:tc>
          <w:tcPr>
            <w:tcW w:w="684" w:type="dxa"/>
            <w:vMerge/>
            <w:shd w:val="clear" w:color="auto" w:fill="auto"/>
            <w:vAlign w:val="center"/>
          </w:tcPr>
          <w:p w:rsidR="0061069C" w:rsidRPr="00A97486" w:rsidRDefault="0061069C" w:rsidP="00D35478">
            <w:pPr>
              <w:jc w:val="center"/>
              <w:rPr>
                <w:szCs w:val="21"/>
              </w:rPr>
            </w:pPr>
          </w:p>
        </w:tc>
        <w:tc>
          <w:tcPr>
            <w:tcW w:w="2522" w:type="dxa"/>
            <w:shd w:val="clear" w:color="auto" w:fill="auto"/>
          </w:tcPr>
          <w:p w:rsidR="0061069C" w:rsidRPr="00A97486" w:rsidRDefault="0061069C" w:rsidP="00D35478">
            <w:pPr>
              <w:rPr>
                <w:szCs w:val="21"/>
              </w:rPr>
            </w:pPr>
            <w:r w:rsidRPr="00A97486">
              <w:rPr>
                <w:rFonts w:hint="eastAsia"/>
                <w:szCs w:val="21"/>
              </w:rPr>
              <w:t>压缩机电机断线或烧毁</w:t>
            </w:r>
          </w:p>
        </w:tc>
        <w:tc>
          <w:tcPr>
            <w:tcW w:w="2393" w:type="dxa"/>
            <w:shd w:val="clear" w:color="auto" w:fill="auto"/>
          </w:tcPr>
          <w:p w:rsidR="0061069C" w:rsidRPr="00A97486" w:rsidRDefault="0061069C" w:rsidP="00D35478">
            <w:pPr>
              <w:rPr>
                <w:szCs w:val="21"/>
              </w:rPr>
            </w:pPr>
            <w:r w:rsidRPr="00A97486">
              <w:rPr>
                <w:rFonts w:hint="eastAsia"/>
                <w:szCs w:val="21"/>
              </w:rPr>
              <w:t>测量线圈阻值</w:t>
            </w:r>
          </w:p>
        </w:tc>
        <w:tc>
          <w:tcPr>
            <w:tcW w:w="1861" w:type="dxa"/>
            <w:shd w:val="clear" w:color="auto" w:fill="auto"/>
          </w:tcPr>
          <w:p w:rsidR="0061069C" w:rsidRPr="00A97486" w:rsidRDefault="0061069C" w:rsidP="00D35478">
            <w:pPr>
              <w:rPr>
                <w:szCs w:val="21"/>
              </w:rPr>
            </w:pPr>
            <w:r w:rsidRPr="00A97486">
              <w:rPr>
                <w:rFonts w:hint="eastAsia"/>
                <w:szCs w:val="21"/>
              </w:rPr>
              <w:t>更换压缩机</w:t>
            </w:r>
          </w:p>
        </w:tc>
      </w:tr>
      <w:tr w:rsidR="0061069C" w:rsidRPr="00A97486" w:rsidTr="004C4D4C">
        <w:trPr>
          <w:jc w:val="center"/>
        </w:trPr>
        <w:tc>
          <w:tcPr>
            <w:tcW w:w="1062" w:type="dxa"/>
            <w:vMerge w:val="restart"/>
            <w:shd w:val="clear" w:color="auto" w:fill="auto"/>
          </w:tcPr>
          <w:p w:rsidR="0061069C" w:rsidRPr="00A97486" w:rsidRDefault="0061069C" w:rsidP="00D35478">
            <w:pPr>
              <w:rPr>
                <w:szCs w:val="21"/>
              </w:rPr>
            </w:pPr>
            <w:r w:rsidRPr="00A97486">
              <w:rPr>
                <w:rFonts w:hint="eastAsia"/>
                <w:szCs w:val="21"/>
              </w:rPr>
              <w:t>风阀故障</w:t>
            </w:r>
          </w:p>
        </w:tc>
        <w:tc>
          <w:tcPr>
            <w:tcW w:w="684" w:type="dxa"/>
            <w:vMerge w:val="restart"/>
            <w:shd w:val="clear" w:color="auto" w:fill="auto"/>
            <w:vAlign w:val="center"/>
          </w:tcPr>
          <w:p w:rsidR="0061069C" w:rsidRPr="00A97486" w:rsidRDefault="0061069C" w:rsidP="00D35478">
            <w:pPr>
              <w:jc w:val="center"/>
              <w:rPr>
                <w:szCs w:val="21"/>
              </w:rPr>
            </w:pPr>
          </w:p>
        </w:tc>
        <w:tc>
          <w:tcPr>
            <w:tcW w:w="2522" w:type="dxa"/>
            <w:shd w:val="clear" w:color="auto" w:fill="auto"/>
          </w:tcPr>
          <w:p w:rsidR="0061069C" w:rsidRPr="00A97486" w:rsidRDefault="0061069C" w:rsidP="00D35478">
            <w:pPr>
              <w:rPr>
                <w:szCs w:val="21"/>
              </w:rPr>
            </w:pPr>
            <w:r w:rsidRPr="00A97486">
              <w:rPr>
                <w:rFonts w:hint="eastAsia"/>
                <w:szCs w:val="21"/>
              </w:rPr>
              <w:t>连接器或配线端子松动</w:t>
            </w:r>
          </w:p>
        </w:tc>
        <w:tc>
          <w:tcPr>
            <w:tcW w:w="2393" w:type="dxa"/>
            <w:shd w:val="clear" w:color="auto" w:fill="auto"/>
          </w:tcPr>
          <w:p w:rsidR="0061069C" w:rsidRPr="00A97486" w:rsidRDefault="0061069C" w:rsidP="00D35478">
            <w:pPr>
              <w:rPr>
                <w:szCs w:val="21"/>
              </w:rPr>
            </w:pPr>
            <w:r w:rsidRPr="00A97486">
              <w:rPr>
                <w:rFonts w:hint="eastAsia"/>
                <w:szCs w:val="21"/>
              </w:rPr>
              <w:t>查看线路接通情况</w:t>
            </w:r>
          </w:p>
        </w:tc>
        <w:tc>
          <w:tcPr>
            <w:tcW w:w="1861" w:type="dxa"/>
            <w:shd w:val="clear" w:color="auto" w:fill="auto"/>
          </w:tcPr>
          <w:p w:rsidR="0061069C" w:rsidRPr="00A97486" w:rsidRDefault="0061069C" w:rsidP="00D35478">
            <w:pPr>
              <w:rPr>
                <w:szCs w:val="21"/>
              </w:rPr>
            </w:pPr>
            <w:r w:rsidRPr="00A97486">
              <w:rPr>
                <w:rFonts w:hint="eastAsia"/>
                <w:szCs w:val="21"/>
              </w:rPr>
              <w:t>重新连接，拧紧</w:t>
            </w:r>
          </w:p>
        </w:tc>
      </w:tr>
      <w:tr w:rsidR="0061069C" w:rsidRPr="00A97486" w:rsidTr="004C4D4C">
        <w:trPr>
          <w:jc w:val="center"/>
        </w:trPr>
        <w:tc>
          <w:tcPr>
            <w:tcW w:w="1062" w:type="dxa"/>
            <w:vMerge/>
            <w:shd w:val="clear" w:color="auto" w:fill="auto"/>
          </w:tcPr>
          <w:p w:rsidR="0061069C" w:rsidRPr="00A97486" w:rsidRDefault="0061069C" w:rsidP="00D35478">
            <w:pPr>
              <w:rPr>
                <w:szCs w:val="21"/>
              </w:rPr>
            </w:pPr>
          </w:p>
        </w:tc>
        <w:tc>
          <w:tcPr>
            <w:tcW w:w="684" w:type="dxa"/>
            <w:vMerge/>
            <w:shd w:val="clear" w:color="auto" w:fill="auto"/>
            <w:vAlign w:val="center"/>
          </w:tcPr>
          <w:p w:rsidR="0061069C" w:rsidRPr="00A97486" w:rsidRDefault="0061069C" w:rsidP="00D35478">
            <w:pPr>
              <w:jc w:val="center"/>
              <w:rPr>
                <w:szCs w:val="21"/>
              </w:rPr>
            </w:pPr>
          </w:p>
        </w:tc>
        <w:tc>
          <w:tcPr>
            <w:tcW w:w="2522" w:type="dxa"/>
            <w:shd w:val="clear" w:color="auto" w:fill="auto"/>
          </w:tcPr>
          <w:p w:rsidR="0061069C" w:rsidRPr="00A97486" w:rsidRDefault="0061069C" w:rsidP="00D35478">
            <w:pPr>
              <w:rPr>
                <w:szCs w:val="21"/>
              </w:rPr>
            </w:pPr>
            <w:r w:rsidRPr="00A97486">
              <w:rPr>
                <w:rFonts w:hint="eastAsia"/>
                <w:szCs w:val="21"/>
              </w:rPr>
              <w:t>风阀烧毁或断路</w:t>
            </w:r>
          </w:p>
        </w:tc>
        <w:tc>
          <w:tcPr>
            <w:tcW w:w="2393" w:type="dxa"/>
            <w:shd w:val="clear" w:color="auto" w:fill="auto"/>
          </w:tcPr>
          <w:p w:rsidR="0061069C" w:rsidRPr="00A97486" w:rsidRDefault="0061069C" w:rsidP="00D35478">
            <w:pPr>
              <w:rPr>
                <w:szCs w:val="21"/>
              </w:rPr>
            </w:pPr>
            <w:r w:rsidRPr="00A97486">
              <w:rPr>
                <w:rFonts w:hint="eastAsia"/>
                <w:szCs w:val="21"/>
              </w:rPr>
              <w:t>测量线圈电阻</w:t>
            </w:r>
          </w:p>
        </w:tc>
        <w:tc>
          <w:tcPr>
            <w:tcW w:w="1861" w:type="dxa"/>
            <w:shd w:val="clear" w:color="auto" w:fill="auto"/>
          </w:tcPr>
          <w:p w:rsidR="0061069C" w:rsidRPr="00A97486" w:rsidRDefault="0061069C" w:rsidP="00D35478">
            <w:pPr>
              <w:rPr>
                <w:szCs w:val="21"/>
              </w:rPr>
            </w:pPr>
            <w:r w:rsidRPr="00A97486">
              <w:rPr>
                <w:rFonts w:hint="eastAsia"/>
                <w:szCs w:val="21"/>
              </w:rPr>
              <w:t>更换风阀</w:t>
            </w:r>
          </w:p>
        </w:tc>
      </w:tr>
    </w:tbl>
    <w:p w:rsidR="00852B33" w:rsidRPr="00A97486" w:rsidRDefault="00320D58" w:rsidP="00320D58">
      <w:pPr>
        <w:pStyle w:val="31"/>
        <w:numPr>
          <w:ilvl w:val="1"/>
          <w:numId w:val="52"/>
        </w:numPr>
        <w:spacing w:line="360" w:lineRule="auto"/>
        <w:jc w:val="left"/>
        <w:rPr>
          <w:rFonts w:ascii="宋体" w:hAnsi="宋体"/>
          <w:sz w:val="24"/>
        </w:rPr>
      </w:pPr>
      <w:bookmarkStart w:id="519" w:name="_Toc517755503"/>
      <w:r w:rsidRPr="00A97486">
        <w:rPr>
          <w:rFonts w:ascii="宋体" w:hAnsi="宋体"/>
          <w:sz w:val="24"/>
        </w:rPr>
        <w:t>紧急通风逆变器故障排查及处理</w:t>
      </w:r>
      <w:bookmarkEnd w:id="519"/>
    </w:p>
    <w:tbl>
      <w:tblPr>
        <w:tblW w:w="91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75"/>
        <w:gridCol w:w="1560"/>
        <w:gridCol w:w="2693"/>
        <w:gridCol w:w="1843"/>
        <w:gridCol w:w="2358"/>
      </w:tblGrid>
      <w:tr w:rsidR="00320D58" w:rsidRPr="00A97486" w:rsidTr="00AE1516">
        <w:tc>
          <w:tcPr>
            <w:tcW w:w="675" w:type="dxa"/>
            <w:shd w:val="clear" w:color="auto" w:fill="auto"/>
            <w:vAlign w:val="center"/>
          </w:tcPr>
          <w:p w:rsidR="00320D58" w:rsidRPr="00A97486" w:rsidRDefault="00320D58" w:rsidP="007629B1">
            <w:pPr>
              <w:spacing w:line="360" w:lineRule="auto"/>
              <w:jc w:val="center"/>
              <w:rPr>
                <w:rFonts w:ascii="宋体" w:hAnsi="宋体" w:cs="仿宋"/>
                <w:sz w:val="24"/>
              </w:rPr>
            </w:pPr>
            <w:r w:rsidRPr="00A97486">
              <w:rPr>
                <w:rFonts w:ascii="宋体" w:hAnsi="宋体" w:cs="仿宋" w:hint="eastAsia"/>
                <w:sz w:val="24"/>
              </w:rPr>
              <w:t>序号</w:t>
            </w:r>
          </w:p>
        </w:tc>
        <w:tc>
          <w:tcPr>
            <w:tcW w:w="1560" w:type="dxa"/>
            <w:shd w:val="clear" w:color="auto" w:fill="auto"/>
            <w:vAlign w:val="center"/>
          </w:tcPr>
          <w:p w:rsidR="00320D58" w:rsidRPr="00A97486" w:rsidRDefault="00320D58" w:rsidP="007629B1">
            <w:pPr>
              <w:spacing w:line="360" w:lineRule="auto"/>
              <w:jc w:val="center"/>
              <w:rPr>
                <w:rFonts w:ascii="宋体" w:hAnsi="宋体" w:cs="仿宋"/>
                <w:sz w:val="24"/>
              </w:rPr>
            </w:pPr>
            <w:r w:rsidRPr="00A97486">
              <w:rPr>
                <w:rFonts w:ascii="宋体" w:hAnsi="宋体" w:cs="仿宋" w:hint="eastAsia"/>
                <w:sz w:val="24"/>
              </w:rPr>
              <w:t>故障名称</w:t>
            </w:r>
          </w:p>
        </w:tc>
        <w:tc>
          <w:tcPr>
            <w:tcW w:w="2693" w:type="dxa"/>
            <w:shd w:val="clear" w:color="auto" w:fill="auto"/>
            <w:vAlign w:val="center"/>
          </w:tcPr>
          <w:p w:rsidR="00320D58" w:rsidRPr="00A97486" w:rsidRDefault="00320D58" w:rsidP="007629B1">
            <w:pPr>
              <w:spacing w:line="360" w:lineRule="auto"/>
              <w:jc w:val="center"/>
              <w:rPr>
                <w:rFonts w:ascii="宋体" w:hAnsi="宋体" w:cs="仿宋"/>
                <w:sz w:val="24"/>
              </w:rPr>
            </w:pPr>
            <w:r w:rsidRPr="00A97486">
              <w:rPr>
                <w:rFonts w:ascii="宋体" w:hAnsi="宋体" w:cs="仿宋" w:hint="eastAsia"/>
                <w:sz w:val="24"/>
              </w:rPr>
              <w:t>故障原因</w:t>
            </w:r>
          </w:p>
        </w:tc>
        <w:tc>
          <w:tcPr>
            <w:tcW w:w="1843" w:type="dxa"/>
            <w:shd w:val="clear" w:color="auto" w:fill="auto"/>
            <w:vAlign w:val="center"/>
          </w:tcPr>
          <w:p w:rsidR="00320D58" w:rsidRPr="00A97486" w:rsidRDefault="00320D58" w:rsidP="007629B1">
            <w:pPr>
              <w:spacing w:line="360" w:lineRule="auto"/>
              <w:jc w:val="center"/>
              <w:rPr>
                <w:rFonts w:ascii="宋体" w:hAnsi="宋体" w:cs="仿宋"/>
                <w:sz w:val="24"/>
              </w:rPr>
            </w:pPr>
            <w:r w:rsidRPr="00A97486">
              <w:rPr>
                <w:rFonts w:ascii="宋体" w:hAnsi="宋体" w:cs="仿宋" w:hint="eastAsia"/>
                <w:sz w:val="24"/>
              </w:rPr>
              <w:t>故障动作</w:t>
            </w:r>
          </w:p>
        </w:tc>
        <w:tc>
          <w:tcPr>
            <w:tcW w:w="2358" w:type="dxa"/>
            <w:shd w:val="clear" w:color="auto" w:fill="auto"/>
            <w:vAlign w:val="center"/>
          </w:tcPr>
          <w:p w:rsidR="00320D58" w:rsidRPr="00A97486" w:rsidRDefault="00320D58" w:rsidP="007629B1">
            <w:pPr>
              <w:spacing w:line="360" w:lineRule="auto"/>
              <w:jc w:val="center"/>
              <w:rPr>
                <w:rFonts w:ascii="宋体" w:hAnsi="宋体" w:cs="仿宋"/>
                <w:sz w:val="24"/>
              </w:rPr>
            </w:pPr>
            <w:r w:rsidRPr="00A97486">
              <w:rPr>
                <w:rFonts w:ascii="宋体" w:hAnsi="宋体" w:cs="仿宋" w:hint="eastAsia"/>
                <w:sz w:val="24"/>
              </w:rPr>
              <w:t>处理</w:t>
            </w:r>
          </w:p>
        </w:tc>
      </w:tr>
      <w:tr w:rsidR="00320D58" w:rsidRPr="00A97486" w:rsidTr="00AE1516">
        <w:tc>
          <w:tcPr>
            <w:tcW w:w="675" w:type="dxa"/>
            <w:shd w:val="clear" w:color="auto" w:fill="auto"/>
            <w:vAlign w:val="center"/>
          </w:tcPr>
          <w:p w:rsidR="00320D58" w:rsidRPr="00A97486" w:rsidRDefault="00320D58" w:rsidP="007629B1">
            <w:pPr>
              <w:spacing w:line="360" w:lineRule="auto"/>
              <w:jc w:val="center"/>
              <w:rPr>
                <w:rFonts w:ascii="宋体" w:hAnsi="宋体" w:cs="仿宋"/>
                <w:sz w:val="24"/>
              </w:rPr>
            </w:pPr>
            <w:r w:rsidRPr="00A97486">
              <w:rPr>
                <w:rFonts w:ascii="宋体" w:hAnsi="宋体" w:cs="仿宋" w:hint="eastAsia"/>
                <w:sz w:val="24"/>
              </w:rPr>
              <w:t>1</w:t>
            </w:r>
          </w:p>
        </w:tc>
        <w:tc>
          <w:tcPr>
            <w:tcW w:w="1560" w:type="dxa"/>
            <w:shd w:val="clear" w:color="auto" w:fill="auto"/>
            <w:vAlign w:val="center"/>
          </w:tcPr>
          <w:p w:rsidR="00320D58" w:rsidRPr="00A97486" w:rsidRDefault="00320D58" w:rsidP="007629B1">
            <w:pPr>
              <w:spacing w:line="360" w:lineRule="auto"/>
              <w:jc w:val="center"/>
              <w:rPr>
                <w:rFonts w:ascii="宋体" w:hAnsi="宋体" w:cs="仿宋"/>
                <w:sz w:val="24"/>
              </w:rPr>
            </w:pPr>
            <w:r w:rsidRPr="00A97486">
              <w:rPr>
                <w:rFonts w:ascii="宋体" w:hAnsi="宋体" w:cs="仿宋" w:hint="eastAsia"/>
                <w:sz w:val="24"/>
              </w:rPr>
              <w:t>逆变器过载</w:t>
            </w:r>
          </w:p>
        </w:tc>
        <w:tc>
          <w:tcPr>
            <w:tcW w:w="2693" w:type="dxa"/>
            <w:shd w:val="clear" w:color="auto" w:fill="auto"/>
            <w:vAlign w:val="center"/>
          </w:tcPr>
          <w:p w:rsidR="00320D58" w:rsidRPr="00A97486" w:rsidRDefault="00320D58" w:rsidP="007629B1">
            <w:pPr>
              <w:spacing w:line="360" w:lineRule="auto"/>
              <w:jc w:val="center"/>
              <w:rPr>
                <w:rFonts w:ascii="宋体" w:hAnsi="宋体" w:cs="仿宋"/>
                <w:sz w:val="24"/>
              </w:rPr>
            </w:pPr>
            <w:r w:rsidRPr="00A97486">
              <w:rPr>
                <w:rFonts w:ascii="宋体" w:hAnsi="宋体" w:cs="仿宋" w:hint="eastAsia"/>
                <w:sz w:val="24"/>
              </w:rPr>
              <w:t>负载过大</w:t>
            </w:r>
          </w:p>
        </w:tc>
        <w:tc>
          <w:tcPr>
            <w:tcW w:w="1843" w:type="dxa"/>
            <w:shd w:val="clear" w:color="auto" w:fill="auto"/>
            <w:vAlign w:val="center"/>
          </w:tcPr>
          <w:p w:rsidR="00320D58" w:rsidRPr="00A97486" w:rsidRDefault="00320D58" w:rsidP="007629B1">
            <w:pPr>
              <w:spacing w:line="360" w:lineRule="auto"/>
              <w:jc w:val="center"/>
              <w:rPr>
                <w:rFonts w:ascii="宋体" w:hAnsi="宋体" w:cs="仿宋"/>
                <w:sz w:val="24"/>
              </w:rPr>
            </w:pPr>
            <w:r w:rsidRPr="00A97486">
              <w:rPr>
                <w:rFonts w:ascii="宋体" w:hAnsi="宋体" w:cs="仿宋" w:hint="eastAsia"/>
                <w:sz w:val="24"/>
              </w:rPr>
              <w:t>逆变器降频降压直至停机</w:t>
            </w:r>
          </w:p>
        </w:tc>
        <w:tc>
          <w:tcPr>
            <w:tcW w:w="2358" w:type="dxa"/>
            <w:shd w:val="clear" w:color="auto" w:fill="auto"/>
            <w:vAlign w:val="center"/>
          </w:tcPr>
          <w:p w:rsidR="00320D58" w:rsidRPr="00A97486" w:rsidRDefault="00320D58" w:rsidP="007629B1">
            <w:pPr>
              <w:spacing w:line="360" w:lineRule="auto"/>
              <w:jc w:val="center"/>
              <w:rPr>
                <w:rFonts w:ascii="宋体" w:hAnsi="宋体" w:cs="仿宋"/>
                <w:sz w:val="24"/>
              </w:rPr>
            </w:pPr>
            <w:r w:rsidRPr="00A97486">
              <w:rPr>
                <w:rFonts w:ascii="宋体" w:hAnsi="宋体" w:cs="仿宋" w:hint="eastAsia"/>
                <w:sz w:val="24"/>
              </w:rPr>
              <w:t>检查负载</w:t>
            </w:r>
          </w:p>
        </w:tc>
      </w:tr>
      <w:tr w:rsidR="00320D58" w:rsidRPr="00A97486" w:rsidTr="00AE1516">
        <w:tc>
          <w:tcPr>
            <w:tcW w:w="675" w:type="dxa"/>
            <w:shd w:val="clear" w:color="auto" w:fill="auto"/>
            <w:vAlign w:val="center"/>
          </w:tcPr>
          <w:p w:rsidR="00320D58" w:rsidRPr="00A97486" w:rsidRDefault="00320D58" w:rsidP="007629B1">
            <w:pPr>
              <w:spacing w:line="360" w:lineRule="auto"/>
              <w:jc w:val="center"/>
              <w:rPr>
                <w:rFonts w:ascii="宋体" w:hAnsi="宋体" w:cs="仿宋"/>
                <w:sz w:val="24"/>
              </w:rPr>
            </w:pPr>
            <w:r w:rsidRPr="00A97486">
              <w:rPr>
                <w:rFonts w:ascii="宋体" w:hAnsi="宋体" w:cs="仿宋" w:hint="eastAsia"/>
                <w:sz w:val="24"/>
              </w:rPr>
              <w:t>2</w:t>
            </w:r>
          </w:p>
        </w:tc>
        <w:tc>
          <w:tcPr>
            <w:tcW w:w="1560" w:type="dxa"/>
            <w:shd w:val="clear" w:color="auto" w:fill="auto"/>
            <w:vAlign w:val="center"/>
          </w:tcPr>
          <w:p w:rsidR="00320D58" w:rsidRPr="00A97486" w:rsidRDefault="00320D58" w:rsidP="007629B1">
            <w:pPr>
              <w:spacing w:line="360" w:lineRule="auto"/>
              <w:jc w:val="center"/>
              <w:rPr>
                <w:rFonts w:ascii="宋体" w:hAnsi="宋体" w:cs="仿宋"/>
                <w:sz w:val="24"/>
              </w:rPr>
            </w:pPr>
            <w:r w:rsidRPr="00A97486">
              <w:rPr>
                <w:rFonts w:ascii="宋体" w:hAnsi="宋体" w:cs="仿宋" w:hint="eastAsia"/>
                <w:sz w:val="24"/>
              </w:rPr>
              <w:t>电机过载</w:t>
            </w:r>
          </w:p>
        </w:tc>
        <w:tc>
          <w:tcPr>
            <w:tcW w:w="2693" w:type="dxa"/>
            <w:shd w:val="clear" w:color="auto" w:fill="auto"/>
            <w:vAlign w:val="center"/>
          </w:tcPr>
          <w:p w:rsidR="00320D58" w:rsidRPr="00A97486" w:rsidRDefault="00320D58" w:rsidP="007629B1">
            <w:pPr>
              <w:spacing w:line="360" w:lineRule="auto"/>
              <w:jc w:val="center"/>
              <w:rPr>
                <w:rFonts w:ascii="宋体" w:hAnsi="宋体" w:cs="仿宋"/>
                <w:sz w:val="24"/>
              </w:rPr>
            </w:pPr>
            <w:r w:rsidRPr="00A97486">
              <w:rPr>
                <w:rFonts w:ascii="宋体" w:hAnsi="宋体" w:cs="仿宋" w:hint="eastAsia"/>
                <w:sz w:val="24"/>
              </w:rPr>
              <w:t>负载突变过大或电机发生堵转</w:t>
            </w:r>
          </w:p>
        </w:tc>
        <w:tc>
          <w:tcPr>
            <w:tcW w:w="1843" w:type="dxa"/>
            <w:shd w:val="clear" w:color="auto" w:fill="auto"/>
            <w:vAlign w:val="center"/>
          </w:tcPr>
          <w:p w:rsidR="00320D58" w:rsidRPr="00A97486" w:rsidRDefault="00320D58" w:rsidP="007629B1">
            <w:pPr>
              <w:spacing w:line="360" w:lineRule="auto"/>
              <w:jc w:val="center"/>
              <w:rPr>
                <w:rFonts w:ascii="宋体" w:hAnsi="宋体" w:cs="仿宋"/>
                <w:sz w:val="24"/>
              </w:rPr>
            </w:pPr>
            <w:r w:rsidRPr="00A97486">
              <w:rPr>
                <w:rFonts w:ascii="宋体" w:hAnsi="宋体" w:cs="仿宋" w:hint="eastAsia"/>
                <w:sz w:val="24"/>
              </w:rPr>
              <w:t>逆变器停机</w:t>
            </w:r>
          </w:p>
        </w:tc>
        <w:tc>
          <w:tcPr>
            <w:tcW w:w="2358" w:type="dxa"/>
            <w:shd w:val="clear" w:color="auto" w:fill="auto"/>
            <w:vAlign w:val="center"/>
          </w:tcPr>
          <w:p w:rsidR="00320D58" w:rsidRPr="00A97486" w:rsidRDefault="00320D58" w:rsidP="007629B1">
            <w:pPr>
              <w:spacing w:line="360" w:lineRule="auto"/>
              <w:jc w:val="center"/>
              <w:rPr>
                <w:rFonts w:ascii="宋体" w:hAnsi="宋体" w:cs="仿宋"/>
                <w:sz w:val="24"/>
              </w:rPr>
            </w:pPr>
            <w:r w:rsidRPr="00A97486">
              <w:rPr>
                <w:rFonts w:ascii="宋体" w:hAnsi="宋体" w:cs="仿宋" w:hint="eastAsia"/>
                <w:sz w:val="24"/>
              </w:rPr>
              <w:t>检查负载</w:t>
            </w:r>
          </w:p>
        </w:tc>
      </w:tr>
      <w:tr w:rsidR="00320D58" w:rsidRPr="00A97486" w:rsidTr="00AE1516">
        <w:tc>
          <w:tcPr>
            <w:tcW w:w="675" w:type="dxa"/>
            <w:shd w:val="clear" w:color="auto" w:fill="auto"/>
            <w:vAlign w:val="center"/>
          </w:tcPr>
          <w:p w:rsidR="00320D58" w:rsidRPr="00A97486" w:rsidRDefault="00320D58" w:rsidP="007629B1">
            <w:pPr>
              <w:spacing w:line="360" w:lineRule="auto"/>
              <w:jc w:val="center"/>
              <w:rPr>
                <w:rFonts w:ascii="宋体" w:hAnsi="宋体" w:cs="仿宋"/>
                <w:sz w:val="24"/>
              </w:rPr>
            </w:pPr>
            <w:r w:rsidRPr="00A97486">
              <w:rPr>
                <w:rFonts w:ascii="宋体" w:hAnsi="宋体" w:cs="仿宋" w:hint="eastAsia"/>
                <w:sz w:val="24"/>
              </w:rPr>
              <w:t>3</w:t>
            </w:r>
          </w:p>
        </w:tc>
        <w:tc>
          <w:tcPr>
            <w:tcW w:w="1560" w:type="dxa"/>
            <w:shd w:val="clear" w:color="auto" w:fill="auto"/>
            <w:vAlign w:val="center"/>
          </w:tcPr>
          <w:p w:rsidR="00320D58" w:rsidRPr="00A97486" w:rsidRDefault="00320D58" w:rsidP="007629B1">
            <w:pPr>
              <w:spacing w:line="360" w:lineRule="auto"/>
              <w:jc w:val="center"/>
              <w:rPr>
                <w:rFonts w:ascii="宋体" w:hAnsi="宋体" w:cs="仿宋"/>
                <w:sz w:val="24"/>
              </w:rPr>
            </w:pPr>
            <w:r w:rsidRPr="00A97486">
              <w:rPr>
                <w:rFonts w:ascii="宋体" w:hAnsi="宋体" w:cs="仿宋" w:hint="eastAsia"/>
                <w:sz w:val="24"/>
              </w:rPr>
              <w:t>输出缺相</w:t>
            </w:r>
          </w:p>
        </w:tc>
        <w:tc>
          <w:tcPr>
            <w:tcW w:w="2693" w:type="dxa"/>
            <w:shd w:val="clear" w:color="auto" w:fill="auto"/>
            <w:vAlign w:val="center"/>
          </w:tcPr>
          <w:p w:rsidR="00320D58" w:rsidRPr="00A97486" w:rsidRDefault="00320D58" w:rsidP="007629B1">
            <w:pPr>
              <w:spacing w:line="360" w:lineRule="auto"/>
              <w:jc w:val="center"/>
              <w:rPr>
                <w:rFonts w:ascii="宋体" w:hAnsi="宋体" w:cs="仿宋"/>
                <w:sz w:val="24"/>
              </w:rPr>
            </w:pPr>
            <w:r w:rsidRPr="00A97486">
              <w:rPr>
                <w:rFonts w:ascii="宋体" w:hAnsi="宋体" w:cs="仿宋" w:hint="eastAsia"/>
                <w:sz w:val="24"/>
              </w:rPr>
              <w:t>输出U、V、W有缺相</w:t>
            </w:r>
          </w:p>
        </w:tc>
        <w:tc>
          <w:tcPr>
            <w:tcW w:w="1843" w:type="dxa"/>
            <w:shd w:val="clear" w:color="auto" w:fill="auto"/>
            <w:vAlign w:val="center"/>
          </w:tcPr>
          <w:p w:rsidR="00320D58" w:rsidRPr="00A97486" w:rsidRDefault="00320D58" w:rsidP="007629B1">
            <w:pPr>
              <w:spacing w:line="360" w:lineRule="auto"/>
              <w:jc w:val="center"/>
              <w:rPr>
                <w:rFonts w:ascii="宋体" w:hAnsi="宋体" w:cs="仿宋"/>
                <w:sz w:val="24"/>
              </w:rPr>
            </w:pPr>
            <w:r w:rsidRPr="00A97486">
              <w:rPr>
                <w:rFonts w:ascii="宋体" w:hAnsi="宋体" w:cs="仿宋" w:hint="eastAsia"/>
                <w:sz w:val="24"/>
              </w:rPr>
              <w:t>逆变器停机</w:t>
            </w:r>
          </w:p>
        </w:tc>
        <w:tc>
          <w:tcPr>
            <w:tcW w:w="2358" w:type="dxa"/>
            <w:shd w:val="clear" w:color="auto" w:fill="auto"/>
            <w:vAlign w:val="center"/>
          </w:tcPr>
          <w:p w:rsidR="00320D58" w:rsidRPr="00A97486" w:rsidRDefault="00320D58" w:rsidP="007629B1">
            <w:pPr>
              <w:spacing w:line="360" w:lineRule="auto"/>
              <w:jc w:val="center"/>
              <w:rPr>
                <w:rFonts w:ascii="宋体" w:hAnsi="宋体" w:cs="仿宋"/>
                <w:sz w:val="24"/>
              </w:rPr>
            </w:pPr>
            <w:r w:rsidRPr="00A97486">
              <w:rPr>
                <w:rFonts w:ascii="宋体" w:hAnsi="宋体" w:cs="仿宋" w:hint="eastAsia"/>
                <w:sz w:val="24"/>
              </w:rPr>
              <w:t>检查接线</w:t>
            </w:r>
          </w:p>
        </w:tc>
      </w:tr>
      <w:tr w:rsidR="00320D58" w:rsidRPr="00A97486" w:rsidTr="00AE1516">
        <w:tc>
          <w:tcPr>
            <w:tcW w:w="675" w:type="dxa"/>
            <w:shd w:val="clear" w:color="auto" w:fill="auto"/>
            <w:vAlign w:val="center"/>
          </w:tcPr>
          <w:p w:rsidR="00320D58" w:rsidRPr="00A97486" w:rsidRDefault="00320D58" w:rsidP="007629B1">
            <w:pPr>
              <w:spacing w:line="360" w:lineRule="auto"/>
              <w:jc w:val="center"/>
              <w:rPr>
                <w:rFonts w:ascii="宋体" w:hAnsi="宋体" w:cs="仿宋"/>
                <w:sz w:val="24"/>
              </w:rPr>
            </w:pPr>
            <w:r w:rsidRPr="00A97486">
              <w:rPr>
                <w:rFonts w:ascii="宋体" w:hAnsi="宋体" w:cs="仿宋" w:hint="eastAsia"/>
                <w:sz w:val="24"/>
              </w:rPr>
              <w:t>4</w:t>
            </w:r>
          </w:p>
        </w:tc>
        <w:tc>
          <w:tcPr>
            <w:tcW w:w="1560" w:type="dxa"/>
            <w:shd w:val="clear" w:color="auto" w:fill="auto"/>
            <w:vAlign w:val="center"/>
          </w:tcPr>
          <w:p w:rsidR="00320D58" w:rsidRPr="00A97486" w:rsidRDefault="00320D58" w:rsidP="007629B1">
            <w:pPr>
              <w:spacing w:line="360" w:lineRule="auto"/>
              <w:jc w:val="center"/>
              <w:rPr>
                <w:rFonts w:ascii="宋体" w:hAnsi="宋体" w:cs="仿宋"/>
                <w:sz w:val="24"/>
              </w:rPr>
            </w:pPr>
            <w:r w:rsidRPr="00A97486">
              <w:rPr>
                <w:rFonts w:ascii="宋体" w:hAnsi="宋体" w:cs="仿宋" w:hint="eastAsia"/>
                <w:sz w:val="24"/>
              </w:rPr>
              <w:t>输出短路</w:t>
            </w:r>
          </w:p>
        </w:tc>
        <w:tc>
          <w:tcPr>
            <w:tcW w:w="2693" w:type="dxa"/>
            <w:shd w:val="clear" w:color="auto" w:fill="auto"/>
            <w:vAlign w:val="center"/>
          </w:tcPr>
          <w:p w:rsidR="00320D58" w:rsidRPr="00A97486" w:rsidRDefault="00320D58" w:rsidP="007629B1">
            <w:pPr>
              <w:spacing w:line="360" w:lineRule="auto"/>
              <w:jc w:val="center"/>
              <w:rPr>
                <w:rFonts w:ascii="宋体" w:hAnsi="宋体" w:cs="仿宋"/>
                <w:sz w:val="24"/>
              </w:rPr>
            </w:pPr>
            <w:r w:rsidRPr="00A97486">
              <w:rPr>
                <w:rFonts w:ascii="宋体" w:hAnsi="宋体" w:cs="仿宋" w:hint="eastAsia"/>
                <w:sz w:val="24"/>
              </w:rPr>
              <w:t>输出U、V、W有短路现象</w:t>
            </w:r>
          </w:p>
        </w:tc>
        <w:tc>
          <w:tcPr>
            <w:tcW w:w="1843" w:type="dxa"/>
            <w:shd w:val="clear" w:color="auto" w:fill="auto"/>
            <w:vAlign w:val="center"/>
          </w:tcPr>
          <w:p w:rsidR="00320D58" w:rsidRPr="00A97486" w:rsidRDefault="00320D58" w:rsidP="007629B1">
            <w:pPr>
              <w:spacing w:line="360" w:lineRule="auto"/>
              <w:jc w:val="center"/>
              <w:rPr>
                <w:rFonts w:ascii="宋体" w:hAnsi="宋体" w:cs="仿宋"/>
                <w:sz w:val="24"/>
              </w:rPr>
            </w:pPr>
            <w:r w:rsidRPr="00A97486">
              <w:rPr>
                <w:rFonts w:ascii="宋体" w:hAnsi="宋体" w:cs="仿宋" w:hint="eastAsia"/>
                <w:sz w:val="24"/>
              </w:rPr>
              <w:t>逆变器停机</w:t>
            </w:r>
          </w:p>
        </w:tc>
        <w:tc>
          <w:tcPr>
            <w:tcW w:w="2358" w:type="dxa"/>
            <w:shd w:val="clear" w:color="auto" w:fill="auto"/>
            <w:vAlign w:val="center"/>
          </w:tcPr>
          <w:p w:rsidR="00320D58" w:rsidRPr="00A97486" w:rsidRDefault="00320D58" w:rsidP="007629B1">
            <w:pPr>
              <w:spacing w:line="360" w:lineRule="auto"/>
              <w:jc w:val="center"/>
              <w:rPr>
                <w:rFonts w:ascii="宋体" w:hAnsi="宋体" w:cs="仿宋"/>
                <w:sz w:val="24"/>
              </w:rPr>
            </w:pPr>
            <w:r w:rsidRPr="00A97486">
              <w:rPr>
                <w:rFonts w:ascii="宋体" w:hAnsi="宋体" w:cs="仿宋" w:hint="eastAsia"/>
                <w:sz w:val="24"/>
              </w:rPr>
              <w:t>检查接线</w:t>
            </w:r>
          </w:p>
        </w:tc>
      </w:tr>
      <w:tr w:rsidR="00320D58" w:rsidRPr="00A97486" w:rsidTr="00AE1516">
        <w:tc>
          <w:tcPr>
            <w:tcW w:w="675" w:type="dxa"/>
            <w:shd w:val="clear" w:color="auto" w:fill="auto"/>
            <w:vAlign w:val="center"/>
          </w:tcPr>
          <w:p w:rsidR="00320D58" w:rsidRPr="00A97486" w:rsidRDefault="00320D58" w:rsidP="007629B1">
            <w:pPr>
              <w:spacing w:line="360" w:lineRule="auto"/>
              <w:jc w:val="center"/>
              <w:rPr>
                <w:rFonts w:ascii="宋体" w:hAnsi="宋体" w:cs="仿宋"/>
                <w:sz w:val="24"/>
              </w:rPr>
            </w:pPr>
            <w:r w:rsidRPr="00A97486">
              <w:rPr>
                <w:rFonts w:ascii="宋体" w:hAnsi="宋体" w:cs="仿宋" w:hint="eastAsia"/>
                <w:sz w:val="24"/>
              </w:rPr>
              <w:t>5</w:t>
            </w:r>
          </w:p>
        </w:tc>
        <w:tc>
          <w:tcPr>
            <w:tcW w:w="1560" w:type="dxa"/>
            <w:shd w:val="clear" w:color="auto" w:fill="auto"/>
            <w:vAlign w:val="center"/>
          </w:tcPr>
          <w:p w:rsidR="00320D58" w:rsidRPr="00A97486" w:rsidRDefault="00320D58" w:rsidP="007629B1">
            <w:pPr>
              <w:spacing w:line="360" w:lineRule="auto"/>
              <w:jc w:val="center"/>
              <w:rPr>
                <w:rFonts w:ascii="宋体" w:hAnsi="宋体" w:cs="仿宋"/>
                <w:sz w:val="24"/>
              </w:rPr>
            </w:pPr>
            <w:r w:rsidRPr="00A97486">
              <w:rPr>
                <w:rFonts w:ascii="宋体" w:hAnsi="宋体" w:cs="仿宋" w:hint="eastAsia"/>
                <w:sz w:val="24"/>
              </w:rPr>
              <w:t>输入欠压</w:t>
            </w:r>
          </w:p>
        </w:tc>
        <w:tc>
          <w:tcPr>
            <w:tcW w:w="2693" w:type="dxa"/>
            <w:shd w:val="clear" w:color="auto" w:fill="auto"/>
            <w:vAlign w:val="center"/>
          </w:tcPr>
          <w:p w:rsidR="00320D58" w:rsidRPr="00A97486" w:rsidRDefault="00320D58" w:rsidP="007629B1">
            <w:pPr>
              <w:spacing w:line="360" w:lineRule="auto"/>
              <w:jc w:val="center"/>
              <w:rPr>
                <w:rFonts w:ascii="宋体" w:hAnsi="宋体" w:cs="仿宋"/>
                <w:sz w:val="24"/>
              </w:rPr>
            </w:pPr>
            <w:r w:rsidRPr="00A97486">
              <w:rPr>
                <w:rFonts w:ascii="宋体" w:hAnsi="宋体" w:cs="仿宋" w:hint="eastAsia"/>
                <w:sz w:val="24"/>
              </w:rPr>
              <w:t>输入电压低于77VDC</w:t>
            </w:r>
          </w:p>
        </w:tc>
        <w:tc>
          <w:tcPr>
            <w:tcW w:w="1843" w:type="dxa"/>
            <w:shd w:val="clear" w:color="auto" w:fill="auto"/>
            <w:vAlign w:val="center"/>
          </w:tcPr>
          <w:p w:rsidR="00320D58" w:rsidRPr="00A97486" w:rsidRDefault="00320D58" w:rsidP="007629B1">
            <w:pPr>
              <w:spacing w:line="360" w:lineRule="auto"/>
              <w:jc w:val="center"/>
              <w:rPr>
                <w:rFonts w:ascii="宋体" w:hAnsi="宋体" w:cs="仿宋"/>
                <w:sz w:val="24"/>
              </w:rPr>
            </w:pPr>
            <w:r w:rsidRPr="00A97486">
              <w:rPr>
                <w:rFonts w:ascii="宋体" w:hAnsi="宋体" w:cs="仿宋" w:hint="eastAsia"/>
                <w:sz w:val="24"/>
              </w:rPr>
              <w:t>逆变器停机</w:t>
            </w:r>
          </w:p>
        </w:tc>
        <w:tc>
          <w:tcPr>
            <w:tcW w:w="2358" w:type="dxa"/>
            <w:shd w:val="clear" w:color="auto" w:fill="auto"/>
            <w:vAlign w:val="center"/>
          </w:tcPr>
          <w:p w:rsidR="00320D58" w:rsidRPr="00A97486" w:rsidRDefault="004B3B11" w:rsidP="007629B1">
            <w:pPr>
              <w:spacing w:line="360" w:lineRule="auto"/>
              <w:jc w:val="center"/>
              <w:rPr>
                <w:rFonts w:ascii="宋体" w:hAnsi="宋体" w:cs="仿宋"/>
                <w:sz w:val="24"/>
              </w:rPr>
            </w:pPr>
            <w:r w:rsidRPr="00A97486">
              <w:rPr>
                <w:rFonts w:ascii="宋体" w:hAnsi="宋体" w:cs="仿宋" w:hint="eastAsia"/>
                <w:sz w:val="24"/>
              </w:rPr>
              <w:t>检查电源</w:t>
            </w:r>
          </w:p>
        </w:tc>
      </w:tr>
      <w:tr w:rsidR="00320D58" w:rsidRPr="00A97486" w:rsidTr="00AE1516">
        <w:tc>
          <w:tcPr>
            <w:tcW w:w="675" w:type="dxa"/>
            <w:shd w:val="clear" w:color="auto" w:fill="auto"/>
            <w:vAlign w:val="center"/>
          </w:tcPr>
          <w:p w:rsidR="00320D58" w:rsidRPr="00A97486" w:rsidRDefault="00320D58" w:rsidP="007629B1">
            <w:pPr>
              <w:spacing w:line="360" w:lineRule="auto"/>
              <w:jc w:val="center"/>
              <w:rPr>
                <w:rFonts w:ascii="宋体" w:hAnsi="宋体" w:cs="仿宋"/>
                <w:sz w:val="24"/>
              </w:rPr>
            </w:pPr>
            <w:r w:rsidRPr="00A97486">
              <w:rPr>
                <w:rFonts w:ascii="宋体" w:hAnsi="宋体" w:cs="仿宋" w:hint="eastAsia"/>
                <w:sz w:val="24"/>
              </w:rPr>
              <w:t>6</w:t>
            </w:r>
          </w:p>
        </w:tc>
        <w:tc>
          <w:tcPr>
            <w:tcW w:w="1560" w:type="dxa"/>
            <w:shd w:val="clear" w:color="auto" w:fill="auto"/>
            <w:vAlign w:val="center"/>
          </w:tcPr>
          <w:p w:rsidR="00320D58" w:rsidRPr="00A97486" w:rsidRDefault="00320D58" w:rsidP="007629B1">
            <w:pPr>
              <w:spacing w:line="360" w:lineRule="auto"/>
              <w:jc w:val="center"/>
              <w:rPr>
                <w:rFonts w:ascii="宋体" w:hAnsi="宋体" w:cs="仿宋"/>
                <w:sz w:val="24"/>
              </w:rPr>
            </w:pPr>
            <w:r w:rsidRPr="00A97486">
              <w:rPr>
                <w:rFonts w:ascii="宋体" w:hAnsi="宋体" w:cs="仿宋" w:hint="eastAsia"/>
                <w:sz w:val="24"/>
              </w:rPr>
              <w:t>输入过压</w:t>
            </w:r>
          </w:p>
        </w:tc>
        <w:tc>
          <w:tcPr>
            <w:tcW w:w="2693" w:type="dxa"/>
            <w:shd w:val="clear" w:color="auto" w:fill="auto"/>
            <w:vAlign w:val="center"/>
          </w:tcPr>
          <w:p w:rsidR="00320D58" w:rsidRPr="00A97486" w:rsidRDefault="00320D58" w:rsidP="007629B1">
            <w:pPr>
              <w:spacing w:line="360" w:lineRule="auto"/>
              <w:jc w:val="center"/>
              <w:rPr>
                <w:rFonts w:ascii="宋体" w:hAnsi="宋体" w:cs="仿宋"/>
                <w:sz w:val="24"/>
              </w:rPr>
            </w:pPr>
            <w:r w:rsidRPr="00A97486">
              <w:rPr>
                <w:rFonts w:ascii="宋体" w:hAnsi="宋体" w:cs="仿宋" w:hint="eastAsia"/>
                <w:sz w:val="24"/>
              </w:rPr>
              <w:t>输入电压高于155VDC</w:t>
            </w:r>
          </w:p>
        </w:tc>
        <w:tc>
          <w:tcPr>
            <w:tcW w:w="1843" w:type="dxa"/>
            <w:shd w:val="clear" w:color="auto" w:fill="auto"/>
            <w:vAlign w:val="center"/>
          </w:tcPr>
          <w:p w:rsidR="00320D58" w:rsidRPr="00A97486" w:rsidRDefault="00320D58" w:rsidP="007629B1">
            <w:pPr>
              <w:spacing w:line="360" w:lineRule="auto"/>
              <w:jc w:val="center"/>
              <w:rPr>
                <w:rFonts w:ascii="宋体" w:hAnsi="宋体" w:cs="仿宋"/>
                <w:sz w:val="24"/>
              </w:rPr>
            </w:pPr>
            <w:r w:rsidRPr="00A97486">
              <w:rPr>
                <w:rFonts w:ascii="宋体" w:hAnsi="宋体" w:cs="仿宋" w:hint="eastAsia"/>
                <w:sz w:val="24"/>
              </w:rPr>
              <w:t>逆变器停机</w:t>
            </w:r>
          </w:p>
        </w:tc>
        <w:tc>
          <w:tcPr>
            <w:tcW w:w="2358" w:type="dxa"/>
            <w:shd w:val="clear" w:color="auto" w:fill="auto"/>
            <w:vAlign w:val="center"/>
          </w:tcPr>
          <w:p w:rsidR="00320D58" w:rsidRPr="00A97486" w:rsidRDefault="004B3B11" w:rsidP="007629B1">
            <w:pPr>
              <w:spacing w:line="360" w:lineRule="auto"/>
              <w:jc w:val="center"/>
              <w:rPr>
                <w:rFonts w:ascii="宋体" w:hAnsi="宋体" w:cs="仿宋"/>
                <w:sz w:val="24"/>
              </w:rPr>
            </w:pPr>
            <w:r w:rsidRPr="00A97486">
              <w:rPr>
                <w:rFonts w:ascii="宋体" w:hAnsi="宋体" w:cs="仿宋" w:hint="eastAsia"/>
                <w:sz w:val="24"/>
              </w:rPr>
              <w:t>检查电源</w:t>
            </w:r>
          </w:p>
        </w:tc>
      </w:tr>
      <w:tr w:rsidR="00320D58" w:rsidRPr="00A97486" w:rsidTr="00AE1516">
        <w:tc>
          <w:tcPr>
            <w:tcW w:w="675" w:type="dxa"/>
            <w:shd w:val="clear" w:color="auto" w:fill="auto"/>
            <w:vAlign w:val="center"/>
          </w:tcPr>
          <w:p w:rsidR="00320D58" w:rsidRPr="00A97486" w:rsidRDefault="00320D58" w:rsidP="007629B1">
            <w:pPr>
              <w:spacing w:line="360" w:lineRule="auto"/>
              <w:jc w:val="center"/>
              <w:rPr>
                <w:rFonts w:ascii="宋体" w:hAnsi="宋体" w:cs="仿宋"/>
                <w:sz w:val="24"/>
              </w:rPr>
            </w:pPr>
            <w:r w:rsidRPr="00A97486">
              <w:rPr>
                <w:rFonts w:ascii="宋体" w:hAnsi="宋体" w:cs="仿宋" w:hint="eastAsia"/>
                <w:sz w:val="24"/>
              </w:rPr>
              <w:t>7</w:t>
            </w:r>
          </w:p>
        </w:tc>
        <w:tc>
          <w:tcPr>
            <w:tcW w:w="1560" w:type="dxa"/>
            <w:shd w:val="clear" w:color="auto" w:fill="auto"/>
            <w:vAlign w:val="center"/>
          </w:tcPr>
          <w:p w:rsidR="00320D58" w:rsidRPr="00A97486" w:rsidRDefault="00320D58" w:rsidP="007629B1">
            <w:pPr>
              <w:spacing w:line="360" w:lineRule="auto"/>
              <w:jc w:val="center"/>
              <w:rPr>
                <w:rFonts w:ascii="宋体" w:hAnsi="宋体" w:cs="仿宋"/>
                <w:sz w:val="24"/>
              </w:rPr>
            </w:pPr>
            <w:r w:rsidRPr="00A97486">
              <w:rPr>
                <w:rFonts w:ascii="宋体" w:hAnsi="宋体" w:cs="仿宋" w:hint="eastAsia"/>
                <w:sz w:val="24"/>
              </w:rPr>
              <w:t>散热器过热</w:t>
            </w:r>
          </w:p>
        </w:tc>
        <w:tc>
          <w:tcPr>
            <w:tcW w:w="2693" w:type="dxa"/>
            <w:shd w:val="clear" w:color="auto" w:fill="auto"/>
            <w:vAlign w:val="center"/>
          </w:tcPr>
          <w:p w:rsidR="00320D58" w:rsidRPr="00A97486" w:rsidRDefault="00320D58" w:rsidP="007629B1">
            <w:pPr>
              <w:spacing w:line="360" w:lineRule="auto"/>
              <w:jc w:val="center"/>
              <w:rPr>
                <w:rFonts w:ascii="宋体" w:hAnsi="宋体" w:cs="仿宋"/>
                <w:sz w:val="24"/>
              </w:rPr>
            </w:pPr>
            <w:r w:rsidRPr="00A97486">
              <w:rPr>
                <w:rFonts w:ascii="宋体" w:hAnsi="宋体" w:cs="仿宋" w:hint="eastAsia"/>
                <w:sz w:val="24"/>
              </w:rPr>
              <w:t>环境温度过高，散热器温度≥100</w:t>
            </w:r>
            <w:r w:rsidRPr="00A97486">
              <w:rPr>
                <w:rFonts w:ascii="宋体" w:hAnsi="宋体" w:cs="宋体" w:hint="eastAsia"/>
                <w:sz w:val="24"/>
              </w:rPr>
              <w:t>℃</w:t>
            </w:r>
          </w:p>
        </w:tc>
        <w:tc>
          <w:tcPr>
            <w:tcW w:w="1843" w:type="dxa"/>
            <w:shd w:val="clear" w:color="auto" w:fill="auto"/>
            <w:vAlign w:val="center"/>
          </w:tcPr>
          <w:p w:rsidR="00320D58" w:rsidRPr="00A97486" w:rsidRDefault="00320D58" w:rsidP="007629B1">
            <w:pPr>
              <w:spacing w:line="360" w:lineRule="auto"/>
              <w:jc w:val="center"/>
              <w:rPr>
                <w:rFonts w:ascii="宋体" w:hAnsi="宋体" w:cs="仿宋"/>
                <w:sz w:val="24"/>
              </w:rPr>
            </w:pPr>
            <w:r w:rsidRPr="00A97486">
              <w:rPr>
                <w:rFonts w:ascii="宋体" w:hAnsi="宋体" w:cs="仿宋" w:hint="eastAsia"/>
                <w:sz w:val="24"/>
              </w:rPr>
              <w:t>逆变器停机</w:t>
            </w:r>
          </w:p>
        </w:tc>
        <w:tc>
          <w:tcPr>
            <w:tcW w:w="2358" w:type="dxa"/>
            <w:shd w:val="clear" w:color="auto" w:fill="auto"/>
            <w:vAlign w:val="center"/>
          </w:tcPr>
          <w:p w:rsidR="00320D58" w:rsidRPr="00A97486" w:rsidRDefault="004B3B11" w:rsidP="004B3B11">
            <w:pPr>
              <w:spacing w:line="360" w:lineRule="auto"/>
              <w:jc w:val="center"/>
              <w:rPr>
                <w:rFonts w:ascii="宋体" w:hAnsi="宋体" w:cs="仿宋"/>
                <w:sz w:val="24"/>
              </w:rPr>
            </w:pPr>
            <w:r w:rsidRPr="00A97486">
              <w:rPr>
                <w:rFonts w:ascii="宋体" w:hAnsi="宋体" w:cs="仿宋" w:hint="eastAsia"/>
                <w:sz w:val="24"/>
              </w:rPr>
              <w:t>检查散热片，如有大量积灰，则清除；</w:t>
            </w:r>
          </w:p>
        </w:tc>
      </w:tr>
    </w:tbl>
    <w:p w:rsidR="00852B33" w:rsidRPr="00A97486" w:rsidRDefault="00852B33" w:rsidP="00F77832">
      <w:pPr>
        <w:spacing w:line="360" w:lineRule="auto"/>
      </w:pPr>
    </w:p>
    <w:p w:rsidR="00852B33" w:rsidRPr="00A97486" w:rsidRDefault="00852B33" w:rsidP="00F77832">
      <w:pPr>
        <w:spacing w:line="360" w:lineRule="auto"/>
      </w:pPr>
    </w:p>
    <w:p w:rsidR="00B24EA9" w:rsidRPr="00A97486" w:rsidRDefault="00B24EA9" w:rsidP="00B24EA9">
      <w:pPr>
        <w:pStyle w:val="1"/>
        <w:pageBreakBefore/>
        <w:numPr>
          <w:ilvl w:val="0"/>
          <w:numId w:val="52"/>
        </w:numPr>
        <w:tabs>
          <w:tab w:val="num" w:pos="432"/>
        </w:tabs>
        <w:spacing w:line="360" w:lineRule="auto"/>
        <w:ind w:left="568" w:right="-867" w:hangingChars="202" w:hanging="568"/>
        <w:rPr>
          <w:rFonts w:ascii="宋体" w:hAnsi="宋体"/>
          <w:sz w:val="28"/>
          <w:szCs w:val="28"/>
        </w:rPr>
      </w:pPr>
      <w:bookmarkStart w:id="520" w:name="_Toc344212675"/>
      <w:bookmarkStart w:id="521" w:name="_Toc511243069"/>
      <w:bookmarkStart w:id="522" w:name="_Toc517755504"/>
      <w:r w:rsidRPr="00A97486">
        <w:rPr>
          <w:rFonts w:ascii="宋体" w:hAnsi="宋体" w:hint="eastAsia"/>
          <w:sz w:val="28"/>
          <w:szCs w:val="28"/>
        </w:rPr>
        <w:lastRenderedPageBreak/>
        <w:t>安全</w:t>
      </w:r>
      <w:bookmarkStart w:id="523" w:name="_Toc274423900"/>
      <w:bookmarkEnd w:id="520"/>
      <w:r w:rsidRPr="00A97486">
        <w:rPr>
          <w:rFonts w:ascii="宋体" w:hAnsi="宋体" w:hint="eastAsia"/>
          <w:sz w:val="28"/>
          <w:szCs w:val="28"/>
        </w:rPr>
        <w:t>措施</w:t>
      </w:r>
      <w:bookmarkStart w:id="524" w:name="_Toc344212676"/>
      <w:bookmarkEnd w:id="521"/>
      <w:bookmarkEnd w:id="522"/>
    </w:p>
    <w:p w:rsidR="00B24EA9" w:rsidRPr="00A97486" w:rsidRDefault="00B24EA9" w:rsidP="00B24EA9">
      <w:pPr>
        <w:pStyle w:val="31"/>
        <w:numPr>
          <w:ilvl w:val="1"/>
          <w:numId w:val="52"/>
        </w:numPr>
        <w:spacing w:line="360" w:lineRule="auto"/>
        <w:jc w:val="left"/>
        <w:rPr>
          <w:rFonts w:ascii="宋体" w:hAnsi="宋体"/>
          <w:sz w:val="24"/>
        </w:rPr>
      </w:pPr>
      <w:bookmarkStart w:id="525" w:name="_Toc511243070"/>
      <w:bookmarkStart w:id="526" w:name="_Toc517755505"/>
      <w:r w:rsidRPr="00A97486">
        <w:rPr>
          <w:rFonts w:ascii="宋体" w:hAnsi="宋体" w:hint="eastAsia"/>
          <w:sz w:val="24"/>
        </w:rPr>
        <w:t>安全注意事项</w:t>
      </w:r>
      <w:bookmarkEnd w:id="525"/>
      <w:bookmarkEnd w:id="526"/>
    </w:p>
    <w:p w:rsidR="00B24EA9" w:rsidRPr="00A97486" w:rsidRDefault="00B24EA9" w:rsidP="00B24EA9">
      <w:pPr>
        <w:spacing w:line="360" w:lineRule="auto"/>
        <w:rPr>
          <w:rFonts w:ascii="宋体" w:hAnsi="宋体"/>
          <w:b/>
          <w:sz w:val="24"/>
        </w:rPr>
      </w:pPr>
      <w:r w:rsidRPr="00A97486">
        <w:rPr>
          <w:rFonts w:ascii="楷体_GB2312" w:eastAsia="楷体_GB2312"/>
          <w:b/>
          <w:szCs w:val="21"/>
        </w:rPr>
        <w:object w:dxaOrig="13260" w:dyaOrig="8025">
          <v:shape id="_x0000_i1032" type="#_x0000_t75" style="width:20.4pt;height:14.65pt" o:ole="">
            <v:imagedata r:id="rId145" o:title=""/>
          </v:shape>
          <o:OLEObject Type="Embed" ProgID="AutoCAD.Drawing.15" ShapeID="_x0000_i1032" DrawAspect="Content" ObjectID="_1591497143" r:id="rId146"/>
        </w:object>
      </w:r>
      <w:r w:rsidRPr="00A97486">
        <w:rPr>
          <w:rFonts w:ascii="楷体_GB2312" w:eastAsia="楷体_GB2312" w:hint="eastAsia"/>
          <w:b/>
          <w:szCs w:val="21"/>
        </w:rPr>
        <w:t>警告</w:t>
      </w:r>
    </w:p>
    <w:p w:rsidR="00B24EA9" w:rsidRPr="00A97486" w:rsidRDefault="00B24EA9" w:rsidP="00B24EA9">
      <w:pPr>
        <w:spacing w:line="360" w:lineRule="auto"/>
        <w:rPr>
          <w:rFonts w:ascii="宋体" w:hAnsi="宋体"/>
          <w:b/>
          <w:sz w:val="24"/>
        </w:rPr>
      </w:pPr>
      <w:r w:rsidRPr="00A97486">
        <w:rPr>
          <w:rFonts w:ascii="宋体" w:hAnsi="宋体" w:hint="eastAsia"/>
          <w:b/>
          <w:sz w:val="24"/>
        </w:rPr>
        <w:t>操作制冷系统时（特别是管路敞开的情况下）应该佩戴护目镜，一旦制冷剂飞溅到眼睛里，应立即用大量清水冲洗，严重者送医院治疗。如果制冷剂溅到皮肤上，立即用大量清水洗涤并可以涂抹凡士林，不要用手来擦。</w:t>
      </w:r>
    </w:p>
    <w:p w:rsidR="00B24EA9" w:rsidRPr="00A97486" w:rsidRDefault="00B24EA9" w:rsidP="00B24EA9">
      <w:pPr>
        <w:spacing w:line="360" w:lineRule="auto"/>
        <w:rPr>
          <w:rFonts w:ascii="宋体" w:hAnsi="宋体"/>
          <w:b/>
          <w:sz w:val="24"/>
        </w:rPr>
      </w:pPr>
      <w:r w:rsidRPr="00A97486">
        <w:rPr>
          <w:rFonts w:ascii="宋体" w:hAnsi="宋体" w:hint="eastAsia"/>
          <w:b/>
          <w:sz w:val="24"/>
        </w:rPr>
        <w:t>在开展任何清洁、维护或维修工作之前，确保机组的电源被切断，并保证机组不会被突然的冲洗启动</w:t>
      </w:r>
    </w:p>
    <w:p w:rsidR="00B24EA9" w:rsidRPr="00A97486" w:rsidRDefault="00B24EA9" w:rsidP="00B24EA9">
      <w:pPr>
        <w:spacing w:line="360" w:lineRule="auto"/>
        <w:rPr>
          <w:rFonts w:ascii="宋体" w:hAnsi="宋体"/>
          <w:b/>
          <w:sz w:val="24"/>
        </w:rPr>
      </w:pPr>
      <w:r w:rsidRPr="00A97486">
        <w:rPr>
          <w:rFonts w:ascii="宋体" w:hAnsi="宋体" w:hint="eastAsia"/>
          <w:b/>
          <w:sz w:val="24"/>
        </w:rPr>
        <w:t>在空调机组运行过程中，禁止移动或移除机组及其部件</w:t>
      </w:r>
    </w:p>
    <w:p w:rsidR="00B24EA9" w:rsidRPr="00A97486" w:rsidRDefault="00B24EA9" w:rsidP="00B24EA9">
      <w:pPr>
        <w:spacing w:line="360" w:lineRule="auto"/>
        <w:rPr>
          <w:rFonts w:ascii="宋体" w:hAnsi="宋体"/>
          <w:b/>
          <w:sz w:val="24"/>
        </w:rPr>
      </w:pPr>
      <w:r w:rsidRPr="00A97486">
        <w:rPr>
          <w:rFonts w:ascii="宋体" w:hAnsi="宋体" w:hint="eastAsia"/>
          <w:b/>
          <w:sz w:val="24"/>
        </w:rPr>
        <w:t>严禁使安全装置失效</w:t>
      </w:r>
    </w:p>
    <w:p w:rsidR="00B24EA9" w:rsidRPr="00A97486" w:rsidRDefault="00B24EA9" w:rsidP="00B24EA9">
      <w:pPr>
        <w:spacing w:line="360" w:lineRule="auto"/>
        <w:rPr>
          <w:rFonts w:ascii="黑体" w:eastAsia="黑体" w:hAnsi="Arial Black"/>
          <w:b/>
          <w:bCs/>
          <w:sz w:val="24"/>
          <w:bdr w:val="single" w:sz="4" w:space="0" w:color="auto"/>
        </w:rPr>
      </w:pPr>
      <w:r w:rsidRPr="00A97486">
        <w:rPr>
          <w:rFonts w:ascii="楷体_GB2312" w:eastAsia="楷体_GB2312"/>
          <w:sz w:val="28"/>
          <w:bdr w:val="single" w:sz="4" w:space="0" w:color="auto"/>
        </w:rPr>
        <w:object w:dxaOrig="13260" w:dyaOrig="8025">
          <v:shape id="_x0000_i1033" type="#_x0000_t75" style="width:20.4pt;height:14.65pt" o:ole="">
            <v:imagedata r:id="rId145" o:title=""/>
          </v:shape>
          <o:OLEObject Type="Embed" ProgID="AutoCAD.Drawing.15" ShapeID="_x0000_i1033" DrawAspect="Content" ObjectID="_1591497144" r:id="rId147"/>
        </w:object>
      </w:r>
      <w:r w:rsidRPr="00A97486">
        <w:rPr>
          <w:rFonts w:ascii="黑体" w:eastAsia="黑体" w:hAnsi="Arial Black" w:hint="eastAsia"/>
          <w:b/>
          <w:bCs/>
          <w:sz w:val="24"/>
          <w:bdr w:val="single" w:sz="4" w:space="0" w:color="auto"/>
        </w:rPr>
        <w:t>注意</w:t>
      </w:r>
    </w:p>
    <w:p w:rsidR="00B24EA9" w:rsidRPr="00A97486" w:rsidRDefault="00B24EA9" w:rsidP="00B24EA9">
      <w:pPr>
        <w:spacing w:line="360" w:lineRule="auto"/>
        <w:rPr>
          <w:rFonts w:ascii="宋体" w:hAnsi="宋体"/>
          <w:b/>
          <w:sz w:val="24"/>
        </w:rPr>
      </w:pPr>
      <w:r w:rsidRPr="00A97486">
        <w:rPr>
          <w:rFonts w:ascii="宋体" w:hAnsi="宋体" w:hint="eastAsia"/>
          <w:b/>
          <w:sz w:val="24"/>
        </w:rPr>
        <w:t>关于材料的注意事项：</w:t>
      </w:r>
    </w:p>
    <w:p w:rsidR="00B24EA9" w:rsidRPr="00A97486" w:rsidRDefault="00B24EA9" w:rsidP="00DC4603">
      <w:pPr>
        <w:numPr>
          <w:ilvl w:val="0"/>
          <w:numId w:val="167"/>
        </w:numPr>
        <w:spacing w:line="360" w:lineRule="auto"/>
        <w:rPr>
          <w:rFonts w:ascii="宋体" w:hAnsi="宋体"/>
          <w:b/>
          <w:sz w:val="24"/>
        </w:rPr>
      </w:pPr>
      <w:r w:rsidRPr="00A97486">
        <w:rPr>
          <w:rFonts w:ascii="宋体" w:hAnsi="宋体" w:hint="eastAsia"/>
          <w:b/>
          <w:sz w:val="24"/>
        </w:rPr>
        <w:t>应该在空旷、开阔的地方维修空调</w:t>
      </w:r>
    </w:p>
    <w:p w:rsidR="00B24EA9" w:rsidRPr="00A97486" w:rsidRDefault="00B24EA9" w:rsidP="00DC4603">
      <w:pPr>
        <w:numPr>
          <w:ilvl w:val="0"/>
          <w:numId w:val="167"/>
        </w:numPr>
        <w:spacing w:line="360" w:lineRule="auto"/>
        <w:rPr>
          <w:rFonts w:ascii="宋体" w:hAnsi="宋体"/>
          <w:b/>
          <w:sz w:val="24"/>
        </w:rPr>
      </w:pPr>
      <w:r w:rsidRPr="00A97486">
        <w:rPr>
          <w:rFonts w:ascii="宋体" w:hAnsi="宋体" w:hint="eastAsia"/>
          <w:b/>
          <w:sz w:val="24"/>
        </w:rPr>
        <w:t>润滑油应该被盖紧，商标不能缺失</w:t>
      </w:r>
    </w:p>
    <w:p w:rsidR="00B24EA9" w:rsidRPr="00A97486" w:rsidRDefault="00B24EA9" w:rsidP="00DC4603">
      <w:pPr>
        <w:numPr>
          <w:ilvl w:val="0"/>
          <w:numId w:val="167"/>
        </w:numPr>
        <w:spacing w:line="360" w:lineRule="auto"/>
        <w:rPr>
          <w:rFonts w:ascii="宋体" w:hAnsi="宋体"/>
          <w:b/>
          <w:sz w:val="24"/>
        </w:rPr>
      </w:pPr>
      <w:r w:rsidRPr="00A97486">
        <w:rPr>
          <w:rFonts w:ascii="宋体" w:hAnsi="宋体" w:hint="eastAsia"/>
          <w:b/>
          <w:sz w:val="24"/>
        </w:rPr>
        <w:t>维修工具应该保持干燥和干净，维修或维护空间应干燥</w:t>
      </w:r>
    </w:p>
    <w:p w:rsidR="00B24EA9" w:rsidRPr="00A97486" w:rsidRDefault="00B24EA9" w:rsidP="00DC4603">
      <w:pPr>
        <w:numPr>
          <w:ilvl w:val="0"/>
          <w:numId w:val="167"/>
        </w:numPr>
        <w:spacing w:line="360" w:lineRule="auto"/>
        <w:rPr>
          <w:rFonts w:ascii="宋体" w:hAnsi="宋体"/>
          <w:b/>
          <w:sz w:val="24"/>
        </w:rPr>
      </w:pPr>
      <w:r w:rsidRPr="00A97486">
        <w:rPr>
          <w:rFonts w:ascii="宋体" w:hAnsi="宋体" w:hint="eastAsia"/>
          <w:b/>
          <w:sz w:val="24"/>
        </w:rPr>
        <w:t>连接管应采用适合制冷剂的材料制作</w:t>
      </w:r>
    </w:p>
    <w:p w:rsidR="00B24EA9" w:rsidRPr="00A97486" w:rsidRDefault="00B24EA9" w:rsidP="00DC4603">
      <w:pPr>
        <w:numPr>
          <w:ilvl w:val="0"/>
          <w:numId w:val="167"/>
        </w:numPr>
        <w:spacing w:line="360" w:lineRule="auto"/>
        <w:rPr>
          <w:rFonts w:ascii="宋体" w:hAnsi="宋体"/>
          <w:b/>
          <w:sz w:val="24"/>
        </w:rPr>
      </w:pPr>
      <w:r w:rsidRPr="00A97486">
        <w:rPr>
          <w:rFonts w:ascii="宋体" w:hAnsi="宋体" w:hint="eastAsia"/>
          <w:b/>
          <w:sz w:val="24"/>
        </w:rPr>
        <w:t>应该慢慢排出制冷剂避免过多的润滑油被一同带出</w:t>
      </w:r>
    </w:p>
    <w:p w:rsidR="00B24EA9" w:rsidRPr="00A97486" w:rsidRDefault="00B24EA9" w:rsidP="00DC4603">
      <w:pPr>
        <w:numPr>
          <w:ilvl w:val="0"/>
          <w:numId w:val="167"/>
        </w:numPr>
        <w:spacing w:line="360" w:lineRule="auto"/>
        <w:rPr>
          <w:rFonts w:ascii="宋体" w:hAnsi="宋体"/>
          <w:b/>
          <w:sz w:val="24"/>
        </w:rPr>
      </w:pPr>
      <w:r w:rsidRPr="00A97486">
        <w:rPr>
          <w:rFonts w:ascii="宋体" w:hAnsi="宋体" w:hint="eastAsia"/>
          <w:b/>
          <w:sz w:val="24"/>
        </w:rPr>
        <w:t>制冷剂应储存在</w:t>
      </w:r>
      <w:smartTag w:uri="urn:schemas-microsoft-com:office:smarttags" w:element="chmetcnv">
        <w:smartTagPr>
          <w:attr w:name="UnitName" w:val="℃"/>
          <w:attr w:name="SourceValue" w:val="40"/>
          <w:attr w:name="HasSpace" w:val="False"/>
          <w:attr w:name="Negative" w:val="True"/>
          <w:attr w:name="NumberType" w:val="1"/>
          <w:attr w:name="TCSC" w:val="0"/>
        </w:smartTagPr>
        <w:r w:rsidRPr="00A97486">
          <w:rPr>
            <w:rFonts w:ascii="宋体" w:hAnsi="宋体" w:hint="eastAsia"/>
            <w:b/>
            <w:sz w:val="24"/>
          </w:rPr>
          <w:t>-40℃</w:t>
        </w:r>
      </w:smartTag>
      <w:r w:rsidRPr="00A97486">
        <w:rPr>
          <w:rFonts w:ascii="宋体" w:hAnsi="宋体" w:hint="eastAsia"/>
          <w:b/>
          <w:sz w:val="24"/>
        </w:rPr>
        <w:t>条件下，确保它不会从高处落下</w:t>
      </w:r>
    </w:p>
    <w:p w:rsidR="00B24EA9" w:rsidRPr="00A97486" w:rsidRDefault="00B24EA9" w:rsidP="00DC4603">
      <w:pPr>
        <w:numPr>
          <w:ilvl w:val="0"/>
          <w:numId w:val="167"/>
        </w:numPr>
        <w:spacing w:line="360" w:lineRule="auto"/>
        <w:rPr>
          <w:rFonts w:ascii="宋体" w:hAnsi="宋体"/>
          <w:b/>
          <w:sz w:val="24"/>
        </w:rPr>
      </w:pPr>
      <w:r w:rsidRPr="00A97486">
        <w:rPr>
          <w:rFonts w:ascii="宋体" w:hAnsi="宋体" w:hint="eastAsia"/>
          <w:b/>
          <w:sz w:val="24"/>
        </w:rPr>
        <w:t>不同品牌的润滑油不能混用，避免变质或粘度下降</w:t>
      </w:r>
    </w:p>
    <w:p w:rsidR="00B24EA9" w:rsidRPr="00A97486" w:rsidRDefault="00B24EA9" w:rsidP="00B24EA9">
      <w:pPr>
        <w:spacing w:line="360" w:lineRule="auto"/>
        <w:rPr>
          <w:rFonts w:ascii="宋体" w:hAnsi="宋体"/>
          <w:b/>
          <w:sz w:val="24"/>
        </w:rPr>
      </w:pPr>
      <w:r w:rsidRPr="00A97486">
        <w:rPr>
          <w:rFonts w:ascii="宋体" w:hAnsi="宋体" w:hint="eastAsia"/>
          <w:b/>
          <w:sz w:val="24"/>
        </w:rPr>
        <w:t>其他注意事项：</w:t>
      </w:r>
    </w:p>
    <w:p w:rsidR="00B24EA9" w:rsidRPr="00A97486" w:rsidRDefault="00B24EA9" w:rsidP="00DC4603">
      <w:pPr>
        <w:numPr>
          <w:ilvl w:val="0"/>
          <w:numId w:val="168"/>
        </w:numPr>
        <w:spacing w:line="360" w:lineRule="auto"/>
        <w:rPr>
          <w:rFonts w:ascii="宋体" w:hAnsi="宋体"/>
          <w:b/>
          <w:sz w:val="24"/>
        </w:rPr>
      </w:pPr>
      <w:r w:rsidRPr="00A97486">
        <w:rPr>
          <w:rFonts w:ascii="宋体" w:hAnsi="宋体" w:hint="eastAsia"/>
          <w:b/>
          <w:sz w:val="24"/>
        </w:rPr>
        <w:t>充注制冷剂前不能启动压缩机</w:t>
      </w:r>
    </w:p>
    <w:p w:rsidR="00B24EA9" w:rsidRPr="00A97486" w:rsidRDefault="00B24EA9" w:rsidP="00DC4603">
      <w:pPr>
        <w:numPr>
          <w:ilvl w:val="0"/>
          <w:numId w:val="168"/>
        </w:numPr>
        <w:spacing w:line="360" w:lineRule="auto"/>
        <w:rPr>
          <w:rFonts w:ascii="宋体" w:hAnsi="宋体"/>
          <w:b/>
          <w:sz w:val="24"/>
        </w:rPr>
      </w:pPr>
      <w:r w:rsidRPr="00A97486">
        <w:rPr>
          <w:rFonts w:ascii="宋体" w:hAnsi="宋体" w:hint="eastAsia"/>
          <w:b/>
          <w:sz w:val="24"/>
        </w:rPr>
        <w:t>安装完成后，每一个部件如燃油管、冷却系统、电路电子等应该检查，确保这些设备的好坏</w:t>
      </w:r>
    </w:p>
    <w:p w:rsidR="00B24EA9" w:rsidRPr="00A97486" w:rsidRDefault="00B24EA9" w:rsidP="00DC4603">
      <w:pPr>
        <w:numPr>
          <w:ilvl w:val="0"/>
          <w:numId w:val="168"/>
        </w:numPr>
        <w:spacing w:line="360" w:lineRule="auto"/>
        <w:rPr>
          <w:rFonts w:ascii="宋体" w:hAnsi="宋体"/>
          <w:b/>
          <w:sz w:val="24"/>
        </w:rPr>
      </w:pPr>
      <w:r w:rsidRPr="00A97486">
        <w:rPr>
          <w:rFonts w:ascii="宋体" w:hAnsi="宋体" w:hint="eastAsia"/>
          <w:b/>
          <w:sz w:val="24"/>
        </w:rPr>
        <w:t>制冷系统内部部件应该保持干净，避免接触到湿气或灰尘</w:t>
      </w:r>
    </w:p>
    <w:p w:rsidR="00B24EA9" w:rsidRPr="00A97486" w:rsidRDefault="00B24EA9" w:rsidP="00B24EA9">
      <w:pPr>
        <w:spacing w:line="360" w:lineRule="auto"/>
        <w:rPr>
          <w:rFonts w:ascii="宋体" w:hAnsi="宋体"/>
          <w:b/>
          <w:sz w:val="24"/>
        </w:rPr>
      </w:pPr>
      <w:r w:rsidRPr="00A97486">
        <w:rPr>
          <w:rFonts w:ascii="楷体_GB2312" w:eastAsia="楷体_GB2312"/>
          <w:b/>
          <w:szCs w:val="21"/>
        </w:rPr>
        <w:object w:dxaOrig="13260" w:dyaOrig="8025">
          <v:shape id="_x0000_i1034" type="#_x0000_t75" style="width:21.2pt;height:13.5pt" o:ole="">
            <v:imagedata r:id="rId145" o:title=""/>
          </v:shape>
          <o:OLEObject Type="Embed" ProgID="AutoCAD.Drawing.15" ShapeID="_x0000_i1034" DrawAspect="Content" ObjectID="_1591497145" r:id="rId148"/>
        </w:object>
      </w:r>
      <w:r w:rsidRPr="00A97486">
        <w:rPr>
          <w:rFonts w:ascii="楷体_GB2312" w:eastAsia="楷体_GB2312" w:hint="eastAsia"/>
          <w:b/>
          <w:szCs w:val="21"/>
        </w:rPr>
        <w:t>警告</w:t>
      </w:r>
    </w:p>
    <w:p w:rsidR="00B24EA9" w:rsidRPr="00A97486" w:rsidRDefault="00B24EA9" w:rsidP="00DC4603">
      <w:pPr>
        <w:numPr>
          <w:ilvl w:val="0"/>
          <w:numId w:val="169"/>
        </w:numPr>
        <w:spacing w:line="360" w:lineRule="auto"/>
        <w:rPr>
          <w:rFonts w:ascii="宋体" w:hAnsi="宋体"/>
          <w:b/>
          <w:sz w:val="24"/>
        </w:rPr>
      </w:pPr>
      <w:r w:rsidRPr="00A97486">
        <w:rPr>
          <w:rFonts w:ascii="宋体" w:hAnsi="宋体" w:hint="eastAsia"/>
          <w:b/>
          <w:sz w:val="24"/>
        </w:rPr>
        <w:t>蒸汽不适用于清洗换热器，冷水或者压缩空气是合适的清洗方式</w:t>
      </w:r>
    </w:p>
    <w:p w:rsidR="00B24EA9" w:rsidRPr="00A97486" w:rsidRDefault="00B24EA9" w:rsidP="00DC4603">
      <w:pPr>
        <w:numPr>
          <w:ilvl w:val="0"/>
          <w:numId w:val="169"/>
        </w:numPr>
        <w:spacing w:line="360" w:lineRule="auto"/>
        <w:rPr>
          <w:rFonts w:ascii="宋体" w:hAnsi="宋体"/>
          <w:b/>
          <w:sz w:val="24"/>
        </w:rPr>
      </w:pPr>
      <w:r w:rsidRPr="00A97486">
        <w:rPr>
          <w:rFonts w:ascii="宋体" w:hAnsi="宋体" w:hint="eastAsia"/>
          <w:b/>
          <w:sz w:val="24"/>
        </w:rPr>
        <w:t>安装制冷系统部件时，干燥过滤器应该最后安装，干燥剂应该根据制冷剂</w:t>
      </w:r>
      <w:r w:rsidRPr="00A97486">
        <w:rPr>
          <w:rFonts w:ascii="宋体" w:hAnsi="宋体" w:hint="eastAsia"/>
          <w:b/>
          <w:sz w:val="24"/>
        </w:rPr>
        <w:lastRenderedPageBreak/>
        <w:t>进行选择</w:t>
      </w:r>
    </w:p>
    <w:p w:rsidR="00B24EA9" w:rsidRPr="00A97486" w:rsidRDefault="00B24EA9" w:rsidP="00DC4603">
      <w:pPr>
        <w:numPr>
          <w:ilvl w:val="0"/>
          <w:numId w:val="169"/>
        </w:numPr>
        <w:spacing w:line="360" w:lineRule="auto"/>
        <w:rPr>
          <w:rFonts w:ascii="宋体" w:hAnsi="宋体"/>
          <w:b/>
          <w:sz w:val="24"/>
        </w:rPr>
      </w:pPr>
      <w:r w:rsidRPr="00A97486">
        <w:rPr>
          <w:rFonts w:ascii="宋体" w:hAnsi="宋体" w:hint="eastAsia"/>
          <w:b/>
          <w:sz w:val="24"/>
        </w:rPr>
        <w:t>不用打开制冷系统在下雨天或者周围有水源的地方</w:t>
      </w:r>
    </w:p>
    <w:p w:rsidR="00B24EA9" w:rsidRPr="00A97486" w:rsidRDefault="00B24EA9" w:rsidP="00DC4603">
      <w:pPr>
        <w:numPr>
          <w:ilvl w:val="0"/>
          <w:numId w:val="169"/>
        </w:numPr>
        <w:spacing w:line="360" w:lineRule="auto"/>
        <w:rPr>
          <w:rFonts w:ascii="宋体" w:hAnsi="宋体"/>
          <w:b/>
          <w:sz w:val="24"/>
        </w:rPr>
      </w:pPr>
      <w:r w:rsidRPr="00A97486">
        <w:rPr>
          <w:rFonts w:ascii="宋体" w:hAnsi="宋体" w:hint="eastAsia"/>
          <w:b/>
          <w:sz w:val="24"/>
        </w:rPr>
        <w:t>打开制冷系统后，应该立即封闭开口或加压保护，避免杂质、空气或湿气进入制冷系统</w:t>
      </w:r>
    </w:p>
    <w:p w:rsidR="00B24EA9" w:rsidRPr="00A97486" w:rsidRDefault="00B24EA9" w:rsidP="00DC4603">
      <w:pPr>
        <w:numPr>
          <w:ilvl w:val="0"/>
          <w:numId w:val="169"/>
        </w:numPr>
        <w:spacing w:line="360" w:lineRule="auto"/>
        <w:rPr>
          <w:rFonts w:ascii="宋体" w:hAnsi="宋体"/>
          <w:b/>
          <w:sz w:val="24"/>
        </w:rPr>
      </w:pPr>
      <w:r w:rsidRPr="00A97486">
        <w:rPr>
          <w:rFonts w:ascii="宋体" w:hAnsi="宋体" w:hint="eastAsia"/>
          <w:b/>
          <w:sz w:val="24"/>
        </w:rPr>
        <w:t>制冷系统冷媒不足的时候，不能从低压侧充注制冷剂。压缩机不能启动当从高压侧充注制冷剂时</w:t>
      </w:r>
    </w:p>
    <w:p w:rsidR="00B24EA9" w:rsidRPr="00A97486" w:rsidRDefault="00B24EA9" w:rsidP="00DC4603">
      <w:pPr>
        <w:numPr>
          <w:ilvl w:val="0"/>
          <w:numId w:val="169"/>
        </w:numPr>
        <w:spacing w:line="360" w:lineRule="auto"/>
        <w:rPr>
          <w:rFonts w:ascii="宋体" w:hAnsi="宋体"/>
          <w:b/>
          <w:sz w:val="24"/>
        </w:rPr>
      </w:pPr>
      <w:r w:rsidRPr="00A97486">
        <w:rPr>
          <w:rFonts w:ascii="宋体" w:hAnsi="宋体" w:hint="eastAsia"/>
          <w:b/>
          <w:sz w:val="24"/>
        </w:rPr>
        <w:t>清洗管路时，可以采用无水酒精或氮气，压缩空气不能使用</w:t>
      </w:r>
    </w:p>
    <w:p w:rsidR="00B24EA9" w:rsidRPr="00A97486" w:rsidRDefault="00B24EA9" w:rsidP="00DC4603">
      <w:pPr>
        <w:numPr>
          <w:ilvl w:val="0"/>
          <w:numId w:val="169"/>
        </w:numPr>
        <w:spacing w:line="360" w:lineRule="auto"/>
        <w:rPr>
          <w:rFonts w:ascii="宋体" w:hAnsi="宋体"/>
          <w:b/>
          <w:sz w:val="24"/>
        </w:rPr>
      </w:pPr>
      <w:r w:rsidRPr="00A97486">
        <w:rPr>
          <w:rFonts w:ascii="宋体" w:hAnsi="宋体" w:hint="eastAsia"/>
          <w:b/>
          <w:sz w:val="24"/>
        </w:rPr>
        <w:t>为了延长压缩机使用寿命及防止腐蚀，空气应该被完全排出</w:t>
      </w:r>
    </w:p>
    <w:p w:rsidR="00B24EA9" w:rsidRPr="00A97486" w:rsidRDefault="00B24EA9" w:rsidP="00DC4603">
      <w:pPr>
        <w:numPr>
          <w:ilvl w:val="0"/>
          <w:numId w:val="169"/>
        </w:numPr>
        <w:spacing w:line="360" w:lineRule="auto"/>
        <w:rPr>
          <w:rFonts w:ascii="宋体" w:hAnsi="宋体"/>
          <w:b/>
          <w:sz w:val="24"/>
        </w:rPr>
      </w:pPr>
      <w:r w:rsidRPr="00A97486">
        <w:rPr>
          <w:rFonts w:ascii="宋体" w:hAnsi="宋体" w:hint="eastAsia"/>
          <w:b/>
          <w:sz w:val="24"/>
        </w:rPr>
        <w:t>更换制冷部件后，如果需要补充润滑油，应首先充注润滑油然后再充注制冷剂。</w:t>
      </w:r>
      <w:bookmarkEnd w:id="523"/>
      <w:bookmarkEnd w:id="524"/>
    </w:p>
    <w:p w:rsidR="00B24EA9" w:rsidRPr="00A97486" w:rsidRDefault="00B24EA9" w:rsidP="00B24EA9">
      <w:pPr>
        <w:pStyle w:val="31"/>
        <w:numPr>
          <w:ilvl w:val="1"/>
          <w:numId w:val="52"/>
        </w:numPr>
        <w:spacing w:line="360" w:lineRule="auto"/>
        <w:jc w:val="left"/>
        <w:rPr>
          <w:rFonts w:ascii="宋体" w:hAnsi="宋体"/>
          <w:sz w:val="24"/>
        </w:rPr>
      </w:pPr>
      <w:bookmarkStart w:id="527" w:name="_Toc445192970"/>
      <w:bookmarkStart w:id="528" w:name="_Toc511243071"/>
      <w:bookmarkStart w:id="529" w:name="_Toc517755506"/>
      <w:r w:rsidRPr="00A97486">
        <w:rPr>
          <w:rFonts w:ascii="宋体" w:hAnsi="宋体" w:hint="eastAsia"/>
          <w:sz w:val="24"/>
        </w:rPr>
        <w:t>操作和维修人员</w:t>
      </w:r>
      <w:bookmarkEnd w:id="527"/>
      <w:bookmarkEnd w:id="528"/>
      <w:bookmarkEnd w:id="529"/>
    </w:p>
    <w:p w:rsidR="00B24EA9" w:rsidRPr="00A97486" w:rsidRDefault="00B24EA9" w:rsidP="001E7241">
      <w:pPr>
        <w:pStyle w:val="31"/>
        <w:numPr>
          <w:ilvl w:val="2"/>
          <w:numId w:val="52"/>
        </w:numPr>
        <w:spacing w:line="360" w:lineRule="auto"/>
        <w:jc w:val="left"/>
        <w:rPr>
          <w:rFonts w:ascii="宋体" w:hAnsi="宋体"/>
          <w:sz w:val="24"/>
        </w:rPr>
      </w:pPr>
      <w:bookmarkStart w:id="530" w:name="_Toc511243072"/>
      <w:bookmarkStart w:id="531" w:name="_Toc517755507"/>
      <w:r w:rsidRPr="00A97486">
        <w:rPr>
          <w:rFonts w:ascii="宋体" w:hAnsi="宋体" w:hint="eastAsia"/>
          <w:sz w:val="24"/>
        </w:rPr>
        <w:t>使用手册要求</w:t>
      </w:r>
      <w:bookmarkEnd w:id="530"/>
      <w:bookmarkEnd w:id="531"/>
    </w:p>
    <w:p w:rsidR="00B24EA9" w:rsidRPr="00A97486" w:rsidRDefault="00B24EA9" w:rsidP="00DC4603">
      <w:pPr>
        <w:numPr>
          <w:ilvl w:val="0"/>
          <w:numId w:val="165"/>
        </w:numPr>
        <w:spacing w:line="360" w:lineRule="auto"/>
        <w:rPr>
          <w:rFonts w:ascii="宋体" w:hAnsi="宋体"/>
          <w:sz w:val="24"/>
        </w:rPr>
      </w:pPr>
      <w:r w:rsidRPr="00A97486">
        <w:rPr>
          <w:rFonts w:ascii="宋体" w:hAnsi="宋体" w:hint="eastAsia"/>
          <w:sz w:val="24"/>
        </w:rPr>
        <w:t>操作人员必须能够随时查看使用手册</w:t>
      </w:r>
    </w:p>
    <w:p w:rsidR="00B24EA9" w:rsidRPr="00A97486" w:rsidRDefault="00B24EA9" w:rsidP="00DC4603">
      <w:pPr>
        <w:numPr>
          <w:ilvl w:val="0"/>
          <w:numId w:val="165"/>
        </w:numPr>
        <w:spacing w:line="360" w:lineRule="auto"/>
        <w:rPr>
          <w:rFonts w:ascii="宋体" w:hAnsi="宋体"/>
          <w:sz w:val="24"/>
        </w:rPr>
      </w:pPr>
      <w:r w:rsidRPr="00A97486">
        <w:rPr>
          <w:rFonts w:ascii="宋体" w:hAnsi="宋体" w:hint="eastAsia"/>
          <w:sz w:val="24"/>
        </w:rPr>
        <w:t>在开始安装工作前必须仔细阅读使用手册</w:t>
      </w:r>
    </w:p>
    <w:p w:rsidR="00B24EA9" w:rsidRPr="00A97486" w:rsidRDefault="00B24EA9" w:rsidP="00DC4603">
      <w:pPr>
        <w:numPr>
          <w:ilvl w:val="0"/>
          <w:numId w:val="165"/>
        </w:numPr>
        <w:spacing w:line="360" w:lineRule="auto"/>
        <w:rPr>
          <w:rFonts w:ascii="宋体" w:hAnsi="宋体"/>
          <w:sz w:val="24"/>
        </w:rPr>
      </w:pPr>
      <w:r w:rsidRPr="00A97486">
        <w:rPr>
          <w:rFonts w:ascii="宋体" w:hAnsi="宋体" w:hint="eastAsia"/>
          <w:sz w:val="24"/>
        </w:rPr>
        <w:t>必须注意使用手册中危险的警告和信息</w:t>
      </w:r>
    </w:p>
    <w:p w:rsidR="00B24EA9" w:rsidRPr="00A97486" w:rsidRDefault="00B24EA9" w:rsidP="001E7241">
      <w:pPr>
        <w:pStyle w:val="31"/>
        <w:numPr>
          <w:ilvl w:val="2"/>
          <w:numId w:val="52"/>
        </w:numPr>
        <w:tabs>
          <w:tab w:val="num" w:pos="1004"/>
        </w:tabs>
        <w:spacing w:line="360" w:lineRule="auto"/>
        <w:jc w:val="left"/>
        <w:rPr>
          <w:rFonts w:ascii="宋体" w:hAnsi="宋体"/>
          <w:sz w:val="24"/>
        </w:rPr>
      </w:pPr>
      <w:bookmarkStart w:id="532" w:name="_Toc511243073"/>
      <w:bookmarkStart w:id="533" w:name="_Toc517755508"/>
      <w:r w:rsidRPr="00A97486">
        <w:rPr>
          <w:rFonts w:ascii="宋体" w:hAnsi="宋体" w:hint="eastAsia"/>
          <w:sz w:val="24"/>
        </w:rPr>
        <w:t>操作和维修人员要求</w:t>
      </w:r>
      <w:bookmarkEnd w:id="532"/>
      <w:bookmarkEnd w:id="533"/>
    </w:p>
    <w:p w:rsidR="00B24EA9" w:rsidRPr="00A97486" w:rsidRDefault="00B24EA9" w:rsidP="00DC4603">
      <w:pPr>
        <w:numPr>
          <w:ilvl w:val="0"/>
          <w:numId w:val="166"/>
        </w:numPr>
        <w:spacing w:line="360" w:lineRule="auto"/>
        <w:rPr>
          <w:rFonts w:ascii="宋体" w:hAnsi="宋体"/>
          <w:sz w:val="24"/>
        </w:rPr>
      </w:pPr>
      <w:r w:rsidRPr="00A97486">
        <w:rPr>
          <w:rFonts w:ascii="宋体" w:hAnsi="宋体" w:hint="eastAsia"/>
          <w:sz w:val="24"/>
        </w:rPr>
        <w:t>教育或指导维修和维护人员保护自身安全，在安全的设备上工作</w:t>
      </w:r>
    </w:p>
    <w:p w:rsidR="00B24EA9" w:rsidRPr="00A97486" w:rsidRDefault="00B24EA9" w:rsidP="00DC4603">
      <w:pPr>
        <w:numPr>
          <w:ilvl w:val="0"/>
          <w:numId w:val="166"/>
        </w:numPr>
        <w:spacing w:line="360" w:lineRule="auto"/>
        <w:rPr>
          <w:rFonts w:ascii="宋体" w:hAnsi="宋体"/>
          <w:sz w:val="24"/>
        </w:rPr>
      </w:pPr>
      <w:r w:rsidRPr="00A97486">
        <w:rPr>
          <w:rFonts w:ascii="宋体" w:hAnsi="宋体" w:hint="eastAsia"/>
          <w:sz w:val="24"/>
        </w:rPr>
        <w:t>必须遵守安全守则</w:t>
      </w:r>
    </w:p>
    <w:p w:rsidR="00B24EA9" w:rsidRPr="00A97486" w:rsidRDefault="00B24EA9" w:rsidP="00B24EA9">
      <w:pPr>
        <w:spacing w:line="360" w:lineRule="auto"/>
        <w:ind w:firstLineChars="197" w:firstLine="473"/>
        <w:rPr>
          <w:rFonts w:ascii="宋体" w:hAnsi="宋体"/>
          <w:sz w:val="24"/>
        </w:rPr>
      </w:pPr>
      <w:r w:rsidRPr="00A97486">
        <w:rPr>
          <w:rFonts w:ascii="宋体" w:hAnsi="宋体" w:hint="eastAsia"/>
          <w:sz w:val="24"/>
        </w:rPr>
        <w:t>只有有资格的人员才能操作、检查、检测和维修设备</w:t>
      </w:r>
      <w:r w:rsidRPr="00A97486">
        <w:rPr>
          <w:rFonts w:ascii="宋体" w:hAnsi="宋体" w:hint="eastAsia"/>
          <w:sz w:val="24"/>
        </w:rPr>
        <w:tab/>
      </w:r>
    </w:p>
    <w:p w:rsidR="00B24EA9" w:rsidRPr="00A97486" w:rsidRDefault="00B24EA9" w:rsidP="00B24EA9">
      <w:pPr>
        <w:spacing w:line="360" w:lineRule="auto"/>
        <w:ind w:firstLineChars="197" w:firstLine="473"/>
        <w:rPr>
          <w:rFonts w:ascii="宋体" w:hAnsi="宋体"/>
          <w:sz w:val="24"/>
        </w:rPr>
      </w:pPr>
      <w:r w:rsidRPr="00A97486">
        <w:rPr>
          <w:rFonts w:ascii="宋体" w:hAnsi="宋体" w:hint="eastAsia"/>
          <w:sz w:val="24"/>
        </w:rPr>
        <w:t>有资格的人员包括经过官方授权的在适用标准、规定、事故防范法规和运行条件方面受过培训、富有经验、接受指令并具备相关知识，对组件/系统安全负责，执行符合要求的活动并且在执行活动期间能够识别和避免潜在危险的全体人员。</w:t>
      </w:r>
    </w:p>
    <w:p w:rsidR="00B24EA9" w:rsidRPr="00A97486" w:rsidRDefault="00B24EA9" w:rsidP="00B24EA9">
      <w:pPr>
        <w:spacing w:line="360" w:lineRule="auto"/>
        <w:ind w:firstLineChars="197" w:firstLine="473"/>
        <w:rPr>
          <w:rFonts w:ascii="宋体" w:hAnsi="宋体"/>
          <w:sz w:val="24"/>
        </w:rPr>
      </w:pPr>
      <w:r w:rsidRPr="00A97486">
        <w:rPr>
          <w:rFonts w:ascii="宋体" w:hAnsi="宋体" w:hint="eastAsia"/>
          <w:sz w:val="24"/>
        </w:rPr>
        <w:t>设备只能被有资格的人员操作。</w:t>
      </w:r>
    </w:p>
    <w:p w:rsidR="00B24EA9" w:rsidRPr="00A97486" w:rsidRDefault="00B24EA9" w:rsidP="00B24EA9">
      <w:pPr>
        <w:spacing w:line="360" w:lineRule="auto"/>
        <w:ind w:firstLineChars="197" w:firstLine="473"/>
        <w:rPr>
          <w:rFonts w:ascii="宋体" w:hAnsi="宋体"/>
          <w:sz w:val="24"/>
        </w:rPr>
      </w:pPr>
      <w:r w:rsidRPr="00A97486">
        <w:rPr>
          <w:rFonts w:ascii="宋体" w:hAnsi="宋体" w:hint="eastAsia"/>
          <w:sz w:val="24"/>
        </w:rPr>
        <w:t>操作设备的责任必须清楚的定义和遵守。所有与安全方面有关的事宜必须清楚的安排责任人。</w:t>
      </w:r>
    </w:p>
    <w:p w:rsidR="00B24EA9" w:rsidRPr="00A97486" w:rsidRDefault="00B24EA9" w:rsidP="00B24EA9">
      <w:pPr>
        <w:spacing w:line="360" w:lineRule="auto"/>
        <w:ind w:firstLine="480"/>
        <w:rPr>
          <w:rFonts w:ascii="宋体" w:hAnsi="宋体"/>
          <w:sz w:val="24"/>
        </w:rPr>
      </w:pPr>
      <w:r w:rsidRPr="00A97486">
        <w:rPr>
          <w:rFonts w:ascii="宋体" w:hAnsi="宋体" w:hint="eastAsia"/>
          <w:sz w:val="24"/>
        </w:rPr>
        <w:t>在任何工作前（操作、维护和维修等等），需要遵守使用手册中规定的关键过程。</w:t>
      </w:r>
    </w:p>
    <w:p w:rsidR="00B24EA9" w:rsidRPr="00A97486" w:rsidRDefault="00B24EA9" w:rsidP="00B24EA9">
      <w:pPr>
        <w:spacing w:line="360" w:lineRule="auto"/>
        <w:ind w:firstLine="480"/>
        <w:rPr>
          <w:rFonts w:ascii="宋体" w:hAnsi="宋体"/>
          <w:sz w:val="24"/>
        </w:rPr>
      </w:pPr>
      <w:r w:rsidRPr="00A97486">
        <w:rPr>
          <w:rFonts w:ascii="宋体" w:hAnsi="宋体" w:hint="eastAsia"/>
          <w:sz w:val="24"/>
        </w:rPr>
        <w:t>为了理解，需要有以下资质的人员对清洗、维护和维修过程进行描述</w:t>
      </w:r>
    </w:p>
    <w:p w:rsidR="00B24EA9" w:rsidRPr="00A97486" w:rsidRDefault="00B24EA9" w:rsidP="00DC4603">
      <w:pPr>
        <w:numPr>
          <w:ilvl w:val="0"/>
          <w:numId w:val="170"/>
        </w:numPr>
        <w:spacing w:line="360" w:lineRule="auto"/>
        <w:rPr>
          <w:rFonts w:ascii="宋体" w:hAnsi="宋体"/>
          <w:sz w:val="24"/>
        </w:rPr>
      </w:pPr>
      <w:r w:rsidRPr="00A97486">
        <w:rPr>
          <w:rFonts w:ascii="宋体" w:hAnsi="宋体" w:hint="eastAsia"/>
          <w:sz w:val="24"/>
        </w:rPr>
        <w:lastRenderedPageBreak/>
        <w:t>制冷系统工程师</w:t>
      </w:r>
    </w:p>
    <w:p w:rsidR="00B24EA9" w:rsidRPr="00A97486" w:rsidRDefault="00B24EA9" w:rsidP="00DC4603">
      <w:pPr>
        <w:numPr>
          <w:ilvl w:val="0"/>
          <w:numId w:val="170"/>
        </w:numPr>
        <w:spacing w:line="360" w:lineRule="auto"/>
        <w:rPr>
          <w:rFonts w:ascii="宋体" w:hAnsi="宋体"/>
          <w:sz w:val="24"/>
        </w:rPr>
      </w:pPr>
      <w:r w:rsidRPr="00A97486">
        <w:rPr>
          <w:rFonts w:ascii="宋体" w:hAnsi="宋体" w:hint="eastAsia"/>
          <w:sz w:val="24"/>
        </w:rPr>
        <w:t>机械部件、维护、维修、清洗</w:t>
      </w:r>
    </w:p>
    <w:p w:rsidR="00B24EA9" w:rsidRPr="00A97486" w:rsidRDefault="00B24EA9" w:rsidP="00DC4603">
      <w:pPr>
        <w:numPr>
          <w:ilvl w:val="0"/>
          <w:numId w:val="170"/>
        </w:numPr>
        <w:spacing w:line="360" w:lineRule="auto"/>
        <w:rPr>
          <w:rFonts w:ascii="宋体" w:hAnsi="宋体"/>
          <w:sz w:val="24"/>
        </w:rPr>
      </w:pPr>
      <w:r w:rsidRPr="00A97486">
        <w:rPr>
          <w:rFonts w:ascii="宋体" w:hAnsi="宋体" w:hint="eastAsia"/>
          <w:sz w:val="24"/>
        </w:rPr>
        <w:t>电气工程师/电子</w:t>
      </w:r>
    </w:p>
    <w:p w:rsidR="00B24EA9" w:rsidRPr="00A97486" w:rsidRDefault="00B24EA9" w:rsidP="00B24EA9">
      <w:pPr>
        <w:spacing w:line="360" w:lineRule="auto"/>
        <w:ind w:firstLineChars="200" w:firstLine="480"/>
        <w:rPr>
          <w:rFonts w:ascii="宋体" w:hAnsi="宋体"/>
          <w:sz w:val="24"/>
        </w:rPr>
      </w:pPr>
      <w:r w:rsidRPr="00A97486">
        <w:rPr>
          <w:rFonts w:ascii="宋体" w:hAnsi="宋体" w:hint="eastAsia"/>
          <w:sz w:val="24"/>
        </w:rPr>
        <w:t>工作人员必须有适合的工具和测试设备并可自行支配，这些工具包括数字万用表、数字温度计、精密压力仪表、电气检漏设备、风速仪、制冷剂充注设备和针阀等。设备拥有者应该注意看管设备，只能让有资格的人员在工作时使用，操作人员应该避免任何可能减少设备安全的过程发生，操作人员有责任毫无拖延的通知设备拥有者减少设备安全的变化。</w:t>
      </w:r>
    </w:p>
    <w:p w:rsidR="00B24EA9" w:rsidRPr="00A97486" w:rsidRDefault="00B24EA9" w:rsidP="001E7241">
      <w:pPr>
        <w:pStyle w:val="31"/>
        <w:numPr>
          <w:ilvl w:val="1"/>
          <w:numId w:val="52"/>
        </w:numPr>
        <w:spacing w:line="360" w:lineRule="auto"/>
        <w:jc w:val="left"/>
        <w:rPr>
          <w:rFonts w:ascii="宋体" w:hAnsi="宋体"/>
          <w:sz w:val="24"/>
        </w:rPr>
      </w:pPr>
      <w:bookmarkStart w:id="534" w:name="_Toc445192971"/>
      <w:bookmarkStart w:id="535" w:name="_Toc511243074"/>
      <w:bookmarkStart w:id="536" w:name="_Toc517755509"/>
      <w:r w:rsidRPr="00A97486">
        <w:rPr>
          <w:rFonts w:ascii="宋体" w:hAnsi="宋体" w:hint="eastAsia"/>
          <w:sz w:val="24"/>
        </w:rPr>
        <w:t>发货前的检查</w:t>
      </w:r>
      <w:bookmarkEnd w:id="534"/>
      <w:bookmarkEnd w:id="535"/>
      <w:bookmarkEnd w:id="536"/>
    </w:p>
    <w:p w:rsidR="00B24EA9" w:rsidRPr="00A97486" w:rsidRDefault="00B24EA9" w:rsidP="00B24EA9">
      <w:pPr>
        <w:spacing w:line="360" w:lineRule="auto"/>
        <w:rPr>
          <w:rFonts w:ascii="宋体" w:hAnsi="宋体"/>
          <w:sz w:val="24"/>
        </w:rPr>
      </w:pPr>
      <w:r w:rsidRPr="00A97486">
        <w:rPr>
          <w:rFonts w:ascii="宋体" w:hAnsi="宋体" w:hint="eastAsia"/>
          <w:sz w:val="24"/>
        </w:rPr>
        <w:t>检查设备的物理情况：</w:t>
      </w:r>
    </w:p>
    <w:p w:rsidR="00B24EA9" w:rsidRPr="00A97486" w:rsidRDefault="00B24EA9" w:rsidP="00DC4603">
      <w:pPr>
        <w:numPr>
          <w:ilvl w:val="0"/>
          <w:numId w:val="171"/>
        </w:numPr>
        <w:spacing w:line="360" w:lineRule="auto"/>
        <w:rPr>
          <w:rFonts w:ascii="宋体" w:hAnsi="宋体"/>
          <w:sz w:val="24"/>
        </w:rPr>
      </w:pPr>
      <w:r w:rsidRPr="00A97486">
        <w:rPr>
          <w:rFonts w:ascii="宋体" w:hAnsi="宋体" w:hint="eastAsia"/>
          <w:sz w:val="24"/>
        </w:rPr>
        <w:t>检查螺丝是否拧紧</w:t>
      </w:r>
    </w:p>
    <w:p w:rsidR="00B24EA9" w:rsidRPr="00A97486" w:rsidRDefault="00B24EA9" w:rsidP="00DC4603">
      <w:pPr>
        <w:numPr>
          <w:ilvl w:val="0"/>
          <w:numId w:val="171"/>
        </w:numPr>
        <w:spacing w:line="360" w:lineRule="auto"/>
        <w:rPr>
          <w:rFonts w:ascii="宋体" w:hAnsi="宋体"/>
          <w:sz w:val="24"/>
        </w:rPr>
      </w:pPr>
      <w:r w:rsidRPr="00A97486">
        <w:rPr>
          <w:rFonts w:ascii="宋体" w:hAnsi="宋体" w:hint="eastAsia"/>
          <w:sz w:val="24"/>
        </w:rPr>
        <w:t>检查机组表面是否呈现出刮痕</w:t>
      </w:r>
    </w:p>
    <w:p w:rsidR="00B24EA9" w:rsidRPr="00A97486" w:rsidRDefault="00B24EA9" w:rsidP="00B24EA9">
      <w:pPr>
        <w:spacing w:line="360" w:lineRule="auto"/>
        <w:rPr>
          <w:rFonts w:ascii="宋体" w:hAnsi="宋体"/>
          <w:sz w:val="24"/>
        </w:rPr>
      </w:pPr>
      <w:r w:rsidRPr="00A97486">
        <w:rPr>
          <w:rFonts w:ascii="宋体" w:hAnsi="宋体" w:hint="eastAsia"/>
          <w:sz w:val="24"/>
        </w:rPr>
        <w:t>制冷回路的泄露试验</w:t>
      </w:r>
    </w:p>
    <w:p w:rsidR="00B24EA9" w:rsidRPr="00A97486" w:rsidRDefault="00B24EA9" w:rsidP="00DC4603">
      <w:pPr>
        <w:numPr>
          <w:ilvl w:val="0"/>
          <w:numId w:val="172"/>
        </w:numPr>
        <w:spacing w:line="360" w:lineRule="auto"/>
        <w:rPr>
          <w:rFonts w:ascii="宋体" w:hAnsi="宋体"/>
          <w:sz w:val="24"/>
        </w:rPr>
      </w:pPr>
      <w:r w:rsidRPr="00A97486">
        <w:rPr>
          <w:rFonts w:ascii="宋体" w:hAnsi="宋体" w:hint="eastAsia"/>
          <w:sz w:val="24"/>
        </w:rPr>
        <w:t>打开轴流风机盖板</w:t>
      </w:r>
    </w:p>
    <w:p w:rsidR="00B24EA9" w:rsidRPr="00A97486" w:rsidRDefault="00B24EA9" w:rsidP="00DC4603">
      <w:pPr>
        <w:numPr>
          <w:ilvl w:val="0"/>
          <w:numId w:val="172"/>
        </w:numPr>
        <w:spacing w:line="360" w:lineRule="auto"/>
        <w:rPr>
          <w:rFonts w:ascii="宋体" w:hAnsi="宋体"/>
          <w:sz w:val="24"/>
        </w:rPr>
      </w:pPr>
      <w:r w:rsidRPr="00A97486">
        <w:rPr>
          <w:rFonts w:ascii="宋体" w:hAnsi="宋体" w:hint="eastAsia"/>
          <w:sz w:val="24"/>
        </w:rPr>
        <w:t>使用电子检漏设备沿着制冷回路检查管路上是否存在泄露</w:t>
      </w:r>
    </w:p>
    <w:p w:rsidR="00B24EA9" w:rsidRPr="00A97486" w:rsidRDefault="00B24EA9" w:rsidP="00B24EA9">
      <w:pPr>
        <w:spacing w:line="360" w:lineRule="auto"/>
        <w:rPr>
          <w:rFonts w:ascii="宋体" w:hAnsi="宋体"/>
          <w:sz w:val="24"/>
        </w:rPr>
      </w:pPr>
      <w:r w:rsidRPr="00A97486">
        <w:rPr>
          <w:rFonts w:ascii="宋体" w:hAnsi="宋体" w:hint="eastAsia"/>
          <w:sz w:val="24"/>
        </w:rPr>
        <w:t>功能检查</w:t>
      </w:r>
    </w:p>
    <w:p w:rsidR="00B24EA9" w:rsidRPr="00A97486" w:rsidRDefault="00B24EA9" w:rsidP="00DC4603">
      <w:pPr>
        <w:numPr>
          <w:ilvl w:val="0"/>
          <w:numId w:val="173"/>
        </w:numPr>
        <w:spacing w:line="360" w:lineRule="auto"/>
        <w:rPr>
          <w:rFonts w:ascii="宋体" w:hAnsi="宋体"/>
          <w:sz w:val="24"/>
        </w:rPr>
      </w:pPr>
      <w:r w:rsidRPr="00A97486">
        <w:rPr>
          <w:rFonts w:ascii="宋体" w:hAnsi="宋体" w:hint="eastAsia"/>
          <w:sz w:val="24"/>
        </w:rPr>
        <w:t>给空调机组供电，使机组运行在测试模式，查看每个功能是否能够正常运行</w:t>
      </w:r>
    </w:p>
    <w:p w:rsidR="00B24EA9" w:rsidRPr="00A97486" w:rsidRDefault="00B24EA9" w:rsidP="00B24EA9">
      <w:pPr>
        <w:spacing w:line="360" w:lineRule="auto"/>
        <w:rPr>
          <w:rFonts w:ascii="宋体" w:hAnsi="宋体"/>
          <w:sz w:val="24"/>
        </w:rPr>
      </w:pPr>
      <w:r w:rsidRPr="00A97486">
        <w:rPr>
          <w:rFonts w:ascii="宋体" w:hAnsi="宋体" w:hint="eastAsia"/>
          <w:sz w:val="24"/>
        </w:rPr>
        <w:t>输出测量</w:t>
      </w:r>
    </w:p>
    <w:p w:rsidR="00B24EA9" w:rsidRPr="00A97486" w:rsidRDefault="00B24EA9" w:rsidP="00DC4603">
      <w:pPr>
        <w:numPr>
          <w:ilvl w:val="0"/>
          <w:numId w:val="173"/>
        </w:numPr>
        <w:spacing w:line="360" w:lineRule="auto"/>
        <w:rPr>
          <w:rFonts w:ascii="宋体" w:hAnsi="宋体"/>
          <w:sz w:val="24"/>
        </w:rPr>
      </w:pPr>
      <w:r w:rsidRPr="00A97486">
        <w:rPr>
          <w:rFonts w:ascii="宋体" w:hAnsi="宋体" w:hint="eastAsia"/>
          <w:sz w:val="24"/>
        </w:rPr>
        <w:t>用风速仪测量送风速度和送风量</w:t>
      </w:r>
    </w:p>
    <w:p w:rsidR="00B24EA9" w:rsidRPr="00A97486" w:rsidRDefault="00B24EA9" w:rsidP="00DC4603">
      <w:pPr>
        <w:numPr>
          <w:ilvl w:val="0"/>
          <w:numId w:val="173"/>
        </w:numPr>
        <w:spacing w:line="360" w:lineRule="auto"/>
        <w:rPr>
          <w:rFonts w:ascii="宋体" w:hAnsi="宋体"/>
          <w:sz w:val="24"/>
        </w:rPr>
      </w:pPr>
      <w:r w:rsidRPr="00A97486">
        <w:rPr>
          <w:rFonts w:ascii="宋体" w:hAnsi="宋体" w:hint="eastAsia"/>
          <w:sz w:val="24"/>
        </w:rPr>
        <w:t>制冷能力：在制冷实验室里进行测试空调机组的制冷能力</w:t>
      </w:r>
    </w:p>
    <w:p w:rsidR="00B24EA9" w:rsidRPr="00A97486" w:rsidRDefault="00B24EA9" w:rsidP="00DC4603">
      <w:pPr>
        <w:numPr>
          <w:ilvl w:val="0"/>
          <w:numId w:val="173"/>
        </w:numPr>
        <w:spacing w:line="360" w:lineRule="auto"/>
        <w:rPr>
          <w:rFonts w:ascii="宋体" w:hAnsi="宋体"/>
          <w:sz w:val="24"/>
        </w:rPr>
      </w:pPr>
      <w:r w:rsidRPr="00A97486">
        <w:rPr>
          <w:rFonts w:ascii="宋体" w:hAnsi="宋体" w:hint="eastAsia"/>
          <w:sz w:val="24"/>
        </w:rPr>
        <w:t>功率消耗：在制冷实验室，压缩机和风机的功率消耗进行测试</w:t>
      </w:r>
    </w:p>
    <w:p w:rsidR="00B24EA9" w:rsidRPr="00A97486" w:rsidRDefault="00B24EA9" w:rsidP="00B24EA9">
      <w:pPr>
        <w:spacing w:line="360" w:lineRule="auto"/>
        <w:rPr>
          <w:rFonts w:ascii="宋体" w:hAnsi="宋体"/>
          <w:sz w:val="24"/>
        </w:rPr>
      </w:pPr>
      <w:r w:rsidRPr="00A97486">
        <w:rPr>
          <w:rFonts w:ascii="宋体" w:hAnsi="宋体" w:hint="eastAsia"/>
          <w:sz w:val="24"/>
        </w:rPr>
        <w:t>噪声和振动测量（仅样机测试）</w:t>
      </w:r>
    </w:p>
    <w:p w:rsidR="00B24EA9" w:rsidRPr="00A97486" w:rsidRDefault="00B24EA9" w:rsidP="00DC4603">
      <w:pPr>
        <w:numPr>
          <w:ilvl w:val="0"/>
          <w:numId w:val="174"/>
        </w:numPr>
        <w:spacing w:line="360" w:lineRule="auto"/>
        <w:rPr>
          <w:rFonts w:ascii="宋体" w:hAnsi="宋体"/>
          <w:sz w:val="24"/>
        </w:rPr>
      </w:pPr>
      <w:r w:rsidRPr="00A97486">
        <w:rPr>
          <w:rFonts w:ascii="宋体" w:hAnsi="宋体" w:hint="eastAsia"/>
          <w:sz w:val="24"/>
        </w:rPr>
        <w:t>空调机组的噪声等级和振动在噪声和振动试验室进行测量</w:t>
      </w:r>
    </w:p>
    <w:p w:rsidR="00B24EA9" w:rsidRPr="00A97486" w:rsidRDefault="00B24EA9" w:rsidP="001E7241">
      <w:pPr>
        <w:pStyle w:val="31"/>
        <w:numPr>
          <w:ilvl w:val="1"/>
          <w:numId w:val="52"/>
        </w:numPr>
        <w:spacing w:line="360" w:lineRule="auto"/>
        <w:jc w:val="left"/>
        <w:rPr>
          <w:rFonts w:ascii="宋体" w:hAnsi="宋体"/>
          <w:sz w:val="24"/>
        </w:rPr>
      </w:pPr>
      <w:bookmarkStart w:id="537" w:name="_Toc445192972"/>
      <w:bookmarkStart w:id="538" w:name="_Toc511243075"/>
      <w:bookmarkStart w:id="539" w:name="_Toc517755510"/>
      <w:r w:rsidRPr="00A97486">
        <w:rPr>
          <w:rFonts w:ascii="宋体" w:hAnsi="宋体" w:hint="eastAsia"/>
          <w:sz w:val="24"/>
        </w:rPr>
        <w:t>运输和包装</w:t>
      </w:r>
      <w:bookmarkEnd w:id="537"/>
      <w:bookmarkEnd w:id="538"/>
      <w:bookmarkEnd w:id="539"/>
    </w:p>
    <w:p w:rsidR="00B24EA9" w:rsidRPr="00A97486" w:rsidRDefault="00B24EA9" w:rsidP="00B24EA9">
      <w:pPr>
        <w:spacing w:line="360" w:lineRule="auto"/>
        <w:ind w:left="420"/>
        <w:rPr>
          <w:rFonts w:ascii="宋体"/>
          <w:sz w:val="24"/>
        </w:rPr>
      </w:pPr>
      <w:r w:rsidRPr="00A97486">
        <w:rPr>
          <w:rFonts w:ascii="宋体" w:hint="eastAsia"/>
          <w:sz w:val="24"/>
        </w:rPr>
        <w:t>在发货前，空调机组及相关附件已经过仔细的检验。</w:t>
      </w:r>
    </w:p>
    <w:p w:rsidR="00B24EA9" w:rsidRPr="00A97486" w:rsidRDefault="00B24EA9" w:rsidP="001E7241">
      <w:pPr>
        <w:pStyle w:val="31"/>
        <w:numPr>
          <w:ilvl w:val="1"/>
          <w:numId w:val="52"/>
        </w:numPr>
        <w:spacing w:line="360" w:lineRule="auto"/>
        <w:jc w:val="left"/>
        <w:rPr>
          <w:rFonts w:ascii="宋体" w:hAnsi="宋体"/>
          <w:sz w:val="24"/>
        </w:rPr>
      </w:pPr>
      <w:bookmarkStart w:id="540" w:name="_Toc445192973"/>
      <w:bookmarkStart w:id="541" w:name="_Toc511243076"/>
      <w:bookmarkStart w:id="542" w:name="_Toc517755511"/>
      <w:r w:rsidRPr="00A97486">
        <w:rPr>
          <w:rFonts w:ascii="宋体" w:hAnsi="宋体" w:hint="eastAsia"/>
          <w:sz w:val="24"/>
        </w:rPr>
        <w:t>验收</w:t>
      </w:r>
      <w:bookmarkEnd w:id="540"/>
      <w:bookmarkEnd w:id="541"/>
      <w:bookmarkEnd w:id="542"/>
    </w:p>
    <w:p w:rsidR="00B24EA9" w:rsidRPr="00A97486" w:rsidRDefault="00B24EA9" w:rsidP="00B24EA9">
      <w:pPr>
        <w:spacing w:line="360" w:lineRule="auto"/>
        <w:rPr>
          <w:rFonts w:ascii="宋体"/>
          <w:sz w:val="24"/>
        </w:rPr>
      </w:pPr>
      <w:r w:rsidRPr="00A97486">
        <w:rPr>
          <w:rFonts w:ascii="宋体" w:hint="eastAsia"/>
          <w:sz w:val="24"/>
        </w:rPr>
        <w:t xml:space="preserve"> 检查运送的货物中是否包含交货单中规定的所有物品，目测运输过程中是否发生损坏</w:t>
      </w:r>
    </w:p>
    <w:p w:rsidR="00B24EA9" w:rsidRPr="00A97486" w:rsidRDefault="00B24EA9" w:rsidP="00DC4603">
      <w:pPr>
        <w:numPr>
          <w:ilvl w:val="0"/>
          <w:numId w:val="174"/>
        </w:numPr>
        <w:spacing w:line="360" w:lineRule="auto"/>
        <w:rPr>
          <w:rFonts w:ascii="宋体"/>
          <w:sz w:val="24"/>
        </w:rPr>
      </w:pPr>
      <w:r w:rsidRPr="00A97486">
        <w:rPr>
          <w:rFonts w:ascii="宋体" w:hint="eastAsia"/>
          <w:sz w:val="24"/>
        </w:rPr>
        <w:lastRenderedPageBreak/>
        <w:t>检查空调机组表面是否有划痕</w:t>
      </w:r>
    </w:p>
    <w:p w:rsidR="00B24EA9" w:rsidRPr="00A97486" w:rsidRDefault="00B24EA9" w:rsidP="00DC4603">
      <w:pPr>
        <w:numPr>
          <w:ilvl w:val="0"/>
          <w:numId w:val="174"/>
        </w:numPr>
        <w:spacing w:line="360" w:lineRule="auto"/>
        <w:rPr>
          <w:rFonts w:ascii="宋体"/>
          <w:sz w:val="24"/>
        </w:rPr>
      </w:pPr>
      <w:r w:rsidRPr="00A97486">
        <w:rPr>
          <w:rFonts w:ascii="宋体" w:hint="eastAsia"/>
          <w:sz w:val="24"/>
        </w:rPr>
        <w:t>给空调机组供电，使机组运行在测试模式，查看每个功能是否能够正常运行</w:t>
      </w:r>
    </w:p>
    <w:p w:rsidR="00B24EA9" w:rsidRPr="00A97486" w:rsidRDefault="00B24EA9" w:rsidP="001E7241">
      <w:pPr>
        <w:pStyle w:val="31"/>
        <w:numPr>
          <w:ilvl w:val="1"/>
          <w:numId w:val="52"/>
        </w:numPr>
        <w:spacing w:line="360" w:lineRule="auto"/>
        <w:jc w:val="left"/>
        <w:rPr>
          <w:rFonts w:ascii="宋体" w:hAnsi="宋体"/>
          <w:sz w:val="24"/>
        </w:rPr>
      </w:pPr>
      <w:bookmarkStart w:id="543" w:name="_Toc445192974"/>
      <w:bookmarkStart w:id="544" w:name="_Toc511243077"/>
      <w:bookmarkStart w:id="545" w:name="_Toc517755512"/>
      <w:r w:rsidRPr="00A97486">
        <w:rPr>
          <w:rFonts w:ascii="宋体" w:hAnsi="宋体" w:hint="eastAsia"/>
          <w:sz w:val="24"/>
        </w:rPr>
        <w:t>投诉</w:t>
      </w:r>
      <w:bookmarkEnd w:id="543"/>
      <w:bookmarkEnd w:id="544"/>
      <w:bookmarkEnd w:id="545"/>
    </w:p>
    <w:p w:rsidR="00B24EA9" w:rsidRPr="00A97486" w:rsidRDefault="00B24EA9" w:rsidP="00B24EA9">
      <w:pPr>
        <w:spacing w:line="360" w:lineRule="auto"/>
        <w:ind w:left="420"/>
        <w:rPr>
          <w:rFonts w:ascii="宋体"/>
          <w:sz w:val="24"/>
        </w:rPr>
      </w:pPr>
      <w:r w:rsidRPr="00A97486">
        <w:rPr>
          <w:rFonts w:ascii="宋体" w:hint="eastAsia"/>
          <w:sz w:val="24"/>
        </w:rPr>
        <w:t>如果货物在运输过程中发生损坏</w:t>
      </w:r>
    </w:p>
    <w:p w:rsidR="00B24EA9" w:rsidRPr="00A97486" w:rsidRDefault="00B24EA9" w:rsidP="00DC4603">
      <w:pPr>
        <w:numPr>
          <w:ilvl w:val="0"/>
          <w:numId w:val="175"/>
        </w:numPr>
        <w:spacing w:line="360" w:lineRule="auto"/>
        <w:rPr>
          <w:rFonts w:ascii="宋体"/>
          <w:sz w:val="24"/>
        </w:rPr>
      </w:pPr>
      <w:r w:rsidRPr="00A97486">
        <w:rPr>
          <w:rFonts w:ascii="宋体" w:hint="eastAsia"/>
          <w:sz w:val="24"/>
        </w:rPr>
        <w:t>尽快通知最后的货运公司</w:t>
      </w:r>
    </w:p>
    <w:p w:rsidR="00B24EA9" w:rsidRPr="00A97486" w:rsidRDefault="00B24EA9" w:rsidP="00DC4603">
      <w:pPr>
        <w:numPr>
          <w:ilvl w:val="0"/>
          <w:numId w:val="175"/>
        </w:numPr>
        <w:spacing w:line="360" w:lineRule="auto"/>
        <w:rPr>
          <w:rFonts w:ascii="宋体"/>
          <w:sz w:val="24"/>
        </w:rPr>
      </w:pPr>
      <w:r w:rsidRPr="00A97486">
        <w:rPr>
          <w:rFonts w:ascii="宋体" w:hint="eastAsia"/>
          <w:sz w:val="24"/>
        </w:rPr>
        <w:t>保持原有包装（货运公司可能需要检查包装或者包装还需要在退回货物时使用）</w:t>
      </w:r>
    </w:p>
    <w:p w:rsidR="00B24EA9" w:rsidRPr="00A97486" w:rsidRDefault="00B24EA9" w:rsidP="001E7241">
      <w:pPr>
        <w:pStyle w:val="31"/>
        <w:numPr>
          <w:ilvl w:val="1"/>
          <w:numId w:val="52"/>
        </w:numPr>
        <w:spacing w:line="360" w:lineRule="auto"/>
        <w:jc w:val="left"/>
        <w:rPr>
          <w:rFonts w:ascii="宋体" w:hAnsi="宋体"/>
          <w:sz w:val="24"/>
        </w:rPr>
      </w:pPr>
      <w:bookmarkStart w:id="546" w:name="_Toc445192975"/>
      <w:bookmarkStart w:id="547" w:name="_Toc511243078"/>
      <w:bookmarkStart w:id="548" w:name="_Toc517755513"/>
      <w:r w:rsidRPr="00A97486">
        <w:rPr>
          <w:rFonts w:ascii="宋体" w:hAnsi="宋体" w:hint="eastAsia"/>
          <w:sz w:val="24"/>
        </w:rPr>
        <w:t>退回货物的包装</w:t>
      </w:r>
      <w:bookmarkEnd w:id="546"/>
      <w:bookmarkEnd w:id="547"/>
      <w:bookmarkEnd w:id="548"/>
    </w:p>
    <w:p w:rsidR="00B24EA9" w:rsidRPr="00A97486" w:rsidRDefault="00B24EA9" w:rsidP="00B24EA9">
      <w:pPr>
        <w:spacing w:line="360" w:lineRule="auto"/>
        <w:rPr>
          <w:rFonts w:ascii="宋体"/>
          <w:sz w:val="24"/>
        </w:rPr>
      </w:pPr>
      <w:r w:rsidRPr="00A97486">
        <w:rPr>
          <w:rFonts w:ascii="宋体" w:hint="eastAsia"/>
          <w:sz w:val="24"/>
        </w:rPr>
        <w:t xml:space="preserve">    如果可能，尽量使用原有包装或包装材料，如果没有的话，按以下操作</w:t>
      </w:r>
    </w:p>
    <w:p w:rsidR="00B24EA9" w:rsidRPr="00A97486" w:rsidRDefault="00B24EA9" w:rsidP="00DC4603">
      <w:pPr>
        <w:numPr>
          <w:ilvl w:val="0"/>
          <w:numId w:val="176"/>
        </w:numPr>
        <w:spacing w:line="360" w:lineRule="auto"/>
        <w:rPr>
          <w:rFonts w:ascii="宋体"/>
          <w:sz w:val="24"/>
        </w:rPr>
      </w:pPr>
      <w:r w:rsidRPr="00A97486">
        <w:rPr>
          <w:rFonts w:ascii="宋体" w:hint="eastAsia"/>
          <w:sz w:val="24"/>
        </w:rPr>
        <w:t>安装运输要求包装设备和将设备紧固在一个托盘上或者一个运输箱里</w:t>
      </w:r>
    </w:p>
    <w:p w:rsidR="00B24EA9" w:rsidRPr="00A97486" w:rsidRDefault="00B24EA9" w:rsidP="00DC4603">
      <w:pPr>
        <w:numPr>
          <w:ilvl w:val="0"/>
          <w:numId w:val="176"/>
        </w:numPr>
        <w:spacing w:line="360" w:lineRule="auto"/>
        <w:rPr>
          <w:rFonts w:ascii="宋体"/>
          <w:sz w:val="24"/>
        </w:rPr>
      </w:pPr>
      <w:r w:rsidRPr="00A97486">
        <w:rPr>
          <w:rFonts w:ascii="宋体" w:hint="eastAsia"/>
          <w:sz w:val="24"/>
        </w:rPr>
        <w:t>托盘和运输箱必须能够承受已经包装好了的设备重量</w:t>
      </w:r>
    </w:p>
    <w:p w:rsidR="00B24EA9" w:rsidRPr="00A97486" w:rsidRDefault="00B24EA9" w:rsidP="001E7241">
      <w:pPr>
        <w:pStyle w:val="31"/>
        <w:numPr>
          <w:ilvl w:val="1"/>
          <w:numId w:val="52"/>
        </w:numPr>
        <w:spacing w:line="360" w:lineRule="auto"/>
        <w:jc w:val="left"/>
        <w:rPr>
          <w:rFonts w:ascii="宋体" w:hAnsi="宋体"/>
          <w:sz w:val="24"/>
        </w:rPr>
      </w:pPr>
      <w:bookmarkStart w:id="549" w:name="_Toc445192976"/>
      <w:bookmarkStart w:id="550" w:name="_Toc511243079"/>
      <w:bookmarkStart w:id="551" w:name="_Toc517755514"/>
      <w:r w:rsidRPr="00A97486">
        <w:rPr>
          <w:rFonts w:ascii="宋体" w:hAnsi="宋体" w:hint="eastAsia"/>
          <w:sz w:val="24"/>
        </w:rPr>
        <w:t>设备材料</w:t>
      </w:r>
      <w:bookmarkEnd w:id="549"/>
      <w:bookmarkEnd w:id="550"/>
      <w:bookmarkEnd w:id="551"/>
    </w:p>
    <w:p w:rsidR="00B24EA9" w:rsidRPr="00A97486" w:rsidRDefault="00B24EA9" w:rsidP="00B24EA9">
      <w:pPr>
        <w:spacing w:line="360" w:lineRule="auto"/>
        <w:rPr>
          <w:rFonts w:ascii="宋体"/>
          <w:sz w:val="24"/>
        </w:rPr>
      </w:pPr>
      <w:r w:rsidRPr="00A97486">
        <w:rPr>
          <w:rFonts w:ascii="宋体" w:hint="eastAsia"/>
          <w:sz w:val="24"/>
        </w:rPr>
        <w:t>设备由以下材料组成</w:t>
      </w:r>
    </w:p>
    <w:p w:rsidR="00B24EA9" w:rsidRPr="00A97486" w:rsidRDefault="00B24EA9" w:rsidP="00B24EA9">
      <w:pPr>
        <w:spacing w:line="360" w:lineRule="auto"/>
        <w:rPr>
          <w:rFonts w:ascii="宋体"/>
          <w:sz w:val="24"/>
        </w:rPr>
      </w:pPr>
      <w:r w:rsidRPr="00A97486">
        <w:rPr>
          <w:rFonts w:ascii="宋体" w:hint="eastAsia"/>
          <w:sz w:val="24"/>
        </w:rPr>
        <w:t>框架               不锈钢</w:t>
      </w:r>
    </w:p>
    <w:p w:rsidR="00B24EA9" w:rsidRPr="00A97486" w:rsidRDefault="00B24EA9" w:rsidP="00B24EA9">
      <w:pPr>
        <w:spacing w:line="360" w:lineRule="auto"/>
        <w:rPr>
          <w:rFonts w:ascii="宋体"/>
          <w:sz w:val="24"/>
        </w:rPr>
      </w:pPr>
      <w:r w:rsidRPr="00A97486">
        <w:rPr>
          <w:rFonts w:ascii="宋体" w:hint="eastAsia"/>
          <w:sz w:val="24"/>
        </w:rPr>
        <w:t>风机               钢铁、铜、压铸铝</w:t>
      </w:r>
    </w:p>
    <w:p w:rsidR="00B24EA9" w:rsidRPr="00A97486" w:rsidRDefault="00B24EA9" w:rsidP="00B24EA9">
      <w:pPr>
        <w:spacing w:line="360" w:lineRule="auto"/>
        <w:rPr>
          <w:rFonts w:ascii="宋体"/>
          <w:sz w:val="24"/>
        </w:rPr>
      </w:pPr>
      <w:r w:rsidRPr="00A97486">
        <w:rPr>
          <w:rFonts w:ascii="宋体" w:hint="eastAsia"/>
          <w:sz w:val="24"/>
        </w:rPr>
        <w:t>压缩机             钢铁、铜、制冷剂、润滑油</w:t>
      </w:r>
    </w:p>
    <w:p w:rsidR="00B24EA9" w:rsidRPr="00A97486" w:rsidRDefault="00B24EA9" w:rsidP="00B24EA9">
      <w:pPr>
        <w:spacing w:line="360" w:lineRule="auto"/>
        <w:rPr>
          <w:rFonts w:ascii="宋体"/>
          <w:sz w:val="24"/>
        </w:rPr>
      </w:pPr>
      <w:r w:rsidRPr="00A97486">
        <w:rPr>
          <w:rFonts w:ascii="宋体" w:hint="eastAsia"/>
          <w:sz w:val="24"/>
        </w:rPr>
        <w:t>冷凝器             铜管、铝片</w:t>
      </w:r>
    </w:p>
    <w:p w:rsidR="00B24EA9" w:rsidRPr="00A97486" w:rsidRDefault="00B24EA9" w:rsidP="00B24EA9">
      <w:pPr>
        <w:spacing w:line="360" w:lineRule="auto"/>
        <w:rPr>
          <w:rFonts w:ascii="宋体"/>
          <w:sz w:val="24"/>
        </w:rPr>
      </w:pPr>
      <w:r w:rsidRPr="00A97486">
        <w:rPr>
          <w:rFonts w:ascii="宋体" w:hint="eastAsia"/>
          <w:sz w:val="24"/>
        </w:rPr>
        <w:t>蒸发器             铜管、铝片</w:t>
      </w:r>
    </w:p>
    <w:p w:rsidR="00B24EA9" w:rsidRPr="00A97486" w:rsidRDefault="00B24EA9" w:rsidP="00B24EA9">
      <w:pPr>
        <w:spacing w:line="360" w:lineRule="auto"/>
        <w:rPr>
          <w:rFonts w:ascii="宋体"/>
          <w:sz w:val="24"/>
        </w:rPr>
      </w:pPr>
      <w:r w:rsidRPr="00A97486">
        <w:rPr>
          <w:rFonts w:ascii="宋体" w:hint="eastAsia"/>
          <w:sz w:val="24"/>
        </w:rPr>
        <w:t>制冷管路           铜</w:t>
      </w:r>
    </w:p>
    <w:p w:rsidR="00B24EA9" w:rsidRPr="00A97486" w:rsidRDefault="00B24EA9" w:rsidP="00B24EA9">
      <w:pPr>
        <w:spacing w:line="360" w:lineRule="auto"/>
        <w:rPr>
          <w:rFonts w:ascii="宋体"/>
          <w:sz w:val="24"/>
        </w:rPr>
      </w:pPr>
      <w:r w:rsidRPr="00A97486">
        <w:rPr>
          <w:rFonts w:ascii="宋体" w:hint="eastAsia"/>
          <w:sz w:val="24"/>
        </w:rPr>
        <w:t>电缆               铜、塑料</w:t>
      </w:r>
    </w:p>
    <w:p w:rsidR="00B24EA9" w:rsidRPr="00A97486" w:rsidRDefault="00B24EA9" w:rsidP="00B24EA9">
      <w:pPr>
        <w:spacing w:line="360" w:lineRule="auto"/>
        <w:rPr>
          <w:rFonts w:ascii="宋体"/>
          <w:sz w:val="24"/>
        </w:rPr>
      </w:pPr>
      <w:r w:rsidRPr="00A97486">
        <w:rPr>
          <w:rFonts w:ascii="宋体" w:hint="eastAsia"/>
          <w:sz w:val="24"/>
        </w:rPr>
        <w:t>过滤器             无纺布</w:t>
      </w:r>
    </w:p>
    <w:p w:rsidR="00B24EA9" w:rsidRDefault="00B24EA9" w:rsidP="00B24EA9">
      <w:pPr>
        <w:spacing w:line="360" w:lineRule="auto"/>
        <w:rPr>
          <w:rFonts w:ascii="宋体"/>
          <w:sz w:val="24"/>
        </w:rPr>
      </w:pPr>
      <w:r w:rsidRPr="00A97486">
        <w:rPr>
          <w:rFonts w:ascii="宋体" w:hint="eastAsia"/>
          <w:sz w:val="24"/>
        </w:rPr>
        <w:t>制冷剂             R</w:t>
      </w:r>
      <w:smartTag w:uri="urn:schemas-microsoft-com:office:smarttags" w:element="chmetcnv">
        <w:smartTagPr>
          <w:attr w:name="UnitName" w:val="C"/>
          <w:attr w:name="SourceValue" w:val="407"/>
          <w:attr w:name="HasSpace" w:val="False"/>
          <w:attr w:name="Negative" w:val="False"/>
          <w:attr w:name="NumberType" w:val="1"/>
          <w:attr w:name="TCSC" w:val="0"/>
        </w:smartTagPr>
        <w:r w:rsidRPr="00A97486">
          <w:rPr>
            <w:rFonts w:ascii="宋体" w:hint="eastAsia"/>
            <w:sz w:val="24"/>
          </w:rPr>
          <w:t>407C</w:t>
        </w:r>
      </w:smartTag>
    </w:p>
    <w:p w:rsidR="00B24EA9" w:rsidRPr="00B24EA9" w:rsidRDefault="00B24EA9" w:rsidP="00F77832">
      <w:pPr>
        <w:spacing w:line="360" w:lineRule="auto"/>
      </w:pPr>
    </w:p>
    <w:p w:rsidR="00B24EA9" w:rsidRDefault="00B24EA9" w:rsidP="00F77832">
      <w:pPr>
        <w:spacing w:line="360" w:lineRule="auto"/>
      </w:pPr>
    </w:p>
    <w:p w:rsidR="00B24EA9" w:rsidRDefault="00B24EA9" w:rsidP="00F77832">
      <w:pPr>
        <w:spacing w:line="360" w:lineRule="auto"/>
      </w:pPr>
    </w:p>
    <w:p w:rsidR="00B24EA9" w:rsidRDefault="00B24EA9" w:rsidP="00F77832">
      <w:pPr>
        <w:spacing w:line="360" w:lineRule="auto"/>
      </w:pPr>
    </w:p>
    <w:p w:rsidR="00852B33" w:rsidRPr="00EA3F71" w:rsidRDefault="00852B33" w:rsidP="00F77832">
      <w:pPr>
        <w:spacing w:line="360" w:lineRule="auto"/>
      </w:pPr>
    </w:p>
    <w:sectPr w:rsidR="00852B33" w:rsidRPr="00EA3F71" w:rsidSect="00631E34">
      <w:pgSz w:w="11906" w:h="16838" w:code="9"/>
      <w:pgMar w:top="1440" w:right="1800" w:bottom="1440" w:left="1800" w:header="624" w:footer="578" w:gutter="0"/>
      <w:cols w:space="425"/>
      <w:docGrid w:type="linesAndChar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728A5" w:rsidRDefault="009728A5">
      <w:r>
        <w:separator/>
      </w:r>
    </w:p>
  </w:endnote>
  <w:endnote w:type="continuationSeparator" w:id="0">
    <w:p w:rsidR="009728A5" w:rsidRDefault="009728A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Unicode MS">
    <w:panose1 w:val="020B0604020202020204"/>
    <w:charset w:val="86"/>
    <w:family w:val="swiss"/>
    <w:pitch w:val="variable"/>
    <w:sig w:usb0="F7FFAFFF" w:usb1="E9DFFFFF" w:usb2="0000003F" w:usb3="00000000" w:csb0="003F01FF" w:csb1="00000000"/>
  </w:font>
  <w:font w:name="Courier New">
    <w:panose1 w:val="02070309020205020404"/>
    <w:charset w:val="00"/>
    <w:family w:val="modern"/>
    <w:pitch w:val="fixed"/>
    <w:sig w:usb0="E0002E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43" w:usb2="00000009" w:usb3="00000000" w:csb0="000001FF" w:csb1="00000000"/>
  </w:font>
  <w:font w:name="Times">
    <w:panose1 w:val="02020603050405020304"/>
    <w:charset w:val="00"/>
    <w:family w:val="roman"/>
    <w:pitch w:val="variable"/>
    <w:sig w:usb0="E0002AFF" w:usb1="C0007841"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notTrueType/>
    <w:pitch w:val="variable"/>
    <w:sig w:usb0="00000003" w:usb1="00000000" w:usb2="00000000" w:usb3="00000000" w:csb0="00000001" w:csb1="00000000"/>
  </w:font>
  <w:font w:name=".HelveticaLightTTEE">
    <w:altName w:val="Arial"/>
    <w:panose1 w:val="00000000000000000000"/>
    <w:charset w:val="02"/>
    <w:family w:val="swiss"/>
    <w:notTrueType/>
    <w:pitch w:val="variable"/>
  </w:font>
  <w:font w:name="Courier">
    <w:panose1 w:val="02070409020205020404"/>
    <w:charset w:val="00"/>
    <w:family w:val="modern"/>
    <w:notTrueType/>
    <w:pitch w:val="fixed"/>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长城宋体">
    <w:altName w:val="宋体"/>
    <w:charset w:val="86"/>
    <w:family w:val="modern"/>
    <w:pitch w:val="fixed"/>
    <w:sig w:usb0="00000001" w:usb1="080E0000" w:usb2="00000010" w:usb3="00000000" w:csb0="00040000" w:csb1="00000000"/>
  </w:font>
  <w:font w:name="Cambria">
    <w:panose1 w:val="02040503050406030204"/>
    <w:charset w:val="00"/>
    <w:family w:val="roman"/>
    <w:pitch w:val="variable"/>
    <w:sig w:usb0="E00002FF" w:usb1="400004FF" w:usb2="00000000" w:usb3="00000000" w:csb0="0000019F" w:csb1="00000000"/>
  </w:font>
  <w:font w:name="仿宋_GB2312">
    <w:altName w:val="仿宋"/>
    <w:charset w:val="86"/>
    <w:family w:val="modern"/>
    <w:pitch w:val="fixed"/>
    <w:sig w:usb0="00000000" w:usb1="080E0000" w:usb2="00000010" w:usb3="00000000" w:csb0="00040000" w:csb1="00000000"/>
  </w:font>
  <w:font w:name="黑体">
    <w:altName w:val="SimHei"/>
    <w:panose1 w:val="02010609060101010101"/>
    <w:charset w:val="86"/>
    <w:family w:val="modern"/>
    <w:pitch w:val="fixed"/>
    <w:sig w:usb0="800002BF" w:usb1="38CF7CFA" w:usb2="00000016" w:usb3="00000000" w:csb0="00040001" w:csb1="00000000"/>
  </w:font>
  <w:font w:name="微软雅黑">
    <w:panose1 w:val="020B0503020204020204"/>
    <w:charset w:val="86"/>
    <w:family w:val="swiss"/>
    <w:pitch w:val="variable"/>
    <w:sig w:usb0="80000287" w:usb1="28CF3C50" w:usb2="00000016" w:usb3="00000000" w:csb0="0004001F" w:csb1="00000000"/>
  </w:font>
  <w:font w:name="Calibri">
    <w:panose1 w:val="020F0502020204030204"/>
    <w:charset w:val="00"/>
    <w:family w:val="swiss"/>
    <w:pitch w:val="variable"/>
    <w:sig w:usb0="E0002AFF" w:usb1="C000247B" w:usb2="00000009" w:usb3="00000000" w:csb0="000001FF" w:csb1="00000000"/>
  </w:font>
  <w:font w:name="华文楷体">
    <w:panose1 w:val="02010600040101010101"/>
    <w:charset w:val="86"/>
    <w:family w:val="auto"/>
    <w:pitch w:val="variable"/>
    <w:sig w:usb0="00000287" w:usb1="080F0000" w:usb2="00000010" w:usb3="00000000" w:csb0="0004009F" w:csb1="00000000"/>
  </w:font>
  <w:font w:name="华文行楷">
    <w:panose1 w:val="02010800040101010101"/>
    <w:charset w:val="86"/>
    <w:family w:val="auto"/>
    <w:pitch w:val="variable"/>
    <w:sig w:usb0="00000001" w:usb1="080F0000" w:usb2="00000010" w:usb3="00000000" w:csb0="00040000" w:csb1="00000000"/>
  </w:font>
  <w:font w:name="仿宋">
    <w:panose1 w:val="02010609060101010101"/>
    <w:charset w:val="86"/>
    <w:family w:val="modern"/>
    <w:pitch w:val="fixed"/>
    <w:sig w:usb0="800002BF" w:usb1="38CF7CFA" w:usb2="00000016" w:usb3="00000000" w:csb0="00040001" w:csb1="00000000"/>
  </w:font>
  <w:font w:name="SymbolMT">
    <w:altName w:val="Times New Roman"/>
    <w:panose1 w:val="00000000000000000000"/>
    <w:charset w:val="00"/>
    <w:family w:val="roman"/>
    <w:notTrueType/>
    <w:pitch w:val="default"/>
  </w:font>
  <w:font w:name="ArialUnicodeMS">
    <w:altName w:val="Times New Roman"/>
    <w:panose1 w:val="00000000000000000000"/>
    <w:charset w:val="00"/>
    <w:family w:val="roman"/>
    <w:notTrueType/>
    <w:pitch w:val="default"/>
  </w:font>
  <w:font w:name="Verdana">
    <w:panose1 w:val="020B0604030504040204"/>
    <w:charset w:val="00"/>
    <w:family w:val="swiss"/>
    <w:pitch w:val="variable"/>
    <w:sig w:usb0="A10006FF" w:usb1="4000205B" w:usb2="00000010" w:usb3="00000000" w:csb0="0000019F" w:csb1="00000000"/>
  </w:font>
  <w:font w:name="楷体_GB2312">
    <w:altName w:val="楷体"/>
    <w:charset w:val="86"/>
    <w:family w:val="modern"/>
    <w:pitch w:val="fixed"/>
    <w:sig w:usb0="00000001" w:usb1="080E0000" w:usb2="00000010" w:usb3="00000000" w:csb0="00040000" w:csb1="00000000"/>
  </w:font>
  <w:font w:name="Arial Black">
    <w:panose1 w:val="020B0A04020102020204"/>
    <w:charset w:val="00"/>
    <w:family w:val="swiss"/>
    <w:pitch w:val="variable"/>
    <w:sig w:usb0="A00002AF" w:usb1="400078FB"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629B1" w:rsidRDefault="007629B1" w:rsidP="00631E34">
    <w:pPr>
      <w:pStyle w:val="a6"/>
    </w:pPr>
    <w:r>
      <w:rPr>
        <w:rFonts w:ascii="华文行楷" w:eastAsia="华文行楷"/>
        <w:noProof/>
      </w:rPr>
      <w:drawing>
        <wp:inline distT="0" distB="0" distL="0" distR="0">
          <wp:extent cx="1924050" cy="238760"/>
          <wp:effectExtent l="19050" t="0" r="0" b="0"/>
          <wp:docPr id="13" name="图片 16" descr="中车长春轨道客车股份有限公司标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 descr="中车长春轨道客车股份有限公司标识"/>
                  <pic:cNvPicPr>
                    <a:picLocks noChangeAspect="1" noChangeArrowheads="1"/>
                  </pic:cNvPicPr>
                </pic:nvPicPr>
                <pic:blipFill>
                  <a:blip r:embed="rId1"/>
                  <a:srcRect/>
                  <a:stretch>
                    <a:fillRect/>
                  </a:stretch>
                </pic:blipFill>
                <pic:spPr bwMode="auto">
                  <a:xfrm>
                    <a:off x="0" y="0"/>
                    <a:ext cx="1924050" cy="238760"/>
                  </a:xfrm>
                  <a:prstGeom prst="rect">
                    <a:avLst/>
                  </a:prstGeom>
                  <a:noFill/>
                  <a:ln w="9525">
                    <a:noFill/>
                    <a:miter lim="800000"/>
                    <a:headEnd/>
                    <a:tailEnd/>
                  </a:ln>
                </pic:spPr>
              </pic:pic>
            </a:graphicData>
          </a:graphic>
        </wp:inline>
      </w:drawing>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728A5" w:rsidRDefault="009728A5">
      <w:r>
        <w:separator/>
      </w:r>
    </w:p>
  </w:footnote>
  <w:footnote w:type="continuationSeparator" w:id="0">
    <w:p w:rsidR="009728A5" w:rsidRDefault="009728A5">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629B1" w:rsidRPr="00631E34" w:rsidRDefault="007629B1" w:rsidP="00631E34">
    <w:pPr>
      <w:pStyle w:val="a5"/>
      <w:pBdr>
        <w:bottom w:val="single" w:sz="6" w:space="0" w:color="auto"/>
      </w:pBdr>
      <w:spacing w:line="360" w:lineRule="auto"/>
      <w:jc w:val="both"/>
      <w:rPr>
        <w:b/>
        <w:bCs/>
        <w:sz w:val="21"/>
        <w:szCs w:val="21"/>
      </w:rPr>
    </w:pPr>
    <w:r w:rsidRPr="00631E34">
      <w:rPr>
        <w:rFonts w:hint="eastAsia"/>
        <w:b/>
        <w:bCs/>
        <w:sz w:val="21"/>
        <w:szCs w:val="21"/>
      </w:rPr>
      <w:t>上海地铁</w:t>
    </w:r>
    <w:r w:rsidRPr="00631E34">
      <w:rPr>
        <w:b/>
        <w:bCs/>
        <w:sz w:val="21"/>
        <w:szCs w:val="21"/>
      </w:rPr>
      <w:t>5</w:t>
    </w:r>
    <w:r w:rsidRPr="00631E34">
      <w:rPr>
        <w:rFonts w:hint="eastAsia"/>
        <w:b/>
        <w:bCs/>
        <w:sz w:val="21"/>
        <w:szCs w:val="21"/>
      </w:rPr>
      <w:t>号线南延增购</w:t>
    </w:r>
    <w:r w:rsidRPr="00631E34">
      <w:rPr>
        <w:b/>
        <w:bCs/>
        <w:sz w:val="21"/>
        <w:szCs w:val="21"/>
      </w:rPr>
      <w:t>项目</w:t>
    </w:r>
    <w:r w:rsidRPr="00631E34">
      <w:rPr>
        <w:rFonts w:hint="eastAsia"/>
        <w:b/>
        <w:bCs/>
        <w:sz w:val="21"/>
        <w:szCs w:val="21"/>
      </w:rPr>
      <w:t>维修手册</w:t>
    </w:r>
    <w:r w:rsidRPr="00631E34">
      <w:rPr>
        <w:rFonts w:hint="eastAsia"/>
        <w:b/>
        <w:bCs/>
        <w:sz w:val="21"/>
        <w:szCs w:val="21"/>
      </w:rPr>
      <w:t xml:space="preserve">   </w:t>
    </w:r>
    <w:r w:rsidRPr="00631E34">
      <w:rPr>
        <w:b/>
        <w:bCs/>
        <w:sz w:val="21"/>
        <w:szCs w:val="21"/>
      </w:rPr>
      <w:t xml:space="preserve">           </w:t>
    </w:r>
    <w:r>
      <w:rPr>
        <w:rFonts w:hint="eastAsia"/>
        <w:b/>
        <w:bCs/>
        <w:sz w:val="21"/>
        <w:szCs w:val="21"/>
      </w:rPr>
      <w:t xml:space="preserve">            </w:t>
    </w:r>
    <w:r w:rsidRPr="00631E34">
      <w:rPr>
        <w:rFonts w:hint="eastAsia"/>
        <w:b/>
        <w:bCs/>
        <w:sz w:val="21"/>
        <w:szCs w:val="21"/>
      </w:rPr>
      <w:t>第</w:t>
    </w:r>
    <w:r>
      <w:rPr>
        <w:rFonts w:hint="eastAsia"/>
        <w:b/>
        <w:bCs/>
        <w:sz w:val="21"/>
        <w:szCs w:val="21"/>
      </w:rPr>
      <w:t>10</w:t>
    </w:r>
    <w:r>
      <w:rPr>
        <w:rFonts w:hint="eastAsia"/>
        <w:b/>
        <w:bCs/>
        <w:sz w:val="21"/>
        <w:szCs w:val="21"/>
      </w:rPr>
      <w:t>部分</w:t>
    </w:r>
    <w:r w:rsidRPr="00631E34">
      <w:rPr>
        <w:rFonts w:hint="eastAsia"/>
        <w:b/>
        <w:bCs/>
        <w:sz w:val="21"/>
        <w:szCs w:val="21"/>
      </w:rPr>
      <w:t xml:space="preserve"> </w:t>
    </w:r>
    <w:r w:rsidRPr="00631E34">
      <w:rPr>
        <w:rFonts w:hint="eastAsia"/>
        <w:b/>
        <w:bCs/>
        <w:sz w:val="21"/>
        <w:szCs w:val="21"/>
      </w:rPr>
      <w:t>空调系统</w:t>
    </w:r>
    <w:r w:rsidRPr="00631E34">
      <w:rPr>
        <w:b/>
        <w:bCs/>
        <w:sz w:val="21"/>
        <w:szCs w:val="21"/>
      </w:rPr>
      <w:t xml:space="preserve">                                      </w:t>
    </w:r>
    <w:r w:rsidRPr="00631E34">
      <w:rPr>
        <w:rFonts w:hint="eastAsia"/>
        <w:b/>
        <w:bCs/>
        <w:sz w:val="21"/>
        <w:szCs w:val="21"/>
      </w:rPr>
      <w:t xml:space="preserve">                                                                                                               </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D4C293DE"/>
    <w:lvl w:ilvl="0">
      <w:start w:val="1"/>
      <w:numFmt w:val="decimal"/>
      <w:pStyle w:val="5"/>
      <w:lvlText w:val="%1."/>
      <w:lvlJc w:val="left"/>
      <w:pPr>
        <w:tabs>
          <w:tab w:val="num" w:pos="1492"/>
        </w:tabs>
        <w:ind w:left="1492" w:hanging="360"/>
      </w:pPr>
    </w:lvl>
  </w:abstractNum>
  <w:abstractNum w:abstractNumId="1">
    <w:nsid w:val="FFFFFF7D"/>
    <w:multiLevelType w:val="singleLevel"/>
    <w:tmpl w:val="563EDFD6"/>
    <w:lvl w:ilvl="0">
      <w:start w:val="1"/>
      <w:numFmt w:val="decimal"/>
      <w:pStyle w:val="4"/>
      <w:lvlText w:val="%1."/>
      <w:lvlJc w:val="left"/>
      <w:pPr>
        <w:tabs>
          <w:tab w:val="num" w:pos="1209"/>
        </w:tabs>
        <w:ind w:left="1209" w:hanging="360"/>
      </w:pPr>
    </w:lvl>
  </w:abstractNum>
  <w:abstractNum w:abstractNumId="2">
    <w:nsid w:val="FFFFFF7E"/>
    <w:multiLevelType w:val="singleLevel"/>
    <w:tmpl w:val="271230B0"/>
    <w:lvl w:ilvl="0">
      <w:start w:val="1"/>
      <w:numFmt w:val="decimal"/>
      <w:pStyle w:val="3"/>
      <w:lvlText w:val="%1."/>
      <w:lvlJc w:val="left"/>
      <w:pPr>
        <w:tabs>
          <w:tab w:val="num" w:pos="926"/>
        </w:tabs>
        <w:ind w:left="926" w:hanging="360"/>
      </w:pPr>
    </w:lvl>
  </w:abstractNum>
  <w:abstractNum w:abstractNumId="3">
    <w:nsid w:val="FFFFFF7F"/>
    <w:multiLevelType w:val="singleLevel"/>
    <w:tmpl w:val="94086368"/>
    <w:lvl w:ilvl="0">
      <w:start w:val="1"/>
      <w:numFmt w:val="decimal"/>
      <w:pStyle w:val="2"/>
      <w:lvlText w:val="%1."/>
      <w:lvlJc w:val="left"/>
      <w:pPr>
        <w:tabs>
          <w:tab w:val="num" w:pos="643"/>
        </w:tabs>
        <w:ind w:left="643" w:hanging="360"/>
      </w:pPr>
    </w:lvl>
  </w:abstractNum>
  <w:abstractNum w:abstractNumId="4">
    <w:nsid w:val="FFFFFF80"/>
    <w:multiLevelType w:val="singleLevel"/>
    <w:tmpl w:val="0CD00D92"/>
    <w:lvl w:ilvl="0">
      <w:start w:val="1"/>
      <w:numFmt w:val="bullet"/>
      <w:pStyle w:val="50"/>
      <w:lvlText w:val=""/>
      <w:lvlJc w:val="left"/>
      <w:pPr>
        <w:tabs>
          <w:tab w:val="num" w:pos="1492"/>
        </w:tabs>
        <w:ind w:left="1492" w:hanging="360"/>
      </w:pPr>
      <w:rPr>
        <w:rFonts w:ascii="Symbol" w:hAnsi="Symbol" w:hint="default"/>
      </w:rPr>
    </w:lvl>
  </w:abstractNum>
  <w:abstractNum w:abstractNumId="5">
    <w:nsid w:val="FFFFFF81"/>
    <w:multiLevelType w:val="singleLevel"/>
    <w:tmpl w:val="EF760CE2"/>
    <w:lvl w:ilvl="0">
      <w:start w:val="1"/>
      <w:numFmt w:val="bullet"/>
      <w:pStyle w:val="40"/>
      <w:lvlText w:val=""/>
      <w:lvlJc w:val="left"/>
      <w:pPr>
        <w:tabs>
          <w:tab w:val="num" w:pos="1209"/>
        </w:tabs>
        <w:ind w:left="1209" w:hanging="360"/>
      </w:pPr>
      <w:rPr>
        <w:rFonts w:ascii="Symbol" w:hAnsi="Symbol" w:hint="default"/>
      </w:rPr>
    </w:lvl>
  </w:abstractNum>
  <w:abstractNum w:abstractNumId="6">
    <w:nsid w:val="FFFFFF82"/>
    <w:multiLevelType w:val="singleLevel"/>
    <w:tmpl w:val="8F8A4430"/>
    <w:lvl w:ilvl="0">
      <w:start w:val="1"/>
      <w:numFmt w:val="bullet"/>
      <w:pStyle w:val="30"/>
      <w:lvlText w:val=""/>
      <w:lvlJc w:val="left"/>
      <w:pPr>
        <w:tabs>
          <w:tab w:val="num" w:pos="926"/>
        </w:tabs>
        <w:ind w:left="926" w:hanging="360"/>
      </w:pPr>
      <w:rPr>
        <w:rFonts w:ascii="Symbol" w:hAnsi="Symbol" w:hint="default"/>
      </w:rPr>
    </w:lvl>
  </w:abstractNum>
  <w:abstractNum w:abstractNumId="7">
    <w:nsid w:val="FFFFFF83"/>
    <w:multiLevelType w:val="singleLevel"/>
    <w:tmpl w:val="2B1ACF70"/>
    <w:lvl w:ilvl="0">
      <w:start w:val="1"/>
      <w:numFmt w:val="bullet"/>
      <w:pStyle w:val="20"/>
      <w:lvlText w:val=""/>
      <w:lvlJc w:val="left"/>
      <w:pPr>
        <w:tabs>
          <w:tab w:val="num" w:pos="643"/>
        </w:tabs>
        <w:ind w:left="643" w:hanging="360"/>
      </w:pPr>
      <w:rPr>
        <w:rFonts w:ascii="Symbol" w:hAnsi="Symbol" w:hint="default"/>
      </w:rPr>
    </w:lvl>
  </w:abstractNum>
  <w:abstractNum w:abstractNumId="8">
    <w:nsid w:val="FFFFFF88"/>
    <w:multiLevelType w:val="singleLevel"/>
    <w:tmpl w:val="B45471E6"/>
    <w:lvl w:ilvl="0">
      <w:start w:val="1"/>
      <w:numFmt w:val="decimal"/>
      <w:pStyle w:val="a"/>
      <w:lvlText w:val="%1)"/>
      <w:lvlJc w:val="left"/>
      <w:pPr>
        <w:tabs>
          <w:tab w:val="num" w:pos="1021"/>
        </w:tabs>
        <w:ind w:left="1021" w:hanging="454"/>
      </w:pPr>
      <w:rPr>
        <w:rFonts w:hint="default"/>
      </w:rPr>
    </w:lvl>
  </w:abstractNum>
  <w:abstractNum w:abstractNumId="9">
    <w:nsid w:val="FFFFFF89"/>
    <w:multiLevelType w:val="singleLevel"/>
    <w:tmpl w:val="80549782"/>
    <w:lvl w:ilvl="0">
      <w:start w:val="1"/>
      <w:numFmt w:val="bullet"/>
      <w:pStyle w:val="41"/>
      <w:lvlText w:val=""/>
      <w:lvlJc w:val="left"/>
      <w:pPr>
        <w:tabs>
          <w:tab w:val="num" w:pos="360"/>
        </w:tabs>
        <w:ind w:left="360" w:hangingChars="200" w:hanging="360"/>
      </w:pPr>
      <w:rPr>
        <w:rFonts w:ascii="Wingdings" w:hAnsi="Wingdings" w:hint="default"/>
      </w:rPr>
    </w:lvl>
  </w:abstractNum>
  <w:abstractNum w:abstractNumId="10">
    <w:nsid w:val="FFFFFFFE"/>
    <w:multiLevelType w:val="singleLevel"/>
    <w:tmpl w:val="FFFFFFFF"/>
    <w:lvl w:ilvl="0">
      <w:numFmt w:val="decimal"/>
      <w:pStyle w:val="Strich-10-20"/>
      <w:lvlText w:val="*"/>
      <w:lvlJc w:val="left"/>
    </w:lvl>
  </w:abstractNum>
  <w:abstractNum w:abstractNumId="11">
    <w:nsid w:val="0000001C"/>
    <w:multiLevelType w:val="multilevel"/>
    <w:tmpl w:val="0000001C"/>
    <w:lvl w:ilvl="0">
      <w:start w:val="1"/>
      <w:numFmt w:val="bullet"/>
      <w:lvlText w:val=""/>
      <w:lvlJc w:val="left"/>
      <w:pPr>
        <w:tabs>
          <w:tab w:val="num" w:pos="1320"/>
        </w:tabs>
        <w:ind w:left="1320" w:hanging="420"/>
      </w:pPr>
      <w:rPr>
        <w:rFonts w:ascii="Wingdings" w:eastAsia="Arial Unicode MS" w:hAnsi="Wingdings" w:hint="default"/>
        <w:sz w:val="13"/>
        <w:szCs w:val="13"/>
      </w:rPr>
    </w:lvl>
    <w:lvl w:ilvl="1">
      <w:start w:val="1"/>
      <w:numFmt w:val="bullet"/>
      <w:lvlText w:val=""/>
      <w:lvlJc w:val="left"/>
      <w:pPr>
        <w:tabs>
          <w:tab w:val="num" w:pos="1740"/>
        </w:tabs>
        <w:ind w:left="1740" w:hanging="420"/>
      </w:pPr>
      <w:rPr>
        <w:rFonts w:ascii="Wingdings" w:hAnsi="Wingdings" w:hint="default"/>
      </w:rPr>
    </w:lvl>
    <w:lvl w:ilvl="2">
      <w:start w:val="1"/>
      <w:numFmt w:val="bullet"/>
      <w:lvlText w:val=""/>
      <w:lvlJc w:val="left"/>
      <w:pPr>
        <w:tabs>
          <w:tab w:val="num" w:pos="2160"/>
        </w:tabs>
        <w:ind w:left="2160" w:hanging="420"/>
      </w:pPr>
      <w:rPr>
        <w:rFonts w:ascii="Wingdings" w:hAnsi="Wingdings" w:hint="default"/>
      </w:rPr>
    </w:lvl>
    <w:lvl w:ilvl="3">
      <w:start w:val="1"/>
      <w:numFmt w:val="bullet"/>
      <w:lvlText w:val=""/>
      <w:lvlJc w:val="left"/>
      <w:pPr>
        <w:tabs>
          <w:tab w:val="num" w:pos="2580"/>
        </w:tabs>
        <w:ind w:left="2580" w:hanging="420"/>
      </w:pPr>
      <w:rPr>
        <w:rFonts w:ascii="Wingdings" w:hAnsi="Wingdings" w:hint="default"/>
      </w:rPr>
    </w:lvl>
    <w:lvl w:ilvl="4">
      <w:start w:val="1"/>
      <w:numFmt w:val="bullet"/>
      <w:lvlText w:val=""/>
      <w:lvlJc w:val="left"/>
      <w:pPr>
        <w:tabs>
          <w:tab w:val="num" w:pos="3000"/>
        </w:tabs>
        <w:ind w:left="3000" w:hanging="420"/>
      </w:pPr>
      <w:rPr>
        <w:rFonts w:ascii="Wingdings" w:hAnsi="Wingdings" w:hint="default"/>
      </w:rPr>
    </w:lvl>
    <w:lvl w:ilvl="5">
      <w:start w:val="1"/>
      <w:numFmt w:val="bullet"/>
      <w:lvlText w:val=""/>
      <w:lvlJc w:val="left"/>
      <w:pPr>
        <w:tabs>
          <w:tab w:val="num" w:pos="3420"/>
        </w:tabs>
        <w:ind w:left="3420" w:hanging="420"/>
      </w:pPr>
      <w:rPr>
        <w:rFonts w:ascii="Wingdings" w:hAnsi="Wingdings" w:hint="default"/>
      </w:rPr>
    </w:lvl>
    <w:lvl w:ilvl="6">
      <w:start w:val="1"/>
      <w:numFmt w:val="bullet"/>
      <w:lvlText w:val=""/>
      <w:lvlJc w:val="left"/>
      <w:pPr>
        <w:tabs>
          <w:tab w:val="num" w:pos="3840"/>
        </w:tabs>
        <w:ind w:left="3840" w:hanging="420"/>
      </w:pPr>
      <w:rPr>
        <w:rFonts w:ascii="Wingdings" w:hAnsi="Wingdings" w:hint="default"/>
      </w:rPr>
    </w:lvl>
    <w:lvl w:ilvl="7">
      <w:start w:val="1"/>
      <w:numFmt w:val="bullet"/>
      <w:lvlText w:val=""/>
      <w:lvlJc w:val="left"/>
      <w:pPr>
        <w:tabs>
          <w:tab w:val="num" w:pos="4260"/>
        </w:tabs>
        <w:ind w:left="4260" w:hanging="420"/>
      </w:pPr>
      <w:rPr>
        <w:rFonts w:ascii="Wingdings" w:hAnsi="Wingdings" w:hint="default"/>
      </w:rPr>
    </w:lvl>
    <w:lvl w:ilvl="8">
      <w:start w:val="1"/>
      <w:numFmt w:val="bullet"/>
      <w:lvlText w:val=""/>
      <w:lvlJc w:val="left"/>
      <w:pPr>
        <w:tabs>
          <w:tab w:val="num" w:pos="4680"/>
        </w:tabs>
        <w:ind w:left="4680" w:hanging="420"/>
      </w:pPr>
      <w:rPr>
        <w:rFonts w:ascii="Wingdings" w:hAnsi="Wingdings" w:hint="default"/>
      </w:rPr>
    </w:lvl>
  </w:abstractNum>
  <w:abstractNum w:abstractNumId="12">
    <w:nsid w:val="00770B0F"/>
    <w:multiLevelType w:val="hybridMultilevel"/>
    <w:tmpl w:val="EB2C90C4"/>
    <w:lvl w:ilvl="0" w:tplc="A38CD3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00AC043F"/>
    <w:multiLevelType w:val="hybridMultilevel"/>
    <w:tmpl w:val="3CAE65E8"/>
    <w:lvl w:ilvl="0" w:tplc="3CA4C2EA">
      <w:start w:val="1"/>
      <w:numFmt w:val="bullet"/>
      <w:pStyle w:val="Odrka"/>
      <w:lvlText w:val=""/>
      <w:lvlJc w:val="left"/>
      <w:pPr>
        <w:tabs>
          <w:tab w:val="num" w:pos="851"/>
        </w:tabs>
        <w:ind w:left="851" w:hanging="284"/>
      </w:pPr>
      <w:rPr>
        <w:rFonts w:ascii="Symbol" w:hAnsi="Symbol" w:hint="default"/>
      </w:rPr>
    </w:lvl>
    <w:lvl w:ilvl="1" w:tplc="04050003" w:tentative="1">
      <w:start w:val="1"/>
      <w:numFmt w:val="bullet"/>
      <w:lvlText w:val="o"/>
      <w:lvlJc w:val="left"/>
      <w:pPr>
        <w:tabs>
          <w:tab w:val="num" w:pos="1440"/>
        </w:tabs>
        <w:ind w:left="1440" w:hanging="360"/>
      </w:pPr>
      <w:rPr>
        <w:rFonts w:ascii="Courier New" w:hAnsi="Courier New" w:cs="Courier New" w:hint="default"/>
      </w:rPr>
    </w:lvl>
    <w:lvl w:ilvl="2" w:tplc="04050005" w:tentative="1">
      <w:start w:val="1"/>
      <w:numFmt w:val="bullet"/>
      <w:lvlText w:val=""/>
      <w:lvlJc w:val="left"/>
      <w:pPr>
        <w:tabs>
          <w:tab w:val="num" w:pos="2160"/>
        </w:tabs>
        <w:ind w:left="2160" w:hanging="360"/>
      </w:pPr>
      <w:rPr>
        <w:rFonts w:ascii="Wingdings" w:hAnsi="Wingdings" w:hint="default"/>
      </w:rPr>
    </w:lvl>
    <w:lvl w:ilvl="3" w:tplc="04050001" w:tentative="1">
      <w:start w:val="1"/>
      <w:numFmt w:val="bullet"/>
      <w:lvlText w:val=""/>
      <w:lvlJc w:val="left"/>
      <w:pPr>
        <w:tabs>
          <w:tab w:val="num" w:pos="2880"/>
        </w:tabs>
        <w:ind w:left="2880" w:hanging="360"/>
      </w:pPr>
      <w:rPr>
        <w:rFonts w:ascii="Symbol" w:hAnsi="Symbol" w:hint="default"/>
      </w:rPr>
    </w:lvl>
    <w:lvl w:ilvl="4" w:tplc="04050003" w:tentative="1">
      <w:start w:val="1"/>
      <w:numFmt w:val="bullet"/>
      <w:lvlText w:val="o"/>
      <w:lvlJc w:val="left"/>
      <w:pPr>
        <w:tabs>
          <w:tab w:val="num" w:pos="3600"/>
        </w:tabs>
        <w:ind w:left="3600" w:hanging="360"/>
      </w:pPr>
      <w:rPr>
        <w:rFonts w:ascii="Courier New" w:hAnsi="Courier New" w:cs="Courier New" w:hint="default"/>
      </w:rPr>
    </w:lvl>
    <w:lvl w:ilvl="5" w:tplc="04050005" w:tentative="1">
      <w:start w:val="1"/>
      <w:numFmt w:val="bullet"/>
      <w:lvlText w:val=""/>
      <w:lvlJc w:val="left"/>
      <w:pPr>
        <w:tabs>
          <w:tab w:val="num" w:pos="4320"/>
        </w:tabs>
        <w:ind w:left="4320" w:hanging="360"/>
      </w:pPr>
      <w:rPr>
        <w:rFonts w:ascii="Wingdings" w:hAnsi="Wingdings" w:hint="default"/>
      </w:rPr>
    </w:lvl>
    <w:lvl w:ilvl="6" w:tplc="04050001" w:tentative="1">
      <w:start w:val="1"/>
      <w:numFmt w:val="bullet"/>
      <w:lvlText w:val=""/>
      <w:lvlJc w:val="left"/>
      <w:pPr>
        <w:tabs>
          <w:tab w:val="num" w:pos="5040"/>
        </w:tabs>
        <w:ind w:left="5040" w:hanging="360"/>
      </w:pPr>
      <w:rPr>
        <w:rFonts w:ascii="Symbol" w:hAnsi="Symbol" w:hint="default"/>
      </w:rPr>
    </w:lvl>
    <w:lvl w:ilvl="7" w:tplc="04050003" w:tentative="1">
      <w:start w:val="1"/>
      <w:numFmt w:val="bullet"/>
      <w:lvlText w:val="o"/>
      <w:lvlJc w:val="left"/>
      <w:pPr>
        <w:tabs>
          <w:tab w:val="num" w:pos="5760"/>
        </w:tabs>
        <w:ind w:left="5760" w:hanging="360"/>
      </w:pPr>
      <w:rPr>
        <w:rFonts w:ascii="Courier New" w:hAnsi="Courier New" w:cs="Courier New" w:hint="default"/>
      </w:rPr>
    </w:lvl>
    <w:lvl w:ilvl="8" w:tplc="04050005" w:tentative="1">
      <w:start w:val="1"/>
      <w:numFmt w:val="bullet"/>
      <w:lvlText w:val=""/>
      <w:lvlJc w:val="left"/>
      <w:pPr>
        <w:tabs>
          <w:tab w:val="num" w:pos="6480"/>
        </w:tabs>
        <w:ind w:left="6480" w:hanging="360"/>
      </w:pPr>
      <w:rPr>
        <w:rFonts w:ascii="Wingdings" w:hAnsi="Wingdings" w:hint="default"/>
      </w:rPr>
    </w:lvl>
  </w:abstractNum>
  <w:abstractNum w:abstractNumId="14">
    <w:nsid w:val="00B842E2"/>
    <w:multiLevelType w:val="hybridMultilevel"/>
    <w:tmpl w:val="B6F0B996"/>
    <w:lvl w:ilvl="0" w:tplc="B57E307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nsid w:val="01030685"/>
    <w:multiLevelType w:val="hybridMultilevel"/>
    <w:tmpl w:val="1ECCF49C"/>
    <w:lvl w:ilvl="0" w:tplc="76F05C6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02B80D73"/>
    <w:multiLevelType w:val="hybridMultilevel"/>
    <w:tmpl w:val="050E5CCC"/>
    <w:lvl w:ilvl="0" w:tplc="DA709ED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02D302F0"/>
    <w:multiLevelType w:val="multilevel"/>
    <w:tmpl w:val="188C1396"/>
    <w:styleLink w:val="StylSodrkami12b1"/>
    <w:lvl w:ilvl="0">
      <w:start w:val="1"/>
      <w:numFmt w:val="bullet"/>
      <w:lvlText w:val=""/>
      <w:lvlJc w:val="left"/>
      <w:pPr>
        <w:tabs>
          <w:tab w:val="num" w:pos="851"/>
        </w:tabs>
        <w:ind w:left="851" w:hanging="454"/>
      </w:pPr>
      <w:rPr>
        <w:rFonts w:ascii="Symbol" w:hAnsi="Symbol" w:hint="default"/>
        <w:sz w:val="24"/>
      </w:rPr>
    </w:lvl>
    <w:lvl w:ilvl="1">
      <w:start w:val="1"/>
      <w:numFmt w:val="bullet"/>
      <w:lvlText w:val="o"/>
      <w:lvlJc w:val="left"/>
      <w:pPr>
        <w:tabs>
          <w:tab w:val="num" w:pos="2160"/>
        </w:tabs>
        <w:ind w:left="2160" w:hanging="360"/>
      </w:pPr>
      <w:rPr>
        <w:rFonts w:ascii="Courier New" w:hAnsi="Courier New" w:hint="default"/>
      </w:rPr>
    </w:lvl>
    <w:lvl w:ilvl="2">
      <w:start w:val="1"/>
      <w:numFmt w:val="bullet"/>
      <w:lvlText w:val=""/>
      <w:lvlJc w:val="left"/>
      <w:pPr>
        <w:tabs>
          <w:tab w:val="num" w:pos="2880"/>
        </w:tabs>
        <w:ind w:left="2880" w:hanging="360"/>
      </w:pPr>
      <w:rPr>
        <w:rFonts w:ascii="Wingdings" w:hAnsi="Wingdings" w:hint="default"/>
      </w:rPr>
    </w:lvl>
    <w:lvl w:ilvl="3">
      <w:start w:val="1"/>
      <w:numFmt w:val="bullet"/>
      <w:lvlText w:val=""/>
      <w:lvlJc w:val="left"/>
      <w:pPr>
        <w:tabs>
          <w:tab w:val="num" w:pos="3600"/>
        </w:tabs>
        <w:ind w:left="3600" w:hanging="360"/>
      </w:pPr>
      <w:rPr>
        <w:rFonts w:ascii="Symbol" w:hAnsi="Symbol" w:hint="default"/>
      </w:rPr>
    </w:lvl>
    <w:lvl w:ilvl="4">
      <w:start w:val="1"/>
      <w:numFmt w:val="bullet"/>
      <w:lvlText w:val="o"/>
      <w:lvlJc w:val="left"/>
      <w:pPr>
        <w:tabs>
          <w:tab w:val="num" w:pos="4320"/>
        </w:tabs>
        <w:ind w:left="4320" w:hanging="360"/>
      </w:pPr>
      <w:rPr>
        <w:rFonts w:ascii="Courier New" w:hAnsi="Courier New" w:hint="default"/>
      </w:rPr>
    </w:lvl>
    <w:lvl w:ilvl="5">
      <w:start w:val="1"/>
      <w:numFmt w:val="bullet"/>
      <w:lvlText w:val=""/>
      <w:lvlJc w:val="left"/>
      <w:pPr>
        <w:tabs>
          <w:tab w:val="num" w:pos="5040"/>
        </w:tabs>
        <w:ind w:left="5040" w:hanging="360"/>
      </w:pPr>
      <w:rPr>
        <w:rFonts w:ascii="Wingdings" w:hAnsi="Wingdings" w:hint="default"/>
      </w:rPr>
    </w:lvl>
    <w:lvl w:ilvl="6">
      <w:start w:val="1"/>
      <w:numFmt w:val="bullet"/>
      <w:lvlText w:val=""/>
      <w:lvlJc w:val="left"/>
      <w:pPr>
        <w:tabs>
          <w:tab w:val="num" w:pos="5760"/>
        </w:tabs>
        <w:ind w:left="5760" w:hanging="360"/>
      </w:pPr>
      <w:rPr>
        <w:rFonts w:ascii="Symbol" w:hAnsi="Symbol" w:hint="default"/>
      </w:rPr>
    </w:lvl>
    <w:lvl w:ilvl="7">
      <w:start w:val="1"/>
      <w:numFmt w:val="bullet"/>
      <w:lvlText w:val="o"/>
      <w:lvlJc w:val="left"/>
      <w:pPr>
        <w:tabs>
          <w:tab w:val="num" w:pos="6480"/>
        </w:tabs>
        <w:ind w:left="6480" w:hanging="360"/>
      </w:pPr>
      <w:rPr>
        <w:rFonts w:ascii="Courier New" w:hAnsi="Courier New" w:hint="default"/>
      </w:rPr>
    </w:lvl>
    <w:lvl w:ilvl="8">
      <w:start w:val="1"/>
      <w:numFmt w:val="bullet"/>
      <w:lvlText w:val=""/>
      <w:lvlJc w:val="left"/>
      <w:pPr>
        <w:tabs>
          <w:tab w:val="num" w:pos="7200"/>
        </w:tabs>
        <w:ind w:left="7200" w:hanging="360"/>
      </w:pPr>
      <w:rPr>
        <w:rFonts w:ascii="Wingdings" w:hAnsi="Wingdings" w:hint="default"/>
      </w:rPr>
    </w:lvl>
  </w:abstractNum>
  <w:abstractNum w:abstractNumId="18">
    <w:nsid w:val="03353B11"/>
    <w:multiLevelType w:val="hybridMultilevel"/>
    <w:tmpl w:val="956E38EC"/>
    <w:lvl w:ilvl="0" w:tplc="6486E14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04D63999"/>
    <w:multiLevelType w:val="hybridMultilevel"/>
    <w:tmpl w:val="CACECC28"/>
    <w:lvl w:ilvl="0" w:tplc="FFFFFFFF">
      <w:start w:val="1"/>
      <w:numFmt w:val="decimal"/>
      <w:lvlText w:val="%1"/>
      <w:lvlJc w:val="center"/>
      <w:pPr>
        <w:ind w:left="420" w:hanging="420"/>
      </w:pPr>
      <w:rPr>
        <w:rFonts w:eastAsia="宋体"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07CC579A"/>
    <w:multiLevelType w:val="hybridMultilevel"/>
    <w:tmpl w:val="C9AEB5C4"/>
    <w:lvl w:ilvl="0" w:tplc="5470CD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084E4305"/>
    <w:multiLevelType w:val="hybridMultilevel"/>
    <w:tmpl w:val="CACECC28"/>
    <w:lvl w:ilvl="0" w:tplc="FFFFFFFF">
      <w:start w:val="1"/>
      <w:numFmt w:val="decimal"/>
      <w:lvlText w:val="%1"/>
      <w:lvlJc w:val="center"/>
      <w:pPr>
        <w:ind w:left="420" w:hanging="420"/>
      </w:pPr>
      <w:rPr>
        <w:rFonts w:eastAsia="宋体"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0A3C5BE2"/>
    <w:multiLevelType w:val="hybridMultilevel"/>
    <w:tmpl w:val="8F7E5342"/>
    <w:lvl w:ilvl="0" w:tplc="B57E307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0A9231B2"/>
    <w:multiLevelType w:val="multilevel"/>
    <w:tmpl w:val="5E6A608A"/>
    <w:styleLink w:val="slovn"/>
    <w:lvl w:ilvl="0">
      <w:start w:val="1"/>
      <w:numFmt w:val="decimal"/>
      <w:lvlText w:val="%1)"/>
      <w:lvlJc w:val="left"/>
      <w:pPr>
        <w:tabs>
          <w:tab w:val="num" w:pos="1021"/>
        </w:tabs>
        <w:ind w:left="1021" w:hanging="454"/>
      </w:pPr>
      <w:rPr>
        <w:rFonts w:hint="default"/>
      </w:rPr>
    </w:lvl>
    <w:lvl w:ilvl="1">
      <w:start w:val="1"/>
      <w:numFmt w:val="lowerLetter"/>
      <w:lvlText w:val="%2)"/>
      <w:lvlJc w:val="left"/>
      <w:pPr>
        <w:tabs>
          <w:tab w:val="num" w:pos="153"/>
        </w:tabs>
        <w:ind w:left="153" w:hanging="360"/>
      </w:pPr>
      <w:rPr>
        <w:rFonts w:hint="default"/>
      </w:rPr>
    </w:lvl>
    <w:lvl w:ilvl="2">
      <w:start w:val="1"/>
      <w:numFmt w:val="lowerRoman"/>
      <w:lvlText w:val="%3)"/>
      <w:lvlJc w:val="left"/>
      <w:pPr>
        <w:tabs>
          <w:tab w:val="num" w:pos="513"/>
        </w:tabs>
        <w:ind w:left="513" w:hanging="360"/>
      </w:pPr>
      <w:rPr>
        <w:rFonts w:hint="default"/>
      </w:rPr>
    </w:lvl>
    <w:lvl w:ilvl="3">
      <w:start w:val="1"/>
      <w:numFmt w:val="decimal"/>
      <w:lvlText w:val="(%4)"/>
      <w:lvlJc w:val="left"/>
      <w:pPr>
        <w:tabs>
          <w:tab w:val="num" w:pos="873"/>
        </w:tabs>
        <w:ind w:left="873" w:hanging="360"/>
      </w:pPr>
      <w:rPr>
        <w:rFonts w:hint="default"/>
      </w:rPr>
    </w:lvl>
    <w:lvl w:ilvl="4">
      <w:start w:val="1"/>
      <w:numFmt w:val="lowerLetter"/>
      <w:lvlText w:val="(%5)"/>
      <w:lvlJc w:val="left"/>
      <w:pPr>
        <w:tabs>
          <w:tab w:val="num" w:pos="1233"/>
        </w:tabs>
        <w:ind w:left="1233" w:hanging="360"/>
      </w:pPr>
      <w:rPr>
        <w:rFonts w:hint="default"/>
      </w:rPr>
    </w:lvl>
    <w:lvl w:ilvl="5">
      <w:start w:val="1"/>
      <w:numFmt w:val="lowerRoman"/>
      <w:lvlText w:val="(%6)"/>
      <w:lvlJc w:val="left"/>
      <w:pPr>
        <w:tabs>
          <w:tab w:val="num" w:pos="1593"/>
        </w:tabs>
        <w:ind w:left="1593" w:hanging="360"/>
      </w:pPr>
      <w:rPr>
        <w:rFonts w:hint="default"/>
      </w:rPr>
    </w:lvl>
    <w:lvl w:ilvl="6">
      <w:start w:val="1"/>
      <w:numFmt w:val="decimal"/>
      <w:lvlText w:val="%7."/>
      <w:lvlJc w:val="left"/>
      <w:pPr>
        <w:tabs>
          <w:tab w:val="num" w:pos="1953"/>
        </w:tabs>
        <w:ind w:left="1953" w:hanging="360"/>
      </w:pPr>
      <w:rPr>
        <w:rFonts w:hint="default"/>
      </w:rPr>
    </w:lvl>
    <w:lvl w:ilvl="7">
      <w:start w:val="1"/>
      <w:numFmt w:val="lowerLetter"/>
      <w:lvlText w:val="%8."/>
      <w:lvlJc w:val="left"/>
      <w:pPr>
        <w:tabs>
          <w:tab w:val="num" w:pos="2313"/>
        </w:tabs>
        <w:ind w:left="2313" w:hanging="360"/>
      </w:pPr>
      <w:rPr>
        <w:rFonts w:hint="default"/>
      </w:rPr>
    </w:lvl>
    <w:lvl w:ilvl="8">
      <w:start w:val="1"/>
      <w:numFmt w:val="lowerRoman"/>
      <w:lvlText w:val="%9."/>
      <w:lvlJc w:val="left"/>
      <w:pPr>
        <w:tabs>
          <w:tab w:val="num" w:pos="2673"/>
        </w:tabs>
        <w:ind w:left="2673" w:hanging="360"/>
      </w:pPr>
      <w:rPr>
        <w:rFonts w:hint="default"/>
      </w:rPr>
    </w:lvl>
  </w:abstractNum>
  <w:abstractNum w:abstractNumId="24">
    <w:nsid w:val="0B3A6B35"/>
    <w:multiLevelType w:val="hybridMultilevel"/>
    <w:tmpl w:val="AF445BA8"/>
    <w:lvl w:ilvl="0" w:tplc="FFFFFFFF">
      <w:start w:val="1"/>
      <w:numFmt w:val="bullet"/>
      <w:pStyle w:val="Arbeitsschritt"/>
      <w:lvlText w:val="-"/>
      <w:lvlJc w:val="left"/>
      <w:pPr>
        <w:tabs>
          <w:tab w:val="num" w:pos="360"/>
        </w:tabs>
        <w:ind w:left="284" w:hanging="284"/>
      </w:pPr>
      <w:rPr>
        <w:rFonts w:ascii="Symbol" w:hAnsi="Symbol" w:hint="default"/>
      </w:rPr>
    </w:lvl>
    <w:lvl w:ilvl="1" w:tplc="FFFFFFFF" w:tentative="1">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25">
    <w:nsid w:val="0B531646"/>
    <w:multiLevelType w:val="hybridMultilevel"/>
    <w:tmpl w:val="A9A4902A"/>
    <w:lvl w:ilvl="0" w:tplc="C776A85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nsid w:val="0BA02AEB"/>
    <w:multiLevelType w:val="hybridMultilevel"/>
    <w:tmpl w:val="75F238C6"/>
    <w:lvl w:ilvl="0" w:tplc="517C58D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nsid w:val="0C1E1D89"/>
    <w:multiLevelType w:val="hybridMultilevel"/>
    <w:tmpl w:val="469E6C7A"/>
    <w:lvl w:ilvl="0" w:tplc="2D3A64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0C4B4D1E"/>
    <w:multiLevelType w:val="multilevel"/>
    <w:tmpl w:val="186AEDDE"/>
    <w:lvl w:ilvl="0">
      <w:start w:val="1"/>
      <w:numFmt w:val="decimal"/>
      <w:lvlText w:val="%1."/>
      <w:lvlJc w:val="left"/>
      <w:pPr>
        <w:tabs>
          <w:tab w:val="num" w:pos="1276"/>
        </w:tabs>
        <w:ind w:left="0" w:firstLine="0"/>
      </w:pPr>
      <w:rPr>
        <w:rFonts w:ascii="Times New Roman" w:hAnsi="Times New Roman" w:hint="default"/>
        <w:b/>
        <w:i w:val="0"/>
        <w:color w:val="auto"/>
        <w:spacing w:val="20"/>
        <w:sz w:val="26"/>
        <w:szCs w:val="26"/>
      </w:rPr>
    </w:lvl>
    <w:lvl w:ilvl="1">
      <w:start w:val="1"/>
      <w:numFmt w:val="decimal"/>
      <w:lvlText w:val="%14.%2"/>
      <w:lvlJc w:val="left"/>
      <w:pPr>
        <w:tabs>
          <w:tab w:val="num" w:pos="567"/>
        </w:tabs>
        <w:ind w:left="567" w:hanging="567"/>
      </w:pPr>
      <w:rPr>
        <w:rFonts w:hint="default"/>
      </w:rPr>
    </w:lvl>
    <w:lvl w:ilvl="2">
      <w:start w:val="1"/>
      <w:numFmt w:val="decimal"/>
      <w:pStyle w:val="StylNadpis3Vlevo0cmPrvndek0cm"/>
      <w:lvlText w:val="%1.%2.%3"/>
      <w:lvlJc w:val="left"/>
      <w:pPr>
        <w:tabs>
          <w:tab w:val="num" w:pos="0"/>
        </w:tabs>
        <w:ind w:left="720" w:hanging="720"/>
      </w:pPr>
      <w:rPr>
        <w:rFonts w:hint="default"/>
      </w:rPr>
    </w:lvl>
    <w:lvl w:ilvl="3">
      <w:start w:val="1"/>
      <w:numFmt w:val="decimal"/>
      <w:lvlText w:val="%1.%2.%3.%4"/>
      <w:lvlJc w:val="left"/>
      <w:pPr>
        <w:tabs>
          <w:tab w:val="num" w:pos="0"/>
        </w:tabs>
        <w:ind w:left="864" w:hanging="864"/>
      </w:pPr>
      <w:rPr>
        <w:rFonts w:hint="default"/>
      </w:rPr>
    </w:lvl>
    <w:lvl w:ilvl="4">
      <w:start w:val="1"/>
      <w:numFmt w:val="decimal"/>
      <w:lvlText w:val="%1.%2.%3.%4.%5"/>
      <w:lvlJc w:val="left"/>
      <w:pPr>
        <w:tabs>
          <w:tab w:val="num" w:pos="0"/>
        </w:tabs>
        <w:ind w:left="1008" w:hanging="1008"/>
      </w:pPr>
      <w:rPr>
        <w:rFonts w:hint="default"/>
      </w:rPr>
    </w:lvl>
    <w:lvl w:ilvl="5">
      <w:start w:val="1"/>
      <w:numFmt w:val="decimal"/>
      <w:lvlText w:val="%1.%2.%3.%4.%5.%6"/>
      <w:lvlJc w:val="left"/>
      <w:pPr>
        <w:tabs>
          <w:tab w:val="num" w:pos="0"/>
        </w:tabs>
        <w:ind w:left="0" w:firstLine="0"/>
      </w:pPr>
      <w:rPr>
        <w:rFonts w:hint="default"/>
      </w:rPr>
    </w:lvl>
    <w:lvl w:ilvl="6">
      <w:start w:val="1"/>
      <w:numFmt w:val="decimal"/>
      <w:lvlText w:val="%1.%2.%3.%4.%5.%6.%7"/>
      <w:lvlJc w:val="left"/>
      <w:pPr>
        <w:tabs>
          <w:tab w:val="num" w:pos="0"/>
        </w:tabs>
        <w:ind w:left="0" w:firstLine="0"/>
      </w:pPr>
      <w:rPr>
        <w:rFonts w:hint="default"/>
      </w:rPr>
    </w:lvl>
    <w:lvl w:ilvl="7">
      <w:start w:val="1"/>
      <w:numFmt w:val="decimal"/>
      <w:lvlText w:val="%1.%2.%3.%4.%5.%6.%7.%8"/>
      <w:lvlJc w:val="left"/>
      <w:pPr>
        <w:tabs>
          <w:tab w:val="num" w:pos="0"/>
        </w:tabs>
        <w:ind w:left="0" w:firstLine="0"/>
      </w:pPr>
      <w:rPr>
        <w:rFonts w:hint="default"/>
      </w:rPr>
    </w:lvl>
    <w:lvl w:ilvl="8">
      <w:start w:val="1"/>
      <w:numFmt w:val="decimal"/>
      <w:lvlText w:val="%1.%2.%3.%4.%5.%6.%7.%8.%9"/>
      <w:lvlJc w:val="left"/>
      <w:pPr>
        <w:tabs>
          <w:tab w:val="num" w:pos="0"/>
        </w:tabs>
        <w:ind w:left="0" w:firstLine="0"/>
      </w:pPr>
      <w:rPr>
        <w:rFonts w:hint="default"/>
      </w:rPr>
    </w:lvl>
  </w:abstractNum>
  <w:abstractNum w:abstractNumId="29">
    <w:nsid w:val="0CB412D5"/>
    <w:multiLevelType w:val="hybridMultilevel"/>
    <w:tmpl w:val="3A1CBC98"/>
    <w:lvl w:ilvl="0" w:tplc="9078BA8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nsid w:val="0CDE5F7E"/>
    <w:multiLevelType w:val="multilevel"/>
    <w:tmpl w:val="0409001D"/>
    <w:styleLink w:val="7"/>
    <w:lvl w:ilvl="0">
      <w:start w:val="4"/>
      <w:numFmt w:val="decimal"/>
      <w:lvlText w:val="%1"/>
      <w:lvlJc w:val="left"/>
      <w:pPr>
        <w:ind w:left="425" w:hanging="425"/>
      </w:pPr>
    </w:lvl>
    <w:lvl w:ilvl="1">
      <w:start w:val="3"/>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1">
    <w:nsid w:val="0D3B4BBA"/>
    <w:multiLevelType w:val="hybridMultilevel"/>
    <w:tmpl w:val="68285848"/>
    <w:lvl w:ilvl="0" w:tplc="37F0773E">
      <w:start w:val="1"/>
      <w:numFmt w:val="bullet"/>
      <w:lvlText w:val=""/>
      <w:lvlJc w:val="left"/>
      <w:pPr>
        <w:ind w:left="840" w:hanging="420"/>
      </w:pPr>
      <w:rPr>
        <w:rFonts w:ascii="Wingdings" w:hAnsi="Wingdings" w:hint="default"/>
        <w:color w:val="000000"/>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2">
    <w:nsid w:val="0DCA2DD9"/>
    <w:multiLevelType w:val="hybridMultilevel"/>
    <w:tmpl w:val="E3364DBA"/>
    <w:lvl w:ilvl="0" w:tplc="0690440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nsid w:val="0DCF6C92"/>
    <w:multiLevelType w:val="hybridMultilevel"/>
    <w:tmpl w:val="521C8CB2"/>
    <w:lvl w:ilvl="0" w:tplc="B57E307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nsid w:val="0E2F5C3A"/>
    <w:multiLevelType w:val="multilevel"/>
    <w:tmpl w:val="04050023"/>
    <w:styleLink w:val="a0"/>
    <w:lvl w:ilvl="0">
      <w:start w:val="1"/>
      <w:numFmt w:val="upperRoman"/>
      <w:lvlText w:val="Článek %1."/>
      <w:lvlJc w:val="left"/>
      <w:pPr>
        <w:tabs>
          <w:tab w:val="num" w:pos="2160"/>
        </w:tabs>
        <w:ind w:left="0" w:firstLine="0"/>
      </w:pPr>
    </w:lvl>
    <w:lvl w:ilvl="1">
      <w:start w:val="1"/>
      <w:numFmt w:val="decimalZero"/>
      <w:isLgl/>
      <w:lvlText w:val="Oddíl %1.%2"/>
      <w:lvlJc w:val="left"/>
      <w:pPr>
        <w:tabs>
          <w:tab w:val="num" w:pos="1800"/>
        </w:tabs>
        <w:ind w:left="0" w:firstLine="0"/>
      </w:pPr>
    </w:lvl>
    <w:lvl w:ilvl="2">
      <w:start w:val="1"/>
      <w:numFmt w:val="lowerLetter"/>
      <w:lvlText w:val="(%3)"/>
      <w:lvlJc w:val="left"/>
      <w:pPr>
        <w:tabs>
          <w:tab w:val="num" w:pos="1008"/>
        </w:tabs>
        <w:ind w:left="720" w:hanging="432"/>
      </w:pPr>
    </w:lvl>
    <w:lvl w:ilvl="3">
      <w:start w:val="1"/>
      <w:numFmt w:val="lowerRoman"/>
      <w:lvlText w:val="(%4)"/>
      <w:lvlJc w:val="right"/>
      <w:pPr>
        <w:tabs>
          <w:tab w:val="num" w:pos="864"/>
        </w:tabs>
        <w:ind w:left="864" w:hanging="144"/>
      </w:pPr>
    </w:lvl>
    <w:lvl w:ilvl="4">
      <w:start w:val="1"/>
      <w:numFmt w:val="decimal"/>
      <w:lvlText w:val="%5)"/>
      <w:lvlJc w:val="left"/>
      <w:pPr>
        <w:tabs>
          <w:tab w:val="num" w:pos="1008"/>
        </w:tabs>
        <w:ind w:left="1008" w:hanging="432"/>
      </w:pPr>
    </w:lvl>
    <w:lvl w:ilvl="5">
      <w:start w:val="1"/>
      <w:numFmt w:val="lowerLetter"/>
      <w:lvlText w:val="%6)"/>
      <w:lvlJc w:val="left"/>
      <w:pPr>
        <w:tabs>
          <w:tab w:val="num" w:pos="1152"/>
        </w:tabs>
        <w:ind w:left="1152" w:hanging="432"/>
      </w:pPr>
    </w:lvl>
    <w:lvl w:ilvl="6">
      <w:start w:val="1"/>
      <w:numFmt w:val="lowerRoman"/>
      <w:lvlText w:val="%7)"/>
      <w:lvlJc w:val="right"/>
      <w:pPr>
        <w:tabs>
          <w:tab w:val="num" w:pos="1296"/>
        </w:tabs>
        <w:ind w:left="1296" w:hanging="288"/>
      </w:pPr>
    </w:lvl>
    <w:lvl w:ilvl="7">
      <w:start w:val="1"/>
      <w:numFmt w:val="lowerLetter"/>
      <w:lvlText w:val="%8."/>
      <w:lvlJc w:val="left"/>
      <w:pPr>
        <w:tabs>
          <w:tab w:val="num" w:pos="1440"/>
        </w:tabs>
        <w:ind w:left="1440" w:hanging="432"/>
      </w:pPr>
    </w:lvl>
    <w:lvl w:ilvl="8">
      <w:start w:val="1"/>
      <w:numFmt w:val="lowerRoman"/>
      <w:lvlText w:val="%9."/>
      <w:lvlJc w:val="right"/>
      <w:pPr>
        <w:tabs>
          <w:tab w:val="num" w:pos="1584"/>
        </w:tabs>
        <w:ind w:left="1584" w:hanging="144"/>
      </w:pPr>
    </w:lvl>
  </w:abstractNum>
  <w:abstractNum w:abstractNumId="35">
    <w:nsid w:val="0E575859"/>
    <w:multiLevelType w:val="multilevel"/>
    <w:tmpl w:val="0409001D"/>
    <w:styleLink w:val="42"/>
    <w:lvl w:ilvl="0">
      <w:start w:val="4"/>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6">
    <w:nsid w:val="0EC53FA4"/>
    <w:multiLevelType w:val="hybridMultilevel"/>
    <w:tmpl w:val="8CBA437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7">
    <w:nsid w:val="0F9E52BA"/>
    <w:multiLevelType w:val="hybridMultilevel"/>
    <w:tmpl w:val="77BA8250"/>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8">
    <w:nsid w:val="0FB71947"/>
    <w:multiLevelType w:val="hybridMultilevel"/>
    <w:tmpl w:val="F4201000"/>
    <w:lvl w:ilvl="0" w:tplc="D3F636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nsid w:val="0FF26399"/>
    <w:multiLevelType w:val="hybridMultilevel"/>
    <w:tmpl w:val="B7CA7646"/>
    <w:lvl w:ilvl="0" w:tplc="B57E307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nsid w:val="10497F98"/>
    <w:multiLevelType w:val="hybridMultilevel"/>
    <w:tmpl w:val="A350C018"/>
    <w:lvl w:ilvl="0" w:tplc="A28EAE3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nsid w:val="11341F9A"/>
    <w:multiLevelType w:val="hybridMultilevel"/>
    <w:tmpl w:val="FE523E50"/>
    <w:lvl w:ilvl="0" w:tplc="6A4443BC">
      <w:start w:val="1"/>
      <w:numFmt w:val="bullet"/>
      <w:lvlText w:val=""/>
      <w:lvlJc w:val="left"/>
      <w:pPr>
        <w:tabs>
          <w:tab w:val="num" w:pos="710"/>
        </w:tabs>
        <w:ind w:left="710" w:hanging="284"/>
      </w:pPr>
      <w:rPr>
        <w:rFonts w:ascii="Wingdings" w:hAnsi="Wingdings" w:hint="default"/>
      </w:rPr>
    </w:lvl>
    <w:lvl w:ilvl="1" w:tplc="04090003">
      <w:start w:val="1"/>
      <w:numFmt w:val="bullet"/>
      <w:lvlText w:val=""/>
      <w:lvlJc w:val="left"/>
      <w:pPr>
        <w:tabs>
          <w:tab w:val="num" w:pos="1266"/>
        </w:tabs>
        <w:ind w:left="1266" w:hanging="420"/>
      </w:pPr>
      <w:rPr>
        <w:rFonts w:ascii="Wingdings" w:hAnsi="Wingdings" w:hint="default"/>
      </w:rPr>
    </w:lvl>
    <w:lvl w:ilvl="2" w:tplc="04090005" w:tentative="1">
      <w:start w:val="1"/>
      <w:numFmt w:val="bullet"/>
      <w:lvlText w:val=""/>
      <w:lvlJc w:val="left"/>
      <w:pPr>
        <w:tabs>
          <w:tab w:val="num" w:pos="1686"/>
        </w:tabs>
        <w:ind w:left="1686" w:hanging="420"/>
      </w:pPr>
      <w:rPr>
        <w:rFonts w:ascii="Wingdings" w:hAnsi="Wingdings" w:hint="default"/>
      </w:rPr>
    </w:lvl>
    <w:lvl w:ilvl="3" w:tplc="04090001" w:tentative="1">
      <w:start w:val="1"/>
      <w:numFmt w:val="bullet"/>
      <w:lvlText w:val=""/>
      <w:lvlJc w:val="left"/>
      <w:pPr>
        <w:tabs>
          <w:tab w:val="num" w:pos="2106"/>
        </w:tabs>
        <w:ind w:left="2106" w:hanging="420"/>
      </w:pPr>
      <w:rPr>
        <w:rFonts w:ascii="Wingdings" w:hAnsi="Wingdings" w:hint="default"/>
      </w:rPr>
    </w:lvl>
    <w:lvl w:ilvl="4" w:tplc="04090003" w:tentative="1">
      <w:start w:val="1"/>
      <w:numFmt w:val="bullet"/>
      <w:lvlText w:val=""/>
      <w:lvlJc w:val="left"/>
      <w:pPr>
        <w:tabs>
          <w:tab w:val="num" w:pos="2526"/>
        </w:tabs>
        <w:ind w:left="2526" w:hanging="420"/>
      </w:pPr>
      <w:rPr>
        <w:rFonts w:ascii="Wingdings" w:hAnsi="Wingdings" w:hint="default"/>
      </w:rPr>
    </w:lvl>
    <w:lvl w:ilvl="5" w:tplc="04090005" w:tentative="1">
      <w:start w:val="1"/>
      <w:numFmt w:val="bullet"/>
      <w:lvlText w:val=""/>
      <w:lvlJc w:val="left"/>
      <w:pPr>
        <w:tabs>
          <w:tab w:val="num" w:pos="2946"/>
        </w:tabs>
        <w:ind w:left="2946" w:hanging="420"/>
      </w:pPr>
      <w:rPr>
        <w:rFonts w:ascii="Wingdings" w:hAnsi="Wingdings" w:hint="default"/>
      </w:rPr>
    </w:lvl>
    <w:lvl w:ilvl="6" w:tplc="04090001" w:tentative="1">
      <w:start w:val="1"/>
      <w:numFmt w:val="bullet"/>
      <w:lvlText w:val=""/>
      <w:lvlJc w:val="left"/>
      <w:pPr>
        <w:tabs>
          <w:tab w:val="num" w:pos="3366"/>
        </w:tabs>
        <w:ind w:left="3366" w:hanging="420"/>
      </w:pPr>
      <w:rPr>
        <w:rFonts w:ascii="Wingdings" w:hAnsi="Wingdings" w:hint="default"/>
      </w:rPr>
    </w:lvl>
    <w:lvl w:ilvl="7" w:tplc="04090003" w:tentative="1">
      <w:start w:val="1"/>
      <w:numFmt w:val="bullet"/>
      <w:lvlText w:val=""/>
      <w:lvlJc w:val="left"/>
      <w:pPr>
        <w:tabs>
          <w:tab w:val="num" w:pos="3786"/>
        </w:tabs>
        <w:ind w:left="3786" w:hanging="420"/>
      </w:pPr>
      <w:rPr>
        <w:rFonts w:ascii="Wingdings" w:hAnsi="Wingdings" w:hint="default"/>
      </w:rPr>
    </w:lvl>
    <w:lvl w:ilvl="8" w:tplc="04090005" w:tentative="1">
      <w:start w:val="1"/>
      <w:numFmt w:val="bullet"/>
      <w:lvlText w:val=""/>
      <w:lvlJc w:val="left"/>
      <w:pPr>
        <w:tabs>
          <w:tab w:val="num" w:pos="4206"/>
        </w:tabs>
        <w:ind w:left="4206" w:hanging="420"/>
      </w:pPr>
      <w:rPr>
        <w:rFonts w:ascii="Wingdings" w:hAnsi="Wingdings" w:hint="default"/>
      </w:rPr>
    </w:lvl>
  </w:abstractNum>
  <w:abstractNum w:abstractNumId="42">
    <w:nsid w:val="137642BC"/>
    <w:multiLevelType w:val="hybridMultilevel"/>
    <w:tmpl w:val="BA5A9540"/>
    <w:lvl w:ilvl="0" w:tplc="B57E307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nsid w:val="1434532D"/>
    <w:multiLevelType w:val="multilevel"/>
    <w:tmpl w:val="67E2DCCC"/>
    <w:lvl w:ilvl="0">
      <w:start w:val="5"/>
      <w:numFmt w:val="decimal"/>
      <w:lvlText w:val="%1."/>
      <w:lvlJc w:val="left"/>
      <w:pPr>
        <w:tabs>
          <w:tab w:val="num" w:pos="425"/>
        </w:tabs>
        <w:ind w:left="425" w:hanging="425"/>
      </w:pPr>
      <w:rPr>
        <w:rFonts w:hint="eastAsia"/>
      </w:rPr>
    </w:lvl>
    <w:lvl w:ilvl="1">
      <w:start w:val="9"/>
      <w:numFmt w:val="decimal"/>
      <w:lvlText w:val="%1.%2."/>
      <w:lvlJc w:val="left"/>
      <w:pPr>
        <w:tabs>
          <w:tab w:val="num" w:pos="567"/>
        </w:tabs>
        <w:ind w:left="567" w:hanging="567"/>
      </w:pPr>
      <w:rPr>
        <w:rFonts w:hint="eastAsia"/>
      </w:rPr>
    </w:lvl>
    <w:lvl w:ilvl="2">
      <w:start w:val="1"/>
      <w:numFmt w:val="decimal"/>
      <w:pStyle w:val="35676"/>
      <w:lvlText w:val="%1.%2.%3"/>
      <w:lvlJc w:val="left"/>
      <w:pPr>
        <w:tabs>
          <w:tab w:val="num" w:pos="567"/>
        </w:tabs>
        <w:ind w:left="567" w:hanging="567"/>
      </w:pPr>
      <w:rPr>
        <w:rFonts w:hint="eastAsia"/>
        <w:b/>
        <w:i w:val="0"/>
        <w:sz w:val="18"/>
        <w:szCs w:val="18"/>
      </w:rPr>
    </w:lvl>
    <w:lvl w:ilvl="3">
      <w:start w:val="1"/>
      <w:numFmt w:val="decimal"/>
      <w:lvlText w:val="%1.%2.%3.%4."/>
      <w:lvlJc w:val="left"/>
      <w:pPr>
        <w:tabs>
          <w:tab w:val="num" w:pos="851"/>
        </w:tabs>
        <w:ind w:left="851" w:hanging="851"/>
      </w:pPr>
      <w:rPr>
        <w:rFonts w:hint="eastAsia"/>
      </w:rPr>
    </w:lvl>
    <w:lvl w:ilvl="4">
      <w:start w:val="1"/>
      <w:numFmt w:val="decimal"/>
      <w:lvlText w:val="%1.%2.%3.%4.%5."/>
      <w:lvlJc w:val="left"/>
      <w:pPr>
        <w:tabs>
          <w:tab w:val="num" w:pos="992"/>
        </w:tabs>
        <w:ind w:left="992" w:hanging="992"/>
      </w:pPr>
      <w:rPr>
        <w:rFonts w:hint="eastAsia"/>
      </w:rPr>
    </w:lvl>
    <w:lvl w:ilvl="5">
      <w:start w:val="1"/>
      <w:numFmt w:val="decimal"/>
      <w:lvlText w:val="%1.%2.%3.%4.%5.%6."/>
      <w:lvlJc w:val="left"/>
      <w:pPr>
        <w:tabs>
          <w:tab w:val="num" w:pos="1134"/>
        </w:tabs>
        <w:ind w:left="1134" w:hanging="1134"/>
      </w:pPr>
      <w:rPr>
        <w:rFonts w:hint="eastAsia"/>
      </w:rPr>
    </w:lvl>
    <w:lvl w:ilvl="6">
      <w:start w:val="1"/>
      <w:numFmt w:val="decimal"/>
      <w:lvlText w:val="%1.%2.%3.%4.%5.%6.%7."/>
      <w:lvlJc w:val="left"/>
      <w:pPr>
        <w:tabs>
          <w:tab w:val="num" w:pos="1276"/>
        </w:tabs>
        <w:ind w:left="1276" w:hanging="1276"/>
      </w:pPr>
      <w:rPr>
        <w:rFonts w:hint="eastAsia"/>
      </w:rPr>
    </w:lvl>
    <w:lvl w:ilvl="7">
      <w:start w:val="1"/>
      <w:numFmt w:val="decimal"/>
      <w:lvlText w:val="%1.%2.%3.%4.%5.%6.%7.%8."/>
      <w:lvlJc w:val="left"/>
      <w:pPr>
        <w:tabs>
          <w:tab w:val="num" w:pos="1418"/>
        </w:tabs>
        <w:ind w:left="1418" w:hanging="1418"/>
      </w:pPr>
      <w:rPr>
        <w:rFonts w:hint="eastAsia"/>
      </w:rPr>
    </w:lvl>
    <w:lvl w:ilvl="8">
      <w:start w:val="1"/>
      <w:numFmt w:val="decimal"/>
      <w:lvlText w:val="%1.%2.%3.%4.%5.%6.%7.%8.%9."/>
      <w:lvlJc w:val="left"/>
      <w:pPr>
        <w:tabs>
          <w:tab w:val="num" w:pos="1559"/>
        </w:tabs>
        <w:ind w:left="1559" w:hanging="1559"/>
      </w:pPr>
      <w:rPr>
        <w:rFonts w:hint="eastAsia"/>
      </w:rPr>
    </w:lvl>
  </w:abstractNum>
  <w:abstractNum w:abstractNumId="44">
    <w:nsid w:val="14DA1138"/>
    <w:multiLevelType w:val="hybridMultilevel"/>
    <w:tmpl w:val="312840FA"/>
    <w:lvl w:ilvl="0" w:tplc="C5D06DA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nsid w:val="152610E5"/>
    <w:multiLevelType w:val="hybridMultilevel"/>
    <w:tmpl w:val="C1683902"/>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46">
    <w:nsid w:val="153D7FFA"/>
    <w:multiLevelType w:val="hybridMultilevel"/>
    <w:tmpl w:val="B7CA7646"/>
    <w:lvl w:ilvl="0" w:tplc="B57E307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nsid w:val="16270BC0"/>
    <w:multiLevelType w:val="hybridMultilevel"/>
    <w:tmpl w:val="E6864F68"/>
    <w:lvl w:ilvl="0" w:tplc="27C2BBD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nsid w:val="164E64AB"/>
    <w:multiLevelType w:val="hybridMultilevel"/>
    <w:tmpl w:val="5CAEFF2A"/>
    <w:lvl w:ilvl="0" w:tplc="A2D07BE0">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nsid w:val="16BC548E"/>
    <w:multiLevelType w:val="hybridMultilevel"/>
    <w:tmpl w:val="A6C67EAC"/>
    <w:lvl w:ilvl="0" w:tplc="180E206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
    <w:nsid w:val="17106D97"/>
    <w:multiLevelType w:val="hybridMultilevel"/>
    <w:tmpl w:val="CACECC28"/>
    <w:lvl w:ilvl="0" w:tplc="FFFFFFFF">
      <w:start w:val="1"/>
      <w:numFmt w:val="decimal"/>
      <w:lvlText w:val="%1"/>
      <w:lvlJc w:val="center"/>
      <w:pPr>
        <w:ind w:left="420" w:hanging="420"/>
      </w:pPr>
      <w:rPr>
        <w:rFonts w:eastAsia="宋体"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nsid w:val="180E0348"/>
    <w:multiLevelType w:val="multilevel"/>
    <w:tmpl w:val="0409001D"/>
    <w:styleLink w:val="6"/>
    <w:lvl w:ilvl="0">
      <w:start w:val="1"/>
      <w:numFmt w:val="decimal"/>
      <w:lvlText w:val="%1"/>
      <w:lvlJc w:val="left"/>
      <w:pPr>
        <w:ind w:left="425" w:hanging="425"/>
      </w:pPr>
    </w:lvl>
    <w:lvl w:ilvl="1">
      <w:start w:val="3"/>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52">
    <w:nsid w:val="18EC4D54"/>
    <w:multiLevelType w:val="hybridMultilevel"/>
    <w:tmpl w:val="B158050C"/>
    <w:lvl w:ilvl="0" w:tplc="2876B0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3">
    <w:nsid w:val="196621E3"/>
    <w:multiLevelType w:val="hybridMultilevel"/>
    <w:tmpl w:val="7E5E44D4"/>
    <w:lvl w:ilvl="0" w:tplc="CF326792">
      <w:start w:val="1"/>
      <w:numFmt w:val="bullet"/>
      <w:pStyle w:val="Odrky3"/>
      <w:lvlText w:val=""/>
      <w:lvlJc w:val="left"/>
      <w:pPr>
        <w:tabs>
          <w:tab w:val="num" w:pos="924"/>
        </w:tabs>
        <w:ind w:left="924" w:hanging="357"/>
      </w:pPr>
      <w:rPr>
        <w:rFonts w:ascii="Symbol" w:hAnsi="Symbol" w:hint="default"/>
      </w:rPr>
    </w:lvl>
    <w:lvl w:ilvl="1" w:tplc="04050003" w:tentative="1">
      <w:start w:val="1"/>
      <w:numFmt w:val="bullet"/>
      <w:lvlText w:val="o"/>
      <w:lvlJc w:val="left"/>
      <w:pPr>
        <w:tabs>
          <w:tab w:val="num" w:pos="1440"/>
        </w:tabs>
        <w:ind w:left="1440" w:hanging="360"/>
      </w:pPr>
      <w:rPr>
        <w:rFonts w:ascii="Courier New" w:hAnsi="Courier New" w:cs="Courier New" w:hint="default"/>
      </w:rPr>
    </w:lvl>
    <w:lvl w:ilvl="2" w:tplc="04050005" w:tentative="1">
      <w:start w:val="1"/>
      <w:numFmt w:val="bullet"/>
      <w:lvlText w:val=""/>
      <w:lvlJc w:val="left"/>
      <w:pPr>
        <w:tabs>
          <w:tab w:val="num" w:pos="2160"/>
        </w:tabs>
        <w:ind w:left="2160" w:hanging="360"/>
      </w:pPr>
      <w:rPr>
        <w:rFonts w:ascii="Wingdings" w:hAnsi="Wingdings" w:hint="default"/>
      </w:rPr>
    </w:lvl>
    <w:lvl w:ilvl="3" w:tplc="04050001" w:tentative="1">
      <w:start w:val="1"/>
      <w:numFmt w:val="bullet"/>
      <w:lvlText w:val=""/>
      <w:lvlJc w:val="left"/>
      <w:pPr>
        <w:tabs>
          <w:tab w:val="num" w:pos="2880"/>
        </w:tabs>
        <w:ind w:left="2880" w:hanging="360"/>
      </w:pPr>
      <w:rPr>
        <w:rFonts w:ascii="Symbol" w:hAnsi="Symbol" w:hint="default"/>
      </w:rPr>
    </w:lvl>
    <w:lvl w:ilvl="4" w:tplc="04050003" w:tentative="1">
      <w:start w:val="1"/>
      <w:numFmt w:val="bullet"/>
      <w:lvlText w:val="o"/>
      <w:lvlJc w:val="left"/>
      <w:pPr>
        <w:tabs>
          <w:tab w:val="num" w:pos="3600"/>
        </w:tabs>
        <w:ind w:left="3600" w:hanging="360"/>
      </w:pPr>
      <w:rPr>
        <w:rFonts w:ascii="Courier New" w:hAnsi="Courier New" w:cs="Courier New" w:hint="default"/>
      </w:rPr>
    </w:lvl>
    <w:lvl w:ilvl="5" w:tplc="04050005" w:tentative="1">
      <w:start w:val="1"/>
      <w:numFmt w:val="bullet"/>
      <w:lvlText w:val=""/>
      <w:lvlJc w:val="left"/>
      <w:pPr>
        <w:tabs>
          <w:tab w:val="num" w:pos="4320"/>
        </w:tabs>
        <w:ind w:left="4320" w:hanging="360"/>
      </w:pPr>
      <w:rPr>
        <w:rFonts w:ascii="Wingdings" w:hAnsi="Wingdings" w:hint="default"/>
      </w:rPr>
    </w:lvl>
    <w:lvl w:ilvl="6" w:tplc="04050001" w:tentative="1">
      <w:start w:val="1"/>
      <w:numFmt w:val="bullet"/>
      <w:lvlText w:val=""/>
      <w:lvlJc w:val="left"/>
      <w:pPr>
        <w:tabs>
          <w:tab w:val="num" w:pos="5040"/>
        </w:tabs>
        <w:ind w:left="5040" w:hanging="360"/>
      </w:pPr>
      <w:rPr>
        <w:rFonts w:ascii="Symbol" w:hAnsi="Symbol" w:hint="default"/>
      </w:rPr>
    </w:lvl>
    <w:lvl w:ilvl="7" w:tplc="04050003" w:tentative="1">
      <w:start w:val="1"/>
      <w:numFmt w:val="bullet"/>
      <w:lvlText w:val="o"/>
      <w:lvlJc w:val="left"/>
      <w:pPr>
        <w:tabs>
          <w:tab w:val="num" w:pos="5760"/>
        </w:tabs>
        <w:ind w:left="5760" w:hanging="360"/>
      </w:pPr>
      <w:rPr>
        <w:rFonts w:ascii="Courier New" w:hAnsi="Courier New" w:cs="Courier New" w:hint="default"/>
      </w:rPr>
    </w:lvl>
    <w:lvl w:ilvl="8" w:tplc="04050005" w:tentative="1">
      <w:start w:val="1"/>
      <w:numFmt w:val="bullet"/>
      <w:lvlText w:val=""/>
      <w:lvlJc w:val="left"/>
      <w:pPr>
        <w:tabs>
          <w:tab w:val="num" w:pos="6480"/>
        </w:tabs>
        <w:ind w:left="6480" w:hanging="360"/>
      </w:pPr>
      <w:rPr>
        <w:rFonts w:ascii="Wingdings" w:hAnsi="Wingdings" w:hint="default"/>
      </w:rPr>
    </w:lvl>
  </w:abstractNum>
  <w:abstractNum w:abstractNumId="54">
    <w:nsid w:val="19771B63"/>
    <w:multiLevelType w:val="hybridMultilevel"/>
    <w:tmpl w:val="650CFD12"/>
    <w:lvl w:ilvl="0" w:tplc="445E4A1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5">
    <w:nsid w:val="1A266A63"/>
    <w:multiLevelType w:val="hybridMultilevel"/>
    <w:tmpl w:val="68BEAD6C"/>
    <w:lvl w:ilvl="0" w:tplc="5FA6F83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
    <w:nsid w:val="1A31715E"/>
    <w:multiLevelType w:val="hybridMultilevel"/>
    <w:tmpl w:val="C44666A4"/>
    <w:lvl w:ilvl="0" w:tplc="8A28A22E">
      <w:start w:val="1"/>
      <w:numFmt w:val="decimal"/>
      <w:pStyle w:val="1"/>
      <w:lvlText w:val="%1)"/>
      <w:lvlJc w:val="left"/>
      <w:pPr>
        <w:tabs>
          <w:tab w:val="num" w:pos="979"/>
        </w:tabs>
        <w:ind w:left="979" w:hanging="420"/>
      </w:pPr>
      <w:rPr>
        <w:rFonts w:hint="eastAsia"/>
        <w:sz w:val="24"/>
      </w:rPr>
    </w:lvl>
    <w:lvl w:ilvl="1" w:tplc="04090019">
      <w:start w:val="1"/>
      <w:numFmt w:val="lowerLetter"/>
      <w:pStyle w:val="21"/>
      <w:lvlText w:val="%2)"/>
      <w:lvlJc w:val="left"/>
      <w:pPr>
        <w:tabs>
          <w:tab w:val="num" w:pos="840"/>
        </w:tabs>
        <w:ind w:left="840" w:hanging="420"/>
      </w:pPr>
    </w:lvl>
    <w:lvl w:ilvl="2" w:tplc="0409001B">
      <w:start w:val="1"/>
      <w:numFmt w:val="lowerRoman"/>
      <w:pStyle w:val="31"/>
      <w:lvlText w:val="%3."/>
      <w:lvlJc w:val="right"/>
      <w:pPr>
        <w:tabs>
          <w:tab w:val="num" w:pos="1260"/>
        </w:tabs>
        <w:ind w:left="1260" w:hanging="420"/>
      </w:pPr>
    </w:lvl>
    <w:lvl w:ilvl="3" w:tplc="0409000F">
      <w:start w:val="1"/>
      <w:numFmt w:val="decimal"/>
      <w:pStyle w:val="43"/>
      <w:lvlText w:val="%4."/>
      <w:lvlJc w:val="left"/>
      <w:pPr>
        <w:tabs>
          <w:tab w:val="num" w:pos="1680"/>
        </w:tabs>
        <w:ind w:left="1680" w:hanging="420"/>
      </w:pPr>
    </w:lvl>
    <w:lvl w:ilvl="4" w:tplc="04090019">
      <w:start w:val="1"/>
      <w:numFmt w:val="lowerLetter"/>
      <w:pStyle w:val="51"/>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57">
    <w:nsid w:val="1ACA68D5"/>
    <w:multiLevelType w:val="hybridMultilevel"/>
    <w:tmpl w:val="050034D4"/>
    <w:lvl w:ilvl="0" w:tplc="8496F41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8">
    <w:nsid w:val="1AE33226"/>
    <w:multiLevelType w:val="hybridMultilevel"/>
    <w:tmpl w:val="252EDA74"/>
    <w:lvl w:ilvl="0" w:tplc="D65E93C4">
      <w:start w:val="1"/>
      <w:numFmt w:val="decimal"/>
      <w:pStyle w:val="Popisobrzku"/>
      <w:lvlText w:val="Obr. %1"/>
      <w:lvlJc w:val="left"/>
      <w:pPr>
        <w:tabs>
          <w:tab w:val="num" w:pos="0"/>
        </w:tabs>
        <w:ind w:left="0" w:firstLine="0"/>
      </w:pPr>
      <w:rPr>
        <w:rFonts w:hint="default"/>
      </w:rPr>
    </w:lvl>
    <w:lvl w:ilvl="1" w:tplc="04050019" w:tentative="1">
      <w:start w:val="1"/>
      <w:numFmt w:val="lowerLetter"/>
      <w:lvlText w:val="%2."/>
      <w:lvlJc w:val="left"/>
      <w:pPr>
        <w:tabs>
          <w:tab w:val="num" w:pos="1440"/>
        </w:tabs>
        <w:ind w:left="1440" w:hanging="360"/>
      </w:pPr>
    </w:lvl>
    <w:lvl w:ilvl="2" w:tplc="0405001B" w:tentative="1">
      <w:start w:val="1"/>
      <w:numFmt w:val="lowerRoman"/>
      <w:lvlText w:val="%3."/>
      <w:lvlJc w:val="right"/>
      <w:pPr>
        <w:tabs>
          <w:tab w:val="num" w:pos="2160"/>
        </w:tabs>
        <w:ind w:left="2160" w:hanging="180"/>
      </w:pPr>
    </w:lvl>
    <w:lvl w:ilvl="3" w:tplc="0405000F" w:tentative="1">
      <w:start w:val="1"/>
      <w:numFmt w:val="decimal"/>
      <w:lvlText w:val="%4."/>
      <w:lvlJc w:val="left"/>
      <w:pPr>
        <w:tabs>
          <w:tab w:val="num" w:pos="2880"/>
        </w:tabs>
        <w:ind w:left="2880" w:hanging="360"/>
      </w:pPr>
    </w:lvl>
    <w:lvl w:ilvl="4" w:tplc="04050019" w:tentative="1">
      <w:start w:val="1"/>
      <w:numFmt w:val="lowerLetter"/>
      <w:lvlText w:val="%5."/>
      <w:lvlJc w:val="left"/>
      <w:pPr>
        <w:tabs>
          <w:tab w:val="num" w:pos="3600"/>
        </w:tabs>
        <w:ind w:left="3600" w:hanging="360"/>
      </w:pPr>
    </w:lvl>
    <w:lvl w:ilvl="5" w:tplc="0405001B" w:tentative="1">
      <w:start w:val="1"/>
      <w:numFmt w:val="lowerRoman"/>
      <w:lvlText w:val="%6."/>
      <w:lvlJc w:val="right"/>
      <w:pPr>
        <w:tabs>
          <w:tab w:val="num" w:pos="4320"/>
        </w:tabs>
        <w:ind w:left="4320" w:hanging="180"/>
      </w:pPr>
    </w:lvl>
    <w:lvl w:ilvl="6" w:tplc="0405000F" w:tentative="1">
      <w:start w:val="1"/>
      <w:numFmt w:val="decimal"/>
      <w:lvlText w:val="%7."/>
      <w:lvlJc w:val="left"/>
      <w:pPr>
        <w:tabs>
          <w:tab w:val="num" w:pos="5040"/>
        </w:tabs>
        <w:ind w:left="5040" w:hanging="360"/>
      </w:pPr>
    </w:lvl>
    <w:lvl w:ilvl="7" w:tplc="04050019" w:tentative="1">
      <w:start w:val="1"/>
      <w:numFmt w:val="lowerLetter"/>
      <w:lvlText w:val="%8."/>
      <w:lvlJc w:val="left"/>
      <w:pPr>
        <w:tabs>
          <w:tab w:val="num" w:pos="5760"/>
        </w:tabs>
        <w:ind w:left="5760" w:hanging="360"/>
      </w:pPr>
    </w:lvl>
    <w:lvl w:ilvl="8" w:tplc="0405001B" w:tentative="1">
      <w:start w:val="1"/>
      <w:numFmt w:val="lowerRoman"/>
      <w:lvlText w:val="%9."/>
      <w:lvlJc w:val="right"/>
      <w:pPr>
        <w:tabs>
          <w:tab w:val="num" w:pos="6480"/>
        </w:tabs>
        <w:ind w:left="6480" w:hanging="180"/>
      </w:pPr>
    </w:lvl>
  </w:abstractNum>
  <w:abstractNum w:abstractNumId="59">
    <w:nsid w:val="1C726F8F"/>
    <w:multiLevelType w:val="hybridMultilevel"/>
    <w:tmpl w:val="B158050C"/>
    <w:lvl w:ilvl="0" w:tplc="2876B0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
    <w:nsid w:val="1D963E80"/>
    <w:multiLevelType w:val="hybridMultilevel"/>
    <w:tmpl w:val="39BC606A"/>
    <w:lvl w:ilvl="0" w:tplc="1D1AADE2">
      <w:start w:val="1"/>
      <w:numFmt w:val="decimal"/>
      <w:lvlText w:val="（%1）"/>
      <w:lvlJc w:val="left"/>
      <w:pPr>
        <w:ind w:left="720" w:hanging="7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61">
    <w:nsid w:val="1DD51924"/>
    <w:multiLevelType w:val="hybridMultilevel"/>
    <w:tmpl w:val="1C36C7D4"/>
    <w:lvl w:ilvl="0" w:tplc="B43E6200">
      <w:start w:val="1"/>
      <w:numFmt w:val="decimal"/>
      <w:pStyle w:val="slovan3"/>
      <w:lvlText w:val="%1."/>
      <w:lvlJc w:val="left"/>
      <w:pPr>
        <w:tabs>
          <w:tab w:val="num" w:pos="924"/>
        </w:tabs>
        <w:ind w:left="924" w:hanging="357"/>
      </w:pPr>
      <w:rPr>
        <w:rFonts w:hint="default"/>
      </w:rPr>
    </w:lvl>
    <w:lvl w:ilvl="1" w:tplc="04050019" w:tentative="1">
      <w:start w:val="1"/>
      <w:numFmt w:val="lowerLetter"/>
      <w:lvlText w:val="%2."/>
      <w:lvlJc w:val="left"/>
      <w:pPr>
        <w:tabs>
          <w:tab w:val="num" w:pos="1440"/>
        </w:tabs>
        <w:ind w:left="1440" w:hanging="360"/>
      </w:pPr>
    </w:lvl>
    <w:lvl w:ilvl="2" w:tplc="0405001B" w:tentative="1">
      <w:start w:val="1"/>
      <w:numFmt w:val="lowerRoman"/>
      <w:lvlText w:val="%3."/>
      <w:lvlJc w:val="right"/>
      <w:pPr>
        <w:tabs>
          <w:tab w:val="num" w:pos="2160"/>
        </w:tabs>
        <w:ind w:left="2160" w:hanging="180"/>
      </w:pPr>
    </w:lvl>
    <w:lvl w:ilvl="3" w:tplc="0405000F" w:tentative="1">
      <w:start w:val="1"/>
      <w:numFmt w:val="decimal"/>
      <w:lvlText w:val="%4."/>
      <w:lvlJc w:val="left"/>
      <w:pPr>
        <w:tabs>
          <w:tab w:val="num" w:pos="2880"/>
        </w:tabs>
        <w:ind w:left="2880" w:hanging="360"/>
      </w:pPr>
    </w:lvl>
    <w:lvl w:ilvl="4" w:tplc="04050019" w:tentative="1">
      <w:start w:val="1"/>
      <w:numFmt w:val="lowerLetter"/>
      <w:lvlText w:val="%5."/>
      <w:lvlJc w:val="left"/>
      <w:pPr>
        <w:tabs>
          <w:tab w:val="num" w:pos="3600"/>
        </w:tabs>
        <w:ind w:left="3600" w:hanging="360"/>
      </w:pPr>
    </w:lvl>
    <w:lvl w:ilvl="5" w:tplc="0405001B" w:tentative="1">
      <w:start w:val="1"/>
      <w:numFmt w:val="lowerRoman"/>
      <w:lvlText w:val="%6."/>
      <w:lvlJc w:val="right"/>
      <w:pPr>
        <w:tabs>
          <w:tab w:val="num" w:pos="4320"/>
        </w:tabs>
        <w:ind w:left="4320" w:hanging="180"/>
      </w:pPr>
    </w:lvl>
    <w:lvl w:ilvl="6" w:tplc="0405000F" w:tentative="1">
      <w:start w:val="1"/>
      <w:numFmt w:val="decimal"/>
      <w:lvlText w:val="%7."/>
      <w:lvlJc w:val="left"/>
      <w:pPr>
        <w:tabs>
          <w:tab w:val="num" w:pos="5040"/>
        </w:tabs>
        <w:ind w:left="5040" w:hanging="360"/>
      </w:pPr>
    </w:lvl>
    <w:lvl w:ilvl="7" w:tplc="04050019" w:tentative="1">
      <w:start w:val="1"/>
      <w:numFmt w:val="lowerLetter"/>
      <w:lvlText w:val="%8."/>
      <w:lvlJc w:val="left"/>
      <w:pPr>
        <w:tabs>
          <w:tab w:val="num" w:pos="5760"/>
        </w:tabs>
        <w:ind w:left="5760" w:hanging="360"/>
      </w:pPr>
    </w:lvl>
    <w:lvl w:ilvl="8" w:tplc="0405001B" w:tentative="1">
      <w:start w:val="1"/>
      <w:numFmt w:val="lowerRoman"/>
      <w:lvlText w:val="%9."/>
      <w:lvlJc w:val="right"/>
      <w:pPr>
        <w:tabs>
          <w:tab w:val="num" w:pos="6480"/>
        </w:tabs>
        <w:ind w:left="6480" w:hanging="180"/>
      </w:pPr>
    </w:lvl>
  </w:abstractNum>
  <w:abstractNum w:abstractNumId="62">
    <w:nsid w:val="1F250389"/>
    <w:multiLevelType w:val="hybridMultilevel"/>
    <w:tmpl w:val="5498C2BA"/>
    <w:lvl w:ilvl="0" w:tplc="EB4EA42C">
      <w:start w:val="1"/>
      <w:numFmt w:val="decimal"/>
      <w:lvlText w:val="%1"/>
      <w:lvlJc w:val="left"/>
      <w:pPr>
        <w:tabs>
          <w:tab w:val="num" w:pos="420"/>
        </w:tabs>
        <w:ind w:left="420" w:hanging="42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63">
    <w:nsid w:val="1F287577"/>
    <w:multiLevelType w:val="hybridMultilevel"/>
    <w:tmpl w:val="098A4876"/>
    <w:lvl w:ilvl="0" w:tplc="FA8EE774">
      <w:start w:val="1"/>
      <w:numFmt w:val="decimal"/>
      <w:pStyle w:val="Figuredescription"/>
      <w:lvlText w:val="Fig. %1"/>
      <w:lvlJc w:val="left"/>
      <w:pPr>
        <w:tabs>
          <w:tab w:val="num" w:pos="0"/>
        </w:tabs>
        <w:ind w:left="0" w:firstLine="0"/>
      </w:pPr>
      <w:rPr>
        <w:rFonts w:hint="default"/>
      </w:rPr>
    </w:lvl>
    <w:lvl w:ilvl="1" w:tplc="04050019" w:tentative="1">
      <w:start w:val="1"/>
      <w:numFmt w:val="lowerLetter"/>
      <w:lvlText w:val="%2."/>
      <w:lvlJc w:val="left"/>
      <w:pPr>
        <w:tabs>
          <w:tab w:val="num" w:pos="1440"/>
        </w:tabs>
        <w:ind w:left="1440" w:hanging="360"/>
      </w:pPr>
    </w:lvl>
    <w:lvl w:ilvl="2" w:tplc="0405001B" w:tentative="1">
      <w:start w:val="1"/>
      <w:numFmt w:val="lowerRoman"/>
      <w:lvlText w:val="%3."/>
      <w:lvlJc w:val="right"/>
      <w:pPr>
        <w:tabs>
          <w:tab w:val="num" w:pos="2160"/>
        </w:tabs>
        <w:ind w:left="2160" w:hanging="180"/>
      </w:pPr>
    </w:lvl>
    <w:lvl w:ilvl="3" w:tplc="0405000F" w:tentative="1">
      <w:start w:val="1"/>
      <w:numFmt w:val="decimal"/>
      <w:lvlText w:val="%4."/>
      <w:lvlJc w:val="left"/>
      <w:pPr>
        <w:tabs>
          <w:tab w:val="num" w:pos="2880"/>
        </w:tabs>
        <w:ind w:left="2880" w:hanging="360"/>
      </w:pPr>
    </w:lvl>
    <w:lvl w:ilvl="4" w:tplc="04050019" w:tentative="1">
      <w:start w:val="1"/>
      <w:numFmt w:val="lowerLetter"/>
      <w:lvlText w:val="%5."/>
      <w:lvlJc w:val="left"/>
      <w:pPr>
        <w:tabs>
          <w:tab w:val="num" w:pos="3600"/>
        </w:tabs>
        <w:ind w:left="3600" w:hanging="360"/>
      </w:pPr>
    </w:lvl>
    <w:lvl w:ilvl="5" w:tplc="0405001B" w:tentative="1">
      <w:start w:val="1"/>
      <w:numFmt w:val="lowerRoman"/>
      <w:lvlText w:val="%6."/>
      <w:lvlJc w:val="right"/>
      <w:pPr>
        <w:tabs>
          <w:tab w:val="num" w:pos="4320"/>
        </w:tabs>
        <w:ind w:left="4320" w:hanging="180"/>
      </w:pPr>
    </w:lvl>
    <w:lvl w:ilvl="6" w:tplc="0405000F" w:tentative="1">
      <w:start w:val="1"/>
      <w:numFmt w:val="decimal"/>
      <w:lvlText w:val="%7."/>
      <w:lvlJc w:val="left"/>
      <w:pPr>
        <w:tabs>
          <w:tab w:val="num" w:pos="5040"/>
        </w:tabs>
        <w:ind w:left="5040" w:hanging="360"/>
      </w:pPr>
    </w:lvl>
    <w:lvl w:ilvl="7" w:tplc="04050019" w:tentative="1">
      <w:start w:val="1"/>
      <w:numFmt w:val="lowerLetter"/>
      <w:lvlText w:val="%8."/>
      <w:lvlJc w:val="left"/>
      <w:pPr>
        <w:tabs>
          <w:tab w:val="num" w:pos="5760"/>
        </w:tabs>
        <w:ind w:left="5760" w:hanging="360"/>
      </w:pPr>
    </w:lvl>
    <w:lvl w:ilvl="8" w:tplc="0405001B" w:tentative="1">
      <w:start w:val="1"/>
      <w:numFmt w:val="lowerRoman"/>
      <w:lvlText w:val="%9."/>
      <w:lvlJc w:val="right"/>
      <w:pPr>
        <w:tabs>
          <w:tab w:val="num" w:pos="6480"/>
        </w:tabs>
        <w:ind w:left="6480" w:hanging="180"/>
      </w:pPr>
    </w:lvl>
  </w:abstractNum>
  <w:abstractNum w:abstractNumId="64">
    <w:nsid w:val="1F553D3C"/>
    <w:multiLevelType w:val="hybridMultilevel"/>
    <w:tmpl w:val="44A4D4CE"/>
    <w:lvl w:ilvl="0" w:tplc="25663C0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5">
    <w:nsid w:val="1FA9506F"/>
    <w:multiLevelType w:val="hybridMultilevel"/>
    <w:tmpl w:val="CE82D43E"/>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6">
    <w:nsid w:val="1FBA560C"/>
    <w:multiLevelType w:val="multilevel"/>
    <w:tmpl w:val="1BEEE026"/>
    <w:styleLink w:val="StylSodrkami12b"/>
    <w:lvl w:ilvl="0">
      <w:start w:val="1"/>
      <w:numFmt w:val="bullet"/>
      <w:lvlText w:val=""/>
      <w:lvlJc w:val="left"/>
      <w:pPr>
        <w:tabs>
          <w:tab w:val="num" w:pos="340"/>
        </w:tabs>
        <w:ind w:left="340" w:hanging="340"/>
      </w:pPr>
      <w:rPr>
        <w:rFonts w:ascii="Wingdings" w:hAnsi="Wingdings" w:hint="default"/>
        <w:sz w:val="24"/>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67">
    <w:nsid w:val="2040785F"/>
    <w:multiLevelType w:val="hybridMultilevel"/>
    <w:tmpl w:val="54EC4AAA"/>
    <w:lvl w:ilvl="0" w:tplc="1616A2A0">
      <w:start w:val="1"/>
      <w:numFmt w:val="upperLetter"/>
      <w:pStyle w:val="Ploha"/>
      <w:lvlText w:val="%1."/>
      <w:lvlJc w:val="left"/>
      <w:pPr>
        <w:tabs>
          <w:tab w:val="num" w:pos="567"/>
        </w:tabs>
        <w:ind w:left="0" w:firstLine="0"/>
      </w:pPr>
      <w:rPr>
        <w:rFonts w:hint="default"/>
      </w:rPr>
    </w:lvl>
    <w:lvl w:ilvl="1" w:tplc="04050019" w:tentative="1">
      <w:start w:val="1"/>
      <w:numFmt w:val="lowerLetter"/>
      <w:lvlText w:val="%2."/>
      <w:lvlJc w:val="left"/>
      <w:pPr>
        <w:tabs>
          <w:tab w:val="num" w:pos="1440"/>
        </w:tabs>
        <w:ind w:left="1440" w:hanging="360"/>
      </w:pPr>
    </w:lvl>
    <w:lvl w:ilvl="2" w:tplc="0405001B" w:tentative="1">
      <w:start w:val="1"/>
      <w:numFmt w:val="lowerRoman"/>
      <w:lvlText w:val="%3."/>
      <w:lvlJc w:val="right"/>
      <w:pPr>
        <w:tabs>
          <w:tab w:val="num" w:pos="2160"/>
        </w:tabs>
        <w:ind w:left="2160" w:hanging="180"/>
      </w:pPr>
    </w:lvl>
    <w:lvl w:ilvl="3" w:tplc="0405000F" w:tentative="1">
      <w:start w:val="1"/>
      <w:numFmt w:val="decimal"/>
      <w:lvlText w:val="%4."/>
      <w:lvlJc w:val="left"/>
      <w:pPr>
        <w:tabs>
          <w:tab w:val="num" w:pos="2880"/>
        </w:tabs>
        <w:ind w:left="2880" w:hanging="360"/>
      </w:pPr>
    </w:lvl>
    <w:lvl w:ilvl="4" w:tplc="04050019" w:tentative="1">
      <w:start w:val="1"/>
      <w:numFmt w:val="lowerLetter"/>
      <w:lvlText w:val="%5."/>
      <w:lvlJc w:val="left"/>
      <w:pPr>
        <w:tabs>
          <w:tab w:val="num" w:pos="3600"/>
        </w:tabs>
        <w:ind w:left="3600" w:hanging="360"/>
      </w:pPr>
    </w:lvl>
    <w:lvl w:ilvl="5" w:tplc="0405001B" w:tentative="1">
      <w:start w:val="1"/>
      <w:numFmt w:val="lowerRoman"/>
      <w:lvlText w:val="%6."/>
      <w:lvlJc w:val="right"/>
      <w:pPr>
        <w:tabs>
          <w:tab w:val="num" w:pos="4320"/>
        </w:tabs>
        <w:ind w:left="4320" w:hanging="180"/>
      </w:pPr>
    </w:lvl>
    <w:lvl w:ilvl="6" w:tplc="0405000F" w:tentative="1">
      <w:start w:val="1"/>
      <w:numFmt w:val="decimal"/>
      <w:lvlText w:val="%7."/>
      <w:lvlJc w:val="left"/>
      <w:pPr>
        <w:tabs>
          <w:tab w:val="num" w:pos="5040"/>
        </w:tabs>
        <w:ind w:left="5040" w:hanging="360"/>
      </w:pPr>
    </w:lvl>
    <w:lvl w:ilvl="7" w:tplc="04050019" w:tentative="1">
      <w:start w:val="1"/>
      <w:numFmt w:val="lowerLetter"/>
      <w:lvlText w:val="%8."/>
      <w:lvlJc w:val="left"/>
      <w:pPr>
        <w:tabs>
          <w:tab w:val="num" w:pos="5760"/>
        </w:tabs>
        <w:ind w:left="5760" w:hanging="360"/>
      </w:pPr>
    </w:lvl>
    <w:lvl w:ilvl="8" w:tplc="0405001B" w:tentative="1">
      <w:start w:val="1"/>
      <w:numFmt w:val="lowerRoman"/>
      <w:lvlText w:val="%9."/>
      <w:lvlJc w:val="right"/>
      <w:pPr>
        <w:tabs>
          <w:tab w:val="num" w:pos="6480"/>
        </w:tabs>
        <w:ind w:left="6480" w:hanging="180"/>
      </w:pPr>
    </w:lvl>
  </w:abstractNum>
  <w:abstractNum w:abstractNumId="68">
    <w:nsid w:val="20517297"/>
    <w:multiLevelType w:val="hybridMultilevel"/>
    <w:tmpl w:val="A71442F0"/>
    <w:lvl w:ilvl="0" w:tplc="04090001">
      <w:start w:val="1"/>
      <w:numFmt w:val="bullet"/>
      <w:lvlText w:val=""/>
      <w:lvlJc w:val="left"/>
      <w:pPr>
        <w:ind w:left="950" w:hanging="420"/>
      </w:pPr>
      <w:rPr>
        <w:rFonts w:ascii="Wingdings" w:hAnsi="Wingdings" w:hint="default"/>
      </w:rPr>
    </w:lvl>
    <w:lvl w:ilvl="1" w:tplc="04090003" w:tentative="1">
      <w:start w:val="1"/>
      <w:numFmt w:val="bullet"/>
      <w:lvlText w:val=""/>
      <w:lvlJc w:val="left"/>
      <w:pPr>
        <w:ind w:left="1370" w:hanging="420"/>
      </w:pPr>
      <w:rPr>
        <w:rFonts w:ascii="Wingdings" w:hAnsi="Wingdings" w:hint="default"/>
      </w:rPr>
    </w:lvl>
    <w:lvl w:ilvl="2" w:tplc="04090005" w:tentative="1">
      <w:start w:val="1"/>
      <w:numFmt w:val="bullet"/>
      <w:lvlText w:val=""/>
      <w:lvlJc w:val="left"/>
      <w:pPr>
        <w:ind w:left="1790" w:hanging="420"/>
      </w:pPr>
      <w:rPr>
        <w:rFonts w:ascii="Wingdings" w:hAnsi="Wingdings" w:hint="default"/>
      </w:rPr>
    </w:lvl>
    <w:lvl w:ilvl="3" w:tplc="04090001" w:tentative="1">
      <w:start w:val="1"/>
      <w:numFmt w:val="bullet"/>
      <w:lvlText w:val=""/>
      <w:lvlJc w:val="left"/>
      <w:pPr>
        <w:ind w:left="2210" w:hanging="420"/>
      </w:pPr>
      <w:rPr>
        <w:rFonts w:ascii="Wingdings" w:hAnsi="Wingdings" w:hint="default"/>
      </w:rPr>
    </w:lvl>
    <w:lvl w:ilvl="4" w:tplc="04090003" w:tentative="1">
      <w:start w:val="1"/>
      <w:numFmt w:val="bullet"/>
      <w:lvlText w:val=""/>
      <w:lvlJc w:val="left"/>
      <w:pPr>
        <w:ind w:left="2630" w:hanging="420"/>
      </w:pPr>
      <w:rPr>
        <w:rFonts w:ascii="Wingdings" w:hAnsi="Wingdings" w:hint="default"/>
      </w:rPr>
    </w:lvl>
    <w:lvl w:ilvl="5" w:tplc="04090005" w:tentative="1">
      <w:start w:val="1"/>
      <w:numFmt w:val="bullet"/>
      <w:lvlText w:val=""/>
      <w:lvlJc w:val="left"/>
      <w:pPr>
        <w:ind w:left="3050" w:hanging="420"/>
      </w:pPr>
      <w:rPr>
        <w:rFonts w:ascii="Wingdings" w:hAnsi="Wingdings" w:hint="default"/>
      </w:rPr>
    </w:lvl>
    <w:lvl w:ilvl="6" w:tplc="04090001" w:tentative="1">
      <w:start w:val="1"/>
      <w:numFmt w:val="bullet"/>
      <w:lvlText w:val=""/>
      <w:lvlJc w:val="left"/>
      <w:pPr>
        <w:ind w:left="3470" w:hanging="420"/>
      </w:pPr>
      <w:rPr>
        <w:rFonts w:ascii="Wingdings" w:hAnsi="Wingdings" w:hint="default"/>
      </w:rPr>
    </w:lvl>
    <w:lvl w:ilvl="7" w:tplc="04090003" w:tentative="1">
      <w:start w:val="1"/>
      <w:numFmt w:val="bullet"/>
      <w:lvlText w:val=""/>
      <w:lvlJc w:val="left"/>
      <w:pPr>
        <w:ind w:left="3890" w:hanging="420"/>
      </w:pPr>
      <w:rPr>
        <w:rFonts w:ascii="Wingdings" w:hAnsi="Wingdings" w:hint="default"/>
      </w:rPr>
    </w:lvl>
    <w:lvl w:ilvl="8" w:tplc="04090005" w:tentative="1">
      <w:start w:val="1"/>
      <w:numFmt w:val="bullet"/>
      <w:lvlText w:val=""/>
      <w:lvlJc w:val="left"/>
      <w:pPr>
        <w:ind w:left="4310" w:hanging="420"/>
      </w:pPr>
      <w:rPr>
        <w:rFonts w:ascii="Wingdings" w:hAnsi="Wingdings" w:hint="default"/>
      </w:rPr>
    </w:lvl>
  </w:abstractNum>
  <w:abstractNum w:abstractNumId="69">
    <w:nsid w:val="20784427"/>
    <w:multiLevelType w:val="multilevel"/>
    <w:tmpl w:val="04090025"/>
    <w:numStyleLink w:val="8"/>
  </w:abstractNum>
  <w:abstractNum w:abstractNumId="70">
    <w:nsid w:val="2129557C"/>
    <w:multiLevelType w:val="multilevel"/>
    <w:tmpl w:val="0409001D"/>
    <w:styleLink w:val="22"/>
    <w:lvl w:ilvl="0">
      <w:start w:val="4"/>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71">
    <w:nsid w:val="213E72FF"/>
    <w:multiLevelType w:val="hybridMultilevel"/>
    <w:tmpl w:val="F724B3D4"/>
    <w:lvl w:ilvl="0" w:tplc="D24E800E">
      <w:start w:val="1"/>
      <w:numFmt w:val="decimal"/>
      <w:lvlText w:val="（%1）"/>
      <w:lvlJc w:val="left"/>
      <w:pPr>
        <w:ind w:left="720" w:hanging="7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72">
    <w:nsid w:val="217075C9"/>
    <w:multiLevelType w:val="hybridMultilevel"/>
    <w:tmpl w:val="B6F0B996"/>
    <w:lvl w:ilvl="0" w:tplc="B57E307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3">
    <w:nsid w:val="2180613E"/>
    <w:multiLevelType w:val="hybridMultilevel"/>
    <w:tmpl w:val="FB00CF44"/>
    <w:lvl w:ilvl="0" w:tplc="A824E7A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4">
    <w:nsid w:val="234C434B"/>
    <w:multiLevelType w:val="hybridMultilevel"/>
    <w:tmpl w:val="5498C2BA"/>
    <w:lvl w:ilvl="0" w:tplc="EB4EA42C">
      <w:start w:val="1"/>
      <w:numFmt w:val="decimal"/>
      <w:lvlText w:val="%1"/>
      <w:lvlJc w:val="left"/>
      <w:pPr>
        <w:tabs>
          <w:tab w:val="num" w:pos="420"/>
        </w:tabs>
        <w:ind w:left="420" w:hanging="42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75">
    <w:nsid w:val="25112B9C"/>
    <w:multiLevelType w:val="hybridMultilevel"/>
    <w:tmpl w:val="EC32C848"/>
    <w:lvl w:ilvl="0" w:tplc="04090001">
      <w:start w:val="1"/>
      <w:numFmt w:val="bullet"/>
      <w:lvlText w:val=""/>
      <w:lvlJc w:val="left"/>
      <w:pPr>
        <w:ind w:left="1050" w:hanging="420"/>
      </w:pPr>
      <w:rPr>
        <w:rFonts w:ascii="Wingdings" w:hAnsi="Wingdings" w:hint="default"/>
      </w:rPr>
    </w:lvl>
    <w:lvl w:ilvl="1" w:tplc="04090003" w:tentative="1">
      <w:start w:val="1"/>
      <w:numFmt w:val="bullet"/>
      <w:lvlText w:val=""/>
      <w:lvlJc w:val="left"/>
      <w:pPr>
        <w:ind w:left="1470" w:hanging="420"/>
      </w:pPr>
      <w:rPr>
        <w:rFonts w:ascii="Wingdings" w:hAnsi="Wingdings" w:hint="default"/>
      </w:rPr>
    </w:lvl>
    <w:lvl w:ilvl="2" w:tplc="04090005" w:tentative="1">
      <w:start w:val="1"/>
      <w:numFmt w:val="bullet"/>
      <w:lvlText w:val=""/>
      <w:lvlJc w:val="left"/>
      <w:pPr>
        <w:ind w:left="1890" w:hanging="420"/>
      </w:pPr>
      <w:rPr>
        <w:rFonts w:ascii="Wingdings" w:hAnsi="Wingdings" w:hint="default"/>
      </w:rPr>
    </w:lvl>
    <w:lvl w:ilvl="3" w:tplc="04090001" w:tentative="1">
      <w:start w:val="1"/>
      <w:numFmt w:val="bullet"/>
      <w:lvlText w:val=""/>
      <w:lvlJc w:val="left"/>
      <w:pPr>
        <w:ind w:left="2310" w:hanging="420"/>
      </w:pPr>
      <w:rPr>
        <w:rFonts w:ascii="Wingdings" w:hAnsi="Wingdings" w:hint="default"/>
      </w:rPr>
    </w:lvl>
    <w:lvl w:ilvl="4" w:tplc="04090003" w:tentative="1">
      <w:start w:val="1"/>
      <w:numFmt w:val="bullet"/>
      <w:lvlText w:val=""/>
      <w:lvlJc w:val="left"/>
      <w:pPr>
        <w:ind w:left="2730" w:hanging="420"/>
      </w:pPr>
      <w:rPr>
        <w:rFonts w:ascii="Wingdings" w:hAnsi="Wingdings" w:hint="default"/>
      </w:rPr>
    </w:lvl>
    <w:lvl w:ilvl="5" w:tplc="04090005" w:tentative="1">
      <w:start w:val="1"/>
      <w:numFmt w:val="bullet"/>
      <w:lvlText w:val=""/>
      <w:lvlJc w:val="left"/>
      <w:pPr>
        <w:ind w:left="3150" w:hanging="420"/>
      </w:pPr>
      <w:rPr>
        <w:rFonts w:ascii="Wingdings" w:hAnsi="Wingdings" w:hint="default"/>
      </w:rPr>
    </w:lvl>
    <w:lvl w:ilvl="6" w:tplc="04090001" w:tentative="1">
      <w:start w:val="1"/>
      <w:numFmt w:val="bullet"/>
      <w:lvlText w:val=""/>
      <w:lvlJc w:val="left"/>
      <w:pPr>
        <w:ind w:left="3570" w:hanging="420"/>
      </w:pPr>
      <w:rPr>
        <w:rFonts w:ascii="Wingdings" w:hAnsi="Wingdings" w:hint="default"/>
      </w:rPr>
    </w:lvl>
    <w:lvl w:ilvl="7" w:tplc="04090003" w:tentative="1">
      <w:start w:val="1"/>
      <w:numFmt w:val="bullet"/>
      <w:lvlText w:val=""/>
      <w:lvlJc w:val="left"/>
      <w:pPr>
        <w:ind w:left="3990" w:hanging="420"/>
      </w:pPr>
      <w:rPr>
        <w:rFonts w:ascii="Wingdings" w:hAnsi="Wingdings" w:hint="default"/>
      </w:rPr>
    </w:lvl>
    <w:lvl w:ilvl="8" w:tplc="04090005" w:tentative="1">
      <w:start w:val="1"/>
      <w:numFmt w:val="bullet"/>
      <w:lvlText w:val=""/>
      <w:lvlJc w:val="left"/>
      <w:pPr>
        <w:ind w:left="4410" w:hanging="420"/>
      </w:pPr>
      <w:rPr>
        <w:rFonts w:ascii="Wingdings" w:hAnsi="Wingdings" w:hint="default"/>
      </w:rPr>
    </w:lvl>
  </w:abstractNum>
  <w:abstractNum w:abstractNumId="76">
    <w:nsid w:val="25777A47"/>
    <w:multiLevelType w:val="multilevel"/>
    <w:tmpl w:val="91223836"/>
    <w:lvl w:ilvl="0">
      <w:start w:val="1"/>
      <w:numFmt w:val="decimal"/>
      <w:lvlText w:val="%1"/>
      <w:lvlJc w:val="left"/>
      <w:pPr>
        <w:ind w:left="425" w:hanging="425"/>
      </w:pPr>
      <w:rPr>
        <w:rFonts w:hint="eastAsia"/>
      </w:rPr>
    </w:lvl>
    <w:lvl w:ilvl="1">
      <w:start w:val="1"/>
      <w:numFmt w:val="decimal"/>
      <w:lvlText w:val="%1.%2"/>
      <w:lvlJc w:val="left"/>
      <w:pPr>
        <w:ind w:left="0" w:firstLine="0"/>
      </w:pPr>
      <w:rPr>
        <w:rFonts w:hint="eastAsia"/>
        <w:sz w:val="24"/>
        <w:szCs w:val="24"/>
      </w:rPr>
    </w:lvl>
    <w:lvl w:ilvl="2">
      <w:start w:val="1"/>
      <w:numFmt w:val="decimal"/>
      <w:lvlText w:val="%1.%2.%3"/>
      <w:lvlJc w:val="left"/>
      <w:pPr>
        <w:ind w:left="0" w:firstLine="0"/>
      </w:pPr>
      <w:rPr>
        <w:rFonts w:hint="eastAsia"/>
      </w:rPr>
    </w:lvl>
    <w:lvl w:ilvl="3">
      <w:start w:val="1"/>
      <w:numFmt w:val="decimal"/>
      <w:lvlText w:val="%1.%2.%3.%4"/>
      <w:lvlJc w:val="left"/>
      <w:pPr>
        <w:ind w:left="0" w:firstLine="0"/>
      </w:pPr>
      <w:rPr>
        <w:rFonts w:hint="eastAsia"/>
        <w:color w:val="auto"/>
        <w:sz w:val="24"/>
        <w:szCs w:val="24"/>
      </w:rPr>
    </w:lvl>
    <w:lvl w:ilvl="4">
      <w:start w:val="1"/>
      <w:numFmt w:val="decimal"/>
      <w:lvlText w:val="%1.%2.%3.%4.%5"/>
      <w:lvlJc w:val="left"/>
      <w:pPr>
        <w:ind w:left="0" w:firstLine="0"/>
      </w:pPr>
      <w:rPr>
        <w:rFonts w:hint="eastAsia"/>
        <w:color w:val="auto"/>
        <w:sz w:val="24"/>
        <w:szCs w:val="24"/>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77">
    <w:nsid w:val="27051AC5"/>
    <w:multiLevelType w:val="hybridMultilevel"/>
    <w:tmpl w:val="30021D38"/>
    <w:lvl w:ilvl="0" w:tplc="D1E49588">
      <w:start w:val="1"/>
      <w:numFmt w:val="lowerLetter"/>
      <w:pStyle w:val="StylPed1bZa1b"/>
      <w:lvlText w:val="%1)"/>
      <w:lvlJc w:val="left"/>
      <w:pPr>
        <w:tabs>
          <w:tab w:val="num" w:pos="284"/>
        </w:tabs>
        <w:ind w:left="284" w:hanging="284"/>
      </w:pPr>
      <w:rPr>
        <w:rFonts w:ascii="Times New Roman" w:hAnsi="Times New Roman" w:hint="default"/>
        <w:sz w:val="22"/>
        <w:szCs w:val="22"/>
      </w:rPr>
    </w:lvl>
    <w:lvl w:ilvl="1" w:tplc="04050019" w:tentative="1">
      <w:start w:val="1"/>
      <w:numFmt w:val="lowerLetter"/>
      <w:lvlText w:val="%2."/>
      <w:lvlJc w:val="left"/>
      <w:pPr>
        <w:tabs>
          <w:tab w:val="num" w:pos="1440"/>
        </w:tabs>
        <w:ind w:left="1440" w:hanging="360"/>
      </w:pPr>
    </w:lvl>
    <w:lvl w:ilvl="2" w:tplc="0405001B" w:tentative="1">
      <w:start w:val="1"/>
      <w:numFmt w:val="lowerRoman"/>
      <w:lvlText w:val="%3."/>
      <w:lvlJc w:val="right"/>
      <w:pPr>
        <w:tabs>
          <w:tab w:val="num" w:pos="2160"/>
        </w:tabs>
        <w:ind w:left="2160" w:hanging="180"/>
      </w:pPr>
    </w:lvl>
    <w:lvl w:ilvl="3" w:tplc="0405000F" w:tentative="1">
      <w:start w:val="1"/>
      <w:numFmt w:val="decimal"/>
      <w:lvlText w:val="%4."/>
      <w:lvlJc w:val="left"/>
      <w:pPr>
        <w:tabs>
          <w:tab w:val="num" w:pos="2880"/>
        </w:tabs>
        <w:ind w:left="2880" w:hanging="360"/>
      </w:pPr>
    </w:lvl>
    <w:lvl w:ilvl="4" w:tplc="04050019" w:tentative="1">
      <w:start w:val="1"/>
      <w:numFmt w:val="lowerLetter"/>
      <w:lvlText w:val="%5."/>
      <w:lvlJc w:val="left"/>
      <w:pPr>
        <w:tabs>
          <w:tab w:val="num" w:pos="3600"/>
        </w:tabs>
        <w:ind w:left="3600" w:hanging="360"/>
      </w:pPr>
    </w:lvl>
    <w:lvl w:ilvl="5" w:tplc="0405001B" w:tentative="1">
      <w:start w:val="1"/>
      <w:numFmt w:val="lowerRoman"/>
      <w:lvlText w:val="%6."/>
      <w:lvlJc w:val="right"/>
      <w:pPr>
        <w:tabs>
          <w:tab w:val="num" w:pos="4320"/>
        </w:tabs>
        <w:ind w:left="4320" w:hanging="180"/>
      </w:pPr>
    </w:lvl>
    <w:lvl w:ilvl="6" w:tplc="0405000F" w:tentative="1">
      <w:start w:val="1"/>
      <w:numFmt w:val="decimal"/>
      <w:lvlText w:val="%7."/>
      <w:lvlJc w:val="left"/>
      <w:pPr>
        <w:tabs>
          <w:tab w:val="num" w:pos="5040"/>
        </w:tabs>
        <w:ind w:left="5040" w:hanging="360"/>
      </w:pPr>
    </w:lvl>
    <w:lvl w:ilvl="7" w:tplc="04050019" w:tentative="1">
      <w:start w:val="1"/>
      <w:numFmt w:val="lowerLetter"/>
      <w:lvlText w:val="%8."/>
      <w:lvlJc w:val="left"/>
      <w:pPr>
        <w:tabs>
          <w:tab w:val="num" w:pos="5760"/>
        </w:tabs>
        <w:ind w:left="5760" w:hanging="360"/>
      </w:pPr>
    </w:lvl>
    <w:lvl w:ilvl="8" w:tplc="0405001B" w:tentative="1">
      <w:start w:val="1"/>
      <w:numFmt w:val="lowerRoman"/>
      <w:lvlText w:val="%9."/>
      <w:lvlJc w:val="right"/>
      <w:pPr>
        <w:tabs>
          <w:tab w:val="num" w:pos="6480"/>
        </w:tabs>
        <w:ind w:left="6480" w:hanging="180"/>
      </w:pPr>
    </w:lvl>
  </w:abstractNum>
  <w:abstractNum w:abstractNumId="78">
    <w:nsid w:val="2719117A"/>
    <w:multiLevelType w:val="hybridMultilevel"/>
    <w:tmpl w:val="6720CD54"/>
    <w:lvl w:ilvl="0" w:tplc="D908C440">
      <w:start w:val="1"/>
      <w:numFmt w:val="bullet"/>
      <w:pStyle w:val="Odrky5"/>
      <w:lvlText w:val=""/>
      <w:lvlJc w:val="left"/>
      <w:pPr>
        <w:tabs>
          <w:tab w:val="num" w:pos="1491"/>
        </w:tabs>
        <w:ind w:left="1491" w:hanging="357"/>
      </w:pPr>
      <w:rPr>
        <w:rFonts w:ascii="Symbol" w:hAnsi="Symbol" w:hint="default"/>
      </w:rPr>
    </w:lvl>
    <w:lvl w:ilvl="1" w:tplc="04050003" w:tentative="1">
      <w:start w:val="1"/>
      <w:numFmt w:val="bullet"/>
      <w:lvlText w:val="o"/>
      <w:lvlJc w:val="left"/>
      <w:pPr>
        <w:tabs>
          <w:tab w:val="num" w:pos="1440"/>
        </w:tabs>
        <w:ind w:left="1440" w:hanging="360"/>
      </w:pPr>
      <w:rPr>
        <w:rFonts w:ascii="Courier New" w:hAnsi="Courier New" w:cs="Courier New" w:hint="default"/>
      </w:rPr>
    </w:lvl>
    <w:lvl w:ilvl="2" w:tplc="04050005" w:tentative="1">
      <w:start w:val="1"/>
      <w:numFmt w:val="bullet"/>
      <w:lvlText w:val=""/>
      <w:lvlJc w:val="left"/>
      <w:pPr>
        <w:tabs>
          <w:tab w:val="num" w:pos="2160"/>
        </w:tabs>
        <w:ind w:left="2160" w:hanging="360"/>
      </w:pPr>
      <w:rPr>
        <w:rFonts w:ascii="Wingdings" w:hAnsi="Wingdings" w:hint="default"/>
      </w:rPr>
    </w:lvl>
    <w:lvl w:ilvl="3" w:tplc="04050001" w:tentative="1">
      <w:start w:val="1"/>
      <w:numFmt w:val="bullet"/>
      <w:lvlText w:val=""/>
      <w:lvlJc w:val="left"/>
      <w:pPr>
        <w:tabs>
          <w:tab w:val="num" w:pos="2880"/>
        </w:tabs>
        <w:ind w:left="2880" w:hanging="360"/>
      </w:pPr>
      <w:rPr>
        <w:rFonts w:ascii="Symbol" w:hAnsi="Symbol" w:hint="default"/>
      </w:rPr>
    </w:lvl>
    <w:lvl w:ilvl="4" w:tplc="04050003" w:tentative="1">
      <w:start w:val="1"/>
      <w:numFmt w:val="bullet"/>
      <w:lvlText w:val="o"/>
      <w:lvlJc w:val="left"/>
      <w:pPr>
        <w:tabs>
          <w:tab w:val="num" w:pos="3600"/>
        </w:tabs>
        <w:ind w:left="3600" w:hanging="360"/>
      </w:pPr>
      <w:rPr>
        <w:rFonts w:ascii="Courier New" w:hAnsi="Courier New" w:cs="Courier New" w:hint="default"/>
      </w:rPr>
    </w:lvl>
    <w:lvl w:ilvl="5" w:tplc="04050005" w:tentative="1">
      <w:start w:val="1"/>
      <w:numFmt w:val="bullet"/>
      <w:lvlText w:val=""/>
      <w:lvlJc w:val="left"/>
      <w:pPr>
        <w:tabs>
          <w:tab w:val="num" w:pos="4320"/>
        </w:tabs>
        <w:ind w:left="4320" w:hanging="360"/>
      </w:pPr>
      <w:rPr>
        <w:rFonts w:ascii="Wingdings" w:hAnsi="Wingdings" w:hint="default"/>
      </w:rPr>
    </w:lvl>
    <w:lvl w:ilvl="6" w:tplc="04050001" w:tentative="1">
      <w:start w:val="1"/>
      <w:numFmt w:val="bullet"/>
      <w:lvlText w:val=""/>
      <w:lvlJc w:val="left"/>
      <w:pPr>
        <w:tabs>
          <w:tab w:val="num" w:pos="5040"/>
        </w:tabs>
        <w:ind w:left="5040" w:hanging="360"/>
      </w:pPr>
      <w:rPr>
        <w:rFonts w:ascii="Symbol" w:hAnsi="Symbol" w:hint="default"/>
      </w:rPr>
    </w:lvl>
    <w:lvl w:ilvl="7" w:tplc="04050003" w:tentative="1">
      <w:start w:val="1"/>
      <w:numFmt w:val="bullet"/>
      <w:lvlText w:val="o"/>
      <w:lvlJc w:val="left"/>
      <w:pPr>
        <w:tabs>
          <w:tab w:val="num" w:pos="5760"/>
        </w:tabs>
        <w:ind w:left="5760" w:hanging="360"/>
      </w:pPr>
      <w:rPr>
        <w:rFonts w:ascii="Courier New" w:hAnsi="Courier New" w:cs="Courier New" w:hint="default"/>
      </w:rPr>
    </w:lvl>
    <w:lvl w:ilvl="8" w:tplc="04050005" w:tentative="1">
      <w:start w:val="1"/>
      <w:numFmt w:val="bullet"/>
      <w:lvlText w:val=""/>
      <w:lvlJc w:val="left"/>
      <w:pPr>
        <w:tabs>
          <w:tab w:val="num" w:pos="6480"/>
        </w:tabs>
        <w:ind w:left="6480" w:hanging="360"/>
      </w:pPr>
      <w:rPr>
        <w:rFonts w:ascii="Wingdings" w:hAnsi="Wingdings" w:hint="default"/>
      </w:rPr>
    </w:lvl>
  </w:abstractNum>
  <w:abstractNum w:abstractNumId="79">
    <w:nsid w:val="27A23030"/>
    <w:multiLevelType w:val="hybridMultilevel"/>
    <w:tmpl w:val="E3EC73CE"/>
    <w:lvl w:ilvl="0" w:tplc="4440DAF6">
      <w:start w:val="1"/>
      <w:numFmt w:val="upperLetter"/>
      <w:lvlText w:val="%1."/>
      <w:lvlJc w:val="left"/>
      <w:pPr>
        <w:tabs>
          <w:tab w:val="num" w:pos="1260"/>
        </w:tabs>
        <w:ind w:left="1260" w:hanging="420"/>
      </w:pPr>
      <w:rPr>
        <w:rFonts w:hint="default"/>
        <w:lang w:val="en-US"/>
      </w:rPr>
    </w:lvl>
    <w:lvl w:ilvl="1" w:tplc="BDCCCB0E">
      <w:start w:val="1"/>
      <w:numFmt w:val="decimal"/>
      <w:lvlText w:val="%2、"/>
      <w:lvlJc w:val="left"/>
      <w:pPr>
        <w:tabs>
          <w:tab w:val="num" w:pos="420"/>
        </w:tabs>
        <w:ind w:left="420" w:hanging="420"/>
      </w:pPr>
      <w:rPr>
        <w:rFonts w:hint="eastAsia"/>
      </w:rPr>
    </w:lvl>
    <w:lvl w:ilvl="2" w:tplc="86B8EBC0">
      <w:start w:val="1"/>
      <w:numFmt w:val="decimal"/>
      <w:lvlText w:val="%3、"/>
      <w:lvlJc w:val="left"/>
      <w:pPr>
        <w:tabs>
          <w:tab w:val="num" w:pos="600"/>
        </w:tabs>
        <w:ind w:left="600" w:hanging="360"/>
      </w:pPr>
      <w:rPr>
        <w:rFonts w:hint="default"/>
      </w:rPr>
    </w:lvl>
    <w:lvl w:ilvl="3" w:tplc="0409000F">
      <w:start w:val="1"/>
      <w:numFmt w:val="decimal"/>
      <w:lvlText w:val="%4."/>
      <w:lvlJc w:val="left"/>
      <w:pPr>
        <w:tabs>
          <w:tab w:val="num" w:pos="1080"/>
        </w:tabs>
        <w:ind w:left="1080" w:hanging="420"/>
      </w:pPr>
    </w:lvl>
    <w:lvl w:ilvl="4" w:tplc="04090019" w:tentative="1">
      <w:start w:val="1"/>
      <w:numFmt w:val="lowerLetter"/>
      <w:lvlText w:val="%5)"/>
      <w:lvlJc w:val="left"/>
      <w:pPr>
        <w:tabs>
          <w:tab w:val="num" w:pos="1500"/>
        </w:tabs>
        <w:ind w:left="1500" w:hanging="420"/>
      </w:pPr>
    </w:lvl>
    <w:lvl w:ilvl="5" w:tplc="0409001B" w:tentative="1">
      <w:start w:val="1"/>
      <w:numFmt w:val="lowerRoman"/>
      <w:lvlText w:val="%6."/>
      <w:lvlJc w:val="right"/>
      <w:pPr>
        <w:tabs>
          <w:tab w:val="num" w:pos="1920"/>
        </w:tabs>
        <w:ind w:left="1920" w:hanging="420"/>
      </w:pPr>
    </w:lvl>
    <w:lvl w:ilvl="6" w:tplc="0409000F" w:tentative="1">
      <w:start w:val="1"/>
      <w:numFmt w:val="decimal"/>
      <w:lvlText w:val="%7."/>
      <w:lvlJc w:val="left"/>
      <w:pPr>
        <w:tabs>
          <w:tab w:val="num" w:pos="2340"/>
        </w:tabs>
        <w:ind w:left="2340" w:hanging="420"/>
      </w:pPr>
    </w:lvl>
    <w:lvl w:ilvl="7" w:tplc="04090019" w:tentative="1">
      <w:start w:val="1"/>
      <w:numFmt w:val="lowerLetter"/>
      <w:lvlText w:val="%8)"/>
      <w:lvlJc w:val="left"/>
      <w:pPr>
        <w:tabs>
          <w:tab w:val="num" w:pos="2760"/>
        </w:tabs>
        <w:ind w:left="2760" w:hanging="420"/>
      </w:pPr>
    </w:lvl>
    <w:lvl w:ilvl="8" w:tplc="0409001B" w:tentative="1">
      <w:start w:val="1"/>
      <w:numFmt w:val="lowerRoman"/>
      <w:lvlText w:val="%9."/>
      <w:lvlJc w:val="right"/>
      <w:pPr>
        <w:tabs>
          <w:tab w:val="num" w:pos="3180"/>
        </w:tabs>
        <w:ind w:left="3180" w:hanging="420"/>
      </w:pPr>
    </w:lvl>
  </w:abstractNum>
  <w:abstractNum w:abstractNumId="80">
    <w:nsid w:val="2A5D6B8A"/>
    <w:multiLevelType w:val="hybridMultilevel"/>
    <w:tmpl w:val="59126622"/>
    <w:lvl w:ilvl="0" w:tplc="04090011">
      <w:start w:val="1"/>
      <w:numFmt w:val="decimal"/>
      <w:lvlText w:val="%1)"/>
      <w:lvlJc w:val="left"/>
      <w:pPr>
        <w:ind w:left="420" w:hanging="420"/>
      </w:pPr>
    </w:lvl>
    <w:lvl w:ilvl="1" w:tplc="A47E0A90">
      <w:start w:val="1"/>
      <w:numFmt w:val="decimal"/>
      <w:lvlText w:val="%2、"/>
      <w:lvlJc w:val="left"/>
      <w:pPr>
        <w:ind w:left="780" w:hanging="360"/>
      </w:pPr>
      <w:rPr>
        <w:rFonts w:hint="default"/>
      </w:rPr>
    </w:lvl>
    <w:lvl w:ilvl="2" w:tplc="C1BA890A">
      <w:start w:val="1"/>
      <w:numFmt w:val="decimal"/>
      <w:lvlText w:val="%3."/>
      <w:lvlJc w:val="left"/>
      <w:pPr>
        <w:ind w:left="1335" w:hanging="495"/>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1">
    <w:nsid w:val="2BD66EBA"/>
    <w:multiLevelType w:val="hybridMultilevel"/>
    <w:tmpl w:val="B5FADF22"/>
    <w:lvl w:ilvl="0" w:tplc="3572B8A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2">
    <w:nsid w:val="2C590A08"/>
    <w:multiLevelType w:val="hybridMultilevel"/>
    <w:tmpl w:val="B786339C"/>
    <w:lvl w:ilvl="0" w:tplc="97D42E0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3">
    <w:nsid w:val="2C992811"/>
    <w:multiLevelType w:val="hybridMultilevel"/>
    <w:tmpl w:val="CACECC28"/>
    <w:lvl w:ilvl="0" w:tplc="FFFFFFFF">
      <w:start w:val="1"/>
      <w:numFmt w:val="decimal"/>
      <w:lvlText w:val="%1"/>
      <w:lvlJc w:val="center"/>
      <w:pPr>
        <w:ind w:left="420" w:hanging="420"/>
      </w:pPr>
      <w:rPr>
        <w:rFonts w:eastAsia="宋体"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4">
    <w:nsid w:val="2E0E05AC"/>
    <w:multiLevelType w:val="hybridMultilevel"/>
    <w:tmpl w:val="521C8CB2"/>
    <w:lvl w:ilvl="0" w:tplc="B57E307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5">
    <w:nsid w:val="310F5156"/>
    <w:multiLevelType w:val="hybridMultilevel"/>
    <w:tmpl w:val="44A6FB9A"/>
    <w:lvl w:ilvl="0" w:tplc="D6483E98">
      <w:start w:val="1"/>
      <w:numFmt w:val="decimal"/>
      <w:pStyle w:val="slovan5"/>
      <w:lvlText w:val="%1."/>
      <w:lvlJc w:val="left"/>
      <w:pPr>
        <w:tabs>
          <w:tab w:val="num" w:pos="1491"/>
        </w:tabs>
        <w:ind w:left="1491" w:hanging="357"/>
      </w:pPr>
      <w:rPr>
        <w:rFonts w:hint="default"/>
      </w:rPr>
    </w:lvl>
    <w:lvl w:ilvl="1" w:tplc="04050019" w:tentative="1">
      <w:start w:val="1"/>
      <w:numFmt w:val="lowerLetter"/>
      <w:lvlText w:val="%2."/>
      <w:lvlJc w:val="left"/>
      <w:pPr>
        <w:tabs>
          <w:tab w:val="num" w:pos="1440"/>
        </w:tabs>
        <w:ind w:left="1440" w:hanging="360"/>
      </w:pPr>
    </w:lvl>
    <w:lvl w:ilvl="2" w:tplc="0405001B" w:tentative="1">
      <w:start w:val="1"/>
      <w:numFmt w:val="lowerRoman"/>
      <w:lvlText w:val="%3."/>
      <w:lvlJc w:val="right"/>
      <w:pPr>
        <w:tabs>
          <w:tab w:val="num" w:pos="2160"/>
        </w:tabs>
        <w:ind w:left="2160" w:hanging="180"/>
      </w:pPr>
    </w:lvl>
    <w:lvl w:ilvl="3" w:tplc="0405000F" w:tentative="1">
      <w:start w:val="1"/>
      <w:numFmt w:val="decimal"/>
      <w:lvlText w:val="%4."/>
      <w:lvlJc w:val="left"/>
      <w:pPr>
        <w:tabs>
          <w:tab w:val="num" w:pos="2880"/>
        </w:tabs>
        <w:ind w:left="2880" w:hanging="360"/>
      </w:pPr>
    </w:lvl>
    <w:lvl w:ilvl="4" w:tplc="04050019" w:tentative="1">
      <w:start w:val="1"/>
      <w:numFmt w:val="lowerLetter"/>
      <w:lvlText w:val="%5."/>
      <w:lvlJc w:val="left"/>
      <w:pPr>
        <w:tabs>
          <w:tab w:val="num" w:pos="3600"/>
        </w:tabs>
        <w:ind w:left="3600" w:hanging="360"/>
      </w:pPr>
    </w:lvl>
    <w:lvl w:ilvl="5" w:tplc="0405001B" w:tentative="1">
      <w:start w:val="1"/>
      <w:numFmt w:val="lowerRoman"/>
      <w:lvlText w:val="%6."/>
      <w:lvlJc w:val="right"/>
      <w:pPr>
        <w:tabs>
          <w:tab w:val="num" w:pos="4320"/>
        </w:tabs>
        <w:ind w:left="4320" w:hanging="180"/>
      </w:pPr>
    </w:lvl>
    <w:lvl w:ilvl="6" w:tplc="0405000F" w:tentative="1">
      <w:start w:val="1"/>
      <w:numFmt w:val="decimal"/>
      <w:lvlText w:val="%7."/>
      <w:lvlJc w:val="left"/>
      <w:pPr>
        <w:tabs>
          <w:tab w:val="num" w:pos="5040"/>
        </w:tabs>
        <w:ind w:left="5040" w:hanging="360"/>
      </w:pPr>
    </w:lvl>
    <w:lvl w:ilvl="7" w:tplc="04050019" w:tentative="1">
      <w:start w:val="1"/>
      <w:numFmt w:val="lowerLetter"/>
      <w:lvlText w:val="%8."/>
      <w:lvlJc w:val="left"/>
      <w:pPr>
        <w:tabs>
          <w:tab w:val="num" w:pos="5760"/>
        </w:tabs>
        <w:ind w:left="5760" w:hanging="360"/>
      </w:pPr>
    </w:lvl>
    <w:lvl w:ilvl="8" w:tplc="0405001B" w:tentative="1">
      <w:start w:val="1"/>
      <w:numFmt w:val="lowerRoman"/>
      <w:lvlText w:val="%9."/>
      <w:lvlJc w:val="right"/>
      <w:pPr>
        <w:tabs>
          <w:tab w:val="num" w:pos="6480"/>
        </w:tabs>
        <w:ind w:left="6480" w:hanging="180"/>
      </w:pPr>
    </w:lvl>
  </w:abstractNum>
  <w:abstractNum w:abstractNumId="86">
    <w:nsid w:val="31AF55EE"/>
    <w:multiLevelType w:val="hybridMultilevel"/>
    <w:tmpl w:val="74880198"/>
    <w:lvl w:ilvl="0" w:tplc="04090001">
      <w:start w:val="1"/>
      <w:numFmt w:val="bullet"/>
      <w:lvlText w:val=""/>
      <w:lvlJc w:val="left"/>
      <w:pPr>
        <w:tabs>
          <w:tab w:val="num" w:pos="1860"/>
        </w:tabs>
        <w:ind w:left="1860" w:hanging="420"/>
      </w:pPr>
      <w:rPr>
        <w:rFonts w:ascii="Wingdings" w:hAnsi="Wingdings" w:hint="default"/>
      </w:rPr>
    </w:lvl>
    <w:lvl w:ilvl="1" w:tplc="0409000B">
      <w:start w:val="1"/>
      <w:numFmt w:val="bullet"/>
      <w:lvlText w:val=""/>
      <w:lvlJc w:val="left"/>
      <w:pPr>
        <w:tabs>
          <w:tab w:val="num" w:pos="2280"/>
        </w:tabs>
        <w:ind w:left="2280" w:hanging="420"/>
      </w:pPr>
      <w:rPr>
        <w:rFonts w:ascii="Wingdings" w:hAnsi="Wingdings" w:hint="default"/>
      </w:rPr>
    </w:lvl>
    <w:lvl w:ilvl="2" w:tplc="04090005" w:tentative="1">
      <w:start w:val="1"/>
      <w:numFmt w:val="bullet"/>
      <w:lvlText w:val=""/>
      <w:lvlJc w:val="left"/>
      <w:pPr>
        <w:tabs>
          <w:tab w:val="num" w:pos="2700"/>
        </w:tabs>
        <w:ind w:left="2700" w:hanging="420"/>
      </w:pPr>
      <w:rPr>
        <w:rFonts w:ascii="Wingdings" w:hAnsi="Wingdings" w:hint="default"/>
      </w:rPr>
    </w:lvl>
    <w:lvl w:ilvl="3" w:tplc="04090001" w:tentative="1">
      <w:start w:val="1"/>
      <w:numFmt w:val="bullet"/>
      <w:lvlText w:val=""/>
      <w:lvlJc w:val="left"/>
      <w:pPr>
        <w:tabs>
          <w:tab w:val="num" w:pos="3120"/>
        </w:tabs>
        <w:ind w:left="3120" w:hanging="420"/>
      </w:pPr>
      <w:rPr>
        <w:rFonts w:ascii="Wingdings" w:hAnsi="Wingdings" w:hint="default"/>
      </w:rPr>
    </w:lvl>
    <w:lvl w:ilvl="4" w:tplc="04090003" w:tentative="1">
      <w:start w:val="1"/>
      <w:numFmt w:val="bullet"/>
      <w:lvlText w:val=""/>
      <w:lvlJc w:val="left"/>
      <w:pPr>
        <w:tabs>
          <w:tab w:val="num" w:pos="3540"/>
        </w:tabs>
        <w:ind w:left="3540" w:hanging="420"/>
      </w:pPr>
      <w:rPr>
        <w:rFonts w:ascii="Wingdings" w:hAnsi="Wingdings" w:hint="default"/>
      </w:rPr>
    </w:lvl>
    <w:lvl w:ilvl="5" w:tplc="04090005" w:tentative="1">
      <w:start w:val="1"/>
      <w:numFmt w:val="bullet"/>
      <w:lvlText w:val=""/>
      <w:lvlJc w:val="left"/>
      <w:pPr>
        <w:tabs>
          <w:tab w:val="num" w:pos="3960"/>
        </w:tabs>
        <w:ind w:left="3960" w:hanging="420"/>
      </w:pPr>
      <w:rPr>
        <w:rFonts w:ascii="Wingdings" w:hAnsi="Wingdings" w:hint="default"/>
      </w:rPr>
    </w:lvl>
    <w:lvl w:ilvl="6" w:tplc="04090001" w:tentative="1">
      <w:start w:val="1"/>
      <w:numFmt w:val="bullet"/>
      <w:lvlText w:val=""/>
      <w:lvlJc w:val="left"/>
      <w:pPr>
        <w:tabs>
          <w:tab w:val="num" w:pos="4380"/>
        </w:tabs>
        <w:ind w:left="4380" w:hanging="420"/>
      </w:pPr>
      <w:rPr>
        <w:rFonts w:ascii="Wingdings" w:hAnsi="Wingdings" w:hint="default"/>
      </w:rPr>
    </w:lvl>
    <w:lvl w:ilvl="7" w:tplc="04090003" w:tentative="1">
      <w:start w:val="1"/>
      <w:numFmt w:val="bullet"/>
      <w:lvlText w:val=""/>
      <w:lvlJc w:val="left"/>
      <w:pPr>
        <w:tabs>
          <w:tab w:val="num" w:pos="4800"/>
        </w:tabs>
        <w:ind w:left="4800" w:hanging="420"/>
      </w:pPr>
      <w:rPr>
        <w:rFonts w:ascii="Wingdings" w:hAnsi="Wingdings" w:hint="default"/>
      </w:rPr>
    </w:lvl>
    <w:lvl w:ilvl="8" w:tplc="04090005" w:tentative="1">
      <w:start w:val="1"/>
      <w:numFmt w:val="bullet"/>
      <w:lvlText w:val=""/>
      <w:lvlJc w:val="left"/>
      <w:pPr>
        <w:tabs>
          <w:tab w:val="num" w:pos="5220"/>
        </w:tabs>
        <w:ind w:left="5220" w:hanging="420"/>
      </w:pPr>
      <w:rPr>
        <w:rFonts w:ascii="Wingdings" w:hAnsi="Wingdings" w:hint="default"/>
      </w:rPr>
    </w:lvl>
  </w:abstractNum>
  <w:abstractNum w:abstractNumId="87">
    <w:nsid w:val="332E3B1B"/>
    <w:multiLevelType w:val="hybridMultilevel"/>
    <w:tmpl w:val="BA362E10"/>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8">
    <w:nsid w:val="343C213E"/>
    <w:multiLevelType w:val="hybridMultilevel"/>
    <w:tmpl w:val="F042CA2A"/>
    <w:lvl w:ilvl="0" w:tplc="04090001">
      <w:start w:val="1"/>
      <w:numFmt w:val="bullet"/>
      <w:lvlText w:val=""/>
      <w:lvlJc w:val="left"/>
      <w:pPr>
        <w:ind w:left="950" w:hanging="420"/>
      </w:pPr>
      <w:rPr>
        <w:rFonts w:ascii="Wingdings" w:hAnsi="Wingdings" w:hint="default"/>
      </w:rPr>
    </w:lvl>
    <w:lvl w:ilvl="1" w:tplc="04090003" w:tentative="1">
      <w:start w:val="1"/>
      <w:numFmt w:val="bullet"/>
      <w:lvlText w:val=""/>
      <w:lvlJc w:val="left"/>
      <w:pPr>
        <w:ind w:left="1370" w:hanging="420"/>
      </w:pPr>
      <w:rPr>
        <w:rFonts w:ascii="Wingdings" w:hAnsi="Wingdings" w:hint="default"/>
      </w:rPr>
    </w:lvl>
    <w:lvl w:ilvl="2" w:tplc="04090005" w:tentative="1">
      <w:start w:val="1"/>
      <w:numFmt w:val="bullet"/>
      <w:lvlText w:val=""/>
      <w:lvlJc w:val="left"/>
      <w:pPr>
        <w:ind w:left="1790" w:hanging="420"/>
      </w:pPr>
      <w:rPr>
        <w:rFonts w:ascii="Wingdings" w:hAnsi="Wingdings" w:hint="default"/>
      </w:rPr>
    </w:lvl>
    <w:lvl w:ilvl="3" w:tplc="04090001" w:tentative="1">
      <w:start w:val="1"/>
      <w:numFmt w:val="bullet"/>
      <w:lvlText w:val=""/>
      <w:lvlJc w:val="left"/>
      <w:pPr>
        <w:ind w:left="2210" w:hanging="420"/>
      </w:pPr>
      <w:rPr>
        <w:rFonts w:ascii="Wingdings" w:hAnsi="Wingdings" w:hint="default"/>
      </w:rPr>
    </w:lvl>
    <w:lvl w:ilvl="4" w:tplc="04090003" w:tentative="1">
      <w:start w:val="1"/>
      <w:numFmt w:val="bullet"/>
      <w:lvlText w:val=""/>
      <w:lvlJc w:val="left"/>
      <w:pPr>
        <w:ind w:left="2630" w:hanging="420"/>
      </w:pPr>
      <w:rPr>
        <w:rFonts w:ascii="Wingdings" w:hAnsi="Wingdings" w:hint="default"/>
      </w:rPr>
    </w:lvl>
    <w:lvl w:ilvl="5" w:tplc="04090005" w:tentative="1">
      <w:start w:val="1"/>
      <w:numFmt w:val="bullet"/>
      <w:lvlText w:val=""/>
      <w:lvlJc w:val="left"/>
      <w:pPr>
        <w:ind w:left="3050" w:hanging="420"/>
      </w:pPr>
      <w:rPr>
        <w:rFonts w:ascii="Wingdings" w:hAnsi="Wingdings" w:hint="default"/>
      </w:rPr>
    </w:lvl>
    <w:lvl w:ilvl="6" w:tplc="04090001" w:tentative="1">
      <w:start w:val="1"/>
      <w:numFmt w:val="bullet"/>
      <w:lvlText w:val=""/>
      <w:lvlJc w:val="left"/>
      <w:pPr>
        <w:ind w:left="3470" w:hanging="420"/>
      </w:pPr>
      <w:rPr>
        <w:rFonts w:ascii="Wingdings" w:hAnsi="Wingdings" w:hint="default"/>
      </w:rPr>
    </w:lvl>
    <w:lvl w:ilvl="7" w:tplc="04090003" w:tentative="1">
      <w:start w:val="1"/>
      <w:numFmt w:val="bullet"/>
      <w:lvlText w:val=""/>
      <w:lvlJc w:val="left"/>
      <w:pPr>
        <w:ind w:left="3890" w:hanging="420"/>
      </w:pPr>
      <w:rPr>
        <w:rFonts w:ascii="Wingdings" w:hAnsi="Wingdings" w:hint="default"/>
      </w:rPr>
    </w:lvl>
    <w:lvl w:ilvl="8" w:tplc="04090005" w:tentative="1">
      <w:start w:val="1"/>
      <w:numFmt w:val="bullet"/>
      <w:lvlText w:val=""/>
      <w:lvlJc w:val="left"/>
      <w:pPr>
        <w:ind w:left="4310" w:hanging="420"/>
      </w:pPr>
      <w:rPr>
        <w:rFonts w:ascii="Wingdings" w:hAnsi="Wingdings" w:hint="default"/>
      </w:rPr>
    </w:lvl>
  </w:abstractNum>
  <w:abstractNum w:abstractNumId="89">
    <w:nsid w:val="352E6369"/>
    <w:multiLevelType w:val="multilevel"/>
    <w:tmpl w:val="352E6369"/>
    <w:lvl w:ilvl="0">
      <w:start w:val="1"/>
      <w:numFmt w:val="decimal"/>
      <w:lvlText w:val="%1)"/>
      <w:lvlJc w:val="left"/>
      <w:pPr>
        <w:tabs>
          <w:tab w:val="num" w:pos="420"/>
        </w:tabs>
        <w:ind w:left="420" w:hanging="420"/>
      </w:pPr>
      <w:rPr>
        <w:rFonts w:hint="eastAsia"/>
        <w:sz w:val="24"/>
      </w:rPr>
    </w:lvl>
    <w:lvl w:ilvl="1">
      <w:start w:val="1"/>
      <w:numFmt w:val="lowerLetter"/>
      <w:lvlText w:val="%2)"/>
      <w:lvlJc w:val="left"/>
      <w:pPr>
        <w:tabs>
          <w:tab w:val="num" w:pos="281"/>
        </w:tabs>
        <w:ind w:left="281" w:hanging="420"/>
      </w:pPr>
    </w:lvl>
    <w:lvl w:ilvl="2">
      <w:start w:val="1"/>
      <w:numFmt w:val="lowerRoman"/>
      <w:lvlText w:val="%3."/>
      <w:lvlJc w:val="right"/>
      <w:pPr>
        <w:tabs>
          <w:tab w:val="num" w:pos="701"/>
        </w:tabs>
        <w:ind w:left="701" w:hanging="420"/>
      </w:pPr>
    </w:lvl>
    <w:lvl w:ilvl="3">
      <w:start w:val="1"/>
      <w:numFmt w:val="decimal"/>
      <w:lvlText w:val="%4."/>
      <w:lvlJc w:val="left"/>
      <w:pPr>
        <w:tabs>
          <w:tab w:val="num" w:pos="1121"/>
        </w:tabs>
        <w:ind w:left="1121" w:hanging="420"/>
      </w:pPr>
    </w:lvl>
    <w:lvl w:ilvl="4">
      <w:start w:val="1"/>
      <w:numFmt w:val="lowerLetter"/>
      <w:lvlText w:val="%5)"/>
      <w:lvlJc w:val="left"/>
      <w:pPr>
        <w:tabs>
          <w:tab w:val="num" w:pos="1541"/>
        </w:tabs>
        <w:ind w:left="1541" w:hanging="420"/>
      </w:pPr>
    </w:lvl>
    <w:lvl w:ilvl="5">
      <w:start w:val="1"/>
      <w:numFmt w:val="lowerRoman"/>
      <w:lvlText w:val="%6."/>
      <w:lvlJc w:val="right"/>
      <w:pPr>
        <w:tabs>
          <w:tab w:val="num" w:pos="1961"/>
        </w:tabs>
        <w:ind w:left="1961" w:hanging="420"/>
      </w:pPr>
    </w:lvl>
    <w:lvl w:ilvl="6">
      <w:start w:val="1"/>
      <w:numFmt w:val="decimal"/>
      <w:lvlText w:val="%7."/>
      <w:lvlJc w:val="left"/>
      <w:pPr>
        <w:tabs>
          <w:tab w:val="num" w:pos="2381"/>
        </w:tabs>
        <w:ind w:left="2381" w:hanging="420"/>
      </w:pPr>
    </w:lvl>
    <w:lvl w:ilvl="7">
      <w:start w:val="1"/>
      <w:numFmt w:val="lowerLetter"/>
      <w:lvlText w:val="%8)"/>
      <w:lvlJc w:val="left"/>
      <w:pPr>
        <w:tabs>
          <w:tab w:val="num" w:pos="2801"/>
        </w:tabs>
        <w:ind w:left="2801" w:hanging="420"/>
      </w:pPr>
    </w:lvl>
    <w:lvl w:ilvl="8">
      <w:start w:val="1"/>
      <w:numFmt w:val="lowerRoman"/>
      <w:lvlText w:val="%9."/>
      <w:lvlJc w:val="right"/>
      <w:pPr>
        <w:tabs>
          <w:tab w:val="num" w:pos="3221"/>
        </w:tabs>
        <w:ind w:left="3221" w:hanging="420"/>
      </w:pPr>
    </w:lvl>
  </w:abstractNum>
  <w:abstractNum w:abstractNumId="90">
    <w:nsid w:val="37312004"/>
    <w:multiLevelType w:val="hybridMultilevel"/>
    <w:tmpl w:val="BB24CFD0"/>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1">
    <w:nsid w:val="37B9751E"/>
    <w:multiLevelType w:val="hybridMultilevel"/>
    <w:tmpl w:val="0CA218EC"/>
    <w:lvl w:ilvl="0" w:tplc="0409000F">
      <w:numFmt w:val="decimal"/>
      <w:lvlText w:val=""/>
      <w:lvlJc w:val="left"/>
    </w:lvl>
    <w:lvl w:ilvl="1" w:tplc="04090019">
      <w:numFmt w:val="decimal"/>
      <w:lvlText w:val=""/>
      <w:lvlJc w:val="left"/>
    </w:lvl>
    <w:lvl w:ilvl="2" w:tplc="0409001B">
      <w:numFmt w:val="decimal"/>
      <w:lvlText w:val=""/>
      <w:lvlJc w:val="left"/>
    </w:lvl>
    <w:lvl w:ilvl="3" w:tplc="0409000F">
      <w:numFmt w:val="decimal"/>
      <w:lvlText w:val=""/>
      <w:lvlJc w:val="left"/>
    </w:lvl>
    <w:lvl w:ilvl="4" w:tplc="04090019">
      <w:numFmt w:val="decimal"/>
      <w:lvlText w:val=""/>
      <w:lvlJc w:val="left"/>
    </w:lvl>
    <w:lvl w:ilvl="5" w:tplc="0409001B">
      <w:numFmt w:val="decimal"/>
      <w:lvlText w:val=""/>
      <w:lvlJc w:val="left"/>
    </w:lvl>
    <w:lvl w:ilvl="6" w:tplc="0409000F">
      <w:numFmt w:val="decimal"/>
      <w:lvlText w:val=""/>
      <w:lvlJc w:val="left"/>
    </w:lvl>
    <w:lvl w:ilvl="7" w:tplc="04090019">
      <w:numFmt w:val="decimal"/>
      <w:lvlText w:val=""/>
      <w:lvlJc w:val="left"/>
    </w:lvl>
    <w:lvl w:ilvl="8" w:tplc="0409001B">
      <w:numFmt w:val="decimal"/>
      <w:lvlText w:val=""/>
      <w:lvlJc w:val="left"/>
    </w:lvl>
  </w:abstractNum>
  <w:abstractNum w:abstractNumId="92">
    <w:nsid w:val="3B6012E4"/>
    <w:multiLevelType w:val="multilevel"/>
    <w:tmpl w:val="B840285E"/>
    <w:lvl w:ilvl="0">
      <w:start w:val="1"/>
      <w:numFmt w:val="decimal"/>
      <w:lvlText w:val="%1"/>
      <w:lvlJc w:val="left"/>
      <w:pPr>
        <w:tabs>
          <w:tab w:val="num" w:pos="432"/>
        </w:tabs>
        <w:ind w:left="432" w:hanging="432"/>
      </w:pPr>
      <w:rPr>
        <w:rFonts w:hint="eastAsia"/>
      </w:rPr>
    </w:lvl>
    <w:lvl w:ilvl="1">
      <w:start w:val="1"/>
      <w:numFmt w:val="decimal"/>
      <w:lvlText w:val="%1.%2"/>
      <w:lvlJc w:val="left"/>
      <w:pPr>
        <w:tabs>
          <w:tab w:val="num" w:pos="576"/>
        </w:tabs>
        <w:ind w:left="576" w:hanging="576"/>
      </w:pPr>
      <w:rPr>
        <w:rFonts w:hint="eastAsia"/>
      </w:rPr>
    </w:lvl>
    <w:lvl w:ilvl="2">
      <w:start w:val="1"/>
      <w:numFmt w:val="decimal"/>
      <w:pStyle w:val="300"/>
      <w:lvlText w:val="%1.%2.%3"/>
      <w:lvlJc w:val="left"/>
      <w:pPr>
        <w:tabs>
          <w:tab w:val="num" w:pos="680"/>
        </w:tabs>
        <w:ind w:left="680" w:hanging="680"/>
      </w:pPr>
      <w:rPr>
        <w:rFonts w:hint="eastAsia"/>
      </w:rPr>
    </w:lvl>
    <w:lvl w:ilvl="3">
      <w:start w:val="1"/>
      <w:numFmt w:val="decimal"/>
      <w:pStyle w:val="400"/>
      <w:lvlText w:val="%1.%2.%3.%4"/>
      <w:lvlJc w:val="left"/>
      <w:pPr>
        <w:tabs>
          <w:tab w:val="num" w:pos="680"/>
        </w:tabs>
        <w:ind w:left="680" w:hanging="680"/>
      </w:pPr>
      <w:rPr>
        <w:rFonts w:hint="eastAsia"/>
      </w:rPr>
    </w:lvl>
    <w:lvl w:ilvl="4">
      <w:start w:val="1"/>
      <w:numFmt w:val="decimal"/>
      <w:lvlText w:val="%1.%2.%3.%4.%5"/>
      <w:lvlJc w:val="left"/>
      <w:pPr>
        <w:tabs>
          <w:tab w:val="num" w:pos="1008"/>
        </w:tabs>
        <w:ind w:left="1008" w:hanging="1008"/>
      </w:pPr>
      <w:rPr>
        <w:rFonts w:hint="eastAsia"/>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93">
    <w:nsid w:val="3BA97538"/>
    <w:multiLevelType w:val="hybridMultilevel"/>
    <w:tmpl w:val="B2E0EC9C"/>
    <w:lvl w:ilvl="0" w:tplc="04090001">
      <w:start w:val="1"/>
      <w:numFmt w:val="bullet"/>
      <w:lvlText w:val=""/>
      <w:lvlJc w:val="left"/>
      <w:pPr>
        <w:ind w:left="1155" w:hanging="420"/>
      </w:pPr>
      <w:rPr>
        <w:rFonts w:ascii="Wingdings" w:hAnsi="Wingdings" w:hint="default"/>
      </w:rPr>
    </w:lvl>
    <w:lvl w:ilvl="1" w:tplc="04090003" w:tentative="1">
      <w:start w:val="1"/>
      <w:numFmt w:val="bullet"/>
      <w:lvlText w:val=""/>
      <w:lvlJc w:val="left"/>
      <w:pPr>
        <w:ind w:left="1575" w:hanging="420"/>
      </w:pPr>
      <w:rPr>
        <w:rFonts w:ascii="Wingdings" w:hAnsi="Wingdings" w:hint="default"/>
      </w:rPr>
    </w:lvl>
    <w:lvl w:ilvl="2" w:tplc="04090005" w:tentative="1">
      <w:start w:val="1"/>
      <w:numFmt w:val="bullet"/>
      <w:lvlText w:val=""/>
      <w:lvlJc w:val="left"/>
      <w:pPr>
        <w:ind w:left="1995" w:hanging="420"/>
      </w:pPr>
      <w:rPr>
        <w:rFonts w:ascii="Wingdings" w:hAnsi="Wingdings" w:hint="default"/>
      </w:rPr>
    </w:lvl>
    <w:lvl w:ilvl="3" w:tplc="04090001" w:tentative="1">
      <w:start w:val="1"/>
      <w:numFmt w:val="bullet"/>
      <w:lvlText w:val=""/>
      <w:lvlJc w:val="left"/>
      <w:pPr>
        <w:ind w:left="2415" w:hanging="420"/>
      </w:pPr>
      <w:rPr>
        <w:rFonts w:ascii="Wingdings" w:hAnsi="Wingdings" w:hint="default"/>
      </w:rPr>
    </w:lvl>
    <w:lvl w:ilvl="4" w:tplc="04090003" w:tentative="1">
      <w:start w:val="1"/>
      <w:numFmt w:val="bullet"/>
      <w:lvlText w:val=""/>
      <w:lvlJc w:val="left"/>
      <w:pPr>
        <w:ind w:left="2835" w:hanging="420"/>
      </w:pPr>
      <w:rPr>
        <w:rFonts w:ascii="Wingdings" w:hAnsi="Wingdings" w:hint="default"/>
      </w:rPr>
    </w:lvl>
    <w:lvl w:ilvl="5" w:tplc="04090005" w:tentative="1">
      <w:start w:val="1"/>
      <w:numFmt w:val="bullet"/>
      <w:lvlText w:val=""/>
      <w:lvlJc w:val="left"/>
      <w:pPr>
        <w:ind w:left="3255" w:hanging="420"/>
      </w:pPr>
      <w:rPr>
        <w:rFonts w:ascii="Wingdings" w:hAnsi="Wingdings" w:hint="default"/>
      </w:rPr>
    </w:lvl>
    <w:lvl w:ilvl="6" w:tplc="04090001" w:tentative="1">
      <w:start w:val="1"/>
      <w:numFmt w:val="bullet"/>
      <w:lvlText w:val=""/>
      <w:lvlJc w:val="left"/>
      <w:pPr>
        <w:ind w:left="3675" w:hanging="420"/>
      </w:pPr>
      <w:rPr>
        <w:rFonts w:ascii="Wingdings" w:hAnsi="Wingdings" w:hint="default"/>
      </w:rPr>
    </w:lvl>
    <w:lvl w:ilvl="7" w:tplc="04090003" w:tentative="1">
      <w:start w:val="1"/>
      <w:numFmt w:val="bullet"/>
      <w:lvlText w:val=""/>
      <w:lvlJc w:val="left"/>
      <w:pPr>
        <w:ind w:left="4095" w:hanging="420"/>
      </w:pPr>
      <w:rPr>
        <w:rFonts w:ascii="Wingdings" w:hAnsi="Wingdings" w:hint="default"/>
      </w:rPr>
    </w:lvl>
    <w:lvl w:ilvl="8" w:tplc="04090005" w:tentative="1">
      <w:start w:val="1"/>
      <w:numFmt w:val="bullet"/>
      <w:lvlText w:val=""/>
      <w:lvlJc w:val="left"/>
      <w:pPr>
        <w:ind w:left="4515" w:hanging="420"/>
      </w:pPr>
      <w:rPr>
        <w:rFonts w:ascii="Wingdings" w:hAnsi="Wingdings" w:hint="default"/>
      </w:rPr>
    </w:lvl>
  </w:abstractNum>
  <w:abstractNum w:abstractNumId="94">
    <w:nsid w:val="3DDC63B3"/>
    <w:multiLevelType w:val="hybridMultilevel"/>
    <w:tmpl w:val="5B6CB7CA"/>
    <w:lvl w:ilvl="0" w:tplc="F758AF1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5">
    <w:nsid w:val="3E1E586F"/>
    <w:multiLevelType w:val="hybridMultilevel"/>
    <w:tmpl w:val="D6B4428C"/>
    <w:lvl w:ilvl="0" w:tplc="C2247ED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6">
    <w:nsid w:val="3F561532"/>
    <w:multiLevelType w:val="hybridMultilevel"/>
    <w:tmpl w:val="4F70C9D8"/>
    <w:lvl w:ilvl="0" w:tplc="B57E307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7">
    <w:nsid w:val="3F6B3F95"/>
    <w:multiLevelType w:val="hybridMultilevel"/>
    <w:tmpl w:val="CACECC28"/>
    <w:lvl w:ilvl="0" w:tplc="FFFFFFFF">
      <w:start w:val="1"/>
      <w:numFmt w:val="decimal"/>
      <w:lvlText w:val="%1"/>
      <w:lvlJc w:val="center"/>
      <w:pPr>
        <w:ind w:left="420" w:hanging="420"/>
      </w:pPr>
      <w:rPr>
        <w:rFonts w:eastAsia="宋体"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8">
    <w:nsid w:val="40DB56CE"/>
    <w:multiLevelType w:val="multilevel"/>
    <w:tmpl w:val="80F0F812"/>
    <w:lvl w:ilvl="0">
      <w:start w:val="1"/>
      <w:numFmt w:val="decimal"/>
      <w:pStyle w:val="knd-10"/>
      <w:lvlText w:val="%1."/>
      <w:lvlJc w:val="left"/>
      <w:pPr>
        <w:tabs>
          <w:tab w:val="num" w:pos="425"/>
        </w:tabs>
        <w:ind w:left="425" w:hanging="425"/>
      </w:pPr>
      <w:rPr>
        <w:sz w:val="24"/>
        <w:szCs w:val="24"/>
      </w:rPr>
    </w:lvl>
    <w:lvl w:ilvl="1">
      <w:start w:val="1"/>
      <w:numFmt w:val="decimal"/>
      <w:pStyle w:val="23"/>
      <w:lvlText w:val="%1.%2."/>
      <w:lvlJc w:val="left"/>
      <w:pPr>
        <w:tabs>
          <w:tab w:val="num" w:pos="567"/>
        </w:tabs>
        <w:ind w:left="567" w:hanging="567"/>
      </w:pPr>
    </w:lvl>
    <w:lvl w:ilvl="2">
      <w:start w:val="1"/>
      <w:numFmt w:val="decimal"/>
      <w:lvlText w:val="%1.%2.%3."/>
      <w:lvlJc w:val="left"/>
      <w:pPr>
        <w:tabs>
          <w:tab w:val="num" w:pos="709"/>
        </w:tabs>
        <w:ind w:left="709" w:hanging="709"/>
      </w:pPr>
    </w:lvl>
    <w:lvl w:ilvl="3">
      <w:start w:val="1"/>
      <w:numFmt w:val="decimal"/>
      <w:lvlText w:val="%1.%2.%3.%4."/>
      <w:lvlJc w:val="left"/>
      <w:pPr>
        <w:tabs>
          <w:tab w:val="num" w:pos="851"/>
        </w:tabs>
        <w:ind w:left="851" w:hanging="851"/>
      </w:pPr>
    </w:lvl>
    <w:lvl w:ilvl="4">
      <w:start w:val="1"/>
      <w:numFmt w:val="decimal"/>
      <w:lvlText w:val="%1.%2.%3.%4.%5."/>
      <w:lvlJc w:val="left"/>
      <w:pPr>
        <w:tabs>
          <w:tab w:val="num" w:pos="992"/>
        </w:tabs>
        <w:ind w:left="992" w:hanging="992"/>
      </w:pPr>
    </w:lvl>
    <w:lvl w:ilvl="5">
      <w:start w:val="1"/>
      <w:numFmt w:val="decimal"/>
      <w:lvlText w:val="%1.%2.%3.%4.%5.%6."/>
      <w:lvlJc w:val="left"/>
      <w:pPr>
        <w:tabs>
          <w:tab w:val="num" w:pos="1134"/>
        </w:tabs>
        <w:ind w:left="1134" w:hanging="1134"/>
      </w:pPr>
    </w:lvl>
    <w:lvl w:ilvl="6">
      <w:start w:val="1"/>
      <w:numFmt w:val="decimal"/>
      <w:lvlText w:val="%1.%2.%3.%4.%5.%6.%7."/>
      <w:lvlJc w:val="left"/>
      <w:pPr>
        <w:tabs>
          <w:tab w:val="num" w:pos="1276"/>
        </w:tabs>
        <w:ind w:left="1276" w:hanging="1276"/>
      </w:pPr>
    </w:lvl>
    <w:lvl w:ilvl="7">
      <w:start w:val="1"/>
      <w:numFmt w:val="decimal"/>
      <w:lvlText w:val="%1.%2.%3.%4.%5.%6.%7.%8."/>
      <w:lvlJc w:val="left"/>
      <w:pPr>
        <w:tabs>
          <w:tab w:val="num" w:pos="1418"/>
        </w:tabs>
        <w:ind w:left="1418" w:hanging="1418"/>
      </w:pPr>
    </w:lvl>
    <w:lvl w:ilvl="8">
      <w:start w:val="1"/>
      <w:numFmt w:val="decimal"/>
      <w:lvlText w:val="%1.%2.%3.%4.%5.%6.%7.%8.%9."/>
      <w:lvlJc w:val="left"/>
      <w:pPr>
        <w:tabs>
          <w:tab w:val="num" w:pos="1559"/>
        </w:tabs>
        <w:ind w:left="1559" w:hanging="1559"/>
      </w:pPr>
    </w:lvl>
  </w:abstractNum>
  <w:abstractNum w:abstractNumId="99">
    <w:nsid w:val="40EA145B"/>
    <w:multiLevelType w:val="hybridMultilevel"/>
    <w:tmpl w:val="8F7E5342"/>
    <w:lvl w:ilvl="0" w:tplc="B57E307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0">
    <w:nsid w:val="412456B5"/>
    <w:multiLevelType w:val="hybridMultilevel"/>
    <w:tmpl w:val="B7420CA6"/>
    <w:lvl w:ilvl="0" w:tplc="9428285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1">
    <w:nsid w:val="41604571"/>
    <w:multiLevelType w:val="hybridMultilevel"/>
    <w:tmpl w:val="A91E73B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2">
    <w:nsid w:val="42B85369"/>
    <w:multiLevelType w:val="hybridMultilevel"/>
    <w:tmpl w:val="36C6D02E"/>
    <w:lvl w:ilvl="0" w:tplc="7AEAC8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3">
    <w:nsid w:val="43990A54"/>
    <w:multiLevelType w:val="multilevel"/>
    <w:tmpl w:val="43990A54"/>
    <w:lvl w:ilvl="0">
      <w:start w:val="1"/>
      <w:numFmt w:val="bullet"/>
      <w:lvlText w:val=""/>
      <w:lvlJc w:val="left"/>
      <w:pPr>
        <w:tabs>
          <w:tab w:val="num" w:pos="960"/>
        </w:tabs>
        <w:ind w:left="960" w:hanging="420"/>
      </w:pPr>
      <w:rPr>
        <w:rFonts w:ascii="Wingdings" w:hAnsi="Wingdings" w:hint="default"/>
      </w:rPr>
    </w:lvl>
    <w:lvl w:ilvl="1">
      <w:start w:val="1"/>
      <w:numFmt w:val="bullet"/>
      <w:lvlText w:val=""/>
      <w:lvlJc w:val="left"/>
      <w:pPr>
        <w:tabs>
          <w:tab w:val="num" w:pos="1380"/>
        </w:tabs>
        <w:ind w:left="1380" w:hanging="420"/>
      </w:pPr>
      <w:rPr>
        <w:rFonts w:ascii="Wingdings" w:hAnsi="Wingdings" w:hint="default"/>
      </w:rPr>
    </w:lvl>
    <w:lvl w:ilvl="2">
      <w:start w:val="1"/>
      <w:numFmt w:val="bullet"/>
      <w:lvlText w:val=""/>
      <w:lvlJc w:val="left"/>
      <w:pPr>
        <w:tabs>
          <w:tab w:val="num" w:pos="1800"/>
        </w:tabs>
        <w:ind w:left="1800" w:hanging="420"/>
      </w:pPr>
      <w:rPr>
        <w:rFonts w:ascii="Wingdings" w:hAnsi="Wingdings" w:hint="default"/>
      </w:rPr>
    </w:lvl>
    <w:lvl w:ilvl="3">
      <w:start w:val="1"/>
      <w:numFmt w:val="bullet"/>
      <w:lvlText w:val=""/>
      <w:lvlJc w:val="left"/>
      <w:pPr>
        <w:tabs>
          <w:tab w:val="num" w:pos="2220"/>
        </w:tabs>
        <w:ind w:left="2220" w:hanging="420"/>
      </w:pPr>
      <w:rPr>
        <w:rFonts w:ascii="Wingdings" w:hAnsi="Wingdings" w:hint="default"/>
      </w:rPr>
    </w:lvl>
    <w:lvl w:ilvl="4">
      <w:start w:val="1"/>
      <w:numFmt w:val="bullet"/>
      <w:lvlText w:val=""/>
      <w:lvlJc w:val="left"/>
      <w:pPr>
        <w:tabs>
          <w:tab w:val="num" w:pos="2640"/>
        </w:tabs>
        <w:ind w:left="2640" w:hanging="420"/>
      </w:pPr>
      <w:rPr>
        <w:rFonts w:ascii="Wingdings" w:hAnsi="Wingdings" w:hint="default"/>
      </w:rPr>
    </w:lvl>
    <w:lvl w:ilvl="5">
      <w:start w:val="1"/>
      <w:numFmt w:val="bullet"/>
      <w:lvlText w:val=""/>
      <w:lvlJc w:val="left"/>
      <w:pPr>
        <w:tabs>
          <w:tab w:val="num" w:pos="3060"/>
        </w:tabs>
        <w:ind w:left="3060" w:hanging="420"/>
      </w:pPr>
      <w:rPr>
        <w:rFonts w:ascii="Wingdings" w:hAnsi="Wingdings" w:hint="default"/>
      </w:rPr>
    </w:lvl>
    <w:lvl w:ilvl="6">
      <w:start w:val="1"/>
      <w:numFmt w:val="bullet"/>
      <w:lvlText w:val=""/>
      <w:lvlJc w:val="left"/>
      <w:pPr>
        <w:tabs>
          <w:tab w:val="num" w:pos="3480"/>
        </w:tabs>
        <w:ind w:left="3480" w:hanging="420"/>
      </w:pPr>
      <w:rPr>
        <w:rFonts w:ascii="Wingdings" w:hAnsi="Wingdings" w:hint="default"/>
      </w:rPr>
    </w:lvl>
    <w:lvl w:ilvl="7">
      <w:start w:val="1"/>
      <w:numFmt w:val="bullet"/>
      <w:lvlText w:val=""/>
      <w:lvlJc w:val="left"/>
      <w:pPr>
        <w:tabs>
          <w:tab w:val="num" w:pos="3900"/>
        </w:tabs>
        <w:ind w:left="3900" w:hanging="420"/>
      </w:pPr>
      <w:rPr>
        <w:rFonts w:ascii="Wingdings" w:hAnsi="Wingdings" w:hint="default"/>
      </w:rPr>
    </w:lvl>
    <w:lvl w:ilvl="8">
      <w:start w:val="1"/>
      <w:numFmt w:val="bullet"/>
      <w:lvlText w:val=""/>
      <w:lvlJc w:val="left"/>
      <w:pPr>
        <w:tabs>
          <w:tab w:val="num" w:pos="4320"/>
        </w:tabs>
        <w:ind w:left="4320" w:hanging="420"/>
      </w:pPr>
      <w:rPr>
        <w:rFonts w:ascii="Wingdings" w:hAnsi="Wingdings" w:hint="default"/>
      </w:rPr>
    </w:lvl>
  </w:abstractNum>
  <w:abstractNum w:abstractNumId="104">
    <w:nsid w:val="43F964AE"/>
    <w:multiLevelType w:val="multilevel"/>
    <w:tmpl w:val="0409001D"/>
    <w:styleLink w:val="52"/>
    <w:lvl w:ilvl="0">
      <w:start w:val="4"/>
      <w:numFmt w:val="decimal"/>
      <w:lvlText w:val="%1"/>
      <w:lvlJc w:val="left"/>
      <w:pPr>
        <w:ind w:left="425" w:hanging="425"/>
      </w:pPr>
    </w:lvl>
    <w:lvl w:ilvl="1">
      <w:start w:val="3"/>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05">
    <w:nsid w:val="447203FE"/>
    <w:multiLevelType w:val="hybridMultilevel"/>
    <w:tmpl w:val="B2FA953E"/>
    <w:lvl w:ilvl="0" w:tplc="23CEE9DE">
      <w:start w:val="1"/>
      <w:numFmt w:val="decimal"/>
      <w:lvlText w:val="%1."/>
      <w:lvlJc w:val="left"/>
      <w:pPr>
        <w:tabs>
          <w:tab w:val="num" w:pos="420"/>
        </w:tabs>
        <w:ind w:left="420" w:hanging="42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06">
    <w:nsid w:val="44A70730"/>
    <w:multiLevelType w:val="hybridMultilevel"/>
    <w:tmpl w:val="5498C2BA"/>
    <w:lvl w:ilvl="0" w:tplc="EB4EA42C">
      <w:start w:val="1"/>
      <w:numFmt w:val="decimal"/>
      <w:lvlText w:val="%1"/>
      <w:lvlJc w:val="left"/>
      <w:pPr>
        <w:tabs>
          <w:tab w:val="num" w:pos="420"/>
        </w:tabs>
        <w:ind w:left="420" w:hanging="42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07">
    <w:nsid w:val="44EC5BF1"/>
    <w:multiLevelType w:val="hybridMultilevel"/>
    <w:tmpl w:val="7230FBFE"/>
    <w:lvl w:ilvl="0" w:tplc="74E2669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8">
    <w:nsid w:val="464E7475"/>
    <w:multiLevelType w:val="hybridMultilevel"/>
    <w:tmpl w:val="901C0F48"/>
    <w:lvl w:ilvl="0" w:tplc="25DE3B3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9">
    <w:nsid w:val="46A560B3"/>
    <w:multiLevelType w:val="multilevel"/>
    <w:tmpl w:val="22FC769C"/>
    <w:lvl w:ilvl="0">
      <w:start w:val="5"/>
      <w:numFmt w:val="decimal"/>
      <w:lvlText w:val="%1."/>
      <w:lvlJc w:val="left"/>
      <w:pPr>
        <w:tabs>
          <w:tab w:val="num" w:pos="425"/>
        </w:tabs>
        <w:ind w:left="425" w:hanging="425"/>
      </w:pPr>
      <w:rPr>
        <w:rFonts w:hint="eastAsia"/>
      </w:rPr>
    </w:lvl>
    <w:lvl w:ilvl="1">
      <w:start w:val="9"/>
      <w:numFmt w:val="decimal"/>
      <w:lvlText w:val="%1.%2."/>
      <w:lvlJc w:val="left"/>
      <w:pPr>
        <w:tabs>
          <w:tab w:val="num" w:pos="567"/>
        </w:tabs>
        <w:ind w:left="567" w:hanging="567"/>
      </w:pPr>
      <w:rPr>
        <w:rFonts w:hint="eastAsia"/>
      </w:rPr>
    </w:lvl>
    <w:lvl w:ilvl="2">
      <w:start w:val="1"/>
      <w:numFmt w:val="decimal"/>
      <w:pStyle w:val="32"/>
      <w:lvlText w:val="4.%2.%3"/>
      <w:lvlJc w:val="left"/>
      <w:pPr>
        <w:tabs>
          <w:tab w:val="num" w:pos="567"/>
        </w:tabs>
        <w:ind w:left="567" w:hanging="567"/>
      </w:pPr>
      <w:rPr>
        <w:rFonts w:hint="eastAsia"/>
        <w:b/>
        <w:i w:val="0"/>
        <w:sz w:val="18"/>
        <w:szCs w:val="18"/>
      </w:rPr>
    </w:lvl>
    <w:lvl w:ilvl="3">
      <w:start w:val="1"/>
      <w:numFmt w:val="decimal"/>
      <w:lvlText w:val="%1.%2.%3.%4."/>
      <w:lvlJc w:val="left"/>
      <w:pPr>
        <w:tabs>
          <w:tab w:val="num" w:pos="851"/>
        </w:tabs>
        <w:ind w:left="851" w:hanging="851"/>
      </w:pPr>
      <w:rPr>
        <w:rFonts w:hint="eastAsia"/>
      </w:rPr>
    </w:lvl>
    <w:lvl w:ilvl="4">
      <w:start w:val="1"/>
      <w:numFmt w:val="decimal"/>
      <w:lvlText w:val="%1.%2.%3.%4.%5."/>
      <w:lvlJc w:val="left"/>
      <w:pPr>
        <w:tabs>
          <w:tab w:val="num" w:pos="992"/>
        </w:tabs>
        <w:ind w:left="992" w:hanging="992"/>
      </w:pPr>
      <w:rPr>
        <w:rFonts w:hint="eastAsia"/>
      </w:rPr>
    </w:lvl>
    <w:lvl w:ilvl="5">
      <w:start w:val="1"/>
      <w:numFmt w:val="decimal"/>
      <w:lvlText w:val="%1.%2.%3.%4.%5.%6."/>
      <w:lvlJc w:val="left"/>
      <w:pPr>
        <w:tabs>
          <w:tab w:val="num" w:pos="1134"/>
        </w:tabs>
        <w:ind w:left="1134" w:hanging="1134"/>
      </w:pPr>
      <w:rPr>
        <w:rFonts w:hint="eastAsia"/>
      </w:rPr>
    </w:lvl>
    <w:lvl w:ilvl="6">
      <w:start w:val="1"/>
      <w:numFmt w:val="decimal"/>
      <w:lvlText w:val="%1.%2.%3.%4.%5.%6.%7."/>
      <w:lvlJc w:val="left"/>
      <w:pPr>
        <w:tabs>
          <w:tab w:val="num" w:pos="1276"/>
        </w:tabs>
        <w:ind w:left="1276" w:hanging="1276"/>
      </w:pPr>
      <w:rPr>
        <w:rFonts w:hint="eastAsia"/>
      </w:rPr>
    </w:lvl>
    <w:lvl w:ilvl="7">
      <w:start w:val="1"/>
      <w:numFmt w:val="decimal"/>
      <w:lvlText w:val="%1.%2.%3.%4.%5.%6.%7.%8."/>
      <w:lvlJc w:val="left"/>
      <w:pPr>
        <w:tabs>
          <w:tab w:val="num" w:pos="1418"/>
        </w:tabs>
        <w:ind w:left="1418" w:hanging="1418"/>
      </w:pPr>
      <w:rPr>
        <w:rFonts w:hint="eastAsia"/>
      </w:rPr>
    </w:lvl>
    <w:lvl w:ilvl="8">
      <w:start w:val="1"/>
      <w:numFmt w:val="decimal"/>
      <w:lvlText w:val="%1.%2.%3.%4.%5.%6.%7.%8.%9."/>
      <w:lvlJc w:val="left"/>
      <w:pPr>
        <w:tabs>
          <w:tab w:val="num" w:pos="1559"/>
        </w:tabs>
        <w:ind w:left="1559" w:hanging="1559"/>
      </w:pPr>
      <w:rPr>
        <w:rFonts w:hint="eastAsia"/>
      </w:rPr>
    </w:lvl>
  </w:abstractNum>
  <w:abstractNum w:abstractNumId="110">
    <w:nsid w:val="47E43797"/>
    <w:multiLevelType w:val="hybridMultilevel"/>
    <w:tmpl w:val="8012A724"/>
    <w:lvl w:ilvl="0" w:tplc="0CAA45A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1">
    <w:nsid w:val="489A6FEB"/>
    <w:multiLevelType w:val="hybridMultilevel"/>
    <w:tmpl w:val="9BFC86F8"/>
    <w:lvl w:ilvl="0" w:tplc="04090001">
      <w:numFmt w:val="decimal"/>
      <w:lvlText w:val=""/>
      <w:lvlJc w:val="left"/>
    </w:lvl>
    <w:lvl w:ilvl="1" w:tplc="04090003">
      <w:numFmt w:val="decimal"/>
      <w:lvlText w:val=""/>
      <w:lvlJc w:val="left"/>
    </w:lvl>
    <w:lvl w:ilvl="2" w:tplc="04090005">
      <w:numFmt w:val="decimal"/>
      <w:lvlText w:val=""/>
      <w:lvlJc w:val="left"/>
    </w:lvl>
    <w:lvl w:ilvl="3" w:tplc="04090001">
      <w:numFmt w:val="decimal"/>
      <w:lvlText w:val=""/>
      <w:lvlJc w:val="left"/>
    </w:lvl>
    <w:lvl w:ilvl="4" w:tplc="04090003">
      <w:numFmt w:val="decimal"/>
      <w:lvlText w:val=""/>
      <w:lvlJc w:val="left"/>
    </w:lvl>
    <w:lvl w:ilvl="5" w:tplc="04090005">
      <w:numFmt w:val="decimal"/>
      <w:lvlText w:val=""/>
      <w:lvlJc w:val="left"/>
    </w:lvl>
    <w:lvl w:ilvl="6" w:tplc="04090001">
      <w:numFmt w:val="decimal"/>
      <w:lvlText w:val=""/>
      <w:lvlJc w:val="left"/>
    </w:lvl>
    <w:lvl w:ilvl="7" w:tplc="04090003">
      <w:numFmt w:val="decimal"/>
      <w:lvlText w:val=""/>
      <w:lvlJc w:val="left"/>
    </w:lvl>
    <w:lvl w:ilvl="8" w:tplc="04090005">
      <w:numFmt w:val="decimal"/>
      <w:lvlText w:val=""/>
      <w:lvlJc w:val="left"/>
    </w:lvl>
  </w:abstractNum>
  <w:abstractNum w:abstractNumId="112">
    <w:nsid w:val="4CD24C02"/>
    <w:multiLevelType w:val="hybridMultilevel"/>
    <w:tmpl w:val="01741770"/>
    <w:lvl w:ilvl="0" w:tplc="9D100FA2">
      <w:start w:val="1"/>
      <w:numFmt w:val="decimal"/>
      <w:pStyle w:val="slovan4"/>
      <w:lvlText w:val="%1."/>
      <w:lvlJc w:val="left"/>
      <w:pPr>
        <w:tabs>
          <w:tab w:val="num" w:pos="1208"/>
        </w:tabs>
        <w:ind w:left="1208" w:hanging="357"/>
      </w:pPr>
      <w:rPr>
        <w:rFonts w:hint="default"/>
      </w:rPr>
    </w:lvl>
    <w:lvl w:ilvl="1" w:tplc="04050003" w:tentative="1">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113">
    <w:nsid w:val="4D2B33B0"/>
    <w:multiLevelType w:val="hybridMultilevel"/>
    <w:tmpl w:val="B2FA953E"/>
    <w:lvl w:ilvl="0" w:tplc="23CEE9DE">
      <w:start w:val="1"/>
      <w:numFmt w:val="decimal"/>
      <w:lvlText w:val="%1."/>
      <w:lvlJc w:val="left"/>
      <w:pPr>
        <w:tabs>
          <w:tab w:val="num" w:pos="420"/>
        </w:tabs>
        <w:ind w:left="420" w:hanging="42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14">
    <w:nsid w:val="4D2E2FB5"/>
    <w:multiLevelType w:val="hybridMultilevel"/>
    <w:tmpl w:val="CF58D842"/>
    <w:lvl w:ilvl="0" w:tplc="7C1E1B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5">
    <w:nsid w:val="4E753474"/>
    <w:multiLevelType w:val="hybridMultilevel"/>
    <w:tmpl w:val="469E6C7A"/>
    <w:lvl w:ilvl="0" w:tplc="2D3A64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6">
    <w:nsid w:val="4EE859B8"/>
    <w:multiLevelType w:val="hybridMultilevel"/>
    <w:tmpl w:val="02CA513E"/>
    <w:lvl w:ilvl="0" w:tplc="82848F84">
      <w:start w:val="1"/>
      <w:numFmt w:val="decimal"/>
      <w:pStyle w:val="slovan2"/>
      <w:lvlText w:val="%1."/>
      <w:lvlJc w:val="left"/>
      <w:pPr>
        <w:tabs>
          <w:tab w:val="num" w:pos="641"/>
        </w:tabs>
        <w:ind w:left="641" w:hanging="357"/>
      </w:pPr>
      <w:rPr>
        <w:rFonts w:hint="default"/>
      </w:rPr>
    </w:lvl>
    <w:lvl w:ilvl="1" w:tplc="04050019" w:tentative="1">
      <w:start w:val="1"/>
      <w:numFmt w:val="lowerLetter"/>
      <w:lvlText w:val="%2."/>
      <w:lvlJc w:val="left"/>
      <w:pPr>
        <w:tabs>
          <w:tab w:val="num" w:pos="1440"/>
        </w:tabs>
        <w:ind w:left="1440" w:hanging="360"/>
      </w:pPr>
    </w:lvl>
    <w:lvl w:ilvl="2" w:tplc="0405001B" w:tentative="1">
      <w:start w:val="1"/>
      <w:numFmt w:val="lowerRoman"/>
      <w:lvlText w:val="%3."/>
      <w:lvlJc w:val="right"/>
      <w:pPr>
        <w:tabs>
          <w:tab w:val="num" w:pos="2160"/>
        </w:tabs>
        <w:ind w:left="2160" w:hanging="180"/>
      </w:pPr>
    </w:lvl>
    <w:lvl w:ilvl="3" w:tplc="0405000F" w:tentative="1">
      <w:start w:val="1"/>
      <w:numFmt w:val="decimal"/>
      <w:lvlText w:val="%4."/>
      <w:lvlJc w:val="left"/>
      <w:pPr>
        <w:tabs>
          <w:tab w:val="num" w:pos="2880"/>
        </w:tabs>
        <w:ind w:left="2880" w:hanging="360"/>
      </w:pPr>
    </w:lvl>
    <w:lvl w:ilvl="4" w:tplc="04050019" w:tentative="1">
      <w:start w:val="1"/>
      <w:numFmt w:val="lowerLetter"/>
      <w:lvlText w:val="%5."/>
      <w:lvlJc w:val="left"/>
      <w:pPr>
        <w:tabs>
          <w:tab w:val="num" w:pos="3600"/>
        </w:tabs>
        <w:ind w:left="3600" w:hanging="360"/>
      </w:pPr>
    </w:lvl>
    <w:lvl w:ilvl="5" w:tplc="0405001B" w:tentative="1">
      <w:start w:val="1"/>
      <w:numFmt w:val="lowerRoman"/>
      <w:lvlText w:val="%6."/>
      <w:lvlJc w:val="right"/>
      <w:pPr>
        <w:tabs>
          <w:tab w:val="num" w:pos="4320"/>
        </w:tabs>
        <w:ind w:left="4320" w:hanging="180"/>
      </w:pPr>
    </w:lvl>
    <w:lvl w:ilvl="6" w:tplc="0405000F" w:tentative="1">
      <w:start w:val="1"/>
      <w:numFmt w:val="decimal"/>
      <w:lvlText w:val="%7."/>
      <w:lvlJc w:val="left"/>
      <w:pPr>
        <w:tabs>
          <w:tab w:val="num" w:pos="5040"/>
        </w:tabs>
        <w:ind w:left="5040" w:hanging="360"/>
      </w:pPr>
    </w:lvl>
    <w:lvl w:ilvl="7" w:tplc="04050019" w:tentative="1">
      <w:start w:val="1"/>
      <w:numFmt w:val="lowerLetter"/>
      <w:lvlText w:val="%8."/>
      <w:lvlJc w:val="left"/>
      <w:pPr>
        <w:tabs>
          <w:tab w:val="num" w:pos="5760"/>
        </w:tabs>
        <w:ind w:left="5760" w:hanging="360"/>
      </w:pPr>
    </w:lvl>
    <w:lvl w:ilvl="8" w:tplc="0405001B" w:tentative="1">
      <w:start w:val="1"/>
      <w:numFmt w:val="lowerRoman"/>
      <w:lvlText w:val="%9."/>
      <w:lvlJc w:val="right"/>
      <w:pPr>
        <w:tabs>
          <w:tab w:val="num" w:pos="6480"/>
        </w:tabs>
        <w:ind w:left="6480" w:hanging="180"/>
      </w:pPr>
    </w:lvl>
  </w:abstractNum>
  <w:abstractNum w:abstractNumId="117">
    <w:nsid w:val="4F9836CB"/>
    <w:multiLevelType w:val="hybridMultilevel"/>
    <w:tmpl w:val="B0F683A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8">
    <w:nsid w:val="504D6AFF"/>
    <w:multiLevelType w:val="hybridMultilevel"/>
    <w:tmpl w:val="7734775E"/>
    <w:lvl w:ilvl="0" w:tplc="D956311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9">
    <w:nsid w:val="515C6CF4"/>
    <w:multiLevelType w:val="hybridMultilevel"/>
    <w:tmpl w:val="6D5AA660"/>
    <w:lvl w:ilvl="0" w:tplc="B57E307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0">
    <w:nsid w:val="51FA1C56"/>
    <w:multiLevelType w:val="hybridMultilevel"/>
    <w:tmpl w:val="A6C67EAC"/>
    <w:lvl w:ilvl="0" w:tplc="180E206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1">
    <w:nsid w:val="5331503D"/>
    <w:multiLevelType w:val="hybridMultilevel"/>
    <w:tmpl w:val="51743F66"/>
    <w:lvl w:ilvl="0" w:tplc="B50054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2">
    <w:nsid w:val="5350699D"/>
    <w:multiLevelType w:val="hybridMultilevel"/>
    <w:tmpl w:val="9A1460FA"/>
    <w:lvl w:ilvl="0" w:tplc="37900B7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3">
    <w:nsid w:val="53663C32"/>
    <w:multiLevelType w:val="hybridMultilevel"/>
    <w:tmpl w:val="E7E4D4B8"/>
    <w:lvl w:ilvl="0" w:tplc="C4C8B43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4">
    <w:nsid w:val="53CA4092"/>
    <w:multiLevelType w:val="hybridMultilevel"/>
    <w:tmpl w:val="DDDCCE9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5">
    <w:nsid w:val="54B43377"/>
    <w:multiLevelType w:val="hybridMultilevel"/>
    <w:tmpl w:val="5498C2BA"/>
    <w:lvl w:ilvl="0" w:tplc="EB4EA42C">
      <w:start w:val="1"/>
      <w:numFmt w:val="decimal"/>
      <w:lvlText w:val="%1"/>
      <w:lvlJc w:val="left"/>
      <w:pPr>
        <w:tabs>
          <w:tab w:val="num" w:pos="420"/>
        </w:tabs>
        <w:ind w:left="420" w:hanging="42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26">
    <w:nsid w:val="54C12876"/>
    <w:multiLevelType w:val="hybridMultilevel"/>
    <w:tmpl w:val="7D267982"/>
    <w:lvl w:ilvl="0" w:tplc="A0763F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7">
    <w:nsid w:val="55097603"/>
    <w:multiLevelType w:val="hybridMultilevel"/>
    <w:tmpl w:val="42369470"/>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8">
    <w:nsid w:val="550C67F0"/>
    <w:multiLevelType w:val="hybridMultilevel"/>
    <w:tmpl w:val="6ACEF53A"/>
    <w:lvl w:ilvl="0" w:tplc="A4E678E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9">
    <w:nsid w:val="559745D2"/>
    <w:multiLevelType w:val="hybridMultilevel"/>
    <w:tmpl w:val="C07A8CB6"/>
    <w:lvl w:ilvl="0" w:tplc="7C74CBB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0">
    <w:nsid w:val="56915056"/>
    <w:multiLevelType w:val="hybridMultilevel"/>
    <w:tmpl w:val="D86EAE26"/>
    <w:lvl w:ilvl="0" w:tplc="A3E8AA9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1">
    <w:nsid w:val="570520F2"/>
    <w:multiLevelType w:val="hybridMultilevel"/>
    <w:tmpl w:val="BA5A9540"/>
    <w:lvl w:ilvl="0" w:tplc="B57E307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2">
    <w:nsid w:val="5775738A"/>
    <w:multiLevelType w:val="hybridMultilevel"/>
    <w:tmpl w:val="B5FADF22"/>
    <w:lvl w:ilvl="0" w:tplc="3572B8A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3">
    <w:nsid w:val="57CE3143"/>
    <w:multiLevelType w:val="singleLevel"/>
    <w:tmpl w:val="57CE3143"/>
    <w:lvl w:ilvl="0">
      <w:start w:val="2"/>
      <w:numFmt w:val="decimal"/>
      <w:lvlText w:val="（%1）"/>
      <w:lvlJc w:val="left"/>
      <w:pPr>
        <w:ind w:left="420" w:hanging="420"/>
      </w:pPr>
    </w:lvl>
  </w:abstractNum>
  <w:abstractNum w:abstractNumId="134">
    <w:nsid w:val="58BE2E46"/>
    <w:multiLevelType w:val="hybridMultilevel"/>
    <w:tmpl w:val="D0A27254"/>
    <w:lvl w:ilvl="0" w:tplc="587AC0F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5">
    <w:nsid w:val="5965425F"/>
    <w:multiLevelType w:val="multilevel"/>
    <w:tmpl w:val="0405001D"/>
    <w:styleLink w:val="111111"/>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36">
    <w:nsid w:val="59B42297"/>
    <w:multiLevelType w:val="multilevel"/>
    <w:tmpl w:val="87600EDE"/>
    <w:lvl w:ilvl="0">
      <w:start w:val="1"/>
      <w:numFmt w:val="decimal"/>
      <w:lvlText w:val="%1"/>
      <w:lvlJc w:val="left"/>
      <w:pPr>
        <w:tabs>
          <w:tab w:val="num" w:pos="432"/>
        </w:tabs>
        <w:ind w:left="432" w:hanging="432"/>
      </w:pPr>
      <w:rPr>
        <w:rFonts w:ascii="宋体" w:eastAsia="宋体" w:hAnsi="宋体" w:hint="eastAsia"/>
        <w:b/>
        <w:i w:val="0"/>
        <w:sz w:val="24"/>
        <w:szCs w:val="24"/>
      </w:rPr>
    </w:lvl>
    <w:lvl w:ilvl="1">
      <w:start w:val="1"/>
      <w:numFmt w:val="none"/>
      <w:lvlText w:val="3.5"/>
      <w:lvlJc w:val="left"/>
      <w:pPr>
        <w:tabs>
          <w:tab w:val="num" w:pos="718"/>
        </w:tabs>
        <w:ind w:left="718" w:hanging="576"/>
      </w:pPr>
    </w:lvl>
    <w:lvl w:ilvl="2">
      <w:start w:val="1"/>
      <w:numFmt w:val="decimal"/>
      <w:lvlText w:val="%1.%2.%3"/>
      <w:lvlJc w:val="left"/>
      <w:pPr>
        <w:tabs>
          <w:tab w:val="num" w:pos="847"/>
        </w:tabs>
        <w:ind w:left="847" w:hanging="737"/>
      </w:pPr>
      <w:rPr>
        <w:rFonts w:ascii="宋体" w:eastAsia="宋体" w:hAnsi="宋体" w:hint="eastAsia"/>
        <w:b/>
        <w:i w:val="0"/>
        <w:sz w:val="24"/>
        <w:szCs w:val="24"/>
      </w:rPr>
    </w:lvl>
    <w:lvl w:ilvl="3">
      <w:start w:val="1"/>
      <w:numFmt w:val="decimal"/>
      <w:lvlText w:val="%1.%2.%3.%4"/>
      <w:lvlJc w:val="left"/>
      <w:pPr>
        <w:tabs>
          <w:tab w:val="num" w:pos="1021"/>
        </w:tabs>
        <w:ind w:left="864" w:hanging="467"/>
      </w:pPr>
      <w:rPr>
        <w:rFonts w:ascii="宋体" w:eastAsia="宋体" w:hAnsi="宋体" w:hint="eastAsia"/>
        <w:b w:val="0"/>
        <w:i w:val="0"/>
        <w:sz w:val="24"/>
        <w:szCs w:val="24"/>
      </w:rPr>
    </w:lvl>
    <w:lvl w:ilvl="4">
      <w:start w:val="1"/>
      <w:numFmt w:val="decimal"/>
      <w:lvlText w:val="%1.%2.%3.%4.%5"/>
      <w:lvlJc w:val="left"/>
      <w:pPr>
        <w:tabs>
          <w:tab w:val="num" w:pos="1211"/>
        </w:tabs>
        <w:ind w:left="1211" w:hanging="587"/>
      </w:pPr>
      <w:rPr>
        <w:rFonts w:ascii="宋体" w:eastAsia="宋体" w:hAnsi="宋体" w:hint="eastAsia"/>
        <w:b w:val="0"/>
        <w:i w:val="0"/>
        <w:sz w:val="24"/>
        <w:szCs w:val="24"/>
      </w:rPr>
    </w:lvl>
    <w:lvl w:ilvl="5">
      <w:start w:val="1"/>
      <w:numFmt w:val="decimal"/>
      <w:lvlText w:val="%1.%2.%3.%4.%5.%6"/>
      <w:lvlJc w:val="left"/>
      <w:pPr>
        <w:tabs>
          <w:tab w:val="num" w:pos="1152"/>
        </w:tabs>
        <w:ind w:left="1152" w:hanging="1152"/>
      </w:pPr>
      <w:rPr>
        <w:rFonts w:ascii="宋体" w:eastAsia="宋体" w:hAnsi="宋体" w:hint="eastAsia"/>
        <w:b w:val="0"/>
        <w:i w:val="0"/>
        <w:sz w:val="24"/>
        <w:szCs w:val="24"/>
      </w:rPr>
    </w:lvl>
    <w:lvl w:ilvl="6">
      <w:start w:val="1"/>
      <w:numFmt w:val="decimal"/>
      <w:lvlText w:val="%1.%2.%3.%4.%5.%6.%7"/>
      <w:lvlJc w:val="left"/>
      <w:pPr>
        <w:tabs>
          <w:tab w:val="num" w:pos="1296"/>
        </w:tabs>
        <w:ind w:left="1296" w:hanging="1296"/>
      </w:pPr>
      <w:rPr>
        <w:rFonts w:ascii="宋体" w:eastAsia="宋体" w:hAnsi="宋体" w:hint="eastAsia"/>
        <w:b w:val="0"/>
        <w:i w:val="0"/>
        <w:sz w:val="24"/>
        <w:szCs w:val="24"/>
      </w:rPr>
    </w:lvl>
    <w:lvl w:ilvl="7">
      <w:start w:val="1"/>
      <w:numFmt w:val="decimal"/>
      <w:lvlText w:val="%1.%2.%3.%4.%5.%6.%7.%8"/>
      <w:lvlJc w:val="left"/>
      <w:pPr>
        <w:tabs>
          <w:tab w:val="num" w:pos="1440"/>
        </w:tabs>
        <w:ind w:left="1440" w:hanging="1440"/>
      </w:pPr>
      <w:rPr>
        <w:rFonts w:ascii="宋体" w:eastAsia="宋体" w:hAnsi="宋体" w:hint="eastAsia"/>
        <w:b w:val="0"/>
        <w:i w:val="0"/>
        <w:sz w:val="24"/>
        <w:szCs w:val="24"/>
      </w:rPr>
    </w:lvl>
    <w:lvl w:ilvl="8">
      <w:start w:val="1"/>
      <w:numFmt w:val="decimal"/>
      <w:lvlText w:val="%1.%2.%3.%4.%5.%6.%7.%8.%9"/>
      <w:lvlJc w:val="left"/>
      <w:pPr>
        <w:tabs>
          <w:tab w:val="num" w:pos="1584"/>
        </w:tabs>
        <w:ind w:left="1584" w:hanging="1584"/>
      </w:pPr>
      <w:rPr>
        <w:rFonts w:ascii="宋体" w:eastAsia="宋体" w:hAnsi="宋体" w:hint="eastAsia"/>
        <w:b w:val="0"/>
        <w:i w:val="0"/>
        <w:sz w:val="24"/>
        <w:szCs w:val="24"/>
      </w:rPr>
    </w:lvl>
  </w:abstractNum>
  <w:abstractNum w:abstractNumId="137">
    <w:nsid w:val="5CFF7172"/>
    <w:multiLevelType w:val="hybridMultilevel"/>
    <w:tmpl w:val="06A2D114"/>
    <w:lvl w:ilvl="0" w:tplc="6D40B892">
      <w:start w:val="1"/>
      <w:numFmt w:val="bullet"/>
      <w:pStyle w:val="18"/>
      <w:lvlText w:val=""/>
      <w:lvlJc w:val="left"/>
      <w:pPr>
        <w:tabs>
          <w:tab w:val="num" w:pos="840"/>
        </w:tabs>
        <w:ind w:left="840" w:hanging="420"/>
      </w:pPr>
      <w:rPr>
        <w:rFonts w:ascii="Wingdings" w:hAnsi="Wingdings" w:hint="default"/>
      </w:rPr>
    </w:lvl>
    <w:lvl w:ilvl="1" w:tplc="04090001" w:tentative="1">
      <w:start w:val="1"/>
      <w:numFmt w:val="bullet"/>
      <w:lvlText w:val=""/>
      <w:lvlJc w:val="left"/>
      <w:pPr>
        <w:tabs>
          <w:tab w:val="num" w:pos="1260"/>
        </w:tabs>
        <w:ind w:left="1260" w:hanging="420"/>
      </w:pPr>
      <w:rPr>
        <w:rFonts w:ascii="Wingdings" w:hAnsi="Wingdings" w:hint="default"/>
      </w:rPr>
    </w:lvl>
    <w:lvl w:ilvl="2" w:tplc="0409001B" w:tentative="1">
      <w:start w:val="1"/>
      <w:numFmt w:val="bullet"/>
      <w:lvlText w:val=""/>
      <w:lvlJc w:val="left"/>
      <w:pPr>
        <w:tabs>
          <w:tab w:val="num" w:pos="1680"/>
        </w:tabs>
        <w:ind w:left="1680" w:hanging="420"/>
      </w:pPr>
      <w:rPr>
        <w:rFonts w:ascii="Wingdings" w:hAnsi="Wingdings" w:hint="default"/>
      </w:rPr>
    </w:lvl>
    <w:lvl w:ilvl="3" w:tplc="0409000F" w:tentative="1">
      <w:start w:val="1"/>
      <w:numFmt w:val="bullet"/>
      <w:lvlText w:val=""/>
      <w:lvlJc w:val="left"/>
      <w:pPr>
        <w:tabs>
          <w:tab w:val="num" w:pos="2100"/>
        </w:tabs>
        <w:ind w:left="2100" w:hanging="420"/>
      </w:pPr>
      <w:rPr>
        <w:rFonts w:ascii="Wingdings" w:hAnsi="Wingdings" w:hint="default"/>
      </w:rPr>
    </w:lvl>
    <w:lvl w:ilvl="4" w:tplc="04090019" w:tentative="1">
      <w:start w:val="1"/>
      <w:numFmt w:val="bullet"/>
      <w:lvlText w:val=""/>
      <w:lvlJc w:val="left"/>
      <w:pPr>
        <w:tabs>
          <w:tab w:val="num" w:pos="2520"/>
        </w:tabs>
        <w:ind w:left="2520" w:hanging="420"/>
      </w:pPr>
      <w:rPr>
        <w:rFonts w:ascii="Wingdings" w:hAnsi="Wingdings" w:hint="default"/>
      </w:rPr>
    </w:lvl>
    <w:lvl w:ilvl="5" w:tplc="0409001B" w:tentative="1">
      <w:start w:val="1"/>
      <w:numFmt w:val="bullet"/>
      <w:lvlText w:val=""/>
      <w:lvlJc w:val="left"/>
      <w:pPr>
        <w:tabs>
          <w:tab w:val="num" w:pos="2940"/>
        </w:tabs>
        <w:ind w:left="2940" w:hanging="420"/>
      </w:pPr>
      <w:rPr>
        <w:rFonts w:ascii="Wingdings" w:hAnsi="Wingdings" w:hint="default"/>
      </w:rPr>
    </w:lvl>
    <w:lvl w:ilvl="6" w:tplc="0409000F" w:tentative="1">
      <w:start w:val="1"/>
      <w:numFmt w:val="bullet"/>
      <w:lvlText w:val=""/>
      <w:lvlJc w:val="left"/>
      <w:pPr>
        <w:tabs>
          <w:tab w:val="num" w:pos="3360"/>
        </w:tabs>
        <w:ind w:left="3360" w:hanging="420"/>
      </w:pPr>
      <w:rPr>
        <w:rFonts w:ascii="Wingdings" w:hAnsi="Wingdings" w:hint="default"/>
      </w:rPr>
    </w:lvl>
    <w:lvl w:ilvl="7" w:tplc="04090019" w:tentative="1">
      <w:start w:val="1"/>
      <w:numFmt w:val="bullet"/>
      <w:lvlText w:val=""/>
      <w:lvlJc w:val="left"/>
      <w:pPr>
        <w:tabs>
          <w:tab w:val="num" w:pos="3780"/>
        </w:tabs>
        <w:ind w:left="3780" w:hanging="420"/>
      </w:pPr>
      <w:rPr>
        <w:rFonts w:ascii="Wingdings" w:hAnsi="Wingdings" w:hint="default"/>
      </w:rPr>
    </w:lvl>
    <w:lvl w:ilvl="8" w:tplc="0409001B" w:tentative="1">
      <w:start w:val="1"/>
      <w:numFmt w:val="bullet"/>
      <w:lvlText w:val=""/>
      <w:lvlJc w:val="left"/>
      <w:pPr>
        <w:tabs>
          <w:tab w:val="num" w:pos="4200"/>
        </w:tabs>
        <w:ind w:left="4200" w:hanging="420"/>
      </w:pPr>
      <w:rPr>
        <w:rFonts w:ascii="Wingdings" w:hAnsi="Wingdings" w:hint="default"/>
      </w:rPr>
    </w:lvl>
  </w:abstractNum>
  <w:abstractNum w:abstractNumId="138">
    <w:nsid w:val="5D1B2023"/>
    <w:multiLevelType w:val="hybridMultilevel"/>
    <w:tmpl w:val="889C463E"/>
    <w:lvl w:ilvl="0" w:tplc="55EA517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9">
    <w:nsid w:val="5D5A0F55"/>
    <w:multiLevelType w:val="hybridMultilevel"/>
    <w:tmpl w:val="E3EC73CE"/>
    <w:lvl w:ilvl="0" w:tplc="4440DAF6">
      <w:start w:val="1"/>
      <w:numFmt w:val="upperLetter"/>
      <w:lvlText w:val="%1."/>
      <w:lvlJc w:val="left"/>
      <w:pPr>
        <w:tabs>
          <w:tab w:val="num" w:pos="1260"/>
        </w:tabs>
        <w:ind w:left="1260" w:hanging="420"/>
      </w:pPr>
      <w:rPr>
        <w:rFonts w:hint="default"/>
        <w:lang w:val="en-US"/>
      </w:rPr>
    </w:lvl>
    <w:lvl w:ilvl="1" w:tplc="BDCCCB0E">
      <w:start w:val="1"/>
      <w:numFmt w:val="decimal"/>
      <w:lvlText w:val="%2、"/>
      <w:lvlJc w:val="left"/>
      <w:pPr>
        <w:tabs>
          <w:tab w:val="num" w:pos="420"/>
        </w:tabs>
        <w:ind w:left="420" w:hanging="420"/>
      </w:pPr>
      <w:rPr>
        <w:rFonts w:hint="eastAsia"/>
      </w:rPr>
    </w:lvl>
    <w:lvl w:ilvl="2" w:tplc="86B8EBC0">
      <w:start w:val="1"/>
      <w:numFmt w:val="decimal"/>
      <w:lvlText w:val="%3、"/>
      <w:lvlJc w:val="left"/>
      <w:pPr>
        <w:tabs>
          <w:tab w:val="num" w:pos="600"/>
        </w:tabs>
        <w:ind w:left="600" w:hanging="360"/>
      </w:pPr>
      <w:rPr>
        <w:rFonts w:hint="default"/>
      </w:rPr>
    </w:lvl>
    <w:lvl w:ilvl="3" w:tplc="0409000F">
      <w:start w:val="1"/>
      <w:numFmt w:val="decimal"/>
      <w:lvlText w:val="%4."/>
      <w:lvlJc w:val="left"/>
      <w:pPr>
        <w:tabs>
          <w:tab w:val="num" w:pos="1080"/>
        </w:tabs>
        <w:ind w:left="1080" w:hanging="420"/>
      </w:pPr>
    </w:lvl>
    <w:lvl w:ilvl="4" w:tplc="04090019" w:tentative="1">
      <w:start w:val="1"/>
      <w:numFmt w:val="lowerLetter"/>
      <w:lvlText w:val="%5)"/>
      <w:lvlJc w:val="left"/>
      <w:pPr>
        <w:tabs>
          <w:tab w:val="num" w:pos="1500"/>
        </w:tabs>
        <w:ind w:left="1500" w:hanging="420"/>
      </w:pPr>
    </w:lvl>
    <w:lvl w:ilvl="5" w:tplc="0409001B" w:tentative="1">
      <w:start w:val="1"/>
      <w:numFmt w:val="lowerRoman"/>
      <w:lvlText w:val="%6."/>
      <w:lvlJc w:val="right"/>
      <w:pPr>
        <w:tabs>
          <w:tab w:val="num" w:pos="1920"/>
        </w:tabs>
        <w:ind w:left="1920" w:hanging="420"/>
      </w:pPr>
    </w:lvl>
    <w:lvl w:ilvl="6" w:tplc="0409000F" w:tentative="1">
      <w:start w:val="1"/>
      <w:numFmt w:val="decimal"/>
      <w:lvlText w:val="%7."/>
      <w:lvlJc w:val="left"/>
      <w:pPr>
        <w:tabs>
          <w:tab w:val="num" w:pos="2340"/>
        </w:tabs>
        <w:ind w:left="2340" w:hanging="420"/>
      </w:pPr>
    </w:lvl>
    <w:lvl w:ilvl="7" w:tplc="04090019" w:tentative="1">
      <w:start w:val="1"/>
      <w:numFmt w:val="lowerLetter"/>
      <w:lvlText w:val="%8)"/>
      <w:lvlJc w:val="left"/>
      <w:pPr>
        <w:tabs>
          <w:tab w:val="num" w:pos="2760"/>
        </w:tabs>
        <w:ind w:left="2760" w:hanging="420"/>
      </w:pPr>
    </w:lvl>
    <w:lvl w:ilvl="8" w:tplc="0409001B" w:tentative="1">
      <w:start w:val="1"/>
      <w:numFmt w:val="lowerRoman"/>
      <w:lvlText w:val="%9."/>
      <w:lvlJc w:val="right"/>
      <w:pPr>
        <w:tabs>
          <w:tab w:val="num" w:pos="3180"/>
        </w:tabs>
        <w:ind w:left="3180" w:hanging="420"/>
      </w:pPr>
    </w:lvl>
  </w:abstractNum>
  <w:abstractNum w:abstractNumId="140">
    <w:nsid w:val="5ECF04D9"/>
    <w:multiLevelType w:val="multilevel"/>
    <w:tmpl w:val="571426BC"/>
    <w:lvl w:ilvl="0">
      <w:start w:val="1"/>
      <w:numFmt w:val="upperRoman"/>
      <w:pStyle w:val="Oddl"/>
      <w:suff w:val="space"/>
      <w:lvlText w:val="%1."/>
      <w:lvlJc w:val="left"/>
      <w:pPr>
        <w:ind w:left="0" w:firstLine="0"/>
      </w:pPr>
      <w:rPr>
        <w:rFonts w:hint="default"/>
        <w:b/>
        <w:i w:val="0"/>
        <w:color w:val="000080"/>
        <w:spacing w:val="20"/>
        <w:sz w:val="28"/>
        <w:szCs w:val="28"/>
      </w:rPr>
    </w:lvl>
    <w:lvl w:ilvl="1">
      <w:start w:val="1"/>
      <w:numFmt w:val="upperLetter"/>
      <w:lvlText w:val="%2."/>
      <w:lvlJc w:val="left"/>
      <w:pPr>
        <w:tabs>
          <w:tab w:val="num" w:pos="1080"/>
        </w:tabs>
        <w:ind w:left="720" w:firstLine="0"/>
      </w:pPr>
      <w:rPr>
        <w:rFonts w:hint="default"/>
      </w:rPr>
    </w:lvl>
    <w:lvl w:ilvl="2">
      <w:start w:val="1"/>
      <w:numFmt w:val="decimal"/>
      <w:lvlText w:val="%3."/>
      <w:lvlJc w:val="left"/>
      <w:pPr>
        <w:tabs>
          <w:tab w:val="num" w:pos="1800"/>
        </w:tabs>
        <w:ind w:left="1440" w:firstLine="0"/>
      </w:pPr>
      <w:rPr>
        <w:rFonts w:hint="default"/>
      </w:rPr>
    </w:lvl>
    <w:lvl w:ilvl="3">
      <w:start w:val="1"/>
      <w:numFmt w:val="lowerLetter"/>
      <w:lvlText w:val="%4)"/>
      <w:lvlJc w:val="left"/>
      <w:pPr>
        <w:tabs>
          <w:tab w:val="num" w:pos="2520"/>
        </w:tabs>
        <w:ind w:left="2160" w:firstLine="0"/>
      </w:pPr>
      <w:rPr>
        <w:rFonts w:hint="default"/>
      </w:rPr>
    </w:lvl>
    <w:lvl w:ilvl="4">
      <w:start w:val="1"/>
      <w:numFmt w:val="decimal"/>
      <w:lvlText w:val="(%5)"/>
      <w:lvlJc w:val="left"/>
      <w:pPr>
        <w:tabs>
          <w:tab w:val="num" w:pos="3240"/>
        </w:tabs>
        <w:ind w:left="2880" w:firstLine="0"/>
      </w:pPr>
      <w:rPr>
        <w:rFonts w:hint="default"/>
      </w:rPr>
    </w:lvl>
    <w:lvl w:ilvl="5">
      <w:start w:val="1"/>
      <w:numFmt w:val="lowerLetter"/>
      <w:lvlText w:val="(%6)"/>
      <w:lvlJc w:val="left"/>
      <w:pPr>
        <w:tabs>
          <w:tab w:val="num" w:pos="3960"/>
        </w:tabs>
        <w:ind w:left="3600" w:firstLine="0"/>
      </w:pPr>
      <w:rPr>
        <w:rFonts w:hint="default"/>
      </w:rPr>
    </w:lvl>
    <w:lvl w:ilvl="6">
      <w:start w:val="1"/>
      <w:numFmt w:val="lowerRoman"/>
      <w:lvlText w:val="(%7)"/>
      <w:lvlJc w:val="left"/>
      <w:pPr>
        <w:tabs>
          <w:tab w:val="num" w:pos="4680"/>
        </w:tabs>
        <w:ind w:left="4320" w:firstLine="0"/>
      </w:pPr>
      <w:rPr>
        <w:rFonts w:hint="default"/>
      </w:rPr>
    </w:lvl>
    <w:lvl w:ilvl="7">
      <w:start w:val="1"/>
      <w:numFmt w:val="lowerLetter"/>
      <w:lvlText w:val="(%8)"/>
      <w:lvlJc w:val="left"/>
      <w:pPr>
        <w:tabs>
          <w:tab w:val="num" w:pos="5400"/>
        </w:tabs>
        <w:ind w:left="5040" w:firstLine="0"/>
      </w:pPr>
      <w:rPr>
        <w:rFonts w:hint="default"/>
      </w:rPr>
    </w:lvl>
    <w:lvl w:ilvl="8">
      <w:start w:val="1"/>
      <w:numFmt w:val="lowerRoman"/>
      <w:lvlText w:val="(%9)"/>
      <w:lvlJc w:val="left"/>
      <w:pPr>
        <w:tabs>
          <w:tab w:val="num" w:pos="6120"/>
        </w:tabs>
        <w:ind w:left="5760" w:firstLine="0"/>
      </w:pPr>
      <w:rPr>
        <w:rFonts w:hint="default"/>
      </w:rPr>
    </w:lvl>
  </w:abstractNum>
  <w:abstractNum w:abstractNumId="141">
    <w:nsid w:val="5EE71139"/>
    <w:multiLevelType w:val="hybridMultilevel"/>
    <w:tmpl w:val="B2A03B20"/>
    <w:lvl w:ilvl="0" w:tplc="15969AB0">
      <w:start w:val="1"/>
      <w:numFmt w:val="lowerLetter"/>
      <w:pStyle w:val="Vet"/>
      <w:lvlText w:val="%1)"/>
      <w:lvlJc w:val="left"/>
      <w:pPr>
        <w:tabs>
          <w:tab w:val="num" w:pos="720"/>
        </w:tabs>
        <w:ind w:left="720" w:hanging="360"/>
      </w:pPr>
    </w:lvl>
    <w:lvl w:ilvl="1" w:tplc="D98C487A" w:tentative="1">
      <w:start w:val="1"/>
      <w:numFmt w:val="lowerLetter"/>
      <w:lvlText w:val="%2."/>
      <w:lvlJc w:val="left"/>
      <w:pPr>
        <w:tabs>
          <w:tab w:val="num" w:pos="1440"/>
        </w:tabs>
        <w:ind w:left="1440" w:hanging="360"/>
      </w:pPr>
    </w:lvl>
    <w:lvl w:ilvl="2" w:tplc="EDF2E9B4" w:tentative="1">
      <w:start w:val="1"/>
      <w:numFmt w:val="lowerRoman"/>
      <w:lvlText w:val="%3."/>
      <w:lvlJc w:val="right"/>
      <w:pPr>
        <w:tabs>
          <w:tab w:val="num" w:pos="2160"/>
        </w:tabs>
        <w:ind w:left="2160" w:hanging="180"/>
      </w:pPr>
    </w:lvl>
    <w:lvl w:ilvl="3" w:tplc="1B806CDC" w:tentative="1">
      <w:start w:val="1"/>
      <w:numFmt w:val="decimal"/>
      <w:lvlText w:val="%4."/>
      <w:lvlJc w:val="left"/>
      <w:pPr>
        <w:tabs>
          <w:tab w:val="num" w:pos="2880"/>
        </w:tabs>
        <w:ind w:left="2880" w:hanging="360"/>
      </w:pPr>
    </w:lvl>
    <w:lvl w:ilvl="4" w:tplc="CA304692" w:tentative="1">
      <w:start w:val="1"/>
      <w:numFmt w:val="lowerLetter"/>
      <w:lvlText w:val="%5."/>
      <w:lvlJc w:val="left"/>
      <w:pPr>
        <w:tabs>
          <w:tab w:val="num" w:pos="3600"/>
        </w:tabs>
        <w:ind w:left="3600" w:hanging="360"/>
      </w:pPr>
    </w:lvl>
    <w:lvl w:ilvl="5" w:tplc="DD4426D0" w:tentative="1">
      <w:start w:val="1"/>
      <w:numFmt w:val="lowerRoman"/>
      <w:lvlText w:val="%6."/>
      <w:lvlJc w:val="right"/>
      <w:pPr>
        <w:tabs>
          <w:tab w:val="num" w:pos="4320"/>
        </w:tabs>
        <w:ind w:left="4320" w:hanging="180"/>
      </w:pPr>
    </w:lvl>
    <w:lvl w:ilvl="6" w:tplc="82C8C17C" w:tentative="1">
      <w:start w:val="1"/>
      <w:numFmt w:val="decimal"/>
      <w:lvlText w:val="%7."/>
      <w:lvlJc w:val="left"/>
      <w:pPr>
        <w:tabs>
          <w:tab w:val="num" w:pos="5040"/>
        </w:tabs>
        <w:ind w:left="5040" w:hanging="360"/>
      </w:pPr>
    </w:lvl>
    <w:lvl w:ilvl="7" w:tplc="6E9A933C" w:tentative="1">
      <w:start w:val="1"/>
      <w:numFmt w:val="lowerLetter"/>
      <w:lvlText w:val="%8."/>
      <w:lvlJc w:val="left"/>
      <w:pPr>
        <w:tabs>
          <w:tab w:val="num" w:pos="5760"/>
        </w:tabs>
        <w:ind w:left="5760" w:hanging="360"/>
      </w:pPr>
    </w:lvl>
    <w:lvl w:ilvl="8" w:tplc="F034B128" w:tentative="1">
      <w:start w:val="1"/>
      <w:numFmt w:val="lowerRoman"/>
      <w:lvlText w:val="%9."/>
      <w:lvlJc w:val="right"/>
      <w:pPr>
        <w:tabs>
          <w:tab w:val="num" w:pos="6480"/>
        </w:tabs>
        <w:ind w:left="6480" w:hanging="180"/>
      </w:pPr>
    </w:lvl>
  </w:abstractNum>
  <w:abstractNum w:abstractNumId="142">
    <w:nsid w:val="5F10301D"/>
    <w:multiLevelType w:val="hybridMultilevel"/>
    <w:tmpl w:val="5CAEFF2A"/>
    <w:lvl w:ilvl="0" w:tplc="A2D07BE0">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3">
    <w:nsid w:val="603C279D"/>
    <w:multiLevelType w:val="hybridMultilevel"/>
    <w:tmpl w:val="B89487B8"/>
    <w:lvl w:ilvl="0" w:tplc="39F61CA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4">
    <w:nsid w:val="616239B2"/>
    <w:multiLevelType w:val="multilevel"/>
    <w:tmpl w:val="0409001F"/>
    <w:styleLink w:val="9"/>
    <w:lvl w:ilvl="0">
      <w:start w:val="4"/>
      <w:numFmt w:val="decimal"/>
      <w:lvlText w:val="%1."/>
      <w:lvlJc w:val="left"/>
      <w:pPr>
        <w:ind w:left="425" w:hanging="425"/>
      </w:pPr>
    </w:lvl>
    <w:lvl w:ilvl="1">
      <w:start w:val="4"/>
      <w:numFmt w:val="decimal"/>
      <w:lvlText w:val="%1.%2."/>
      <w:lvlJc w:val="left"/>
      <w:pPr>
        <w:ind w:left="567" w:hanging="567"/>
      </w:pPr>
    </w:lvl>
    <w:lvl w:ilvl="2">
      <w:start w:val="4"/>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45">
    <w:nsid w:val="61B243B7"/>
    <w:multiLevelType w:val="hybridMultilevel"/>
    <w:tmpl w:val="6A6C2B4C"/>
    <w:lvl w:ilvl="0" w:tplc="E1DA22F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6">
    <w:nsid w:val="621B5F69"/>
    <w:multiLevelType w:val="hybridMultilevel"/>
    <w:tmpl w:val="B786339C"/>
    <w:lvl w:ilvl="0" w:tplc="97D42E0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7">
    <w:nsid w:val="62407440"/>
    <w:multiLevelType w:val="hybridMultilevel"/>
    <w:tmpl w:val="E806DA16"/>
    <w:lvl w:ilvl="0" w:tplc="04050001">
      <w:start w:val="1"/>
      <w:numFmt w:val="decimal"/>
      <w:pStyle w:val="Popistabulky"/>
      <w:lvlText w:val="Tab. %1"/>
      <w:lvlJc w:val="left"/>
      <w:pPr>
        <w:tabs>
          <w:tab w:val="num" w:pos="0"/>
        </w:tabs>
        <w:ind w:left="0" w:firstLine="0"/>
      </w:pPr>
      <w:rPr>
        <w:rFonts w:ascii="Arial" w:hAnsi="Arial" w:hint="default"/>
        <w:b/>
        <w:i/>
        <w:sz w:val="20"/>
        <w:szCs w:val="20"/>
      </w:rPr>
    </w:lvl>
    <w:lvl w:ilvl="1" w:tplc="04050003" w:tentative="1">
      <w:start w:val="1"/>
      <w:numFmt w:val="lowerLetter"/>
      <w:lvlText w:val="%2."/>
      <w:lvlJc w:val="left"/>
      <w:pPr>
        <w:tabs>
          <w:tab w:val="num" w:pos="1440"/>
        </w:tabs>
        <w:ind w:left="1440" w:hanging="360"/>
      </w:pPr>
    </w:lvl>
    <w:lvl w:ilvl="2" w:tplc="04050005" w:tentative="1">
      <w:start w:val="1"/>
      <w:numFmt w:val="lowerRoman"/>
      <w:lvlText w:val="%3."/>
      <w:lvlJc w:val="right"/>
      <w:pPr>
        <w:tabs>
          <w:tab w:val="num" w:pos="2160"/>
        </w:tabs>
        <w:ind w:left="2160" w:hanging="180"/>
      </w:pPr>
    </w:lvl>
    <w:lvl w:ilvl="3" w:tplc="04050001" w:tentative="1">
      <w:start w:val="1"/>
      <w:numFmt w:val="decimal"/>
      <w:lvlText w:val="%4."/>
      <w:lvlJc w:val="left"/>
      <w:pPr>
        <w:tabs>
          <w:tab w:val="num" w:pos="2880"/>
        </w:tabs>
        <w:ind w:left="2880" w:hanging="360"/>
      </w:pPr>
    </w:lvl>
    <w:lvl w:ilvl="4" w:tplc="04050003" w:tentative="1">
      <w:start w:val="1"/>
      <w:numFmt w:val="lowerLetter"/>
      <w:lvlText w:val="%5."/>
      <w:lvlJc w:val="left"/>
      <w:pPr>
        <w:tabs>
          <w:tab w:val="num" w:pos="3600"/>
        </w:tabs>
        <w:ind w:left="3600" w:hanging="360"/>
      </w:pPr>
    </w:lvl>
    <w:lvl w:ilvl="5" w:tplc="04050005" w:tentative="1">
      <w:start w:val="1"/>
      <w:numFmt w:val="lowerRoman"/>
      <w:lvlText w:val="%6."/>
      <w:lvlJc w:val="right"/>
      <w:pPr>
        <w:tabs>
          <w:tab w:val="num" w:pos="4320"/>
        </w:tabs>
        <w:ind w:left="4320" w:hanging="180"/>
      </w:pPr>
    </w:lvl>
    <w:lvl w:ilvl="6" w:tplc="04050001" w:tentative="1">
      <w:start w:val="1"/>
      <w:numFmt w:val="decimal"/>
      <w:lvlText w:val="%7."/>
      <w:lvlJc w:val="left"/>
      <w:pPr>
        <w:tabs>
          <w:tab w:val="num" w:pos="5040"/>
        </w:tabs>
        <w:ind w:left="5040" w:hanging="360"/>
      </w:pPr>
    </w:lvl>
    <w:lvl w:ilvl="7" w:tplc="04050003" w:tentative="1">
      <w:start w:val="1"/>
      <w:numFmt w:val="lowerLetter"/>
      <w:lvlText w:val="%8."/>
      <w:lvlJc w:val="left"/>
      <w:pPr>
        <w:tabs>
          <w:tab w:val="num" w:pos="5760"/>
        </w:tabs>
        <w:ind w:left="5760" w:hanging="360"/>
      </w:pPr>
    </w:lvl>
    <w:lvl w:ilvl="8" w:tplc="04050005" w:tentative="1">
      <w:start w:val="1"/>
      <w:numFmt w:val="lowerRoman"/>
      <w:lvlText w:val="%9."/>
      <w:lvlJc w:val="right"/>
      <w:pPr>
        <w:tabs>
          <w:tab w:val="num" w:pos="6480"/>
        </w:tabs>
        <w:ind w:left="6480" w:hanging="180"/>
      </w:pPr>
    </w:lvl>
  </w:abstractNum>
  <w:abstractNum w:abstractNumId="148">
    <w:nsid w:val="62C01CCE"/>
    <w:multiLevelType w:val="hybridMultilevel"/>
    <w:tmpl w:val="611029C6"/>
    <w:lvl w:ilvl="0" w:tplc="57A0FAC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9">
    <w:nsid w:val="62DD02BF"/>
    <w:multiLevelType w:val="hybridMultilevel"/>
    <w:tmpl w:val="7C08A330"/>
    <w:lvl w:ilvl="0" w:tplc="AEC0734C">
      <w:start w:val="1"/>
      <w:numFmt w:val="lowerLetter"/>
      <w:pStyle w:val="500001"/>
      <w:lvlText w:val="%1)"/>
      <w:lvlJc w:val="left"/>
      <w:pPr>
        <w:tabs>
          <w:tab w:val="num" w:pos="420"/>
        </w:tabs>
        <w:ind w:left="420" w:hanging="420"/>
      </w:pPr>
    </w:lvl>
    <w:lvl w:ilvl="1" w:tplc="04090003" w:tentative="1">
      <w:start w:val="1"/>
      <w:numFmt w:val="lowerLetter"/>
      <w:lvlText w:val="%2)"/>
      <w:lvlJc w:val="left"/>
      <w:pPr>
        <w:tabs>
          <w:tab w:val="num" w:pos="840"/>
        </w:tabs>
        <w:ind w:left="840" w:hanging="420"/>
      </w:pPr>
    </w:lvl>
    <w:lvl w:ilvl="2" w:tplc="04090005" w:tentative="1">
      <w:start w:val="1"/>
      <w:numFmt w:val="lowerRoman"/>
      <w:lvlText w:val="%3."/>
      <w:lvlJc w:val="right"/>
      <w:pPr>
        <w:tabs>
          <w:tab w:val="num" w:pos="1260"/>
        </w:tabs>
        <w:ind w:left="1260" w:hanging="420"/>
      </w:pPr>
    </w:lvl>
    <w:lvl w:ilvl="3" w:tplc="04090001" w:tentative="1">
      <w:start w:val="1"/>
      <w:numFmt w:val="decimal"/>
      <w:lvlText w:val="%4."/>
      <w:lvlJc w:val="left"/>
      <w:pPr>
        <w:tabs>
          <w:tab w:val="num" w:pos="1680"/>
        </w:tabs>
        <w:ind w:left="1680" w:hanging="420"/>
      </w:pPr>
    </w:lvl>
    <w:lvl w:ilvl="4" w:tplc="04090003" w:tentative="1">
      <w:start w:val="1"/>
      <w:numFmt w:val="lowerLetter"/>
      <w:lvlText w:val="%5)"/>
      <w:lvlJc w:val="left"/>
      <w:pPr>
        <w:tabs>
          <w:tab w:val="num" w:pos="2100"/>
        </w:tabs>
        <w:ind w:left="2100" w:hanging="420"/>
      </w:pPr>
    </w:lvl>
    <w:lvl w:ilvl="5" w:tplc="04090005" w:tentative="1">
      <w:start w:val="1"/>
      <w:numFmt w:val="lowerRoman"/>
      <w:lvlText w:val="%6."/>
      <w:lvlJc w:val="right"/>
      <w:pPr>
        <w:tabs>
          <w:tab w:val="num" w:pos="2520"/>
        </w:tabs>
        <w:ind w:left="2520" w:hanging="420"/>
      </w:pPr>
    </w:lvl>
    <w:lvl w:ilvl="6" w:tplc="04090001" w:tentative="1">
      <w:start w:val="1"/>
      <w:numFmt w:val="decimal"/>
      <w:lvlText w:val="%7."/>
      <w:lvlJc w:val="left"/>
      <w:pPr>
        <w:tabs>
          <w:tab w:val="num" w:pos="2940"/>
        </w:tabs>
        <w:ind w:left="2940" w:hanging="420"/>
      </w:pPr>
    </w:lvl>
    <w:lvl w:ilvl="7" w:tplc="04090003" w:tentative="1">
      <w:start w:val="1"/>
      <w:numFmt w:val="lowerLetter"/>
      <w:lvlText w:val="%8)"/>
      <w:lvlJc w:val="left"/>
      <w:pPr>
        <w:tabs>
          <w:tab w:val="num" w:pos="3360"/>
        </w:tabs>
        <w:ind w:left="3360" w:hanging="420"/>
      </w:pPr>
    </w:lvl>
    <w:lvl w:ilvl="8" w:tplc="04090005" w:tentative="1">
      <w:start w:val="1"/>
      <w:numFmt w:val="lowerRoman"/>
      <w:lvlText w:val="%9."/>
      <w:lvlJc w:val="right"/>
      <w:pPr>
        <w:tabs>
          <w:tab w:val="num" w:pos="3780"/>
        </w:tabs>
        <w:ind w:left="3780" w:hanging="420"/>
      </w:pPr>
    </w:lvl>
  </w:abstractNum>
  <w:abstractNum w:abstractNumId="150">
    <w:nsid w:val="63172A9E"/>
    <w:multiLevelType w:val="hybridMultilevel"/>
    <w:tmpl w:val="48D0D70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1">
    <w:nsid w:val="64585451"/>
    <w:multiLevelType w:val="multilevel"/>
    <w:tmpl w:val="0405001F"/>
    <w:styleLink w:val="1111110"/>
    <w:lvl w:ilvl="0">
      <w:start w:val="1"/>
      <w:numFmt w:val="decimal"/>
      <w:lvlText w:val="%1."/>
      <w:lvlJc w:val="left"/>
      <w:pPr>
        <w:tabs>
          <w:tab w:val="num" w:pos="360"/>
        </w:tabs>
        <w:ind w:left="360" w:hanging="360"/>
      </w:pPr>
    </w:lvl>
    <w:lvl w:ilvl="1">
      <w:start w:val="1"/>
      <w:numFmt w:val="decimal"/>
      <w:lvlText w:val="%1.%2."/>
      <w:lvlJc w:val="left"/>
      <w:pPr>
        <w:tabs>
          <w:tab w:val="num" w:pos="1080"/>
        </w:tabs>
        <w:ind w:left="792" w:hanging="432"/>
      </w:pPr>
    </w:lvl>
    <w:lvl w:ilvl="2">
      <w:start w:val="1"/>
      <w:numFmt w:val="decimal"/>
      <w:lvlText w:val="%1.%2.%3."/>
      <w:lvlJc w:val="left"/>
      <w:pPr>
        <w:tabs>
          <w:tab w:val="num" w:pos="1800"/>
        </w:tabs>
        <w:ind w:left="1224" w:hanging="504"/>
      </w:pPr>
    </w:lvl>
    <w:lvl w:ilvl="3">
      <w:start w:val="1"/>
      <w:numFmt w:val="decimal"/>
      <w:lvlText w:val="%1.%2.%3.%4."/>
      <w:lvlJc w:val="left"/>
      <w:pPr>
        <w:tabs>
          <w:tab w:val="num" w:pos="2520"/>
        </w:tabs>
        <w:ind w:left="1728" w:hanging="648"/>
      </w:pPr>
    </w:lvl>
    <w:lvl w:ilvl="4">
      <w:start w:val="1"/>
      <w:numFmt w:val="decimal"/>
      <w:lvlText w:val="%1.%2.%3.%4.%5."/>
      <w:lvlJc w:val="left"/>
      <w:pPr>
        <w:tabs>
          <w:tab w:val="num" w:pos="3240"/>
        </w:tabs>
        <w:ind w:left="2232" w:hanging="792"/>
      </w:pPr>
    </w:lvl>
    <w:lvl w:ilvl="5">
      <w:start w:val="1"/>
      <w:numFmt w:val="decimal"/>
      <w:lvlText w:val="%1.%2.%3.%4.%5.%6."/>
      <w:lvlJc w:val="left"/>
      <w:pPr>
        <w:tabs>
          <w:tab w:val="num" w:pos="3960"/>
        </w:tabs>
        <w:ind w:left="2736" w:hanging="936"/>
      </w:pPr>
    </w:lvl>
    <w:lvl w:ilvl="6">
      <w:start w:val="1"/>
      <w:numFmt w:val="decimal"/>
      <w:lvlText w:val="%1.%2.%3.%4.%5.%6.%7."/>
      <w:lvlJc w:val="left"/>
      <w:pPr>
        <w:tabs>
          <w:tab w:val="num" w:pos="4680"/>
        </w:tabs>
        <w:ind w:left="3240" w:hanging="1080"/>
      </w:pPr>
    </w:lvl>
    <w:lvl w:ilvl="7">
      <w:start w:val="1"/>
      <w:numFmt w:val="decimal"/>
      <w:lvlText w:val="%1.%2.%3.%4.%5.%6.%7.%8."/>
      <w:lvlJc w:val="left"/>
      <w:pPr>
        <w:tabs>
          <w:tab w:val="num" w:pos="5400"/>
        </w:tabs>
        <w:ind w:left="3744" w:hanging="1224"/>
      </w:pPr>
    </w:lvl>
    <w:lvl w:ilvl="8">
      <w:start w:val="1"/>
      <w:numFmt w:val="decimal"/>
      <w:lvlText w:val="%1.%2.%3.%4.%5.%6.%7.%8.%9."/>
      <w:lvlJc w:val="left"/>
      <w:pPr>
        <w:tabs>
          <w:tab w:val="num" w:pos="6120"/>
        </w:tabs>
        <w:ind w:left="4320" w:hanging="1440"/>
      </w:pPr>
    </w:lvl>
  </w:abstractNum>
  <w:abstractNum w:abstractNumId="152">
    <w:nsid w:val="645E3C1F"/>
    <w:multiLevelType w:val="hybridMultilevel"/>
    <w:tmpl w:val="5CAEFF2A"/>
    <w:lvl w:ilvl="0" w:tplc="A2D07BE0">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3">
    <w:nsid w:val="64CD58D0"/>
    <w:multiLevelType w:val="hybridMultilevel"/>
    <w:tmpl w:val="94D4F706"/>
    <w:lvl w:ilvl="0" w:tplc="5E4039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4">
    <w:nsid w:val="655E1761"/>
    <w:multiLevelType w:val="hybridMultilevel"/>
    <w:tmpl w:val="5498C2BA"/>
    <w:lvl w:ilvl="0" w:tplc="EB4EA42C">
      <w:start w:val="1"/>
      <w:numFmt w:val="decimal"/>
      <w:lvlText w:val="%1"/>
      <w:lvlJc w:val="left"/>
      <w:pPr>
        <w:tabs>
          <w:tab w:val="num" w:pos="420"/>
        </w:tabs>
        <w:ind w:left="420" w:hanging="42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55">
    <w:nsid w:val="66175BF6"/>
    <w:multiLevelType w:val="hybridMultilevel"/>
    <w:tmpl w:val="528C247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6">
    <w:nsid w:val="66DF53DC"/>
    <w:multiLevelType w:val="hybridMultilevel"/>
    <w:tmpl w:val="B6F0B996"/>
    <w:lvl w:ilvl="0" w:tplc="B57E307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7">
    <w:nsid w:val="66F106E2"/>
    <w:multiLevelType w:val="multilevel"/>
    <w:tmpl w:val="0409001D"/>
    <w:styleLink w:val="33"/>
    <w:lvl w:ilvl="0">
      <w:start w:val="4"/>
      <w:numFmt w:val="decimal"/>
      <w:lvlText w:val="%1"/>
      <w:lvlJc w:val="left"/>
      <w:pPr>
        <w:ind w:left="425" w:hanging="425"/>
      </w:pPr>
    </w:lvl>
    <w:lvl w:ilvl="1">
      <w:start w:val="2"/>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58">
    <w:nsid w:val="67D344C1"/>
    <w:multiLevelType w:val="hybridMultilevel"/>
    <w:tmpl w:val="5E543B40"/>
    <w:lvl w:ilvl="0" w:tplc="932A416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9">
    <w:nsid w:val="68F54E4B"/>
    <w:multiLevelType w:val="hybridMultilevel"/>
    <w:tmpl w:val="D2940BB8"/>
    <w:lvl w:ilvl="0" w:tplc="04090001">
      <w:numFmt w:val="decimal"/>
      <w:lvlText w:val=""/>
      <w:lvlJc w:val="left"/>
    </w:lvl>
    <w:lvl w:ilvl="1" w:tplc="04090003">
      <w:numFmt w:val="decimal"/>
      <w:lvlText w:val=""/>
      <w:lvlJc w:val="left"/>
    </w:lvl>
    <w:lvl w:ilvl="2" w:tplc="04090005">
      <w:numFmt w:val="decimal"/>
      <w:lvlText w:val=""/>
      <w:lvlJc w:val="left"/>
    </w:lvl>
    <w:lvl w:ilvl="3" w:tplc="04090001">
      <w:numFmt w:val="decimal"/>
      <w:lvlText w:val=""/>
      <w:lvlJc w:val="left"/>
    </w:lvl>
    <w:lvl w:ilvl="4" w:tplc="04090003">
      <w:numFmt w:val="decimal"/>
      <w:lvlText w:val=""/>
      <w:lvlJc w:val="left"/>
    </w:lvl>
    <w:lvl w:ilvl="5" w:tplc="04090005">
      <w:numFmt w:val="decimal"/>
      <w:lvlText w:val=""/>
      <w:lvlJc w:val="left"/>
    </w:lvl>
    <w:lvl w:ilvl="6" w:tplc="04090001">
      <w:numFmt w:val="decimal"/>
      <w:lvlText w:val=""/>
      <w:lvlJc w:val="left"/>
    </w:lvl>
    <w:lvl w:ilvl="7" w:tplc="04090003">
      <w:numFmt w:val="decimal"/>
      <w:lvlText w:val=""/>
      <w:lvlJc w:val="left"/>
    </w:lvl>
    <w:lvl w:ilvl="8" w:tplc="04090005">
      <w:numFmt w:val="decimal"/>
      <w:lvlText w:val=""/>
      <w:lvlJc w:val="left"/>
    </w:lvl>
  </w:abstractNum>
  <w:abstractNum w:abstractNumId="160">
    <w:nsid w:val="68FC5D7C"/>
    <w:multiLevelType w:val="hybridMultilevel"/>
    <w:tmpl w:val="650CFD12"/>
    <w:lvl w:ilvl="0" w:tplc="445E4A1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1">
    <w:nsid w:val="69077364"/>
    <w:multiLevelType w:val="hybridMultilevel"/>
    <w:tmpl w:val="C53AFCF4"/>
    <w:lvl w:ilvl="0" w:tplc="CB76E77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2">
    <w:nsid w:val="69DD23E7"/>
    <w:multiLevelType w:val="hybridMultilevel"/>
    <w:tmpl w:val="BD201930"/>
    <w:lvl w:ilvl="0" w:tplc="03C265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3">
    <w:nsid w:val="6A9E0DA6"/>
    <w:multiLevelType w:val="hybridMultilevel"/>
    <w:tmpl w:val="0FB86008"/>
    <w:lvl w:ilvl="0" w:tplc="9EF835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4">
    <w:nsid w:val="6B3636B7"/>
    <w:multiLevelType w:val="multilevel"/>
    <w:tmpl w:val="6B3636B7"/>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65">
    <w:nsid w:val="6B5E417D"/>
    <w:multiLevelType w:val="hybridMultilevel"/>
    <w:tmpl w:val="80DA99F6"/>
    <w:lvl w:ilvl="0" w:tplc="B57E307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6">
    <w:nsid w:val="6E090C9D"/>
    <w:multiLevelType w:val="hybridMultilevel"/>
    <w:tmpl w:val="137CCB2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7">
    <w:nsid w:val="6E092097"/>
    <w:multiLevelType w:val="hybridMultilevel"/>
    <w:tmpl w:val="5498C2BA"/>
    <w:lvl w:ilvl="0" w:tplc="EB4EA42C">
      <w:start w:val="1"/>
      <w:numFmt w:val="decimal"/>
      <w:lvlText w:val="%1"/>
      <w:lvlJc w:val="left"/>
      <w:pPr>
        <w:tabs>
          <w:tab w:val="num" w:pos="420"/>
        </w:tabs>
        <w:ind w:left="420" w:hanging="42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68">
    <w:nsid w:val="6EB575D7"/>
    <w:multiLevelType w:val="hybridMultilevel"/>
    <w:tmpl w:val="BA5A9540"/>
    <w:lvl w:ilvl="0" w:tplc="B57E307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9">
    <w:nsid w:val="6F820FC8"/>
    <w:multiLevelType w:val="hybridMultilevel"/>
    <w:tmpl w:val="5E543B40"/>
    <w:lvl w:ilvl="0" w:tplc="932A416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0">
    <w:nsid w:val="6FF84352"/>
    <w:multiLevelType w:val="hybridMultilevel"/>
    <w:tmpl w:val="64D6DCBE"/>
    <w:lvl w:ilvl="0" w:tplc="BFCCAC4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1">
    <w:nsid w:val="70C50585"/>
    <w:multiLevelType w:val="hybridMultilevel"/>
    <w:tmpl w:val="351617D4"/>
    <w:lvl w:ilvl="0" w:tplc="6128C06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2">
    <w:nsid w:val="710513DA"/>
    <w:multiLevelType w:val="hybridMultilevel"/>
    <w:tmpl w:val="D86EAE26"/>
    <w:lvl w:ilvl="0" w:tplc="A3E8AA9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3">
    <w:nsid w:val="71912078"/>
    <w:multiLevelType w:val="hybridMultilevel"/>
    <w:tmpl w:val="4F70C9D8"/>
    <w:lvl w:ilvl="0" w:tplc="B57E307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4">
    <w:nsid w:val="72D470EA"/>
    <w:multiLevelType w:val="hybridMultilevel"/>
    <w:tmpl w:val="14F44460"/>
    <w:lvl w:ilvl="0" w:tplc="04050011">
      <w:start w:val="1"/>
      <w:numFmt w:val="decimal"/>
      <w:pStyle w:val="slovan"/>
      <w:lvlText w:val="%1."/>
      <w:lvlJc w:val="left"/>
      <w:pPr>
        <w:tabs>
          <w:tab w:val="num" w:pos="357"/>
        </w:tabs>
        <w:ind w:left="357" w:firstLine="3"/>
      </w:pPr>
      <w:rPr>
        <w:rFonts w:hint="default"/>
      </w:rPr>
    </w:lvl>
    <w:lvl w:ilvl="1" w:tplc="04050019" w:tentative="1">
      <w:start w:val="1"/>
      <w:numFmt w:val="lowerLetter"/>
      <w:lvlText w:val="%2."/>
      <w:lvlJc w:val="left"/>
      <w:pPr>
        <w:tabs>
          <w:tab w:val="num" w:pos="1440"/>
        </w:tabs>
        <w:ind w:left="1440" w:hanging="360"/>
      </w:pPr>
    </w:lvl>
    <w:lvl w:ilvl="2" w:tplc="0405001B" w:tentative="1">
      <w:start w:val="1"/>
      <w:numFmt w:val="lowerRoman"/>
      <w:lvlText w:val="%3."/>
      <w:lvlJc w:val="right"/>
      <w:pPr>
        <w:tabs>
          <w:tab w:val="num" w:pos="2160"/>
        </w:tabs>
        <w:ind w:left="2160" w:hanging="180"/>
      </w:pPr>
    </w:lvl>
    <w:lvl w:ilvl="3" w:tplc="0405000F" w:tentative="1">
      <w:start w:val="1"/>
      <w:numFmt w:val="decimal"/>
      <w:lvlText w:val="%4."/>
      <w:lvlJc w:val="left"/>
      <w:pPr>
        <w:tabs>
          <w:tab w:val="num" w:pos="2880"/>
        </w:tabs>
        <w:ind w:left="2880" w:hanging="360"/>
      </w:pPr>
    </w:lvl>
    <w:lvl w:ilvl="4" w:tplc="04050019" w:tentative="1">
      <w:start w:val="1"/>
      <w:numFmt w:val="lowerLetter"/>
      <w:lvlText w:val="%5."/>
      <w:lvlJc w:val="left"/>
      <w:pPr>
        <w:tabs>
          <w:tab w:val="num" w:pos="3600"/>
        </w:tabs>
        <w:ind w:left="3600" w:hanging="360"/>
      </w:pPr>
    </w:lvl>
    <w:lvl w:ilvl="5" w:tplc="0405001B" w:tentative="1">
      <w:start w:val="1"/>
      <w:numFmt w:val="lowerRoman"/>
      <w:lvlText w:val="%6."/>
      <w:lvlJc w:val="right"/>
      <w:pPr>
        <w:tabs>
          <w:tab w:val="num" w:pos="4320"/>
        </w:tabs>
        <w:ind w:left="4320" w:hanging="180"/>
      </w:pPr>
    </w:lvl>
    <w:lvl w:ilvl="6" w:tplc="0405000F" w:tentative="1">
      <w:start w:val="1"/>
      <w:numFmt w:val="decimal"/>
      <w:lvlText w:val="%7."/>
      <w:lvlJc w:val="left"/>
      <w:pPr>
        <w:tabs>
          <w:tab w:val="num" w:pos="5040"/>
        </w:tabs>
        <w:ind w:left="5040" w:hanging="360"/>
      </w:pPr>
    </w:lvl>
    <w:lvl w:ilvl="7" w:tplc="04050019" w:tentative="1">
      <w:start w:val="1"/>
      <w:numFmt w:val="lowerLetter"/>
      <w:lvlText w:val="%8."/>
      <w:lvlJc w:val="left"/>
      <w:pPr>
        <w:tabs>
          <w:tab w:val="num" w:pos="5760"/>
        </w:tabs>
        <w:ind w:left="5760" w:hanging="360"/>
      </w:pPr>
    </w:lvl>
    <w:lvl w:ilvl="8" w:tplc="0405001B" w:tentative="1">
      <w:start w:val="1"/>
      <w:numFmt w:val="lowerRoman"/>
      <w:lvlText w:val="%9."/>
      <w:lvlJc w:val="right"/>
      <w:pPr>
        <w:tabs>
          <w:tab w:val="num" w:pos="6480"/>
        </w:tabs>
        <w:ind w:left="6480" w:hanging="180"/>
      </w:pPr>
    </w:lvl>
  </w:abstractNum>
  <w:abstractNum w:abstractNumId="175">
    <w:nsid w:val="733A4748"/>
    <w:multiLevelType w:val="hybridMultilevel"/>
    <w:tmpl w:val="5498C2BA"/>
    <w:lvl w:ilvl="0" w:tplc="EB4EA42C">
      <w:start w:val="1"/>
      <w:numFmt w:val="decimal"/>
      <w:lvlText w:val="%1"/>
      <w:lvlJc w:val="left"/>
      <w:pPr>
        <w:tabs>
          <w:tab w:val="num" w:pos="420"/>
        </w:tabs>
        <w:ind w:left="420" w:hanging="42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76">
    <w:nsid w:val="73845B64"/>
    <w:multiLevelType w:val="hybridMultilevel"/>
    <w:tmpl w:val="72F8294C"/>
    <w:lvl w:ilvl="0" w:tplc="C376FD8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7">
    <w:nsid w:val="73B40419"/>
    <w:multiLevelType w:val="hybridMultilevel"/>
    <w:tmpl w:val="C1CE9726"/>
    <w:lvl w:ilvl="0" w:tplc="B57E307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8">
    <w:nsid w:val="751625C4"/>
    <w:multiLevelType w:val="hybridMultilevel"/>
    <w:tmpl w:val="C1CE9726"/>
    <w:lvl w:ilvl="0" w:tplc="B57E307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9">
    <w:nsid w:val="755A6116"/>
    <w:multiLevelType w:val="hybridMultilevel"/>
    <w:tmpl w:val="384E7E9E"/>
    <w:lvl w:ilvl="0" w:tplc="FFFFFFFF">
      <w:start w:val="1"/>
      <w:numFmt w:val="bullet"/>
      <w:pStyle w:val="Odrky"/>
      <w:lvlText w:val=""/>
      <w:lvlJc w:val="left"/>
      <w:pPr>
        <w:tabs>
          <w:tab w:val="num" w:pos="357"/>
        </w:tabs>
        <w:ind w:left="357" w:hanging="357"/>
      </w:pPr>
      <w:rPr>
        <w:rFonts w:ascii="Symbol" w:hAnsi="Symbol" w:hint="default"/>
      </w:rPr>
    </w:lvl>
    <w:lvl w:ilvl="1" w:tplc="FFFFFFFF" w:tentative="1">
      <w:start w:val="1"/>
      <w:numFmt w:val="bullet"/>
      <w:lvlText w:val="o"/>
      <w:lvlJc w:val="left"/>
      <w:pPr>
        <w:tabs>
          <w:tab w:val="num" w:pos="1440"/>
        </w:tabs>
        <w:ind w:left="144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180">
    <w:nsid w:val="759E0DB8"/>
    <w:multiLevelType w:val="hybridMultilevel"/>
    <w:tmpl w:val="A350C018"/>
    <w:lvl w:ilvl="0" w:tplc="A28EAE3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1">
    <w:nsid w:val="765E4524"/>
    <w:multiLevelType w:val="hybridMultilevel"/>
    <w:tmpl w:val="AF26D7BA"/>
    <w:lvl w:ilvl="0" w:tplc="9936193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2">
    <w:nsid w:val="78A5286C"/>
    <w:multiLevelType w:val="hybridMultilevel"/>
    <w:tmpl w:val="9A1460FA"/>
    <w:lvl w:ilvl="0" w:tplc="37900B7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3">
    <w:nsid w:val="78A75E56"/>
    <w:multiLevelType w:val="hybridMultilevel"/>
    <w:tmpl w:val="E948FE60"/>
    <w:lvl w:ilvl="0" w:tplc="82A0C42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4">
    <w:nsid w:val="795D33FE"/>
    <w:multiLevelType w:val="hybridMultilevel"/>
    <w:tmpl w:val="EF1A775A"/>
    <w:lvl w:ilvl="0" w:tplc="7780FA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5">
    <w:nsid w:val="79661136"/>
    <w:multiLevelType w:val="multilevel"/>
    <w:tmpl w:val="04090025"/>
    <w:styleLink w:val="8"/>
    <w:lvl w:ilvl="0">
      <w:start w:val="4"/>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3132"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86">
    <w:nsid w:val="79DB1500"/>
    <w:multiLevelType w:val="hybridMultilevel"/>
    <w:tmpl w:val="9752A50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7">
    <w:nsid w:val="79FD33E5"/>
    <w:multiLevelType w:val="hybridMultilevel"/>
    <w:tmpl w:val="22BABE06"/>
    <w:lvl w:ilvl="0" w:tplc="07743C02">
      <w:start w:val="1"/>
      <w:numFmt w:val="bullet"/>
      <w:pStyle w:val="Odrky4"/>
      <w:lvlText w:val=""/>
      <w:lvlJc w:val="left"/>
      <w:pPr>
        <w:tabs>
          <w:tab w:val="num" w:pos="1208"/>
        </w:tabs>
        <w:ind w:left="1208" w:hanging="357"/>
      </w:pPr>
      <w:rPr>
        <w:rFonts w:ascii="Symbol" w:hAnsi="Symbol" w:hint="default"/>
      </w:rPr>
    </w:lvl>
    <w:lvl w:ilvl="1" w:tplc="04050003" w:tentative="1">
      <w:start w:val="1"/>
      <w:numFmt w:val="bullet"/>
      <w:lvlText w:val="o"/>
      <w:lvlJc w:val="left"/>
      <w:pPr>
        <w:tabs>
          <w:tab w:val="num" w:pos="1440"/>
        </w:tabs>
        <w:ind w:left="1440" w:hanging="360"/>
      </w:pPr>
      <w:rPr>
        <w:rFonts w:ascii="Courier New" w:hAnsi="Courier New" w:cs="Courier New" w:hint="default"/>
      </w:rPr>
    </w:lvl>
    <w:lvl w:ilvl="2" w:tplc="04050005" w:tentative="1">
      <w:start w:val="1"/>
      <w:numFmt w:val="bullet"/>
      <w:lvlText w:val=""/>
      <w:lvlJc w:val="left"/>
      <w:pPr>
        <w:tabs>
          <w:tab w:val="num" w:pos="2160"/>
        </w:tabs>
        <w:ind w:left="2160" w:hanging="360"/>
      </w:pPr>
      <w:rPr>
        <w:rFonts w:ascii="Wingdings" w:hAnsi="Wingdings" w:hint="default"/>
      </w:rPr>
    </w:lvl>
    <w:lvl w:ilvl="3" w:tplc="04050001" w:tentative="1">
      <w:start w:val="1"/>
      <w:numFmt w:val="bullet"/>
      <w:lvlText w:val=""/>
      <w:lvlJc w:val="left"/>
      <w:pPr>
        <w:tabs>
          <w:tab w:val="num" w:pos="2880"/>
        </w:tabs>
        <w:ind w:left="2880" w:hanging="360"/>
      </w:pPr>
      <w:rPr>
        <w:rFonts w:ascii="Symbol" w:hAnsi="Symbol" w:hint="default"/>
      </w:rPr>
    </w:lvl>
    <w:lvl w:ilvl="4" w:tplc="04050003" w:tentative="1">
      <w:start w:val="1"/>
      <w:numFmt w:val="bullet"/>
      <w:lvlText w:val="o"/>
      <w:lvlJc w:val="left"/>
      <w:pPr>
        <w:tabs>
          <w:tab w:val="num" w:pos="3600"/>
        </w:tabs>
        <w:ind w:left="3600" w:hanging="360"/>
      </w:pPr>
      <w:rPr>
        <w:rFonts w:ascii="Courier New" w:hAnsi="Courier New" w:cs="Courier New" w:hint="default"/>
      </w:rPr>
    </w:lvl>
    <w:lvl w:ilvl="5" w:tplc="04050005" w:tentative="1">
      <w:start w:val="1"/>
      <w:numFmt w:val="bullet"/>
      <w:lvlText w:val=""/>
      <w:lvlJc w:val="left"/>
      <w:pPr>
        <w:tabs>
          <w:tab w:val="num" w:pos="4320"/>
        </w:tabs>
        <w:ind w:left="4320" w:hanging="360"/>
      </w:pPr>
      <w:rPr>
        <w:rFonts w:ascii="Wingdings" w:hAnsi="Wingdings" w:hint="default"/>
      </w:rPr>
    </w:lvl>
    <w:lvl w:ilvl="6" w:tplc="04050001" w:tentative="1">
      <w:start w:val="1"/>
      <w:numFmt w:val="bullet"/>
      <w:lvlText w:val=""/>
      <w:lvlJc w:val="left"/>
      <w:pPr>
        <w:tabs>
          <w:tab w:val="num" w:pos="5040"/>
        </w:tabs>
        <w:ind w:left="5040" w:hanging="360"/>
      </w:pPr>
      <w:rPr>
        <w:rFonts w:ascii="Symbol" w:hAnsi="Symbol" w:hint="default"/>
      </w:rPr>
    </w:lvl>
    <w:lvl w:ilvl="7" w:tplc="04050003" w:tentative="1">
      <w:start w:val="1"/>
      <w:numFmt w:val="bullet"/>
      <w:lvlText w:val="o"/>
      <w:lvlJc w:val="left"/>
      <w:pPr>
        <w:tabs>
          <w:tab w:val="num" w:pos="5760"/>
        </w:tabs>
        <w:ind w:left="5760" w:hanging="360"/>
      </w:pPr>
      <w:rPr>
        <w:rFonts w:ascii="Courier New" w:hAnsi="Courier New" w:cs="Courier New" w:hint="default"/>
      </w:rPr>
    </w:lvl>
    <w:lvl w:ilvl="8" w:tplc="04050005" w:tentative="1">
      <w:start w:val="1"/>
      <w:numFmt w:val="bullet"/>
      <w:lvlText w:val=""/>
      <w:lvlJc w:val="left"/>
      <w:pPr>
        <w:tabs>
          <w:tab w:val="num" w:pos="6480"/>
        </w:tabs>
        <w:ind w:left="6480" w:hanging="360"/>
      </w:pPr>
      <w:rPr>
        <w:rFonts w:ascii="Wingdings" w:hAnsi="Wingdings" w:hint="default"/>
      </w:rPr>
    </w:lvl>
  </w:abstractNum>
  <w:abstractNum w:abstractNumId="188">
    <w:nsid w:val="7B5A6FA6"/>
    <w:multiLevelType w:val="hybridMultilevel"/>
    <w:tmpl w:val="6D5AA660"/>
    <w:lvl w:ilvl="0" w:tplc="B57E307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9">
    <w:nsid w:val="7BBD51F3"/>
    <w:multiLevelType w:val="hybridMultilevel"/>
    <w:tmpl w:val="B89487B8"/>
    <w:lvl w:ilvl="0" w:tplc="39F61CA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0">
    <w:nsid w:val="7D770D36"/>
    <w:multiLevelType w:val="hybridMultilevel"/>
    <w:tmpl w:val="BA5A9540"/>
    <w:lvl w:ilvl="0" w:tplc="B57E307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1">
    <w:nsid w:val="7D7E0EB5"/>
    <w:multiLevelType w:val="hybridMultilevel"/>
    <w:tmpl w:val="72F8294C"/>
    <w:lvl w:ilvl="0" w:tplc="C376FD8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2">
    <w:nsid w:val="7E4454E4"/>
    <w:multiLevelType w:val="hybridMultilevel"/>
    <w:tmpl w:val="B2FA953E"/>
    <w:lvl w:ilvl="0" w:tplc="23CEE9DE">
      <w:start w:val="1"/>
      <w:numFmt w:val="decimal"/>
      <w:lvlText w:val="%1."/>
      <w:lvlJc w:val="left"/>
      <w:pPr>
        <w:tabs>
          <w:tab w:val="num" w:pos="420"/>
        </w:tabs>
        <w:ind w:left="420" w:hanging="42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93">
    <w:nsid w:val="7E99155C"/>
    <w:multiLevelType w:val="multilevel"/>
    <w:tmpl w:val="637AA7A6"/>
    <w:lvl w:ilvl="0">
      <w:start w:val="1"/>
      <w:numFmt w:val="upperLetter"/>
      <w:pStyle w:val="Appendix"/>
      <w:lvlText w:val="Appendix %1."/>
      <w:lvlJc w:val="left"/>
      <w:pPr>
        <w:tabs>
          <w:tab w:val="num" w:pos="567"/>
        </w:tabs>
        <w:ind w:left="0" w:firstLine="0"/>
      </w:pPr>
      <w:rPr>
        <w:rFonts w:hint="default"/>
      </w:rPr>
    </w:lvl>
    <w:lvl w:ilvl="1">
      <w:start w:val="1"/>
      <w:numFmt w:val="decimal"/>
      <w:lvlText w:val="%1.%2."/>
      <w:lvlJc w:val="left"/>
      <w:pPr>
        <w:tabs>
          <w:tab w:val="num" w:pos="709"/>
        </w:tabs>
        <w:ind w:left="0" w:firstLine="0"/>
      </w:pPr>
      <w:rPr>
        <w:rFonts w:hint="default"/>
        <w:b/>
      </w:rPr>
    </w:lvl>
    <w:lvl w:ilvl="2">
      <w:start w:val="1"/>
      <w:numFmt w:val="decimal"/>
      <w:lvlText w:val="%1.%2.%3."/>
      <w:lvlJc w:val="left"/>
      <w:pPr>
        <w:tabs>
          <w:tab w:val="num" w:pos="851"/>
        </w:tabs>
        <w:ind w:left="0" w:firstLine="0"/>
      </w:pPr>
      <w:rPr>
        <w:rFonts w:hint="default"/>
      </w:rPr>
    </w:lvl>
    <w:lvl w:ilvl="3">
      <w:start w:val="1"/>
      <w:numFmt w:val="decimal"/>
      <w:lvlText w:val="%1.%2.%3.%4."/>
      <w:lvlJc w:val="left"/>
      <w:pPr>
        <w:tabs>
          <w:tab w:val="num" w:pos="992"/>
        </w:tabs>
        <w:ind w:left="0" w:firstLine="0"/>
      </w:pPr>
      <w:rPr>
        <w:rFonts w:hint="default"/>
      </w:rPr>
    </w:lvl>
    <w:lvl w:ilvl="4">
      <w:start w:val="1"/>
      <w:numFmt w:val="decimal"/>
      <w:lvlText w:val="%1.%2.%3.%4.%5."/>
      <w:lvlJc w:val="left"/>
      <w:pPr>
        <w:tabs>
          <w:tab w:val="num" w:pos="0"/>
        </w:tabs>
        <w:ind w:left="0" w:firstLine="0"/>
      </w:pPr>
      <w:rPr>
        <w:rFonts w:hint="default"/>
      </w:rPr>
    </w:lvl>
    <w:lvl w:ilvl="5">
      <w:start w:val="1"/>
      <w:numFmt w:val="decimal"/>
      <w:lvlText w:val="%1.%2.%3.%4.%5.%6."/>
      <w:lvlJc w:val="left"/>
      <w:pPr>
        <w:tabs>
          <w:tab w:val="num" w:pos="0"/>
        </w:tabs>
        <w:ind w:left="0" w:firstLine="0"/>
      </w:pPr>
      <w:rPr>
        <w:rFonts w:hint="default"/>
        <w:sz w:val="20"/>
        <w:szCs w:val="20"/>
      </w:rPr>
    </w:lvl>
    <w:lvl w:ilvl="6">
      <w:start w:val="1"/>
      <w:numFmt w:val="decimal"/>
      <w:lvlText w:val="%1.%2.%3.%4.%5.%6.%7."/>
      <w:lvlJc w:val="left"/>
      <w:pPr>
        <w:tabs>
          <w:tab w:val="num" w:pos="0"/>
        </w:tabs>
        <w:ind w:left="0" w:firstLine="0"/>
      </w:pPr>
      <w:rPr>
        <w:rFonts w:hint="default"/>
      </w:rPr>
    </w:lvl>
    <w:lvl w:ilvl="7">
      <w:start w:val="1"/>
      <w:numFmt w:val="decimal"/>
      <w:lvlText w:val="%1.%2.%3.%4.%5.%6.%7.%8."/>
      <w:lvlJc w:val="left"/>
      <w:pPr>
        <w:tabs>
          <w:tab w:val="num" w:pos="0"/>
        </w:tabs>
        <w:ind w:left="0" w:firstLine="0"/>
      </w:pPr>
      <w:rPr>
        <w:rFonts w:hint="default"/>
      </w:rPr>
    </w:lvl>
    <w:lvl w:ilvl="8">
      <w:start w:val="1"/>
      <w:numFmt w:val="decimal"/>
      <w:lvlText w:val="%1.%2.%3.%4.%5.%6.%7.%8.%9."/>
      <w:lvlJc w:val="left"/>
      <w:pPr>
        <w:tabs>
          <w:tab w:val="num" w:pos="0"/>
        </w:tabs>
        <w:ind w:left="0" w:firstLine="0"/>
      </w:pPr>
      <w:rPr>
        <w:rFonts w:hint="default"/>
      </w:rPr>
    </w:lvl>
  </w:abstractNum>
  <w:abstractNum w:abstractNumId="194">
    <w:nsid w:val="7EBB2602"/>
    <w:multiLevelType w:val="hybridMultilevel"/>
    <w:tmpl w:val="06B8416E"/>
    <w:lvl w:ilvl="0" w:tplc="D7E4E93A">
      <w:start w:val="1"/>
      <w:numFmt w:val="bullet"/>
      <w:pStyle w:val="Odrky2"/>
      <w:lvlText w:val=""/>
      <w:lvlJc w:val="left"/>
      <w:pPr>
        <w:tabs>
          <w:tab w:val="num" w:pos="641"/>
        </w:tabs>
        <w:ind w:left="641" w:hanging="357"/>
      </w:pPr>
      <w:rPr>
        <w:rFonts w:ascii="Symbol" w:hAnsi="Symbol" w:hint="default"/>
      </w:rPr>
    </w:lvl>
    <w:lvl w:ilvl="1" w:tplc="032AB60E" w:tentative="1">
      <w:start w:val="1"/>
      <w:numFmt w:val="bullet"/>
      <w:lvlText w:val="o"/>
      <w:lvlJc w:val="left"/>
      <w:pPr>
        <w:tabs>
          <w:tab w:val="num" w:pos="1440"/>
        </w:tabs>
        <w:ind w:left="1440" w:hanging="360"/>
      </w:pPr>
      <w:rPr>
        <w:rFonts w:ascii="Courier New" w:hAnsi="Courier New" w:cs="Courier New" w:hint="default"/>
      </w:rPr>
    </w:lvl>
    <w:lvl w:ilvl="2" w:tplc="D1B6D044" w:tentative="1">
      <w:start w:val="1"/>
      <w:numFmt w:val="bullet"/>
      <w:lvlText w:val=""/>
      <w:lvlJc w:val="left"/>
      <w:pPr>
        <w:tabs>
          <w:tab w:val="num" w:pos="2160"/>
        </w:tabs>
        <w:ind w:left="2160" w:hanging="360"/>
      </w:pPr>
      <w:rPr>
        <w:rFonts w:ascii="Wingdings" w:hAnsi="Wingdings" w:hint="default"/>
      </w:rPr>
    </w:lvl>
    <w:lvl w:ilvl="3" w:tplc="49DE4BC8" w:tentative="1">
      <w:start w:val="1"/>
      <w:numFmt w:val="bullet"/>
      <w:lvlText w:val=""/>
      <w:lvlJc w:val="left"/>
      <w:pPr>
        <w:tabs>
          <w:tab w:val="num" w:pos="2880"/>
        </w:tabs>
        <w:ind w:left="2880" w:hanging="360"/>
      </w:pPr>
      <w:rPr>
        <w:rFonts w:ascii="Symbol" w:hAnsi="Symbol" w:hint="default"/>
      </w:rPr>
    </w:lvl>
    <w:lvl w:ilvl="4" w:tplc="8A28C6D4" w:tentative="1">
      <w:start w:val="1"/>
      <w:numFmt w:val="bullet"/>
      <w:lvlText w:val="o"/>
      <w:lvlJc w:val="left"/>
      <w:pPr>
        <w:tabs>
          <w:tab w:val="num" w:pos="3600"/>
        </w:tabs>
        <w:ind w:left="3600" w:hanging="360"/>
      </w:pPr>
      <w:rPr>
        <w:rFonts w:ascii="Courier New" w:hAnsi="Courier New" w:cs="Courier New" w:hint="default"/>
      </w:rPr>
    </w:lvl>
    <w:lvl w:ilvl="5" w:tplc="3D32F666" w:tentative="1">
      <w:start w:val="1"/>
      <w:numFmt w:val="bullet"/>
      <w:lvlText w:val=""/>
      <w:lvlJc w:val="left"/>
      <w:pPr>
        <w:tabs>
          <w:tab w:val="num" w:pos="4320"/>
        </w:tabs>
        <w:ind w:left="4320" w:hanging="360"/>
      </w:pPr>
      <w:rPr>
        <w:rFonts w:ascii="Wingdings" w:hAnsi="Wingdings" w:hint="default"/>
      </w:rPr>
    </w:lvl>
    <w:lvl w:ilvl="6" w:tplc="5AA6F956" w:tentative="1">
      <w:start w:val="1"/>
      <w:numFmt w:val="bullet"/>
      <w:lvlText w:val=""/>
      <w:lvlJc w:val="left"/>
      <w:pPr>
        <w:tabs>
          <w:tab w:val="num" w:pos="5040"/>
        </w:tabs>
        <w:ind w:left="5040" w:hanging="360"/>
      </w:pPr>
      <w:rPr>
        <w:rFonts w:ascii="Symbol" w:hAnsi="Symbol" w:hint="default"/>
      </w:rPr>
    </w:lvl>
    <w:lvl w:ilvl="7" w:tplc="F5E031F8" w:tentative="1">
      <w:start w:val="1"/>
      <w:numFmt w:val="bullet"/>
      <w:lvlText w:val="o"/>
      <w:lvlJc w:val="left"/>
      <w:pPr>
        <w:tabs>
          <w:tab w:val="num" w:pos="5760"/>
        </w:tabs>
        <w:ind w:left="5760" w:hanging="360"/>
      </w:pPr>
      <w:rPr>
        <w:rFonts w:ascii="Courier New" w:hAnsi="Courier New" w:cs="Courier New" w:hint="default"/>
      </w:rPr>
    </w:lvl>
    <w:lvl w:ilvl="8" w:tplc="7804CC72" w:tentative="1">
      <w:start w:val="1"/>
      <w:numFmt w:val="bullet"/>
      <w:lvlText w:val=""/>
      <w:lvlJc w:val="left"/>
      <w:pPr>
        <w:tabs>
          <w:tab w:val="num" w:pos="6480"/>
        </w:tabs>
        <w:ind w:left="6480" w:hanging="360"/>
      </w:pPr>
      <w:rPr>
        <w:rFonts w:ascii="Wingdings" w:hAnsi="Wingdings" w:hint="default"/>
      </w:rPr>
    </w:lvl>
  </w:abstractNum>
  <w:abstractNum w:abstractNumId="195">
    <w:nsid w:val="7FE95290"/>
    <w:multiLevelType w:val="hybridMultilevel"/>
    <w:tmpl w:val="E948FE60"/>
    <w:lvl w:ilvl="0" w:tplc="82A0C42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6">
    <w:nsid w:val="7FEB3239"/>
    <w:multiLevelType w:val="hybridMultilevel"/>
    <w:tmpl w:val="CACECC28"/>
    <w:lvl w:ilvl="0" w:tplc="FFFFFFFF">
      <w:start w:val="1"/>
      <w:numFmt w:val="decimal"/>
      <w:lvlText w:val="%1"/>
      <w:lvlJc w:val="center"/>
      <w:pPr>
        <w:ind w:left="420" w:hanging="420"/>
      </w:pPr>
      <w:rPr>
        <w:rFonts w:eastAsia="宋体"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43"/>
  </w:num>
  <w:num w:numId="2">
    <w:abstractNumId w:val="109"/>
  </w:num>
  <w:num w:numId="3">
    <w:abstractNumId w:val="98"/>
  </w:num>
  <w:num w:numId="4">
    <w:abstractNumId w:val="149"/>
  </w:num>
  <w:num w:numId="5">
    <w:abstractNumId w:val="92"/>
  </w:num>
  <w:num w:numId="6">
    <w:abstractNumId w:val="9"/>
  </w:num>
  <w:num w:numId="7">
    <w:abstractNumId w:val="137"/>
  </w:num>
  <w:num w:numId="8">
    <w:abstractNumId w:val="10"/>
    <w:lvlOverride w:ilvl="0">
      <w:lvl w:ilvl="0">
        <w:start w:val="1"/>
        <w:numFmt w:val="bullet"/>
        <w:pStyle w:val="Strich-10-20"/>
        <w:lvlText w:val=""/>
        <w:legacy w:legacy="1" w:legacySpace="0" w:legacyIndent="283"/>
        <w:lvlJc w:val="left"/>
        <w:pPr>
          <w:ind w:left="283" w:hanging="283"/>
        </w:pPr>
        <w:rPr>
          <w:rFonts w:ascii="Symbol" w:hAnsi="Symbol" w:hint="default"/>
        </w:rPr>
      </w:lvl>
    </w:lvlOverride>
  </w:num>
  <w:num w:numId="9">
    <w:abstractNumId w:val="24"/>
  </w:num>
  <w:num w:numId="10">
    <w:abstractNumId w:val="11"/>
  </w:num>
  <w:num w:numId="11">
    <w:abstractNumId w:val="56"/>
  </w:num>
  <w:num w:numId="12">
    <w:abstractNumId w:val="140"/>
  </w:num>
  <w:num w:numId="13">
    <w:abstractNumId w:val="77"/>
  </w:num>
  <w:num w:numId="14">
    <w:abstractNumId w:val="28"/>
  </w:num>
  <w:num w:numId="15">
    <w:abstractNumId w:val="179"/>
  </w:num>
  <w:num w:numId="16">
    <w:abstractNumId w:val="194"/>
  </w:num>
  <w:num w:numId="17">
    <w:abstractNumId w:val="53"/>
  </w:num>
  <w:num w:numId="18">
    <w:abstractNumId w:val="187"/>
  </w:num>
  <w:num w:numId="19">
    <w:abstractNumId w:val="78"/>
  </w:num>
  <w:num w:numId="20">
    <w:abstractNumId w:val="174"/>
  </w:num>
  <w:num w:numId="21">
    <w:abstractNumId w:val="116"/>
  </w:num>
  <w:num w:numId="22">
    <w:abstractNumId w:val="61"/>
  </w:num>
  <w:num w:numId="23">
    <w:abstractNumId w:val="112"/>
  </w:num>
  <w:num w:numId="24">
    <w:abstractNumId w:val="85"/>
  </w:num>
  <w:num w:numId="25">
    <w:abstractNumId w:val="141"/>
  </w:num>
  <w:num w:numId="26">
    <w:abstractNumId w:val="66"/>
  </w:num>
  <w:num w:numId="27">
    <w:abstractNumId w:val="17"/>
  </w:num>
  <w:num w:numId="28">
    <w:abstractNumId w:val="151"/>
  </w:num>
  <w:num w:numId="29">
    <w:abstractNumId w:val="135"/>
  </w:num>
  <w:num w:numId="30">
    <w:abstractNumId w:val="8"/>
  </w:num>
  <w:num w:numId="31">
    <w:abstractNumId w:val="3"/>
  </w:num>
  <w:num w:numId="32">
    <w:abstractNumId w:val="2"/>
  </w:num>
  <w:num w:numId="33">
    <w:abstractNumId w:val="1"/>
  </w:num>
  <w:num w:numId="34">
    <w:abstractNumId w:val="0"/>
  </w:num>
  <w:num w:numId="35">
    <w:abstractNumId w:val="34"/>
  </w:num>
  <w:num w:numId="36">
    <w:abstractNumId w:val="13"/>
  </w:num>
  <w:num w:numId="37">
    <w:abstractNumId w:val="63"/>
  </w:num>
  <w:num w:numId="38">
    <w:abstractNumId w:val="147"/>
  </w:num>
  <w:num w:numId="39">
    <w:abstractNumId w:val="7"/>
  </w:num>
  <w:num w:numId="40">
    <w:abstractNumId w:val="6"/>
  </w:num>
  <w:num w:numId="41">
    <w:abstractNumId w:val="5"/>
  </w:num>
  <w:num w:numId="42">
    <w:abstractNumId w:val="4"/>
  </w:num>
  <w:num w:numId="43">
    <w:abstractNumId w:val="23"/>
  </w:num>
  <w:num w:numId="44">
    <w:abstractNumId w:val="67"/>
  </w:num>
  <w:num w:numId="45">
    <w:abstractNumId w:val="58"/>
  </w:num>
  <w:num w:numId="46">
    <w:abstractNumId w:val="193"/>
  </w:num>
  <w:num w:numId="47">
    <w:abstractNumId w:val="45"/>
  </w:num>
  <w:num w:numId="48">
    <w:abstractNumId w:val="68"/>
  </w:num>
  <w:num w:numId="49">
    <w:abstractNumId w:val="88"/>
  </w:num>
  <w:num w:numId="50">
    <w:abstractNumId w:val="75"/>
  </w:num>
  <w:num w:numId="51">
    <w:abstractNumId w:val="93"/>
  </w:num>
  <w:num w:numId="52">
    <w:abstractNumId w:val="76"/>
  </w:num>
  <w:num w:numId="53">
    <w:abstractNumId w:val="70"/>
  </w:num>
  <w:num w:numId="54">
    <w:abstractNumId w:val="157"/>
  </w:num>
  <w:num w:numId="55">
    <w:abstractNumId w:val="41"/>
  </w:num>
  <w:num w:numId="56">
    <w:abstractNumId w:val="35"/>
  </w:num>
  <w:num w:numId="57">
    <w:abstractNumId w:val="104"/>
  </w:num>
  <w:num w:numId="58">
    <w:abstractNumId w:val="51"/>
  </w:num>
  <w:num w:numId="59">
    <w:abstractNumId w:val="30"/>
  </w:num>
  <w:num w:numId="60">
    <w:abstractNumId w:val="69"/>
  </w:num>
  <w:num w:numId="61">
    <w:abstractNumId w:val="185"/>
  </w:num>
  <w:num w:numId="62">
    <w:abstractNumId w:val="144"/>
  </w:num>
  <w:num w:numId="63">
    <w:abstractNumId w:val="105"/>
  </w:num>
  <w:num w:numId="64">
    <w:abstractNumId w:val="154"/>
  </w:num>
  <w:num w:numId="65">
    <w:abstractNumId w:val="95"/>
  </w:num>
  <w:num w:numId="66">
    <w:abstractNumId w:val="121"/>
  </w:num>
  <w:num w:numId="67">
    <w:abstractNumId w:val="152"/>
  </w:num>
  <w:num w:numId="68">
    <w:abstractNumId w:val="122"/>
  </w:num>
  <w:num w:numId="69">
    <w:abstractNumId w:val="32"/>
  </w:num>
  <w:num w:numId="70">
    <w:abstractNumId w:val="134"/>
  </w:num>
  <w:num w:numId="71">
    <w:abstractNumId w:val="15"/>
  </w:num>
  <w:num w:numId="72">
    <w:abstractNumId w:val="62"/>
  </w:num>
  <w:num w:numId="73">
    <w:abstractNumId w:val="106"/>
  </w:num>
  <w:num w:numId="74">
    <w:abstractNumId w:val="192"/>
  </w:num>
  <w:num w:numId="75">
    <w:abstractNumId w:val="142"/>
  </w:num>
  <w:num w:numId="76">
    <w:abstractNumId w:val="167"/>
  </w:num>
  <w:num w:numId="77">
    <w:abstractNumId w:val="175"/>
  </w:num>
  <w:num w:numId="78">
    <w:abstractNumId w:val="74"/>
  </w:num>
  <w:num w:numId="79">
    <w:abstractNumId w:val="123"/>
  </w:num>
  <w:num w:numId="80">
    <w:abstractNumId w:val="94"/>
  </w:num>
  <w:num w:numId="81">
    <w:abstractNumId w:val="21"/>
  </w:num>
  <w:num w:numId="82">
    <w:abstractNumId w:val="119"/>
  </w:num>
  <w:num w:numId="83">
    <w:abstractNumId w:val="189"/>
  </w:num>
  <w:num w:numId="84">
    <w:abstractNumId w:val="158"/>
  </w:num>
  <w:num w:numId="85">
    <w:abstractNumId w:val="183"/>
  </w:num>
  <w:num w:numId="86">
    <w:abstractNumId w:val="160"/>
  </w:num>
  <w:num w:numId="87">
    <w:abstractNumId w:val="82"/>
  </w:num>
  <w:num w:numId="88">
    <w:abstractNumId w:val="52"/>
  </w:num>
  <w:num w:numId="89">
    <w:abstractNumId w:val="176"/>
  </w:num>
  <w:num w:numId="90">
    <w:abstractNumId w:val="130"/>
  </w:num>
  <w:num w:numId="91">
    <w:abstractNumId w:val="81"/>
  </w:num>
  <w:num w:numId="92">
    <w:abstractNumId w:val="27"/>
  </w:num>
  <w:num w:numId="93">
    <w:abstractNumId w:val="120"/>
  </w:num>
  <w:num w:numId="94">
    <w:abstractNumId w:val="180"/>
  </w:num>
  <w:num w:numId="95">
    <w:abstractNumId w:val="83"/>
  </w:num>
  <w:num w:numId="96">
    <w:abstractNumId w:val="22"/>
  </w:num>
  <w:num w:numId="97">
    <w:abstractNumId w:val="168"/>
  </w:num>
  <w:num w:numId="98">
    <w:abstractNumId w:val="190"/>
  </w:num>
  <w:num w:numId="99">
    <w:abstractNumId w:val="33"/>
  </w:num>
  <w:num w:numId="100">
    <w:abstractNumId w:val="196"/>
  </w:num>
  <w:num w:numId="101">
    <w:abstractNumId w:val="165"/>
  </w:num>
  <w:num w:numId="102">
    <w:abstractNumId w:val="46"/>
  </w:num>
  <w:num w:numId="103">
    <w:abstractNumId w:val="39"/>
  </w:num>
  <w:num w:numId="104">
    <w:abstractNumId w:val="72"/>
  </w:num>
  <w:num w:numId="105">
    <w:abstractNumId w:val="178"/>
  </w:num>
  <w:num w:numId="106">
    <w:abstractNumId w:val="96"/>
  </w:num>
  <w:num w:numId="107">
    <w:abstractNumId w:val="50"/>
  </w:num>
  <w:num w:numId="108">
    <w:abstractNumId w:val="188"/>
  </w:num>
  <w:num w:numId="109">
    <w:abstractNumId w:val="143"/>
  </w:num>
  <w:num w:numId="110">
    <w:abstractNumId w:val="169"/>
  </w:num>
  <w:num w:numId="111">
    <w:abstractNumId w:val="195"/>
  </w:num>
  <w:num w:numId="112">
    <w:abstractNumId w:val="54"/>
  </w:num>
  <w:num w:numId="113">
    <w:abstractNumId w:val="146"/>
  </w:num>
  <w:num w:numId="114">
    <w:abstractNumId w:val="59"/>
  </w:num>
  <w:num w:numId="115">
    <w:abstractNumId w:val="191"/>
  </w:num>
  <w:num w:numId="116">
    <w:abstractNumId w:val="172"/>
  </w:num>
  <w:num w:numId="117">
    <w:abstractNumId w:val="132"/>
  </w:num>
  <w:num w:numId="118">
    <w:abstractNumId w:val="115"/>
  </w:num>
  <w:num w:numId="119">
    <w:abstractNumId w:val="49"/>
  </w:num>
  <w:num w:numId="120">
    <w:abstractNumId w:val="40"/>
  </w:num>
  <w:num w:numId="121">
    <w:abstractNumId w:val="99"/>
  </w:num>
  <w:num w:numId="122">
    <w:abstractNumId w:val="42"/>
  </w:num>
  <w:num w:numId="123">
    <w:abstractNumId w:val="131"/>
  </w:num>
  <w:num w:numId="124">
    <w:abstractNumId w:val="84"/>
  </w:num>
  <w:num w:numId="125">
    <w:abstractNumId w:val="156"/>
  </w:num>
  <w:num w:numId="126">
    <w:abstractNumId w:val="177"/>
  </w:num>
  <w:num w:numId="127">
    <w:abstractNumId w:val="173"/>
  </w:num>
  <w:num w:numId="128">
    <w:abstractNumId w:val="97"/>
  </w:num>
  <w:num w:numId="129">
    <w:abstractNumId w:val="19"/>
  </w:num>
  <w:num w:numId="130">
    <w:abstractNumId w:val="14"/>
  </w:num>
  <w:num w:numId="131">
    <w:abstractNumId w:val="148"/>
  </w:num>
  <w:num w:numId="132">
    <w:abstractNumId w:val="170"/>
  </w:num>
  <w:num w:numId="133">
    <w:abstractNumId w:val="162"/>
  </w:num>
  <w:num w:numId="134">
    <w:abstractNumId w:val="138"/>
  </w:num>
  <w:num w:numId="135">
    <w:abstractNumId w:val="20"/>
  </w:num>
  <w:num w:numId="136">
    <w:abstractNumId w:val="128"/>
  </w:num>
  <w:num w:numId="137">
    <w:abstractNumId w:val="57"/>
  </w:num>
  <w:num w:numId="138">
    <w:abstractNumId w:val="38"/>
  </w:num>
  <w:num w:numId="139">
    <w:abstractNumId w:val="118"/>
  </w:num>
  <w:num w:numId="140">
    <w:abstractNumId w:val="26"/>
  </w:num>
  <w:num w:numId="141">
    <w:abstractNumId w:val="16"/>
  </w:num>
  <w:num w:numId="142">
    <w:abstractNumId w:val="171"/>
  </w:num>
  <w:num w:numId="143">
    <w:abstractNumId w:val="114"/>
  </w:num>
  <w:num w:numId="144">
    <w:abstractNumId w:val="163"/>
  </w:num>
  <w:num w:numId="145">
    <w:abstractNumId w:val="25"/>
  </w:num>
  <w:num w:numId="146">
    <w:abstractNumId w:val="12"/>
  </w:num>
  <w:num w:numId="147">
    <w:abstractNumId w:val="55"/>
  </w:num>
  <w:num w:numId="148">
    <w:abstractNumId w:val="47"/>
  </w:num>
  <w:num w:numId="149">
    <w:abstractNumId w:val="161"/>
  </w:num>
  <w:num w:numId="150">
    <w:abstractNumId w:val="129"/>
  </w:num>
  <w:num w:numId="151">
    <w:abstractNumId w:val="126"/>
  </w:num>
  <w:num w:numId="152">
    <w:abstractNumId w:val="181"/>
  </w:num>
  <w:num w:numId="153">
    <w:abstractNumId w:val="110"/>
  </w:num>
  <w:num w:numId="154">
    <w:abstractNumId w:val="100"/>
  </w:num>
  <w:num w:numId="155">
    <w:abstractNumId w:val="108"/>
  </w:num>
  <w:num w:numId="156">
    <w:abstractNumId w:val="153"/>
  </w:num>
  <w:num w:numId="157">
    <w:abstractNumId w:val="44"/>
  </w:num>
  <w:num w:numId="158">
    <w:abstractNumId w:val="73"/>
  </w:num>
  <w:num w:numId="159">
    <w:abstractNumId w:val="18"/>
  </w:num>
  <w:num w:numId="160">
    <w:abstractNumId w:val="64"/>
  </w:num>
  <w:num w:numId="161">
    <w:abstractNumId w:val="184"/>
  </w:num>
  <w:num w:numId="162">
    <w:abstractNumId w:val="29"/>
  </w:num>
  <w:num w:numId="163">
    <w:abstractNumId w:val="145"/>
  </w:num>
  <w:num w:numId="164">
    <w:abstractNumId w:val="107"/>
  </w:num>
  <w:num w:numId="165">
    <w:abstractNumId w:val="101"/>
  </w:num>
  <w:num w:numId="166">
    <w:abstractNumId w:val="65"/>
  </w:num>
  <w:num w:numId="167">
    <w:abstractNumId w:val="186"/>
  </w:num>
  <w:num w:numId="168">
    <w:abstractNumId w:val="80"/>
  </w:num>
  <w:num w:numId="169">
    <w:abstractNumId w:val="155"/>
  </w:num>
  <w:num w:numId="170">
    <w:abstractNumId w:val="150"/>
  </w:num>
  <w:num w:numId="171">
    <w:abstractNumId w:val="117"/>
  </w:num>
  <w:num w:numId="172">
    <w:abstractNumId w:val="36"/>
  </w:num>
  <w:num w:numId="173">
    <w:abstractNumId w:val="37"/>
  </w:num>
  <w:num w:numId="174">
    <w:abstractNumId w:val="87"/>
  </w:num>
  <w:num w:numId="175">
    <w:abstractNumId w:val="166"/>
  </w:num>
  <w:num w:numId="176">
    <w:abstractNumId w:val="127"/>
  </w:num>
  <w:num w:numId="177">
    <w:abstractNumId w:val="91"/>
  </w:num>
  <w:num w:numId="178">
    <w:abstractNumId w:val="31"/>
  </w:num>
  <w:num w:numId="179">
    <w:abstractNumId w:val="159"/>
  </w:num>
  <w:num w:numId="180">
    <w:abstractNumId w:val="111"/>
  </w:num>
  <w:num w:numId="181">
    <w:abstractNumId w:val="86"/>
  </w:num>
  <w:num w:numId="182">
    <w:abstractNumId w:val="139"/>
  </w:num>
  <w:num w:numId="183">
    <w:abstractNumId w:val="79"/>
  </w:num>
  <w:num w:numId="184">
    <w:abstractNumId w:val="7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5">
    <w:abstractNumId w:val="6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6">
    <w:abstractNumId w:val="1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7">
    <w:abstractNumId w:val="89"/>
  </w:num>
  <w:num w:numId="188">
    <w:abstractNumId w:val="103"/>
  </w:num>
  <w:num w:numId="189">
    <w:abstractNumId w:val="90"/>
  </w:num>
  <w:num w:numId="190">
    <w:abstractNumId w:val="124"/>
  </w:num>
  <w:num w:numId="191">
    <w:abstractNumId w:val="113"/>
  </w:num>
  <w:num w:numId="192">
    <w:abstractNumId w:val="48"/>
  </w:num>
  <w:num w:numId="193">
    <w:abstractNumId w:val="182"/>
  </w:num>
  <w:num w:numId="194">
    <w:abstractNumId w:val="125"/>
  </w:num>
  <w:num w:numId="195">
    <w:abstractNumId w:val="102"/>
  </w:num>
  <w:num w:numId="196">
    <w:abstractNumId w:val="56"/>
  </w:num>
  <w:num w:numId="197">
    <w:abstractNumId w:val="164"/>
  </w:num>
  <w:num w:numId="198">
    <w:abstractNumId w:val="133"/>
  </w:num>
  <w:num w:numId="199">
    <w:abstractNumId w:val="56"/>
  </w:num>
  <w:num w:numId="200">
    <w:abstractNumId w:val="56"/>
  </w:num>
  <w:num w:numId="201">
    <w:abstractNumId w:val="56"/>
  </w:num>
  <w:num w:numId="202">
    <w:abstractNumId w:val="56"/>
  </w:num>
  <w:num w:numId="203">
    <w:abstractNumId w:val="56"/>
  </w:num>
  <w:num w:numId="204">
    <w:abstractNumId w:val="56"/>
  </w:num>
  <w:numIdMacAtCleanup w:val="19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embedSystemFonts/>
  <w:bordersDoNotSurroundHeader/>
  <w:bordersDoNotSurroundFooter/>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o:colormru v:ext="edit" colors="#e2e2e2"/>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
  <w:rsids>
    <w:rsidRoot w:val="005B5E67"/>
    <w:rsid w:val="00000697"/>
    <w:rsid w:val="00000BCB"/>
    <w:rsid w:val="00001134"/>
    <w:rsid w:val="00001CC5"/>
    <w:rsid w:val="000020DD"/>
    <w:rsid w:val="00002365"/>
    <w:rsid w:val="000035E7"/>
    <w:rsid w:val="0000409F"/>
    <w:rsid w:val="00005667"/>
    <w:rsid w:val="00006C02"/>
    <w:rsid w:val="00007FF2"/>
    <w:rsid w:val="00010202"/>
    <w:rsid w:val="000102C8"/>
    <w:rsid w:val="00010F3A"/>
    <w:rsid w:val="00011040"/>
    <w:rsid w:val="0001191B"/>
    <w:rsid w:val="000119A4"/>
    <w:rsid w:val="00011D00"/>
    <w:rsid w:val="00011EE2"/>
    <w:rsid w:val="00012AF9"/>
    <w:rsid w:val="00012B31"/>
    <w:rsid w:val="00012ECE"/>
    <w:rsid w:val="00013555"/>
    <w:rsid w:val="00013564"/>
    <w:rsid w:val="00013672"/>
    <w:rsid w:val="00014D1F"/>
    <w:rsid w:val="00014EAC"/>
    <w:rsid w:val="0001506F"/>
    <w:rsid w:val="00016090"/>
    <w:rsid w:val="000179F0"/>
    <w:rsid w:val="00017F0D"/>
    <w:rsid w:val="00017FB1"/>
    <w:rsid w:val="000209E6"/>
    <w:rsid w:val="00021D21"/>
    <w:rsid w:val="000223C4"/>
    <w:rsid w:val="000230C2"/>
    <w:rsid w:val="00023221"/>
    <w:rsid w:val="00025D01"/>
    <w:rsid w:val="00025EC4"/>
    <w:rsid w:val="00026261"/>
    <w:rsid w:val="0002646A"/>
    <w:rsid w:val="00026BD2"/>
    <w:rsid w:val="00031B2C"/>
    <w:rsid w:val="00031DA8"/>
    <w:rsid w:val="00032975"/>
    <w:rsid w:val="00033410"/>
    <w:rsid w:val="00033DED"/>
    <w:rsid w:val="00033E7A"/>
    <w:rsid w:val="00033F1D"/>
    <w:rsid w:val="000341C0"/>
    <w:rsid w:val="000345CE"/>
    <w:rsid w:val="00034CDE"/>
    <w:rsid w:val="000350F2"/>
    <w:rsid w:val="00035B09"/>
    <w:rsid w:val="00036F98"/>
    <w:rsid w:val="00036FA3"/>
    <w:rsid w:val="00037818"/>
    <w:rsid w:val="00040A81"/>
    <w:rsid w:val="00041E83"/>
    <w:rsid w:val="00041F0B"/>
    <w:rsid w:val="000421F8"/>
    <w:rsid w:val="00042274"/>
    <w:rsid w:val="00042CAE"/>
    <w:rsid w:val="000435DD"/>
    <w:rsid w:val="00043CB8"/>
    <w:rsid w:val="00043DA4"/>
    <w:rsid w:val="000445BD"/>
    <w:rsid w:val="0004493F"/>
    <w:rsid w:val="00045133"/>
    <w:rsid w:val="00047AC9"/>
    <w:rsid w:val="00050BAF"/>
    <w:rsid w:val="000512C8"/>
    <w:rsid w:val="00051939"/>
    <w:rsid w:val="00052481"/>
    <w:rsid w:val="000526D7"/>
    <w:rsid w:val="00053180"/>
    <w:rsid w:val="00053A3D"/>
    <w:rsid w:val="00054AB6"/>
    <w:rsid w:val="00055092"/>
    <w:rsid w:val="0005522F"/>
    <w:rsid w:val="0005527A"/>
    <w:rsid w:val="00055AC4"/>
    <w:rsid w:val="000573A4"/>
    <w:rsid w:val="00057701"/>
    <w:rsid w:val="00057D0E"/>
    <w:rsid w:val="000600B1"/>
    <w:rsid w:val="00060944"/>
    <w:rsid w:val="0006186D"/>
    <w:rsid w:val="00061AA3"/>
    <w:rsid w:val="00062661"/>
    <w:rsid w:val="000629C3"/>
    <w:rsid w:val="00063694"/>
    <w:rsid w:val="00063B99"/>
    <w:rsid w:val="000643B6"/>
    <w:rsid w:val="000647A0"/>
    <w:rsid w:val="00064CFB"/>
    <w:rsid w:val="0006500C"/>
    <w:rsid w:val="0006588B"/>
    <w:rsid w:val="000659CC"/>
    <w:rsid w:val="00065E8B"/>
    <w:rsid w:val="00065E94"/>
    <w:rsid w:val="000664DB"/>
    <w:rsid w:val="000666F8"/>
    <w:rsid w:val="0006685B"/>
    <w:rsid w:val="0006695E"/>
    <w:rsid w:val="00066D20"/>
    <w:rsid w:val="000671CE"/>
    <w:rsid w:val="000675AC"/>
    <w:rsid w:val="000707F6"/>
    <w:rsid w:val="00071F3B"/>
    <w:rsid w:val="00072347"/>
    <w:rsid w:val="000724E8"/>
    <w:rsid w:val="000729DA"/>
    <w:rsid w:val="00072A7A"/>
    <w:rsid w:val="00072DFD"/>
    <w:rsid w:val="000732E2"/>
    <w:rsid w:val="00073939"/>
    <w:rsid w:val="000749C5"/>
    <w:rsid w:val="00074AF8"/>
    <w:rsid w:val="00075704"/>
    <w:rsid w:val="00075B63"/>
    <w:rsid w:val="00075C98"/>
    <w:rsid w:val="00076054"/>
    <w:rsid w:val="00076218"/>
    <w:rsid w:val="00076D56"/>
    <w:rsid w:val="00080E94"/>
    <w:rsid w:val="00081984"/>
    <w:rsid w:val="00081CEC"/>
    <w:rsid w:val="00082178"/>
    <w:rsid w:val="0008276F"/>
    <w:rsid w:val="00082CC9"/>
    <w:rsid w:val="000830BF"/>
    <w:rsid w:val="0008311B"/>
    <w:rsid w:val="00083ACE"/>
    <w:rsid w:val="00084199"/>
    <w:rsid w:val="00084236"/>
    <w:rsid w:val="00084B62"/>
    <w:rsid w:val="00084E54"/>
    <w:rsid w:val="00084E94"/>
    <w:rsid w:val="000854A8"/>
    <w:rsid w:val="000858C1"/>
    <w:rsid w:val="0008632B"/>
    <w:rsid w:val="00086617"/>
    <w:rsid w:val="00086710"/>
    <w:rsid w:val="00086C18"/>
    <w:rsid w:val="000873DB"/>
    <w:rsid w:val="0008786C"/>
    <w:rsid w:val="0008791D"/>
    <w:rsid w:val="000879CA"/>
    <w:rsid w:val="00087FC2"/>
    <w:rsid w:val="000901B0"/>
    <w:rsid w:val="00090656"/>
    <w:rsid w:val="0009166E"/>
    <w:rsid w:val="0009179E"/>
    <w:rsid w:val="00091D54"/>
    <w:rsid w:val="0009250C"/>
    <w:rsid w:val="0009269D"/>
    <w:rsid w:val="00093103"/>
    <w:rsid w:val="00093898"/>
    <w:rsid w:val="000943C2"/>
    <w:rsid w:val="00094532"/>
    <w:rsid w:val="000956CC"/>
    <w:rsid w:val="0009647F"/>
    <w:rsid w:val="00097243"/>
    <w:rsid w:val="000A0906"/>
    <w:rsid w:val="000A12E6"/>
    <w:rsid w:val="000A1D16"/>
    <w:rsid w:val="000A26F8"/>
    <w:rsid w:val="000A2A04"/>
    <w:rsid w:val="000A390F"/>
    <w:rsid w:val="000A4BD8"/>
    <w:rsid w:val="000A4FB9"/>
    <w:rsid w:val="000A6899"/>
    <w:rsid w:val="000A7558"/>
    <w:rsid w:val="000B0D22"/>
    <w:rsid w:val="000B0F7B"/>
    <w:rsid w:val="000B1091"/>
    <w:rsid w:val="000B24CE"/>
    <w:rsid w:val="000B2E2B"/>
    <w:rsid w:val="000B33EE"/>
    <w:rsid w:val="000B4CB3"/>
    <w:rsid w:val="000B565C"/>
    <w:rsid w:val="000C07EC"/>
    <w:rsid w:val="000C0838"/>
    <w:rsid w:val="000C0B1D"/>
    <w:rsid w:val="000C252A"/>
    <w:rsid w:val="000C4507"/>
    <w:rsid w:val="000C481C"/>
    <w:rsid w:val="000C4C6D"/>
    <w:rsid w:val="000C59AE"/>
    <w:rsid w:val="000C6352"/>
    <w:rsid w:val="000C6C11"/>
    <w:rsid w:val="000C70C4"/>
    <w:rsid w:val="000C7F9C"/>
    <w:rsid w:val="000D0535"/>
    <w:rsid w:val="000D08BF"/>
    <w:rsid w:val="000D08E5"/>
    <w:rsid w:val="000D1948"/>
    <w:rsid w:val="000D1B98"/>
    <w:rsid w:val="000D1C51"/>
    <w:rsid w:val="000D1FC4"/>
    <w:rsid w:val="000D2000"/>
    <w:rsid w:val="000D207E"/>
    <w:rsid w:val="000D2D3B"/>
    <w:rsid w:val="000D3A47"/>
    <w:rsid w:val="000D4056"/>
    <w:rsid w:val="000D41F0"/>
    <w:rsid w:val="000D5603"/>
    <w:rsid w:val="000D65C6"/>
    <w:rsid w:val="000D674A"/>
    <w:rsid w:val="000D68F5"/>
    <w:rsid w:val="000E00D9"/>
    <w:rsid w:val="000E1875"/>
    <w:rsid w:val="000E2031"/>
    <w:rsid w:val="000E209E"/>
    <w:rsid w:val="000E22FB"/>
    <w:rsid w:val="000E2754"/>
    <w:rsid w:val="000E297E"/>
    <w:rsid w:val="000E2AEA"/>
    <w:rsid w:val="000E3DBE"/>
    <w:rsid w:val="000E3E99"/>
    <w:rsid w:val="000E48BA"/>
    <w:rsid w:val="000E5028"/>
    <w:rsid w:val="000E648F"/>
    <w:rsid w:val="000E6916"/>
    <w:rsid w:val="000E69A3"/>
    <w:rsid w:val="000E7237"/>
    <w:rsid w:val="000E7354"/>
    <w:rsid w:val="000E78C3"/>
    <w:rsid w:val="000E79F1"/>
    <w:rsid w:val="000E7BFF"/>
    <w:rsid w:val="000F07ED"/>
    <w:rsid w:val="000F0977"/>
    <w:rsid w:val="000F2073"/>
    <w:rsid w:val="000F357D"/>
    <w:rsid w:val="000F3A89"/>
    <w:rsid w:val="000F3B8E"/>
    <w:rsid w:val="000F541D"/>
    <w:rsid w:val="000F5C42"/>
    <w:rsid w:val="000F5D7D"/>
    <w:rsid w:val="000F621C"/>
    <w:rsid w:val="000F672B"/>
    <w:rsid w:val="000F6D58"/>
    <w:rsid w:val="000F742C"/>
    <w:rsid w:val="000F76D2"/>
    <w:rsid w:val="000F77F6"/>
    <w:rsid w:val="0010050C"/>
    <w:rsid w:val="00100B5D"/>
    <w:rsid w:val="00100E8A"/>
    <w:rsid w:val="00100F69"/>
    <w:rsid w:val="00101D61"/>
    <w:rsid w:val="00102195"/>
    <w:rsid w:val="001026E2"/>
    <w:rsid w:val="00103EC6"/>
    <w:rsid w:val="00104F1F"/>
    <w:rsid w:val="00105965"/>
    <w:rsid w:val="00105BF4"/>
    <w:rsid w:val="00106B1C"/>
    <w:rsid w:val="00106E8E"/>
    <w:rsid w:val="00107471"/>
    <w:rsid w:val="00107EE5"/>
    <w:rsid w:val="00110496"/>
    <w:rsid w:val="00110E46"/>
    <w:rsid w:val="001113E6"/>
    <w:rsid w:val="001114F1"/>
    <w:rsid w:val="001117C4"/>
    <w:rsid w:val="001125D1"/>
    <w:rsid w:val="00112A51"/>
    <w:rsid w:val="001130C6"/>
    <w:rsid w:val="001133A6"/>
    <w:rsid w:val="001137AE"/>
    <w:rsid w:val="00113CC2"/>
    <w:rsid w:val="001140CA"/>
    <w:rsid w:val="00115043"/>
    <w:rsid w:val="0011566F"/>
    <w:rsid w:val="00115CF9"/>
    <w:rsid w:val="001162F6"/>
    <w:rsid w:val="00116E6C"/>
    <w:rsid w:val="00117BE5"/>
    <w:rsid w:val="00120676"/>
    <w:rsid w:val="00120C85"/>
    <w:rsid w:val="00121296"/>
    <w:rsid w:val="001214AD"/>
    <w:rsid w:val="00121C3F"/>
    <w:rsid w:val="00121E74"/>
    <w:rsid w:val="0012266E"/>
    <w:rsid w:val="001229DC"/>
    <w:rsid w:val="00123CD9"/>
    <w:rsid w:val="00123F8F"/>
    <w:rsid w:val="00124B14"/>
    <w:rsid w:val="00124C85"/>
    <w:rsid w:val="00125EC9"/>
    <w:rsid w:val="00126C38"/>
    <w:rsid w:val="00126DF4"/>
    <w:rsid w:val="0012709C"/>
    <w:rsid w:val="0013040F"/>
    <w:rsid w:val="0013059D"/>
    <w:rsid w:val="001305D7"/>
    <w:rsid w:val="00130CCD"/>
    <w:rsid w:val="0013126E"/>
    <w:rsid w:val="00131B64"/>
    <w:rsid w:val="00131C69"/>
    <w:rsid w:val="0013242E"/>
    <w:rsid w:val="001326B7"/>
    <w:rsid w:val="00132EC9"/>
    <w:rsid w:val="001338D2"/>
    <w:rsid w:val="001340D0"/>
    <w:rsid w:val="00134C88"/>
    <w:rsid w:val="00134DE0"/>
    <w:rsid w:val="00134FB3"/>
    <w:rsid w:val="00135327"/>
    <w:rsid w:val="001355DA"/>
    <w:rsid w:val="00136B87"/>
    <w:rsid w:val="00137004"/>
    <w:rsid w:val="0013703F"/>
    <w:rsid w:val="00137331"/>
    <w:rsid w:val="001373E8"/>
    <w:rsid w:val="00137410"/>
    <w:rsid w:val="001375BD"/>
    <w:rsid w:val="00140DD4"/>
    <w:rsid w:val="0014175A"/>
    <w:rsid w:val="001421D1"/>
    <w:rsid w:val="00142A2F"/>
    <w:rsid w:val="00142A5C"/>
    <w:rsid w:val="00142E9D"/>
    <w:rsid w:val="00142E9F"/>
    <w:rsid w:val="00143275"/>
    <w:rsid w:val="00143D5B"/>
    <w:rsid w:val="00144574"/>
    <w:rsid w:val="0014493D"/>
    <w:rsid w:val="00144E7C"/>
    <w:rsid w:val="0014508B"/>
    <w:rsid w:val="00145739"/>
    <w:rsid w:val="0014628D"/>
    <w:rsid w:val="00146A82"/>
    <w:rsid w:val="001471E0"/>
    <w:rsid w:val="001478FE"/>
    <w:rsid w:val="0015174A"/>
    <w:rsid w:val="00151B28"/>
    <w:rsid w:val="00153056"/>
    <w:rsid w:val="0015374A"/>
    <w:rsid w:val="001540A7"/>
    <w:rsid w:val="00155551"/>
    <w:rsid w:val="00155D4C"/>
    <w:rsid w:val="00156077"/>
    <w:rsid w:val="00156925"/>
    <w:rsid w:val="001569CD"/>
    <w:rsid w:val="00156E6B"/>
    <w:rsid w:val="001574F5"/>
    <w:rsid w:val="00157553"/>
    <w:rsid w:val="0016049B"/>
    <w:rsid w:val="00160541"/>
    <w:rsid w:val="0016077C"/>
    <w:rsid w:val="00161958"/>
    <w:rsid w:val="00161CCA"/>
    <w:rsid w:val="00161F1D"/>
    <w:rsid w:val="0016222C"/>
    <w:rsid w:val="0016238C"/>
    <w:rsid w:val="00162A9F"/>
    <w:rsid w:val="00163910"/>
    <w:rsid w:val="00163D13"/>
    <w:rsid w:val="001643B6"/>
    <w:rsid w:val="0016475E"/>
    <w:rsid w:val="00164B4B"/>
    <w:rsid w:val="00165060"/>
    <w:rsid w:val="00166921"/>
    <w:rsid w:val="00166B2C"/>
    <w:rsid w:val="00167126"/>
    <w:rsid w:val="00167389"/>
    <w:rsid w:val="00167E0F"/>
    <w:rsid w:val="00167EA5"/>
    <w:rsid w:val="001714CB"/>
    <w:rsid w:val="00171943"/>
    <w:rsid w:val="001719D3"/>
    <w:rsid w:val="00171E0A"/>
    <w:rsid w:val="001725F0"/>
    <w:rsid w:val="0017373D"/>
    <w:rsid w:val="00173CCC"/>
    <w:rsid w:val="001752D0"/>
    <w:rsid w:val="001766AB"/>
    <w:rsid w:val="0017734F"/>
    <w:rsid w:val="0018015D"/>
    <w:rsid w:val="00180562"/>
    <w:rsid w:val="001807ED"/>
    <w:rsid w:val="001816CF"/>
    <w:rsid w:val="001817D3"/>
    <w:rsid w:val="00181A79"/>
    <w:rsid w:val="00182633"/>
    <w:rsid w:val="00182F6F"/>
    <w:rsid w:val="0018312D"/>
    <w:rsid w:val="00183E32"/>
    <w:rsid w:val="00184C75"/>
    <w:rsid w:val="00184CB3"/>
    <w:rsid w:val="00184E28"/>
    <w:rsid w:val="0018592F"/>
    <w:rsid w:val="00185B23"/>
    <w:rsid w:val="0018681A"/>
    <w:rsid w:val="0018688B"/>
    <w:rsid w:val="00186AF2"/>
    <w:rsid w:val="001872A3"/>
    <w:rsid w:val="00187A03"/>
    <w:rsid w:val="00187B81"/>
    <w:rsid w:val="001901DC"/>
    <w:rsid w:val="00190290"/>
    <w:rsid w:val="00190BF4"/>
    <w:rsid w:val="00190C14"/>
    <w:rsid w:val="00190CE6"/>
    <w:rsid w:val="00191384"/>
    <w:rsid w:val="00191B57"/>
    <w:rsid w:val="00192FD4"/>
    <w:rsid w:val="001937D4"/>
    <w:rsid w:val="0019452F"/>
    <w:rsid w:val="00194E8B"/>
    <w:rsid w:val="001952B6"/>
    <w:rsid w:val="001954A6"/>
    <w:rsid w:val="00195BBD"/>
    <w:rsid w:val="00195C3E"/>
    <w:rsid w:val="00196300"/>
    <w:rsid w:val="0019647D"/>
    <w:rsid w:val="0019660B"/>
    <w:rsid w:val="00196613"/>
    <w:rsid w:val="00196AA0"/>
    <w:rsid w:val="00196AB9"/>
    <w:rsid w:val="001970A8"/>
    <w:rsid w:val="001971D0"/>
    <w:rsid w:val="00197861"/>
    <w:rsid w:val="001979B7"/>
    <w:rsid w:val="001A012F"/>
    <w:rsid w:val="001A0F15"/>
    <w:rsid w:val="001A103E"/>
    <w:rsid w:val="001A12C4"/>
    <w:rsid w:val="001A147B"/>
    <w:rsid w:val="001A1964"/>
    <w:rsid w:val="001A1D49"/>
    <w:rsid w:val="001A2213"/>
    <w:rsid w:val="001A2443"/>
    <w:rsid w:val="001A27B1"/>
    <w:rsid w:val="001A2A75"/>
    <w:rsid w:val="001A2FAD"/>
    <w:rsid w:val="001A2FE8"/>
    <w:rsid w:val="001A40F8"/>
    <w:rsid w:val="001A4A46"/>
    <w:rsid w:val="001A56EE"/>
    <w:rsid w:val="001A5B2D"/>
    <w:rsid w:val="001A5F5F"/>
    <w:rsid w:val="001A620D"/>
    <w:rsid w:val="001A68CA"/>
    <w:rsid w:val="001A6E59"/>
    <w:rsid w:val="001A7966"/>
    <w:rsid w:val="001B05B2"/>
    <w:rsid w:val="001B1051"/>
    <w:rsid w:val="001B1AF8"/>
    <w:rsid w:val="001B3572"/>
    <w:rsid w:val="001B3601"/>
    <w:rsid w:val="001B47AD"/>
    <w:rsid w:val="001B6163"/>
    <w:rsid w:val="001B6423"/>
    <w:rsid w:val="001B6C59"/>
    <w:rsid w:val="001B762B"/>
    <w:rsid w:val="001B7A01"/>
    <w:rsid w:val="001C01AF"/>
    <w:rsid w:val="001C01E2"/>
    <w:rsid w:val="001C01E5"/>
    <w:rsid w:val="001C0812"/>
    <w:rsid w:val="001C139B"/>
    <w:rsid w:val="001C155E"/>
    <w:rsid w:val="001C1BA1"/>
    <w:rsid w:val="001C1EF2"/>
    <w:rsid w:val="001C1FDF"/>
    <w:rsid w:val="001C4677"/>
    <w:rsid w:val="001C50C7"/>
    <w:rsid w:val="001C5787"/>
    <w:rsid w:val="001C7050"/>
    <w:rsid w:val="001D0427"/>
    <w:rsid w:val="001D0E88"/>
    <w:rsid w:val="001D19E2"/>
    <w:rsid w:val="001D2680"/>
    <w:rsid w:val="001D3318"/>
    <w:rsid w:val="001D33DC"/>
    <w:rsid w:val="001D3836"/>
    <w:rsid w:val="001D473B"/>
    <w:rsid w:val="001D5DBB"/>
    <w:rsid w:val="001D730E"/>
    <w:rsid w:val="001D739C"/>
    <w:rsid w:val="001D74D4"/>
    <w:rsid w:val="001D75F4"/>
    <w:rsid w:val="001D7913"/>
    <w:rsid w:val="001D7C2C"/>
    <w:rsid w:val="001D7E1B"/>
    <w:rsid w:val="001E03D3"/>
    <w:rsid w:val="001E0918"/>
    <w:rsid w:val="001E0C6E"/>
    <w:rsid w:val="001E17DF"/>
    <w:rsid w:val="001E1D54"/>
    <w:rsid w:val="001E2133"/>
    <w:rsid w:val="001E2D63"/>
    <w:rsid w:val="001E3C1F"/>
    <w:rsid w:val="001E3D97"/>
    <w:rsid w:val="001E47E4"/>
    <w:rsid w:val="001E48A4"/>
    <w:rsid w:val="001E4A5C"/>
    <w:rsid w:val="001E57A2"/>
    <w:rsid w:val="001E59EE"/>
    <w:rsid w:val="001E5F18"/>
    <w:rsid w:val="001E7241"/>
    <w:rsid w:val="001E7839"/>
    <w:rsid w:val="001E7F9F"/>
    <w:rsid w:val="001F0691"/>
    <w:rsid w:val="001F077F"/>
    <w:rsid w:val="001F180F"/>
    <w:rsid w:val="001F1A20"/>
    <w:rsid w:val="001F1AC8"/>
    <w:rsid w:val="001F2121"/>
    <w:rsid w:val="001F2231"/>
    <w:rsid w:val="001F23A1"/>
    <w:rsid w:val="001F2CF8"/>
    <w:rsid w:val="001F2FBD"/>
    <w:rsid w:val="001F3012"/>
    <w:rsid w:val="001F3492"/>
    <w:rsid w:val="001F44F4"/>
    <w:rsid w:val="001F47EE"/>
    <w:rsid w:val="001F4F65"/>
    <w:rsid w:val="001F5D60"/>
    <w:rsid w:val="001F5E9F"/>
    <w:rsid w:val="001F5FC1"/>
    <w:rsid w:val="001F6C78"/>
    <w:rsid w:val="001F7217"/>
    <w:rsid w:val="001F74CA"/>
    <w:rsid w:val="001F78BC"/>
    <w:rsid w:val="001F7DD8"/>
    <w:rsid w:val="002001BD"/>
    <w:rsid w:val="00200939"/>
    <w:rsid w:val="00201336"/>
    <w:rsid w:val="00201587"/>
    <w:rsid w:val="0020208F"/>
    <w:rsid w:val="002021C7"/>
    <w:rsid w:val="002029BB"/>
    <w:rsid w:val="00202E39"/>
    <w:rsid w:val="00204BA5"/>
    <w:rsid w:val="002053EC"/>
    <w:rsid w:val="0020585F"/>
    <w:rsid w:val="002059E6"/>
    <w:rsid w:val="00205C53"/>
    <w:rsid w:val="002061F4"/>
    <w:rsid w:val="00207461"/>
    <w:rsid w:val="00210024"/>
    <w:rsid w:val="00210B8E"/>
    <w:rsid w:val="00211230"/>
    <w:rsid w:val="00211677"/>
    <w:rsid w:val="00211726"/>
    <w:rsid w:val="00211E73"/>
    <w:rsid w:val="00212B94"/>
    <w:rsid w:val="00212EF0"/>
    <w:rsid w:val="00213D9E"/>
    <w:rsid w:val="00214C23"/>
    <w:rsid w:val="00215334"/>
    <w:rsid w:val="002153D5"/>
    <w:rsid w:val="002157CA"/>
    <w:rsid w:val="002209DA"/>
    <w:rsid w:val="00220BC5"/>
    <w:rsid w:val="00220EC7"/>
    <w:rsid w:val="00221804"/>
    <w:rsid w:val="00222350"/>
    <w:rsid w:val="00223C2E"/>
    <w:rsid w:val="00223FD0"/>
    <w:rsid w:val="00224285"/>
    <w:rsid w:val="00224424"/>
    <w:rsid w:val="0022451F"/>
    <w:rsid w:val="0022514E"/>
    <w:rsid w:val="00225BCD"/>
    <w:rsid w:val="00226551"/>
    <w:rsid w:val="002266F9"/>
    <w:rsid w:val="00226C43"/>
    <w:rsid w:val="0022702F"/>
    <w:rsid w:val="002271CF"/>
    <w:rsid w:val="00227603"/>
    <w:rsid w:val="00230617"/>
    <w:rsid w:val="00230728"/>
    <w:rsid w:val="0023085A"/>
    <w:rsid w:val="0023091C"/>
    <w:rsid w:val="002315E9"/>
    <w:rsid w:val="00231807"/>
    <w:rsid w:val="00231F96"/>
    <w:rsid w:val="002320B3"/>
    <w:rsid w:val="00232973"/>
    <w:rsid w:val="0023336A"/>
    <w:rsid w:val="002333B9"/>
    <w:rsid w:val="002337FB"/>
    <w:rsid w:val="00233CAC"/>
    <w:rsid w:val="002340C9"/>
    <w:rsid w:val="0023499D"/>
    <w:rsid w:val="002358E1"/>
    <w:rsid w:val="00235C23"/>
    <w:rsid w:val="00236C67"/>
    <w:rsid w:val="002370DA"/>
    <w:rsid w:val="0023779F"/>
    <w:rsid w:val="00240D4C"/>
    <w:rsid w:val="002419EC"/>
    <w:rsid w:val="00241B32"/>
    <w:rsid w:val="002424E0"/>
    <w:rsid w:val="00242A8E"/>
    <w:rsid w:val="00242B7E"/>
    <w:rsid w:val="00242D6E"/>
    <w:rsid w:val="002433B2"/>
    <w:rsid w:val="0024503A"/>
    <w:rsid w:val="00245A2C"/>
    <w:rsid w:val="002466BE"/>
    <w:rsid w:val="00247489"/>
    <w:rsid w:val="00247665"/>
    <w:rsid w:val="002507F4"/>
    <w:rsid w:val="00250D29"/>
    <w:rsid w:val="00251A2C"/>
    <w:rsid w:val="00253003"/>
    <w:rsid w:val="002534CF"/>
    <w:rsid w:val="00253904"/>
    <w:rsid w:val="00253973"/>
    <w:rsid w:val="00254175"/>
    <w:rsid w:val="00254368"/>
    <w:rsid w:val="002548DD"/>
    <w:rsid w:val="00254AD7"/>
    <w:rsid w:val="00254D2B"/>
    <w:rsid w:val="00254FCC"/>
    <w:rsid w:val="002551FC"/>
    <w:rsid w:val="0025521C"/>
    <w:rsid w:val="00255230"/>
    <w:rsid w:val="00255B46"/>
    <w:rsid w:val="00255F23"/>
    <w:rsid w:val="00261C3C"/>
    <w:rsid w:val="00261D82"/>
    <w:rsid w:val="0026212A"/>
    <w:rsid w:val="0026244D"/>
    <w:rsid w:val="002625CB"/>
    <w:rsid w:val="00262689"/>
    <w:rsid w:val="00262E3C"/>
    <w:rsid w:val="002633DE"/>
    <w:rsid w:val="002636EB"/>
    <w:rsid w:val="0026387A"/>
    <w:rsid w:val="00263BB4"/>
    <w:rsid w:val="00263BD4"/>
    <w:rsid w:val="00265300"/>
    <w:rsid w:val="002657E5"/>
    <w:rsid w:val="002663F9"/>
    <w:rsid w:val="00267033"/>
    <w:rsid w:val="00267D1D"/>
    <w:rsid w:val="00267D22"/>
    <w:rsid w:val="00267DB6"/>
    <w:rsid w:val="00267FCC"/>
    <w:rsid w:val="00267FEA"/>
    <w:rsid w:val="002704F6"/>
    <w:rsid w:val="00271977"/>
    <w:rsid w:val="00271E7A"/>
    <w:rsid w:val="002724A9"/>
    <w:rsid w:val="00272717"/>
    <w:rsid w:val="00272743"/>
    <w:rsid w:val="00272921"/>
    <w:rsid w:val="00273AA0"/>
    <w:rsid w:val="00273BAC"/>
    <w:rsid w:val="00274815"/>
    <w:rsid w:val="00274988"/>
    <w:rsid w:val="002749FE"/>
    <w:rsid w:val="00274F35"/>
    <w:rsid w:val="00275D7A"/>
    <w:rsid w:val="00276112"/>
    <w:rsid w:val="002764D9"/>
    <w:rsid w:val="00276ABE"/>
    <w:rsid w:val="00277E3A"/>
    <w:rsid w:val="00277F3C"/>
    <w:rsid w:val="002808C5"/>
    <w:rsid w:val="00281661"/>
    <w:rsid w:val="00281750"/>
    <w:rsid w:val="0028256F"/>
    <w:rsid w:val="0028276C"/>
    <w:rsid w:val="00282D6B"/>
    <w:rsid w:val="00283068"/>
    <w:rsid w:val="00284651"/>
    <w:rsid w:val="002846CA"/>
    <w:rsid w:val="00284B13"/>
    <w:rsid w:val="00284C93"/>
    <w:rsid w:val="002854D4"/>
    <w:rsid w:val="0028564E"/>
    <w:rsid w:val="00285755"/>
    <w:rsid w:val="00285A81"/>
    <w:rsid w:val="00285C6C"/>
    <w:rsid w:val="00285D7A"/>
    <w:rsid w:val="002862D2"/>
    <w:rsid w:val="0028679B"/>
    <w:rsid w:val="00286DC4"/>
    <w:rsid w:val="00287074"/>
    <w:rsid w:val="0028707A"/>
    <w:rsid w:val="002873C0"/>
    <w:rsid w:val="0028746A"/>
    <w:rsid w:val="00287E98"/>
    <w:rsid w:val="00290160"/>
    <w:rsid w:val="002903C0"/>
    <w:rsid w:val="00290829"/>
    <w:rsid w:val="00290C78"/>
    <w:rsid w:val="002910A6"/>
    <w:rsid w:val="002912FB"/>
    <w:rsid w:val="00291715"/>
    <w:rsid w:val="00291850"/>
    <w:rsid w:val="00291964"/>
    <w:rsid w:val="00291A8D"/>
    <w:rsid w:val="00292443"/>
    <w:rsid w:val="00292C73"/>
    <w:rsid w:val="00292D66"/>
    <w:rsid w:val="00292DE0"/>
    <w:rsid w:val="002953AB"/>
    <w:rsid w:val="002953D2"/>
    <w:rsid w:val="0029552D"/>
    <w:rsid w:val="00295709"/>
    <w:rsid w:val="00295B68"/>
    <w:rsid w:val="00295E26"/>
    <w:rsid w:val="00296020"/>
    <w:rsid w:val="00296CB6"/>
    <w:rsid w:val="002A13BE"/>
    <w:rsid w:val="002A16B3"/>
    <w:rsid w:val="002A1941"/>
    <w:rsid w:val="002A217C"/>
    <w:rsid w:val="002A2D22"/>
    <w:rsid w:val="002A3567"/>
    <w:rsid w:val="002A5785"/>
    <w:rsid w:val="002A5A44"/>
    <w:rsid w:val="002A647F"/>
    <w:rsid w:val="002A68CE"/>
    <w:rsid w:val="002A7636"/>
    <w:rsid w:val="002B073C"/>
    <w:rsid w:val="002B0E74"/>
    <w:rsid w:val="002B20AB"/>
    <w:rsid w:val="002B2C8E"/>
    <w:rsid w:val="002B2E6A"/>
    <w:rsid w:val="002B4424"/>
    <w:rsid w:val="002B451E"/>
    <w:rsid w:val="002B45EC"/>
    <w:rsid w:val="002B468B"/>
    <w:rsid w:val="002B4DE5"/>
    <w:rsid w:val="002B50B5"/>
    <w:rsid w:val="002B5DA3"/>
    <w:rsid w:val="002B60C3"/>
    <w:rsid w:val="002B65BE"/>
    <w:rsid w:val="002B7CC3"/>
    <w:rsid w:val="002B7DBA"/>
    <w:rsid w:val="002C0037"/>
    <w:rsid w:val="002C0907"/>
    <w:rsid w:val="002C0D64"/>
    <w:rsid w:val="002C1AEC"/>
    <w:rsid w:val="002C1CAE"/>
    <w:rsid w:val="002C2107"/>
    <w:rsid w:val="002C2447"/>
    <w:rsid w:val="002C286B"/>
    <w:rsid w:val="002C30F9"/>
    <w:rsid w:val="002C3A49"/>
    <w:rsid w:val="002C450E"/>
    <w:rsid w:val="002C4C0E"/>
    <w:rsid w:val="002C4C6B"/>
    <w:rsid w:val="002C5148"/>
    <w:rsid w:val="002C5E5E"/>
    <w:rsid w:val="002C6AD7"/>
    <w:rsid w:val="002C745A"/>
    <w:rsid w:val="002C75B9"/>
    <w:rsid w:val="002C7CF9"/>
    <w:rsid w:val="002D0C65"/>
    <w:rsid w:val="002D0FCC"/>
    <w:rsid w:val="002D0FDD"/>
    <w:rsid w:val="002D0FF7"/>
    <w:rsid w:val="002D16B2"/>
    <w:rsid w:val="002D1E30"/>
    <w:rsid w:val="002D29ED"/>
    <w:rsid w:val="002D2E62"/>
    <w:rsid w:val="002D2FF9"/>
    <w:rsid w:val="002D3667"/>
    <w:rsid w:val="002D3860"/>
    <w:rsid w:val="002D421A"/>
    <w:rsid w:val="002D4A1D"/>
    <w:rsid w:val="002D56FA"/>
    <w:rsid w:val="002D59E2"/>
    <w:rsid w:val="002D5E79"/>
    <w:rsid w:val="002D5F96"/>
    <w:rsid w:val="002D6923"/>
    <w:rsid w:val="002D6FE1"/>
    <w:rsid w:val="002D726D"/>
    <w:rsid w:val="002E0650"/>
    <w:rsid w:val="002E0A51"/>
    <w:rsid w:val="002E1097"/>
    <w:rsid w:val="002E2BDC"/>
    <w:rsid w:val="002E2EA8"/>
    <w:rsid w:val="002E3187"/>
    <w:rsid w:val="002E33D8"/>
    <w:rsid w:val="002E3911"/>
    <w:rsid w:val="002E3BBF"/>
    <w:rsid w:val="002E42AA"/>
    <w:rsid w:val="002E4A58"/>
    <w:rsid w:val="002E5154"/>
    <w:rsid w:val="002E525E"/>
    <w:rsid w:val="002E5273"/>
    <w:rsid w:val="002E557C"/>
    <w:rsid w:val="002E5E11"/>
    <w:rsid w:val="002E65A5"/>
    <w:rsid w:val="002E6781"/>
    <w:rsid w:val="002E71AD"/>
    <w:rsid w:val="002E7C9D"/>
    <w:rsid w:val="002F03C7"/>
    <w:rsid w:val="002F11D8"/>
    <w:rsid w:val="002F150B"/>
    <w:rsid w:val="002F37DE"/>
    <w:rsid w:val="002F3E74"/>
    <w:rsid w:val="002F4390"/>
    <w:rsid w:val="002F47B7"/>
    <w:rsid w:val="002F5005"/>
    <w:rsid w:val="002F504E"/>
    <w:rsid w:val="002F5EE8"/>
    <w:rsid w:val="002F6AA1"/>
    <w:rsid w:val="002F6ACF"/>
    <w:rsid w:val="002F6D53"/>
    <w:rsid w:val="002F6DAC"/>
    <w:rsid w:val="002F7151"/>
    <w:rsid w:val="00301142"/>
    <w:rsid w:val="00301895"/>
    <w:rsid w:val="00302ED2"/>
    <w:rsid w:val="003038E9"/>
    <w:rsid w:val="00303CA6"/>
    <w:rsid w:val="00303DF2"/>
    <w:rsid w:val="0030410B"/>
    <w:rsid w:val="00304648"/>
    <w:rsid w:val="00305746"/>
    <w:rsid w:val="00305D30"/>
    <w:rsid w:val="00306CDF"/>
    <w:rsid w:val="003073F4"/>
    <w:rsid w:val="00307B25"/>
    <w:rsid w:val="00307EDF"/>
    <w:rsid w:val="00310A91"/>
    <w:rsid w:val="00310AC5"/>
    <w:rsid w:val="00310DCC"/>
    <w:rsid w:val="00311997"/>
    <w:rsid w:val="00311E5F"/>
    <w:rsid w:val="003126DD"/>
    <w:rsid w:val="00314685"/>
    <w:rsid w:val="00314706"/>
    <w:rsid w:val="00315D18"/>
    <w:rsid w:val="0031604F"/>
    <w:rsid w:val="003165D6"/>
    <w:rsid w:val="0031682D"/>
    <w:rsid w:val="00316941"/>
    <w:rsid w:val="0031730F"/>
    <w:rsid w:val="003200B5"/>
    <w:rsid w:val="003203C3"/>
    <w:rsid w:val="00320D58"/>
    <w:rsid w:val="00321258"/>
    <w:rsid w:val="00321534"/>
    <w:rsid w:val="003217FB"/>
    <w:rsid w:val="003227DE"/>
    <w:rsid w:val="003229C4"/>
    <w:rsid w:val="00322C08"/>
    <w:rsid w:val="00323123"/>
    <w:rsid w:val="0032368F"/>
    <w:rsid w:val="003236B0"/>
    <w:rsid w:val="00323728"/>
    <w:rsid w:val="00323F03"/>
    <w:rsid w:val="00323F8D"/>
    <w:rsid w:val="003244BD"/>
    <w:rsid w:val="00324959"/>
    <w:rsid w:val="003261B4"/>
    <w:rsid w:val="00326847"/>
    <w:rsid w:val="00326E97"/>
    <w:rsid w:val="00327382"/>
    <w:rsid w:val="003273E7"/>
    <w:rsid w:val="00327C7B"/>
    <w:rsid w:val="00327F54"/>
    <w:rsid w:val="0033057B"/>
    <w:rsid w:val="003307BC"/>
    <w:rsid w:val="00330D39"/>
    <w:rsid w:val="0033122F"/>
    <w:rsid w:val="0033154E"/>
    <w:rsid w:val="00331B4C"/>
    <w:rsid w:val="00331BE6"/>
    <w:rsid w:val="00332032"/>
    <w:rsid w:val="00333296"/>
    <w:rsid w:val="0033402D"/>
    <w:rsid w:val="00334A51"/>
    <w:rsid w:val="00334E60"/>
    <w:rsid w:val="00334EA1"/>
    <w:rsid w:val="00335258"/>
    <w:rsid w:val="0033589C"/>
    <w:rsid w:val="00335A85"/>
    <w:rsid w:val="00335C26"/>
    <w:rsid w:val="003369D7"/>
    <w:rsid w:val="00336EED"/>
    <w:rsid w:val="003377C8"/>
    <w:rsid w:val="00337B80"/>
    <w:rsid w:val="00337BDA"/>
    <w:rsid w:val="00337CDB"/>
    <w:rsid w:val="00337DC1"/>
    <w:rsid w:val="003411FA"/>
    <w:rsid w:val="00341208"/>
    <w:rsid w:val="003421B0"/>
    <w:rsid w:val="0034403E"/>
    <w:rsid w:val="00344C73"/>
    <w:rsid w:val="003454A5"/>
    <w:rsid w:val="00345839"/>
    <w:rsid w:val="00345A03"/>
    <w:rsid w:val="00345BF1"/>
    <w:rsid w:val="00345C87"/>
    <w:rsid w:val="00346404"/>
    <w:rsid w:val="00346689"/>
    <w:rsid w:val="00347966"/>
    <w:rsid w:val="003479C9"/>
    <w:rsid w:val="0035016B"/>
    <w:rsid w:val="0035029D"/>
    <w:rsid w:val="00350F80"/>
    <w:rsid w:val="003515F7"/>
    <w:rsid w:val="00352224"/>
    <w:rsid w:val="0035256A"/>
    <w:rsid w:val="00352A02"/>
    <w:rsid w:val="00352D19"/>
    <w:rsid w:val="00353691"/>
    <w:rsid w:val="0035379E"/>
    <w:rsid w:val="00353C22"/>
    <w:rsid w:val="0035407F"/>
    <w:rsid w:val="00354675"/>
    <w:rsid w:val="00354E32"/>
    <w:rsid w:val="0035565F"/>
    <w:rsid w:val="00355668"/>
    <w:rsid w:val="003579CD"/>
    <w:rsid w:val="00357C96"/>
    <w:rsid w:val="00357F32"/>
    <w:rsid w:val="00360B26"/>
    <w:rsid w:val="00362213"/>
    <w:rsid w:val="0036262C"/>
    <w:rsid w:val="00362725"/>
    <w:rsid w:val="00362935"/>
    <w:rsid w:val="003636FF"/>
    <w:rsid w:val="00364284"/>
    <w:rsid w:val="00364583"/>
    <w:rsid w:val="00364A8D"/>
    <w:rsid w:val="00364FA4"/>
    <w:rsid w:val="00365709"/>
    <w:rsid w:val="003660F6"/>
    <w:rsid w:val="00366353"/>
    <w:rsid w:val="00366D1E"/>
    <w:rsid w:val="003671A5"/>
    <w:rsid w:val="00367620"/>
    <w:rsid w:val="00367B78"/>
    <w:rsid w:val="00370528"/>
    <w:rsid w:val="00370DD1"/>
    <w:rsid w:val="00370E5C"/>
    <w:rsid w:val="00371DF5"/>
    <w:rsid w:val="003723B1"/>
    <w:rsid w:val="003726D5"/>
    <w:rsid w:val="0037282A"/>
    <w:rsid w:val="00372C0F"/>
    <w:rsid w:val="003739EF"/>
    <w:rsid w:val="00373FE1"/>
    <w:rsid w:val="003740D8"/>
    <w:rsid w:val="00374E0D"/>
    <w:rsid w:val="003753FB"/>
    <w:rsid w:val="00376637"/>
    <w:rsid w:val="00377388"/>
    <w:rsid w:val="003774DE"/>
    <w:rsid w:val="00377937"/>
    <w:rsid w:val="003803DE"/>
    <w:rsid w:val="00380517"/>
    <w:rsid w:val="00380A05"/>
    <w:rsid w:val="0038193F"/>
    <w:rsid w:val="003820DD"/>
    <w:rsid w:val="00383875"/>
    <w:rsid w:val="0038459F"/>
    <w:rsid w:val="00384815"/>
    <w:rsid w:val="00384DA6"/>
    <w:rsid w:val="003856CD"/>
    <w:rsid w:val="00385EC7"/>
    <w:rsid w:val="00386339"/>
    <w:rsid w:val="00386680"/>
    <w:rsid w:val="00386683"/>
    <w:rsid w:val="0038674A"/>
    <w:rsid w:val="00390686"/>
    <w:rsid w:val="0039093A"/>
    <w:rsid w:val="00390944"/>
    <w:rsid w:val="003909AB"/>
    <w:rsid w:val="00393218"/>
    <w:rsid w:val="003938D5"/>
    <w:rsid w:val="00393BFA"/>
    <w:rsid w:val="00393F1A"/>
    <w:rsid w:val="00393F24"/>
    <w:rsid w:val="00394280"/>
    <w:rsid w:val="003955C9"/>
    <w:rsid w:val="00396299"/>
    <w:rsid w:val="003962B9"/>
    <w:rsid w:val="00396556"/>
    <w:rsid w:val="00396B1A"/>
    <w:rsid w:val="00397316"/>
    <w:rsid w:val="003973EF"/>
    <w:rsid w:val="00397576"/>
    <w:rsid w:val="003979EC"/>
    <w:rsid w:val="00397BB0"/>
    <w:rsid w:val="003A0144"/>
    <w:rsid w:val="003A0183"/>
    <w:rsid w:val="003A17B9"/>
    <w:rsid w:val="003A20B5"/>
    <w:rsid w:val="003A2E52"/>
    <w:rsid w:val="003A3F3A"/>
    <w:rsid w:val="003A4100"/>
    <w:rsid w:val="003A4232"/>
    <w:rsid w:val="003A4340"/>
    <w:rsid w:val="003A4D4C"/>
    <w:rsid w:val="003A4FCC"/>
    <w:rsid w:val="003A553E"/>
    <w:rsid w:val="003A558C"/>
    <w:rsid w:val="003A5F9C"/>
    <w:rsid w:val="003A616A"/>
    <w:rsid w:val="003A61C1"/>
    <w:rsid w:val="003A671C"/>
    <w:rsid w:val="003A6BB5"/>
    <w:rsid w:val="003A71C0"/>
    <w:rsid w:val="003A7960"/>
    <w:rsid w:val="003A7EE6"/>
    <w:rsid w:val="003B0357"/>
    <w:rsid w:val="003B0742"/>
    <w:rsid w:val="003B0932"/>
    <w:rsid w:val="003B0F21"/>
    <w:rsid w:val="003B15EC"/>
    <w:rsid w:val="003B190D"/>
    <w:rsid w:val="003B1F0D"/>
    <w:rsid w:val="003B21A4"/>
    <w:rsid w:val="003B2241"/>
    <w:rsid w:val="003B22B3"/>
    <w:rsid w:val="003B2614"/>
    <w:rsid w:val="003B29A3"/>
    <w:rsid w:val="003B36FB"/>
    <w:rsid w:val="003B44C2"/>
    <w:rsid w:val="003B452E"/>
    <w:rsid w:val="003B4780"/>
    <w:rsid w:val="003B4AAC"/>
    <w:rsid w:val="003B4D48"/>
    <w:rsid w:val="003B4FAC"/>
    <w:rsid w:val="003B520C"/>
    <w:rsid w:val="003B5742"/>
    <w:rsid w:val="003B5768"/>
    <w:rsid w:val="003B69F3"/>
    <w:rsid w:val="003B6BF5"/>
    <w:rsid w:val="003B6F6C"/>
    <w:rsid w:val="003B713F"/>
    <w:rsid w:val="003B7A9D"/>
    <w:rsid w:val="003C0576"/>
    <w:rsid w:val="003C0A66"/>
    <w:rsid w:val="003C13B8"/>
    <w:rsid w:val="003C1499"/>
    <w:rsid w:val="003C182F"/>
    <w:rsid w:val="003C2796"/>
    <w:rsid w:val="003C3AEB"/>
    <w:rsid w:val="003C40E4"/>
    <w:rsid w:val="003C4269"/>
    <w:rsid w:val="003C43D9"/>
    <w:rsid w:val="003C4524"/>
    <w:rsid w:val="003C467A"/>
    <w:rsid w:val="003C5C8E"/>
    <w:rsid w:val="003C6218"/>
    <w:rsid w:val="003C6538"/>
    <w:rsid w:val="003C69D7"/>
    <w:rsid w:val="003C6FA5"/>
    <w:rsid w:val="003C701D"/>
    <w:rsid w:val="003C7177"/>
    <w:rsid w:val="003C7280"/>
    <w:rsid w:val="003C7751"/>
    <w:rsid w:val="003C793F"/>
    <w:rsid w:val="003C7B94"/>
    <w:rsid w:val="003D071E"/>
    <w:rsid w:val="003D08C5"/>
    <w:rsid w:val="003D0A6C"/>
    <w:rsid w:val="003D0E94"/>
    <w:rsid w:val="003D1040"/>
    <w:rsid w:val="003D178F"/>
    <w:rsid w:val="003D1DED"/>
    <w:rsid w:val="003D1E7D"/>
    <w:rsid w:val="003D2231"/>
    <w:rsid w:val="003D28E7"/>
    <w:rsid w:val="003D304C"/>
    <w:rsid w:val="003D3FC0"/>
    <w:rsid w:val="003D4133"/>
    <w:rsid w:val="003D4F7A"/>
    <w:rsid w:val="003D51B1"/>
    <w:rsid w:val="003D558A"/>
    <w:rsid w:val="003D61CA"/>
    <w:rsid w:val="003D637F"/>
    <w:rsid w:val="003D669D"/>
    <w:rsid w:val="003D6D98"/>
    <w:rsid w:val="003D720F"/>
    <w:rsid w:val="003D7309"/>
    <w:rsid w:val="003E0118"/>
    <w:rsid w:val="003E0179"/>
    <w:rsid w:val="003E02F3"/>
    <w:rsid w:val="003E18C8"/>
    <w:rsid w:val="003E1B74"/>
    <w:rsid w:val="003E242B"/>
    <w:rsid w:val="003E2B85"/>
    <w:rsid w:val="003E2CD7"/>
    <w:rsid w:val="003E418C"/>
    <w:rsid w:val="003E48DB"/>
    <w:rsid w:val="003E4B84"/>
    <w:rsid w:val="003E4EF1"/>
    <w:rsid w:val="003E5361"/>
    <w:rsid w:val="003E5DF2"/>
    <w:rsid w:val="003E6D5A"/>
    <w:rsid w:val="003F06DB"/>
    <w:rsid w:val="003F215F"/>
    <w:rsid w:val="003F35B8"/>
    <w:rsid w:val="003F3BE3"/>
    <w:rsid w:val="003F44DC"/>
    <w:rsid w:val="003F5BE9"/>
    <w:rsid w:val="003F5E50"/>
    <w:rsid w:val="003F63E4"/>
    <w:rsid w:val="003F735B"/>
    <w:rsid w:val="003F76AF"/>
    <w:rsid w:val="003F7F77"/>
    <w:rsid w:val="0040083E"/>
    <w:rsid w:val="004009AE"/>
    <w:rsid w:val="0040123F"/>
    <w:rsid w:val="00401531"/>
    <w:rsid w:val="004016C9"/>
    <w:rsid w:val="004027C1"/>
    <w:rsid w:val="00402CBC"/>
    <w:rsid w:val="00403BFB"/>
    <w:rsid w:val="004043B9"/>
    <w:rsid w:val="0040454B"/>
    <w:rsid w:val="00404915"/>
    <w:rsid w:val="00404A6F"/>
    <w:rsid w:val="004054F0"/>
    <w:rsid w:val="00405BB0"/>
    <w:rsid w:val="00405DAB"/>
    <w:rsid w:val="00410CD1"/>
    <w:rsid w:val="00412130"/>
    <w:rsid w:val="004123F5"/>
    <w:rsid w:val="004125F0"/>
    <w:rsid w:val="0041294F"/>
    <w:rsid w:val="00412A13"/>
    <w:rsid w:val="00413179"/>
    <w:rsid w:val="0041345E"/>
    <w:rsid w:val="0041381A"/>
    <w:rsid w:val="00414DE2"/>
    <w:rsid w:val="00415AA2"/>
    <w:rsid w:val="00415D48"/>
    <w:rsid w:val="00416DAB"/>
    <w:rsid w:val="00416F5B"/>
    <w:rsid w:val="00417B2E"/>
    <w:rsid w:val="00417DB9"/>
    <w:rsid w:val="00417E0D"/>
    <w:rsid w:val="004207A2"/>
    <w:rsid w:val="00420AD4"/>
    <w:rsid w:val="00420BF7"/>
    <w:rsid w:val="004213AD"/>
    <w:rsid w:val="00421503"/>
    <w:rsid w:val="004215B5"/>
    <w:rsid w:val="00421C2D"/>
    <w:rsid w:val="00422CEB"/>
    <w:rsid w:val="00423D30"/>
    <w:rsid w:val="00423F58"/>
    <w:rsid w:val="0042466E"/>
    <w:rsid w:val="004247FD"/>
    <w:rsid w:val="00424A74"/>
    <w:rsid w:val="00424C5E"/>
    <w:rsid w:val="00424D43"/>
    <w:rsid w:val="00425006"/>
    <w:rsid w:val="004252D3"/>
    <w:rsid w:val="00425A73"/>
    <w:rsid w:val="00425C02"/>
    <w:rsid w:val="004262D0"/>
    <w:rsid w:val="00426E0C"/>
    <w:rsid w:val="00426EC5"/>
    <w:rsid w:val="0042782B"/>
    <w:rsid w:val="00427CE9"/>
    <w:rsid w:val="00427D77"/>
    <w:rsid w:val="00427F6A"/>
    <w:rsid w:val="00430507"/>
    <w:rsid w:val="00430697"/>
    <w:rsid w:val="00430A8C"/>
    <w:rsid w:val="004311A4"/>
    <w:rsid w:val="00431566"/>
    <w:rsid w:val="0043182D"/>
    <w:rsid w:val="00431A11"/>
    <w:rsid w:val="00431A15"/>
    <w:rsid w:val="00431AB1"/>
    <w:rsid w:val="00431E1B"/>
    <w:rsid w:val="00432DC8"/>
    <w:rsid w:val="00433973"/>
    <w:rsid w:val="00433FF4"/>
    <w:rsid w:val="00434823"/>
    <w:rsid w:val="0043568E"/>
    <w:rsid w:val="00435ADA"/>
    <w:rsid w:val="00436287"/>
    <w:rsid w:val="004362F8"/>
    <w:rsid w:val="00437C30"/>
    <w:rsid w:val="00440289"/>
    <w:rsid w:val="004407C1"/>
    <w:rsid w:val="00440E6E"/>
    <w:rsid w:val="004412AC"/>
    <w:rsid w:val="004413B4"/>
    <w:rsid w:val="00441D87"/>
    <w:rsid w:val="00441ECA"/>
    <w:rsid w:val="00442972"/>
    <w:rsid w:val="00443B48"/>
    <w:rsid w:val="00444018"/>
    <w:rsid w:val="004443F1"/>
    <w:rsid w:val="004447E2"/>
    <w:rsid w:val="00444EEB"/>
    <w:rsid w:val="0044603C"/>
    <w:rsid w:val="00446971"/>
    <w:rsid w:val="00446A2B"/>
    <w:rsid w:val="004475CB"/>
    <w:rsid w:val="004506E3"/>
    <w:rsid w:val="004510A7"/>
    <w:rsid w:val="004517A0"/>
    <w:rsid w:val="00451816"/>
    <w:rsid w:val="004518D6"/>
    <w:rsid w:val="0045192A"/>
    <w:rsid w:val="00451E65"/>
    <w:rsid w:val="00453D0F"/>
    <w:rsid w:val="0045422D"/>
    <w:rsid w:val="00454915"/>
    <w:rsid w:val="00454BDA"/>
    <w:rsid w:val="00454D26"/>
    <w:rsid w:val="00455350"/>
    <w:rsid w:val="00455BAF"/>
    <w:rsid w:val="00456318"/>
    <w:rsid w:val="00456473"/>
    <w:rsid w:val="0045688F"/>
    <w:rsid w:val="004575E4"/>
    <w:rsid w:val="00457A71"/>
    <w:rsid w:val="00457BC9"/>
    <w:rsid w:val="0046047F"/>
    <w:rsid w:val="0046075C"/>
    <w:rsid w:val="00460FB4"/>
    <w:rsid w:val="00461035"/>
    <w:rsid w:val="00461D1F"/>
    <w:rsid w:val="00462069"/>
    <w:rsid w:val="004620D9"/>
    <w:rsid w:val="004621B8"/>
    <w:rsid w:val="0046224F"/>
    <w:rsid w:val="00462C03"/>
    <w:rsid w:val="004633DF"/>
    <w:rsid w:val="00463BA5"/>
    <w:rsid w:val="00464253"/>
    <w:rsid w:val="004644D0"/>
    <w:rsid w:val="00464654"/>
    <w:rsid w:val="00467E82"/>
    <w:rsid w:val="00470B83"/>
    <w:rsid w:val="00470F99"/>
    <w:rsid w:val="0047132C"/>
    <w:rsid w:val="0047133E"/>
    <w:rsid w:val="00471C47"/>
    <w:rsid w:val="00472EF4"/>
    <w:rsid w:val="004733B4"/>
    <w:rsid w:val="004738A1"/>
    <w:rsid w:val="004738AD"/>
    <w:rsid w:val="004759B7"/>
    <w:rsid w:val="004759E7"/>
    <w:rsid w:val="00476AF1"/>
    <w:rsid w:val="00476E66"/>
    <w:rsid w:val="00477E71"/>
    <w:rsid w:val="00480424"/>
    <w:rsid w:val="00480A99"/>
    <w:rsid w:val="00480B16"/>
    <w:rsid w:val="004818A8"/>
    <w:rsid w:val="0048344C"/>
    <w:rsid w:val="00484176"/>
    <w:rsid w:val="004850E2"/>
    <w:rsid w:val="00485A30"/>
    <w:rsid w:val="00486492"/>
    <w:rsid w:val="0048757C"/>
    <w:rsid w:val="00487A9B"/>
    <w:rsid w:val="00490DAB"/>
    <w:rsid w:val="00491687"/>
    <w:rsid w:val="00491B5F"/>
    <w:rsid w:val="00491ED6"/>
    <w:rsid w:val="004923C1"/>
    <w:rsid w:val="00492E9E"/>
    <w:rsid w:val="00494CF1"/>
    <w:rsid w:val="00495072"/>
    <w:rsid w:val="004962C4"/>
    <w:rsid w:val="00496C68"/>
    <w:rsid w:val="00497023"/>
    <w:rsid w:val="00497179"/>
    <w:rsid w:val="004972F7"/>
    <w:rsid w:val="0049762B"/>
    <w:rsid w:val="00497C7C"/>
    <w:rsid w:val="004A02CB"/>
    <w:rsid w:val="004A0E55"/>
    <w:rsid w:val="004A2DBE"/>
    <w:rsid w:val="004A30FE"/>
    <w:rsid w:val="004A3867"/>
    <w:rsid w:val="004A45EA"/>
    <w:rsid w:val="004A47BE"/>
    <w:rsid w:val="004A4B97"/>
    <w:rsid w:val="004A56EA"/>
    <w:rsid w:val="004A5CC7"/>
    <w:rsid w:val="004A67AD"/>
    <w:rsid w:val="004A7AFC"/>
    <w:rsid w:val="004B0230"/>
    <w:rsid w:val="004B1160"/>
    <w:rsid w:val="004B11BC"/>
    <w:rsid w:val="004B1571"/>
    <w:rsid w:val="004B1B2E"/>
    <w:rsid w:val="004B1CA3"/>
    <w:rsid w:val="004B2EB8"/>
    <w:rsid w:val="004B30E4"/>
    <w:rsid w:val="004B3226"/>
    <w:rsid w:val="004B390D"/>
    <w:rsid w:val="004B3B11"/>
    <w:rsid w:val="004B4A91"/>
    <w:rsid w:val="004B4C3C"/>
    <w:rsid w:val="004B5CF5"/>
    <w:rsid w:val="004B5FD3"/>
    <w:rsid w:val="004B634D"/>
    <w:rsid w:val="004B6740"/>
    <w:rsid w:val="004B6FF5"/>
    <w:rsid w:val="004B7274"/>
    <w:rsid w:val="004B7C6A"/>
    <w:rsid w:val="004C00DC"/>
    <w:rsid w:val="004C02B5"/>
    <w:rsid w:val="004C0E23"/>
    <w:rsid w:val="004C1040"/>
    <w:rsid w:val="004C134A"/>
    <w:rsid w:val="004C1EBD"/>
    <w:rsid w:val="004C22D1"/>
    <w:rsid w:val="004C273D"/>
    <w:rsid w:val="004C2DB3"/>
    <w:rsid w:val="004C4068"/>
    <w:rsid w:val="004C4D4C"/>
    <w:rsid w:val="004C59DD"/>
    <w:rsid w:val="004C6750"/>
    <w:rsid w:val="004C693A"/>
    <w:rsid w:val="004C71E3"/>
    <w:rsid w:val="004C7B13"/>
    <w:rsid w:val="004C7C1B"/>
    <w:rsid w:val="004C7D16"/>
    <w:rsid w:val="004D0148"/>
    <w:rsid w:val="004D040F"/>
    <w:rsid w:val="004D0511"/>
    <w:rsid w:val="004D0B59"/>
    <w:rsid w:val="004D0CBD"/>
    <w:rsid w:val="004D0EC1"/>
    <w:rsid w:val="004D1C4F"/>
    <w:rsid w:val="004D1CE6"/>
    <w:rsid w:val="004D3EB1"/>
    <w:rsid w:val="004D45AD"/>
    <w:rsid w:val="004D4768"/>
    <w:rsid w:val="004D4CAC"/>
    <w:rsid w:val="004D582B"/>
    <w:rsid w:val="004D59AB"/>
    <w:rsid w:val="004D6006"/>
    <w:rsid w:val="004D6136"/>
    <w:rsid w:val="004D6CBE"/>
    <w:rsid w:val="004D7A87"/>
    <w:rsid w:val="004D7C69"/>
    <w:rsid w:val="004E10B5"/>
    <w:rsid w:val="004E11D5"/>
    <w:rsid w:val="004E1657"/>
    <w:rsid w:val="004E1A5B"/>
    <w:rsid w:val="004E1D91"/>
    <w:rsid w:val="004E2CE5"/>
    <w:rsid w:val="004E3860"/>
    <w:rsid w:val="004E4712"/>
    <w:rsid w:val="004E4995"/>
    <w:rsid w:val="004E502C"/>
    <w:rsid w:val="004E5035"/>
    <w:rsid w:val="004E54B0"/>
    <w:rsid w:val="004E586D"/>
    <w:rsid w:val="004E5CBC"/>
    <w:rsid w:val="004E5EE3"/>
    <w:rsid w:val="004E6771"/>
    <w:rsid w:val="004E6CB1"/>
    <w:rsid w:val="004E705B"/>
    <w:rsid w:val="004E774F"/>
    <w:rsid w:val="004E7C62"/>
    <w:rsid w:val="004F057E"/>
    <w:rsid w:val="004F1006"/>
    <w:rsid w:val="004F10AF"/>
    <w:rsid w:val="004F114F"/>
    <w:rsid w:val="004F1270"/>
    <w:rsid w:val="004F13CA"/>
    <w:rsid w:val="004F2086"/>
    <w:rsid w:val="004F23AD"/>
    <w:rsid w:val="004F269C"/>
    <w:rsid w:val="004F2C2B"/>
    <w:rsid w:val="004F3814"/>
    <w:rsid w:val="004F45B7"/>
    <w:rsid w:val="004F48A6"/>
    <w:rsid w:val="004F572C"/>
    <w:rsid w:val="004F57A4"/>
    <w:rsid w:val="004F57DC"/>
    <w:rsid w:val="004F5E9E"/>
    <w:rsid w:val="004F6694"/>
    <w:rsid w:val="004F68E5"/>
    <w:rsid w:val="004F7C85"/>
    <w:rsid w:val="004F7F27"/>
    <w:rsid w:val="0050000A"/>
    <w:rsid w:val="005005E6"/>
    <w:rsid w:val="00501264"/>
    <w:rsid w:val="0050170D"/>
    <w:rsid w:val="00501FDB"/>
    <w:rsid w:val="0050202B"/>
    <w:rsid w:val="00502480"/>
    <w:rsid w:val="00502BC9"/>
    <w:rsid w:val="00504F0A"/>
    <w:rsid w:val="00506685"/>
    <w:rsid w:val="00507351"/>
    <w:rsid w:val="00507948"/>
    <w:rsid w:val="00507EEF"/>
    <w:rsid w:val="005110C0"/>
    <w:rsid w:val="00511D70"/>
    <w:rsid w:val="00511FFE"/>
    <w:rsid w:val="00512261"/>
    <w:rsid w:val="00512730"/>
    <w:rsid w:val="00512DC0"/>
    <w:rsid w:val="005131A7"/>
    <w:rsid w:val="00514408"/>
    <w:rsid w:val="00514A3E"/>
    <w:rsid w:val="00514AF4"/>
    <w:rsid w:val="00514CED"/>
    <w:rsid w:val="00515299"/>
    <w:rsid w:val="005154B1"/>
    <w:rsid w:val="0051573E"/>
    <w:rsid w:val="00515AD5"/>
    <w:rsid w:val="00515C9A"/>
    <w:rsid w:val="00515DA1"/>
    <w:rsid w:val="00515E1C"/>
    <w:rsid w:val="0051648A"/>
    <w:rsid w:val="00516F06"/>
    <w:rsid w:val="0051721F"/>
    <w:rsid w:val="005178C9"/>
    <w:rsid w:val="00520D12"/>
    <w:rsid w:val="005210DA"/>
    <w:rsid w:val="005215D7"/>
    <w:rsid w:val="00521604"/>
    <w:rsid w:val="00521A58"/>
    <w:rsid w:val="00521DAA"/>
    <w:rsid w:val="00522546"/>
    <w:rsid w:val="00522AC6"/>
    <w:rsid w:val="00523627"/>
    <w:rsid w:val="00524B65"/>
    <w:rsid w:val="00524D2F"/>
    <w:rsid w:val="00524D65"/>
    <w:rsid w:val="00525F63"/>
    <w:rsid w:val="00526555"/>
    <w:rsid w:val="00526A61"/>
    <w:rsid w:val="00526D74"/>
    <w:rsid w:val="00527E34"/>
    <w:rsid w:val="00527F1E"/>
    <w:rsid w:val="00527F66"/>
    <w:rsid w:val="00531025"/>
    <w:rsid w:val="00531E1E"/>
    <w:rsid w:val="00531FA5"/>
    <w:rsid w:val="00532CA7"/>
    <w:rsid w:val="00532CE1"/>
    <w:rsid w:val="00533E97"/>
    <w:rsid w:val="0053425D"/>
    <w:rsid w:val="005346D7"/>
    <w:rsid w:val="00534DC3"/>
    <w:rsid w:val="00534F49"/>
    <w:rsid w:val="0053593E"/>
    <w:rsid w:val="00535A45"/>
    <w:rsid w:val="00537047"/>
    <w:rsid w:val="00537563"/>
    <w:rsid w:val="0054026D"/>
    <w:rsid w:val="005402FD"/>
    <w:rsid w:val="00540C25"/>
    <w:rsid w:val="00540ED2"/>
    <w:rsid w:val="005414FE"/>
    <w:rsid w:val="0054180F"/>
    <w:rsid w:val="00541877"/>
    <w:rsid w:val="00541C0C"/>
    <w:rsid w:val="00541FE2"/>
    <w:rsid w:val="005425C6"/>
    <w:rsid w:val="005432DB"/>
    <w:rsid w:val="005432E9"/>
    <w:rsid w:val="005453BC"/>
    <w:rsid w:val="00545919"/>
    <w:rsid w:val="00545ED9"/>
    <w:rsid w:val="00546016"/>
    <w:rsid w:val="0054617B"/>
    <w:rsid w:val="00546377"/>
    <w:rsid w:val="00546868"/>
    <w:rsid w:val="0054784E"/>
    <w:rsid w:val="00547AC8"/>
    <w:rsid w:val="00547F6A"/>
    <w:rsid w:val="00550B38"/>
    <w:rsid w:val="00551276"/>
    <w:rsid w:val="005518C4"/>
    <w:rsid w:val="00551CAB"/>
    <w:rsid w:val="00551FB8"/>
    <w:rsid w:val="00551FD5"/>
    <w:rsid w:val="00552619"/>
    <w:rsid w:val="005529E2"/>
    <w:rsid w:val="00552B8B"/>
    <w:rsid w:val="005538F2"/>
    <w:rsid w:val="0055480A"/>
    <w:rsid w:val="00556131"/>
    <w:rsid w:val="0055666D"/>
    <w:rsid w:val="00556909"/>
    <w:rsid w:val="00556FC4"/>
    <w:rsid w:val="0055716F"/>
    <w:rsid w:val="005576B3"/>
    <w:rsid w:val="005579EF"/>
    <w:rsid w:val="00557C86"/>
    <w:rsid w:val="00557E36"/>
    <w:rsid w:val="00557E68"/>
    <w:rsid w:val="00560115"/>
    <w:rsid w:val="0056042A"/>
    <w:rsid w:val="0056217E"/>
    <w:rsid w:val="005630F2"/>
    <w:rsid w:val="0056318A"/>
    <w:rsid w:val="0056337A"/>
    <w:rsid w:val="00563666"/>
    <w:rsid w:val="0056435F"/>
    <w:rsid w:val="0056478A"/>
    <w:rsid w:val="0056521A"/>
    <w:rsid w:val="00565499"/>
    <w:rsid w:val="00565A63"/>
    <w:rsid w:val="0056665B"/>
    <w:rsid w:val="00567EE2"/>
    <w:rsid w:val="00570180"/>
    <w:rsid w:val="005706FA"/>
    <w:rsid w:val="00570C03"/>
    <w:rsid w:val="00571AC8"/>
    <w:rsid w:val="00571D6F"/>
    <w:rsid w:val="00572679"/>
    <w:rsid w:val="00572A75"/>
    <w:rsid w:val="00574687"/>
    <w:rsid w:val="0057498B"/>
    <w:rsid w:val="00574B8B"/>
    <w:rsid w:val="00574E46"/>
    <w:rsid w:val="00576A37"/>
    <w:rsid w:val="00576DA9"/>
    <w:rsid w:val="0057771D"/>
    <w:rsid w:val="005779B6"/>
    <w:rsid w:val="00577ACE"/>
    <w:rsid w:val="005800E1"/>
    <w:rsid w:val="00580BDE"/>
    <w:rsid w:val="00581DF7"/>
    <w:rsid w:val="00581ECD"/>
    <w:rsid w:val="00582365"/>
    <w:rsid w:val="00583530"/>
    <w:rsid w:val="00583EDD"/>
    <w:rsid w:val="0058418B"/>
    <w:rsid w:val="00584793"/>
    <w:rsid w:val="005867BC"/>
    <w:rsid w:val="005876B2"/>
    <w:rsid w:val="00587EF2"/>
    <w:rsid w:val="00587F3A"/>
    <w:rsid w:val="0059076F"/>
    <w:rsid w:val="005912CB"/>
    <w:rsid w:val="00592BB5"/>
    <w:rsid w:val="00592E7C"/>
    <w:rsid w:val="005932E9"/>
    <w:rsid w:val="0059363E"/>
    <w:rsid w:val="00594784"/>
    <w:rsid w:val="00594C50"/>
    <w:rsid w:val="0059561C"/>
    <w:rsid w:val="005957DC"/>
    <w:rsid w:val="00595AE5"/>
    <w:rsid w:val="00596A02"/>
    <w:rsid w:val="00596F1C"/>
    <w:rsid w:val="00597F38"/>
    <w:rsid w:val="005A03A3"/>
    <w:rsid w:val="005A1727"/>
    <w:rsid w:val="005A2479"/>
    <w:rsid w:val="005A2B46"/>
    <w:rsid w:val="005A2FD8"/>
    <w:rsid w:val="005A34EA"/>
    <w:rsid w:val="005A418F"/>
    <w:rsid w:val="005A47EA"/>
    <w:rsid w:val="005A4A19"/>
    <w:rsid w:val="005A4AC4"/>
    <w:rsid w:val="005A4C85"/>
    <w:rsid w:val="005A53DD"/>
    <w:rsid w:val="005A57E9"/>
    <w:rsid w:val="005A6541"/>
    <w:rsid w:val="005A65E2"/>
    <w:rsid w:val="005A669E"/>
    <w:rsid w:val="005A691F"/>
    <w:rsid w:val="005A6DFE"/>
    <w:rsid w:val="005A6ECE"/>
    <w:rsid w:val="005A7205"/>
    <w:rsid w:val="005A76EF"/>
    <w:rsid w:val="005A7A9E"/>
    <w:rsid w:val="005B0C84"/>
    <w:rsid w:val="005B1CB1"/>
    <w:rsid w:val="005B1E92"/>
    <w:rsid w:val="005B1F27"/>
    <w:rsid w:val="005B28AD"/>
    <w:rsid w:val="005B28FA"/>
    <w:rsid w:val="005B29B6"/>
    <w:rsid w:val="005B37A8"/>
    <w:rsid w:val="005B38A4"/>
    <w:rsid w:val="005B3D4C"/>
    <w:rsid w:val="005B3F92"/>
    <w:rsid w:val="005B430D"/>
    <w:rsid w:val="005B44C4"/>
    <w:rsid w:val="005B45C8"/>
    <w:rsid w:val="005B58F2"/>
    <w:rsid w:val="005B5C2A"/>
    <w:rsid w:val="005B5E67"/>
    <w:rsid w:val="005B698F"/>
    <w:rsid w:val="005B716C"/>
    <w:rsid w:val="005B7598"/>
    <w:rsid w:val="005C03CC"/>
    <w:rsid w:val="005C06C2"/>
    <w:rsid w:val="005C0F91"/>
    <w:rsid w:val="005C1CDF"/>
    <w:rsid w:val="005C1D18"/>
    <w:rsid w:val="005C297D"/>
    <w:rsid w:val="005C2A25"/>
    <w:rsid w:val="005C3EDE"/>
    <w:rsid w:val="005C4846"/>
    <w:rsid w:val="005C59B5"/>
    <w:rsid w:val="005C5AD0"/>
    <w:rsid w:val="005C7038"/>
    <w:rsid w:val="005C7539"/>
    <w:rsid w:val="005C7C9C"/>
    <w:rsid w:val="005D0840"/>
    <w:rsid w:val="005D093E"/>
    <w:rsid w:val="005D0BE0"/>
    <w:rsid w:val="005D1667"/>
    <w:rsid w:val="005D1DA8"/>
    <w:rsid w:val="005D1E8E"/>
    <w:rsid w:val="005D21CB"/>
    <w:rsid w:val="005D39CA"/>
    <w:rsid w:val="005D43E0"/>
    <w:rsid w:val="005D4450"/>
    <w:rsid w:val="005D4D46"/>
    <w:rsid w:val="005D5624"/>
    <w:rsid w:val="005D592D"/>
    <w:rsid w:val="005D5EE9"/>
    <w:rsid w:val="005D6036"/>
    <w:rsid w:val="005D6DC3"/>
    <w:rsid w:val="005D7119"/>
    <w:rsid w:val="005E00EF"/>
    <w:rsid w:val="005E0972"/>
    <w:rsid w:val="005E1349"/>
    <w:rsid w:val="005E1655"/>
    <w:rsid w:val="005E2A5B"/>
    <w:rsid w:val="005E2BFA"/>
    <w:rsid w:val="005E2FE5"/>
    <w:rsid w:val="005E3846"/>
    <w:rsid w:val="005E421D"/>
    <w:rsid w:val="005E454F"/>
    <w:rsid w:val="005E5490"/>
    <w:rsid w:val="005E6355"/>
    <w:rsid w:val="005E6E13"/>
    <w:rsid w:val="005E6F50"/>
    <w:rsid w:val="005E70C3"/>
    <w:rsid w:val="005E7585"/>
    <w:rsid w:val="005F07B5"/>
    <w:rsid w:val="005F07B8"/>
    <w:rsid w:val="005F0D26"/>
    <w:rsid w:val="005F1E71"/>
    <w:rsid w:val="005F21BD"/>
    <w:rsid w:val="005F25A2"/>
    <w:rsid w:val="005F2959"/>
    <w:rsid w:val="005F2A43"/>
    <w:rsid w:val="005F2E58"/>
    <w:rsid w:val="005F3DAA"/>
    <w:rsid w:val="005F3EE1"/>
    <w:rsid w:val="005F4309"/>
    <w:rsid w:val="005F546B"/>
    <w:rsid w:val="005F5DEB"/>
    <w:rsid w:val="005F602A"/>
    <w:rsid w:val="005F6072"/>
    <w:rsid w:val="005F6E64"/>
    <w:rsid w:val="005F6FC0"/>
    <w:rsid w:val="005F7C13"/>
    <w:rsid w:val="005F7C77"/>
    <w:rsid w:val="006000E3"/>
    <w:rsid w:val="006002D7"/>
    <w:rsid w:val="00601AFF"/>
    <w:rsid w:val="0060254F"/>
    <w:rsid w:val="00602CE3"/>
    <w:rsid w:val="0060347A"/>
    <w:rsid w:val="006034A7"/>
    <w:rsid w:val="00603996"/>
    <w:rsid w:val="00603FAC"/>
    <w:rsid w:val="006051BB"/>
    <w:rsid w:val="006053A9"/>
    <w:rsid w:val="00605A39"/>
    <w:rsid w:val="00606139"/>
    <w:rsid w:val="00606B69"/>
    <w:rsid w:val="00606C2F"/>
    <w:rsid w:val="00607FC8"/>
    <w:rsid w:val="0061069C"/>
    <w:rsid w:val="00610A74"/>
    <w:rsid w:val="006115AC"/>
    <w:rsid w:val="00611675"/>
    <w:rsid w:val="00611F32"/>
    <w:rsid w:val="00611FB3"/>
    <w:rsid w:val="00612A31"/>
    <w:rsid w:val="00612F78"/>
    <w:rsid w:val="006130AC"/>
    <w:rsid w:val="00613344"/>
    <w:rsid w:val="00613702"/>
    <w:rsid w:val="00613ADB"/>
    <w:rsid w:val="006144D2"/>
    <w:rsid w:val="00614EFA"/>
    <w:rsid w:val="0061663C"/>
    <w:rsid w:val="00616924"/>
    <w:rsid w:val="00616CE6"/>
    <w:rsid w:val="00617035"/>
    <w:rsid w:val="00617F1E"/>
    <w:rsid w:val="0062130D"/>
    <w:rsid w:val="006214EC"/>
    <w:rsid w:val="00621550"/>
    <w:rsid w:val="00621956"/>
    <w:rsid w:val="006223A5"/>
    <w:rsid w:val="006229F0"/>
    <w:rsid w:val="00623975"/>
    <w:rsid w:val="00623B48"/>
    <w:rsid w:val="00623BC3"/>
    <w:rsid w:val="00623E35"/>
    <w:rsid w:val="006244A7"/>
    <w:rsid w:val="00624B2B"/>
    <w:rsid w:val="00624C82"/>
    <w:rsid w:val="00625B5D"/>
    <w:rsid w:val="00626404"/>
    <w:rsid w:val="00626CDF"/>
    <w:rsid w:val="00626E91"/>
    <w:rsid w:val="0062716B"/>
    <w:rsid w:val="006276B5"/>
    <w:rsid w:val="006300AF"/>
    <w:rsid w:val="006306FF"/>
    <w:rsid w:val="00630BAC"/>
    <w:rsid w:val="0063101C"/>
    <w:rsid w:val="006312F3"/>
    <w:rsid w:val="00631359"/>
    <w:rsid w:val="006314F7"/>
    <w:rsid w:val="00631B27"/>
    <w:rsid w:val="00631E34"/>
    <w:rsid w:val="006320B0"/>
    <w:rsid w:val="00632C22"/>
    <w:rsid w:val="006332AA"/>
    <w:rsid w:val="006336E9"/>
    <w:rsid w:val="0063468F"/>
    <w:rsid w:val="00634912"/>
    <w:rsid w:val="00634CC8"/>
    <w:rsid w:val="00634FF6"/>
    <w:rsid w:val="00635121"/>
    <w:rsid w:val="006359BD"/>
    <w:rsid w:val="00636298"/>
    <w:rsid w:val="00637B7B"/>
    <w:rsid w:val="006408A4"/>
    <w:rsid w:val="006410D9"/>
    <w:rsid w:val="0064136F"/>
    <w:rsid w:val="0064152B"/>
    <w:rsid w:val="0064164F"/>
    <w:rsid w:val="0064330B"/>
    <w:rsid w:val="006435E6"/>
    <w:rsid w:val="00643A60"/>
    <w:rsid w:val="00643EDD"/>
    <w:rsid w:val="00644819"/>
    <w:rsid w:val="006448F4"/>
    <w:rsid w:val="00644E36"/>
    <w:rsid w:val="00644FE2"/>
    <w:rsid w:val="00645496"/>
    <w:rsid w:val="00645513"/>
    <w:rsid w:val="00646914"/>
    <w:rsid w:val="00646A66"/>
    <w:rsid w:val="00646B08"/>
    <w:rsid w:val="006473D1"/>
    <w:rsid w:val="00647ECD"/>
    <w:rsid w:val="00650562"/>
    <w:rsid w:val="0065071C"/>
    <w:rsid w:val="0065139A"/>
    <w:rsid w:val="00651621"/>
    <w:rsid w:val="006519DA"/>
    <w:rsid w:val="00651E68"/>
    <w:rsid w:val="00652058"/>
    <w:rsid w:val="00652290"/>
    <w:rsid w:val="00652404"/>
    <w:rsid w:val="00653192"/>
    <w:rsid w:val="006549D4"/>
    <w:rsid w:val="00654F11"/>
    <w:rsid w:val="00654FBD"/>
    <w:rsid w:val="006550D5"/>
    <w:rsid w:val="006553E1"/>
    <w:rsid w:val="00655F54"/>
    <w:rsid w:val="006564EE"/>
    <w:rsid w:val="00656869"/>
    <w:rsid w:val="00657592"/>
    <w:rsid w:val="006576C3"/>
    <w:rsid w:val="00657822"/>
    <w:rsid w:val="00657D44"/>
    <w:rsid w:val="00660FE0"/>
    <w:rsid w:val="00661619"/>
    <w:rsid w:val="006621B8"/>
    <w:rsid w:val="00662B38"/>
    <w:rsid w:val="00663781"/>
    <w:rsid w:val="00663B2E"/>
    <w:rsid w:val="00663CFA"/>
    <w:rsid w:val="00664740"/>
    <w:rsid w:val="00664ABA"/>
    <w:rsid w:val="00667B31"/>
    <w:rsid w:val="00667D6D"/>
    <w:rsid w:val="00670467"/>
    <w:rsid w:val="00670D8E"/>
    <w:rsid w:val="00670E6D"/>
    <w:rsid w:val="006714D3"/>
    <w:rsid w:val="00671975"/>
    <w:rsid w:val="00671B32"/>
    <w:rsid w:val="006724F7"/>
    <w:rsid w:val="00672707"/>
    <w:rsid w:val="00673069"/>
    <w:rsid w:val="006735BA"/>
    <w:rsid w:val="00674587"/>
    <w:rsid w:val="00675D5C"/>
    <w:rsid w:val="0067725E"/>
    <w:rsid w:val="0067750C"/>
    <w:rsid w:val="00677D6A"/>
    <w:rsid w:val="006807BC"/>
    <w:rsid w:val="00680821"/>
    <w:rsid w:val="00680944"/>
    <w:rsid w:val="006811A2"/>
    <w:rsid w:val="006812A6"/>
    <w:rsid w:val="0068165C"/>
    <w:rsid w:val="00681F57"/>
    <w:rsid w:val="006823F6"/>
    <w:rsid w:val="006825FD"/>
    <w:rsid w:val="00682760"/>
    <w:rsid w:val="006827D1"/>
    <w:rsid w:val="00682D2A"/>
    <w:rsid w:val="006835B6"/>
    <w:rsid w:val="0068413B"/>
    <w:rsid w:val="006845CE"/>
    <w:rsid w:val="0068528B"/>
    <w:rsid w:val="00685F74"/>
    <w:rsid w:val="006864EB"/>
    <w:rsid w:val="006865D2"/>
    <w:rsid w:val="006867A6"/>
    <w:rsid w:val="00686965"/>
    <w:rsid w:val="00687AFF"/>
    <w:rsid w:val="00687C34"/>
    <w:rsid w:val="006906C9"/>
    <w:rsid w:val="00690C58"/>
    <w:rsid w:val="00690E8C"/>
    <w:rsid w:val="00690F63"/>
    <w:rsid w:val="00690F72"/>
    <w:rsid w:val="0069211F"/>
    <w:rsid w:val="00692679"/>
    <w:rsid w:val="006927F9"/>
    <w:rsid w:val="006932AC"/>
    <w:rsid w:val="00694010"/>
    <w:rsid w:val="00694398"/>
    <w:rsid w:val="00696087"/>
    <w:rsid w:val="006963E8"/>
    <w:rsid w:val="00697BC0"/>
    <w:rsid w:val="00697D53"/>
    <w:rsid w:val="006A2222"/>
    <w:rsid w:val="006A2277"/>
    <w:rsid w:val="006A27A3"/>
    <w:rsid w:val="006A31DB"/>
    <w:rsid w:val="006A3756"/>
    <w:rsid w:val="006A4A0E"/>
    <w:rsid w:val="006A4ED7"/>
    <w:rsid w:val="006A5966"/>
    <w:rsid w:val="006A5D82"/>
    <w:rsid w:val="006A5D8F"/>
    <w:rsid w:val="006A6175"/>
    <w:rsid w:val="006A6463"/>
    <w:rsid w:val="006A6843"/>
    <w:rsid w:val="006A6CEB"/>
    <w:rsid w:val="006A6DDA"/>
    <w:rsid w:val="006A6F72"/>
    <w:rsid w:val="006A733A"/>
    <w:rsid w:val="006A7A9F"/>
    <w:rsid w:val="006A7F11"/>
    <w:rsid w:val="006B09B7"/>
    <w:rsid w:val="006B1861"/>
    <w:rsid w:val="006B1D33"/>
    <w:rsid w:val="006B1EDD"/>
    <w:rsid w:val="006B2948"/>
    <w:rsid w:val="006B2BFD"/>
    <w:rsid w:val="006B2C5A"/>
    <w:rsid w:val="006B307A"/>
    <w:rsid w:val="006B3512"/>
    <w:rsid w:val="006B39DD"/>
    <w:rsid w:val="006B402B"/>
    <w:rsid w:val="006B4287"/>
    <w:rsid w:val="006B45D9"/>
    <w:rsid w:val="006B5202"/>
    <w:rsid w:val="006B5317"/>
    <w:rsid w:val="006B54E8"/>
    <w:rsid w:val="006B5BEB"/>
    <w:rsid w:val="006B5C81"/>
    <w:rsid w:val="006B62BD"/>
    <w:rsid w:val="006B79EF"/>
    <w:rsid w:val="006B7A43"/>
    <w:rsid w:val="006C0645"/>
    <w:rsid w:val="006C0649"/>
    <w:rsid w:val="006C0D99"/>
    <w:rsid w:val="006C1236"/>
    <w:rsid w:val="006C16E6"/>
    <w:rsid w:val="006C1AC1"/>
    <w:rsid w:val="006C2029"/>
    <w:rsid w:val="006C2B1F"/>
    <w:rsid w:val="006C3291"/>
    <w:rsid w:val="006C4043"/>
    <w:rsid w:val="006C4B10"/>
    <w:rsid w:val="006C4E68"/>
    <w:rsid w:val="006C60EE"/>
    <w:rsid w:val="006C61EE"/>
    <w:rsid w:val="006C6E34"/>
    <w:rsid w:val="006C6F74"/>
    <w:rsid w:val="006C7360"/>
    <w:rsid w:val="006C7F44"/>
    <w:rsid w:val="006D04C4"/>
    <w:rsid w:val="006D04CC"/>
    <w:rsid w:val="006D0B34"/>
    <w:rsid w:val="006D0F0A"/>
    <w:rsid w:val="006D122C"/>
    <w:rsid w:val="006D14D3"/>
    <w:rsid w:val="006D15DD"/>
    <w:rsid w:val="006D174E"/>
    <w:rsid w:val="006D2184"/>
    <w:rsid w:val="006D2497"/>
    <w:rsid w:val="006D2DEB"/>
    <w:rsid w:val="006D406D"/>
    <w:rsid w:val="006D4CE0"/>
    <w:rsid w:val="006D4DC8"/>
    <w:rsid w:val="006D5012"/>
    <w:rsid w:val="006D5756"/>
    <w:rsid w:val="006D61E2"/>
    <w:rsid w:val="006D68EB"/>
    <w:rsid w:val="006D6E07"/>
    <w:rsid w:val="006E0D51"/>
    <w:rsid w:val="006E110F"/>
    <w:rsid w:val="006E1146"/>
    <w:rsid w:val="006E1A04"/>
    <w:rsid w:val="006E25B9"/>
    <w:rsid w:val="006E26CD"/>
    <w:rsid w:val="006E3560"/>
    <w:rsid w:val="006E38BC"/>
    <w:rsid w:val="006E3B59"/>
    <w:rsid w:val="006E3D06"/>
    <w:rsid w:val="006E3F84"/>
    <w:rsid w:val="006E434B"/>
    <w:rsid w:val="006E451B"/>
    <w:rsid w:val="006E45D3"/>
    <w:rsid w:val="006E4C6F"/>
    <w:rsid w:val="006E5694"/>
    <w:rsid w:val="006E5727"/>
    <w:rsid w:val="006E7278"/>
    <w:rsid w:val="006F0316"/>
    <w:rsid w:val="006F06BD"/>
    <w:rsid w:val="006F06EC"/>
    <w:rsid w:val="006F0CDD"/>
    <w:rsid w:val="006F0D26"/>
    <w:rsid w:val="006F1B7E"/>
    <w:rsid w:val="006F2903"/>
    <w:rsid w:val="006F2B34"/>
    <w:rsid w:val="006F3952"/>
    <w:rsid w:val="006F43C6"/>
    <w:rsid w:val="006F44D7"/>
    <w:rsid w:val="006F46E8"/>
    <w:rsid w:val="006F4A8A"/>
    <w:rsid w:val="006F5A53"/>
    <w:rsid w:val="006F5C94"/>
    <w:rsid w:val="006F5D85"/>
    <w:rsid w:val="006F6A6F"/>
    <w:rsid w:val="006F6B05"/>
    <w:rsid w:val="006F70DD"/>
    <w:rsid w:val="006F7F74"/>
    <w:rsid w:val="007005BA"/>
    <w:rsid w:val="00700CEF"/>
    <w:rsid w:val="0070129E"/>
    <w:rsid w:val="00701835"/>
    <w:rsid w:val="00701FBF"/>
    <w:rsid w:val="00702566"/>
    <w:rsid w:val="00702992"/>
    <w:rsid w:val="0070312F"/>
    <w:rsid w:val="0070430D"/>
    <w:rsid w:val="00704904"/>
    <w:rsid w:val="00704E74"/>
    <w:rsid w:val="0070533A"/>
    <w:rsid w:val="007055B3"/>
    <w:rsid w:val="00705D1D"/>
    <w:rsid w:val="00706357"/>
    <w:rsid w:val="007063EC"/>
    <w:rsid w:val="007102CD"/>
    <w:rsid w:val="00710C60"/>
    <w:rsid w:val="00710E9A"/>
    <w:rsid w:val="00711890"/>
    <w:rsid w:val="007118BD"/>
    <w:rsid w:val="00711EFB"/>
    <w:rsid w:val="00712937"/>
    <w:rsid w:val="00712B80"/>
    <w:rsid w:val="007130AB"/>
    <w:rsid w:val="0071319D"/>
    <w:rsid w:val="00713356"/>
    <w:rsid w:val="007134E2"/>
    <w:rsid w:val="00713DBC"/>
    <w:rsid w:val="00713ECA"/>
    <w:rsid w:val="00713F33"/>
    <w:rsid w:val="00714651"/>
    <w:rsid w:val="007152EF"/>
    <w:rsid w:val="00715972"/>
    <w:rsid w:val="00715D52"/>
    <w:rsid w:val="00715FB3"/>
    <w:rsid w:val="00720483"/>
    <w:rsid w:val="00720534"/>
    <w:rsid w:val="00720621"/>
    <w:rsid w:val="00720641"/>
    <w:rsid w:val="007206F6"/>
    <w:rsid w:val="007207EB"/>
    <w:rsid w:val="00720835"/>
    <w:rsid w:val="007220B9"/>
    <w:rsid w:val="00722938"/>
    <w:rsid w:val="00722A41"/>
    <w:rsid w:val="00722C72"/>
    <w:rsid w:val="00722FFF"/>
    <w:rsid w:val="00723582"/>
    <w:rsid w:val="00723F61"/>
    <w:rsid w:val="00724730"/>
    <w:rsid w:val="007254A3"/>
    <w:rsid w:val="0072602C"/>
    <w:rsid w:val="007270AE"/>
    <w:rsid w:val="0072710D"/>
    <w:rsid w:val="0072774F"/>
    <w:rsid w:val="0072785C"/>
    <w:rsid w:val="00727A2F"/>
    <w:rsid w:val="0073019A"/>
    <w:rsid w:val="00730353"/>
    <w:rsid w:val="007303A6"/>
    <w:rsid w:val="00730879"/>
    <w:rsid w:val="007310B5"/>
    <w:rsid w:val="007313F1"/>
    <w:rsid w:val="00731E09"/>
    <w:rsid w:val="00732E0C"/>
    <w:rsid w:val="00733A54"/>
    <w:rsid w:val="00733BD0"/>
    <w:rsid w:val="00733CEF"/>
    <w:rsid w:val="00733D95"/>
    <w:rsid w:val="0073428A"/>
    <w:rsid w:val="00734A62"/>
    <w:rsid w:val="007350EE"/>
    <w:rsid w:val="007351F4"/>
    <w:rsid w:val="00735E92"/>
    <w:rsid w:val="00735FF2"/>
    <w:rsid w:val="0073661E"/>
    <w:rsid w:val="007366D7"/>
    <w:rsid w:val="007369FE"/>
    <w:rsid w:val="00737A0D"/>
    <w:rsid w:val="00740190"/>
    <w:rsid w:val="007411AF"/>
    <w:rsid w:val="00741A91"/>
    <w:rsid w:val="00741FD6"/>
    <w:rsid w:val="00742AAE"/>
    <w:rsid w:val="00742B0C"/>
    <w:rsid w:val="00742DE0"/>
    <w:rsid w:val="00742F5E"/>
    <w:rsid w:val="00744B2D"/>
    <w:rsid w:val="00744C4E"/>
    <w:rsid w:val="00746DD8"/>
    <w:rsid w:val="007471FD"/>
    <w:rsid w:val="00747861"/>
    <w:rsid w:val="00747E87"/>
    <w:rsid w:val="00747E9F"/>
    <w:rsid w:val="00751321"/>
    <w:rsid w:val="00751C31"/>
    <w:rsid w:val="00752D08"/>
    <w:rsid w:val="00754EB5"/>
    <w:rsid w:val="0075561B"/>
    <w:rsid w:val="007567AE"/>
    <w:rsid w:val="00757067"/>
    <w:rsid w:val="00757089"/>
    <w:rsid w:val="007570EB"/>
    <w:rsid w:val="007577C0"/>
    <w:rsid w:val="00760959"/>
    <w:rsid w:val="00760CC6"/>
    <w:rsid w:val="00760DDF"/>
    <w:rsid w:val="007612F4"/>
    <w:rsid w:val="00761512"/>
    <w:rsid w:val="00761C29"/>
    <w:rsid w:val="007620B6"/>
    <w:rsid w:val="007629B1"/>
    <w:rsid w:val="0076332E"/>
    <w:rsid w:val="00764868"/>
    <w:rsid w:val="00764E9E"/>
    <w:rsid w:val="00765033"/>
    <w:rsid w:val="007655DA"/>
    <w:rsid w:val="00765CC9"/>
    <w:rsid w:val="00766D66"/>
    <w:rsid w:val="00770583"/>
    <w:rsid w:val="007713AC"/>
    <w:rsid w:val="00771A04"/>
    <w:rsid w:val="007722CE"/>
    <w:rsid w:val="007728AF"/>
    <w:rsid w:val="007729A8"/>
    <w:rsid w:val="00772EB2"/>
    <w:rsid w:val="00773097"/>
    <w:rsid w:val="0077315D"/>
    <w:rsid w:val="00773D05"/>
    <w:rsid w:val="00773E90"/>
    <w:rsid w:val="00773F3A"/>
    <w:rsid w:val="007744EC"/>
    <w:rsid w:val="007758A3"/>
    <w:rsid w:val="00775DE3"/>
    <w:rsid w:val="007775C3"/>
    <w:rsid w:val="00777F0E"/>
    <w:rsid w:val="00780121"/>
    <w:rsid w:val="00780506"/>
    <w:rsid w:val="00781833"/>
    <w:rsid w:val="007822E4"/>
    <w:rsid w:val="0078415E"/>
    <w:rsid w:val="007843A7"/>
    <w:rsid w:val="00784847"/>
    <w:rsid w:val="00785381"/>
    <w:rsid w:val="007855E0"/>
    <w:rsid w:val="00785973"/>
    <w:rsid w:val="00785A12"/>
    <w:rsid w:val="00785C56"/>
    <w:rsid w:val="00786049"/>
    <w:rsid w:val="007863A0"/>
    <w:rsid w:val="0078752A"/>
    <w:rsid w:val="00787E7E"/>
    <w:rsid w:val="00790AC2"/>
    <w:rsid w:val="007910D7"/>
    <w:rsid w:val="00791C16"/>
    <w:rsid w:val="00792070"/>
    <w:rsid w:val="0079260A"/>
    <w:rsid w:val="00792881"/>
    <w:rsid w:val="00792CB7"/>
    <w:rsid w:val="00793148"/>
    <w:rsid w:val="0079341A"/>
    <w:rsid w:val="0079355F"/>
    <w:rsid w:val="007938F4"/>
    <w:rsid w:val="00793969"/>
    <w:rsid w:val="00793D31"/>
    <w:rsid w:val="007946EF"/>
    <w:rsid w:val="0079477D"/>
    <w:rsid w:val="007949C3"/>
    <w:rsid w:val="007950B3"/>
    <w:rsid w:val="00795B42"/>
    <w:rsid w:val="00796A00"/>
    <w:rsid w:val="00797B50"/>
    <w:rsid w:val="00797D4A"/>
    <w:rsid w:val="00797D7C"/>
    <w:rsid w:val="007A049B"/>
    <w:rsid w:val="007A0B00"/>
    <w:rsid w:val="007A0C21"/>
    <w:rsid w:val="007A1016"/>
    <w:rsid w:val="007A2122"/>
    <w:rsid w:val="007A2B47"/>
    <w:rsid w:val="007A2BDC"/>
    <w:rsid w:val="007A321D"/>
    <w:rsid w:val="007A3414"/>
    <w:rsid w:val="007A3450"/>
    <w:rsid w:val="007A355E"/>
    <w:rsid w:val="007A38BE"/>
    <w:rsid w:val="007A4042"/>
    <w:rsid w:val="007A495C"/>
    <w:rsid w:val="007A4E1A"/>
    <w:rsid w:val="007A567D"/>
    <w:rsid w:val="007A590D"/>
    <w:rsid w:val="007A5A55"/>
    <w:rsid w:val="007A5A7F"/>
    <w:rsid w:val="007A5DDD"/>
    <w:rsid w:val="007A609A"/>
    <w:rsid w:val="007A6C44"/>
    <w:rsid w:val="007A7B02"/>
    <w:rsid w:val="007A7D59"/>
    <w:rsid w:val="007B045B"/>
    <w:rsid w:val="007B05F4"/>
    <w:rsid w:val="007B07EA"/>
    <w:rsid w:val="007B0F21"/>
    <w:rsid w:val="007B1F70"/>
    <w:rsid w:val="007B234A"/>
    <w:rsid w:val="007B236D"/>
    <w:rsid w:val="007B23E9"/>
    <w:rsid w:val="007B2726"/>
    <w:rsid w:val="007B29AF"/>
    <w:rsid w:val="007B3ED5"/>
    <w:rsid w:val="007B40C3"/>
    <w:rsid w:val="007B42DC"/>
    <w:rsid w:val="007B47B6"/>
    <w:rsid w:val="007B4983"/>
    <w:rsid w:val="007B4D48"/>
    <w:rsid w:val="007B5059"/>
    <w:rsid w:val="007B53B0"/>
    <w:rsid w:val="007B64FB"/>
    <w:rsid w:val="007C0656"/>
    <w:rsid w:val="007C11B5"/>
    <w:rsid w:val="007C202B"/>
    <w:rsid w:val="007C3369"/>
    <w:rsid w:val="007C355E"/>
    <w:rsid w:val="007C3621"/>
    <w:rsid w:val="007C3A30"/>
    <w:rsid w:val="007C3CB2"/>
    <w:rsid w:val="007C41D1"/>
    <w:rsid w:val="007C58F1"/>
    <w:rsid w:val="007C603B"/>
    <w:rsid w:val="007C629E"/>
    <w:rsid w:val="007C6589"/>
    <w:rsid w:val="007C65C1"/>
    <w:rsid w:val="007C679D"/>
    <w:rsid w:val="007C6E33"/>
    <w:rsid w:val="007C73EA"/>
    <w:rsid w:val="007C7D4E"/>
    <w:rsid w:val="007C7FA1"/>
    <w:rsid w:val="007D0D61"/>
    <w:rsid w:val="007D1B06"/>
    <w:rsid w:val="007D2134"/>
    <w:rsid w:val="007D2753"/>
    <w:rsid w:val="007D31EC"/>
    <w:rsid w:val="007D3F7E"/>
    <w:rsid w:val="007D4187"/>
    <w:rsid w:val="007D41BF"/>
    <w:rsid w:val="007D42F1"/>
    <w:rsid w:val="007D4BE4"/>
    <w:rsid w:val="007D51B9"/>
    <w:rsid w:val="007D52ED"/>
    <w:rsid w:val="007D5DD5"/>
    <w:rsid w:val="007D775E"/>
    <w:rsid w:val="007D7DBF"/>
    <w:rsid w:val="007E000B"/>
    <w:rsid w:val="007E0032"/>
    <w:rsid w:val="007E01FF"/>
    <w:rsid w:val="007E0523"/>
    <w:rsid w:val="007E1625"/>
    <w:rsid w:val="007E1694"/>
    <w:rsid w:val="007E24C0"/>
    <w:rsid w:val="007E2CA7"/>
    <w:rsid w:val="007E3ADA"/>
    <w:rsid w:val="007E3F8A"/>
    <w:rsid w:val="007E4E3F"/>
    <w:rsid w:val="007E5D14"/>
    <w:rsid w:val="007E65B8"/>
    <w:rsid w:val="007E6865"/>
    <w:rsid w:val="007F0152"/>
    <w:rsid w:val="007F12EE"/>
    <w:rsid w:val="007F15C3"/>
    <w:rsid w:val="007F1825"/>
    <w:rsid w:val="007F2B65"/>
    <w:rsid w:val="007F2D5C"/>
    <w:rsid w:val="007F382A"/>
    <w:rsid w:val="007F3D8F"/>
    <w:rsid w:val="007F4D22"/>
    <w:rsid w:val="007F5178"/>
    <w:rsid w:val="007F58F7"/>
    <w:rsid w:val="007F5CCB"/>
    <w:rsid w:val="007F62B6"/>
    <w:rsid w:val="007F66E3"/>
    <w:rsid w:val="007F675B"/>
    <w:rsid w:val="007F680A"/>
    <w:rsid w:val="007F7014"/>
    <w:rsid w:val="007F7943"/>
    <w:rsid w:val="007F7945"/>
    <w:rsid w:val="007F79BC"/>
    <w:rsid w:val="007F7B9E"/>
    <w:rsid w:val="00800015"/>
    <w:rsid w:val="0080022C"/>
    <w:rsid w:val="00801275"/>
    <w:rsid w:val="008034F2"/>
    <w:rsid w:val="008036FC"/>
    <w:rsid w:val="00803EF5"/>
    <w:rsid w:val="0080452F"/>
    <w:rsid w:val="008048AE"/>
    <w:rsid w:val="0080551E"/>
    <w:rsid w:val="0080558E"/>
    <w:rsid w:val="008062E9"/>
    <w:rsid w:val="0080650E"/>
    <w:rsid w:val="0080698B"/>
    <w:rsid w:val="00806E45"/>
    <w:rsid w:val="0080750B"/>
    <w:rsid w:val="008076A4"/>
    <w:rsid w:val="00807F41"/>
    <w:rsid w:val="008104CC"/>
    <w:rsid w:val="00810AA6"/>
    <w:rsid w:val="00811C49"/>
    <w:rsid w:val="00812A7F"/>
    <w:rsid w:val="00813065"/>
    <w:rsid w:val="00813178"/>
    <w:rsid w:val="008132E5"/>
    <w:rsid w:val="008141E6"/>
    <w:rsid w:val="00814567"/>
    <w:rsid w:val="00814C66"/>
    <w:rsid w:val="00814DF4"/>
    <w:rsid w:val="008151A6"/>
    <w:rsid w:val="0081523D"/>
    <w:rsid w:val="0081535A"/>
    <w:rsid w:val="00815C15"/>
    <w:rsid w:val="00815D06"/>
    <w:rsid w:val="0081604E"/>
    <w:rsid w:val="008160D3"/>
    <w:rsid w:val="008168D5"/>
    <w:rsid w:val="00816BD6"/>
    <w:rsid w:val="00817114"/>
    <w:rsid w:val="00817152"/>
    <w:rsid w:val="00817B85"/>
    <w:rsid w:val="0082077B"/>
    <w:rsid w:val="00821105"/>
    <w:rsid w:val="00821382"/>
    <w:rsid w:val="0082188B"/>
    <w:rsid w:val="0082234B"/>
    <w:rsid w:val="0082355F"/>
    <w:rsid w:val="00823607"/>
    <w:rsid w:val="0082363B"/>
    <w:rsid w:val="00824A3A"/>
    <w:rsid w:val="00824CF9"/>
    <w:rsid w:val="00825673"/>
    <w:rsid w:val="0082609F"/>
    <w:rsid w:val="008265D2"/>
    <w:rsid w:val="00826BC2"/>
    <w:rsid w:val="008277D9"/>
    <w:rsid w:val="00827D5D"/>
    <w:rsid w:val="00830150"/>
    <w:rsid w:val="00830747"/>
    <w:rsid w:val="00830D5A"/>
    <w:rsid w:val="00830DEE"/>
    <w:rsid w:val="00830F70"/>
    <w:rsid w:val="00831165"/>
    <w:rsid w:val="0083154B"/>
    <w:rsid w:val="00831D0E"/>
    <w:rsid w:val="0083298F"/>
    <w:rsid w:val="00833060"/>
    <w:rsid w:val="00833D95"/>
    <w:rsid w:val="00833F4C"/>
    <w:rsid w:val="00834D88"/>
    <w:rsid w:val="008361FD"/>
    <w:rsid w:val="0083689C"/>
    <w:rsid w:val="00836A44"/>
    <w:rsid w:val="00837424"/>
    <w:rsid w:val="00837831"/>
    <w:rsid w:val="008378DC"/>
    <w:rsid w:val="00841DA9"/>
    <w:rsid w:val="0084205D"/>
    <w:rsid w:val="00842119"/>
    <w:rsid w:val="0084284A"/>
    <w:rsid w:val="008428B1"/>
    <w:rsid w:val="00842E38"/>
    <w:rsid w:val="008433A9"/>
    <w:rsid w:val="008434C9"/>
    <w:rsid w:val="00843D7A"/>
    <w:rsid w:val="008445A7"/>
    <w:rsid w:val="00844D1C"/>
    <w:rsid w:val="008454D0"/>
    <w:rsid w:val="0084570C"/>
    <w:rsid w:val="008458FF"/>
    <w:rsid w:val="00845A84"/>
    <w:rsid w:val="0084663A"/>
    <w:rsid w:val="008468F5"/>
    <w:rsid w:val="008471FF"/>
    <w:rsid w:val="00847841"/>
    <w:rsid w:val="0085020D"/>
    <w:rsid w:val="008502F3"/>
    <w:rsid w:val="0085035E"/>
    <w:rsid w:val="008509A8"/>
    <w:rsid w:val="00850F04"/>
    <w:rsid w:val="00852B33"/>
    <w:rsid w:val="008545A1"/>
    <w:rsid w:val="00854FBE"/>
    <w:rsid w:val="008555F7"/>
    <w:rsid w:val="008560F0"/>
    <w:rsid w:val="0085623C"/>
    <w:rsid w:val="00856B92"/>
    <w:rsid w:val="00857C5D"/>
    <w:rsid w:val="0086040E"/>
    <w:rsid w:val="0086259E"/>
    <w:rsid w:val="00862AF5"/>
    <w:rsid w:val="008645CA"/>
    <w:rsid w:val="00864AD5"/>
    <w:rsid w:val="00865028"/>
    <w:rsid w:val="008651E4"/>
    <w:rsid w:val="0086547D"/>
    <w:rsid w:val="00866043"/>
    <w:rsid w:val="0086612D"/>
    <w:rsid w:val="00866A78"/>
    <w:rsid w:val="00866F6B"/>
    <w:rsid w:val="00867309"/>
    <w:rsid w:val="0086755B"/>
    <w:rsid w:val="0086762C"/>
    <w:rsid w:val="008679E9"/>
    <w:rsid w:val="00867F51"/>
    <w:rsid w:val="0087104C"/>
    <w:rsid w:val="008717E5"/>
    <w:rsid w:val="00872C0E"/>
    <w:rsid w:val="00873311"/>
    <w:rsid w:val="00873923"/>
    <w:rsid w:val="00873DBF"/>
    <w:rsid w:val="00874060"/>
    <w:rsid w:val="00874310"/>
    <w:rsid w:val="0087455B"/>
    <w:rsid w:val="008755EE"/>
    <w:rsid w:val="00875F29"/>
    <w:rsid w:val="008764C4"/>
    <w:rsid w:val="00877264"/>
    <w:rsid w:val="0088088B"/>
    <w:rsid w:val="00882C5C"/>
    <w:rsid w:val="00882E66"/>
    <w:rsid w:val="0088349F"/>
    <w:rsid w:val="0088383A"/>
    <w:rsid w:val="00884A6C"/>
    <w:rsid w:val="00885B22"/>
    <w:rsid w:val="00885D93"/>
    <w:rsid w:val="0088642D"/>
    <w:rsid w:val="00886679"/>
    <w:rsid w:val="00886752"/>
    <w:rsid w:val="00886817"/>
    <w:rsid w:val="008869FD"/>
    <w:rsid w:val="00886A52"/>
    <w:rsid w:val="00886AF3"/>
    <w:rsid w:val="00886CF5"/>
    <w:rsid w:val="00887366"/>
    <w:rsid w:val="008874C6"/>
    <w:rsid w:val="00887679"/>
    <w:rsid w:val="00890AF3"/>
    <w:rsid w:val="00890E02"/>
    <w:rsid w:val="00891CE0"/>
    <w:rsid w:val="0089213A"/>
    <w:rsid w:val="00893351"/>
    <w:rsid w:val="00893DD0"/>
    <w:rsid w:val="00893F41"/>
    <w:rsid w:val="00894DC4"/>
    <w:rsid w:val="008953DB"/>
    <w:rsid w:val="008970BB"/>
    <w:rsid w:val="00897405"/>
    <w:rsid w:val="0089752A"/>
    <w:rsid w:val="008979DD"/>
    <w:rsid w:val="008A07E0"/>
    <w:rsid w:val="008A07E9"/>
    <w:rsid w:val="008A081F"/>
    <w:rsid w:val="008A0B9D"/>
    <w:rsid w:val="008A1B97"/>
    <w:rsid w:val="008A1D51"/>
    <w:rsid w:val="008A21AB"/>
    <w:rsid w:val="008A2301"/>
    <w:rsid w:val="008A2597"/>
    <w:rsid w:val="008A2A73"/>
    <w:rsid w:val="008A3086"/>
    <w:rsid w:val="008A3BF9"/>
    <w:rsid w:val="008A3C36"/>
    <w:rsid w:val="008A3C6C"/>
    <w:rsid w:val="008A4280"/>
    <w:rsid w:val="008A4E66"/>
    <w:rsid w:val="008A4EEE"/>
    <w:rsid w:val="008A52B4"/>
    <w:rsid w:val="008A5922"/>
    <w:rsid w:val="008A5A28"/>
    <w:rsid w:val="008A6BE2"/>
    <w:rsid w:val="008A6F68"/>
    <w:rsid w:val="008A7A2D"/>
    <w:rsid w:val="008A7BFB"/>
    <w:rsid w:val="008B0297"/>
    <w:rsid w:val="008B14EC"/>
    <w:rsid w:val="008B1FB0"/>
    <w:rsid w:val="008B2527"/>
    <w:rsid w:val="008B2CB7"/>
    <w:rsid w:val="008B2EF7"/>
    <w:rsid w:val="008B38E4"/>
    <w:rsid w:val="008B39A2"/>
    <w:rsid w:val="008B3AA8"/>
    <w:rsid w:val="008B3D00"/>
    <w:rsid w:val="008B3FE5"/>
    <w:rsid w:val="008B43F9"/>
    <w:rsid w:val="008B52B9"/>
    <w:rsid w:val="008B5698"/>
    <w:rsid w:val="008B59AB"/>
    <w:rsid w:val="008B7D48"/>
    <w:rsid w:val="008B7FCC"/>
    <w:rsid w:val="008C0B42"/>
    <w:rsid w:val="008C0F7E"/>
    <w:rsid w:val="008C161D"/>
    <w:rsid w:val="008C17FE"/>
    <w:rsid w:val="008C27CF"/>
    <w:rsid w:val="008C3A4F"/>
    <w:rsid w:val="008C3E20"/>
    <w:rsid w:val="008C4962"/>
    <w:rsid w:val="008C4C85"/>
    <w:rsid w:val="008C4E5F"/>
    <w:rsid w:val="008C644F"/>
    <w:rsid w:val="008C64E5"/>
    <w:rsid w:val="008C67C7"/>
    <w:rsid w:val="008C6C35"/>
    <w:rsid w:val="008C6E17"/>
    <w:rsid w:val="008C6EDE"/>
    <w:rsid w:val="008C7AB0"/>
    <w:rsid w:val="008C7CDC"/>
    <w:rsid w:val="008C7D90"/>
    <w:rsid w:val="008D0736"/>
    <w:rsid w:val="008D09B7"/>
    <w:rsid w:val="008D1EBB"/>
    <w:rsid w:val="008D2211"/>
    <w:rsid w:val="008D27EA"/>
    <w:rsid w:val="008D349F"/>
    <w:rsid w:val="008D4013"/>
    <w:rsid w:val="008D4482"/>
    <w:rsid w:val="008D4895"/>
    <w:rsid w:val="008D49DF"/>
    <w:rsid w:val="008D533E"/>
    <w:rsid w:val="008D5589"/>
    <w:rsid w:val="008D57FB"/>
    <w:rsid w:val="008D5D56"/>
    <w:rsid w:val="008D6024"/>
    <w:rsid w:val="008D68A4"/>
    <w:rsid w:val="008D6908"/>
    <w:rsid w:val="008D7743"/>
    <w:rsid w:val="008D77B3"/>
    <w:rsid w:val="008D7E76"/>
    <w:rsid w:val="008D7F0E"/>
    <w:rsid w:val="008E0470"/>
    <w:rsid w:val="008E0B26"/>
    <w:rsid w:val="008E0BDC"/>
    <w:rsid w:val="008E168A"/>
    <w:rsid w:val="008E23E7"/>
    <w:rsid w:val="008E2FA1"/>
    <w:rsid w:val="008E37A3"/>
    <w:rsid w:val="008E3ACA"/>
    <w:rsid w:val="008E3B00"/>
    <w:rsid w:val="008E3E48"/>
    <w:rsid w:val="008E3E83"/>
    <w:rsid w:val="008E43C3"/>
    <w:rsid w:val="008E459C"/>
    <w:rsid w:val="008E509E"/>
    <w:rsid w:val="008E519D"/>
    <w:rsid w:val="008E53BF"/>
    <w:rsid w:val="008E545B"/>
    <w:rsid w:val="008E58B0"/>
    <w:rsid w:val="008E5C91"/>
    <w:rsid w:val="008E5EFD"/>
    <w:rsid w:val="008E6052"/>
    <w:rsid w:val="008E636D"/>
    <w:rsid w:val="008E69E1"/>
    <w:rsid w:val="008E7228"/>
    <w:rsid w:val="008E788A"/>
    <w:rsid w:val="008F0430"/>
    <w:rsid w:val="008F0B01"/>
    <w:rsid w:val="008F1580"/>
    <w:rsid w:val="008F17B1"/>
    <w:rsid w:val="008F1CBA"/>
    <w:rsid w:val="008F2724"/>
    <w:rsid w:val="008F2A8F"/>
    <w:rsid w:val="008F2D71"/>
    <w:rsid w:val="008F2FDE"/>
    <w:rsid w:val="008F5983"/>
    <w:rsid w:val="008F5FD2"/>
    <w:rsid w:val="008F6619"/>
    <w:rsid w:val="008F67DB"/>
    <w:rsid w:val="008F69B0"/>
    <w:rsid w:val="008F6D5F"/>
    <w:rsid w:val="008F7201"/>
    <w:rsid w:val="008F7950"/>
    <w:rsid w:val="009002CF"/>
    <w:rsid w:val="00900488"/>
    <w:rsid w:val="009010B8"/>
    <w:rsid w:val="00901340"/>
    <w:rsid w:val="00901A84"/>
    <w:rsid w:val="00901BB3"/>
    <w:rsid w:val="009024A0"/>
    <w:rsid w:val="00902CA3"/>
    <w:rsid w:val="00902E29"/>
    <w:rsid w:val="00903166"/>
    <w:rsid w:val="00903777"/>
    <w:rsid w:val="00903860"/>
    <w:rsid w:val="00903C84"/>
    <w:rsid w:val="00903F04"/>
    <w:rsid w:val="00904005"/>
    <w:rsid w:val="00904224"/>
    <w:rsid w:val="009042A9"/>
    <w:rsid w:val="00904910"/>
    <w:rsid w:val="00904966"/>
    <w:rsid w:val="009050B6"/>
    <w:rsid w:val="009063E5"/>
    <w:rsid w:val="009065E1"/>
    <w:rsid w:val="0090738C"/>
    <w:rsid w:val="0090753F"/>
    <w:rsid w:val="0090774F"/>
    <w:rsid w:val="00911AA5"/>
    <w:rsid w:val="009129A1"/>
    <w:rsid w:val="009138A6"/>
    <w:rsid w:val="00913EF0"/>
    <w:rsid w:val="00914390"/>
    <w:rsid w:val="0091441E"/>
    <w:rsid w:val="00914D5C"/>
    <w:rsid w:val="00915C34"/>
    <w:rsid w:val="009164D9"/>
    <w:rsid w:val="0091659E"/>
    <w:rsid w:val="00916661"/>
    <w:rsid w:val="00917277"/>
    <w:rsid w:val="009175A1"/>
    <w:rsid w:val="00917608"/>
    <w:rsid w:val="00920139"/>
    <w:rsid w:val="009204A3"/>
    <w:rsid w:val="00920548"/>
    <w:rsid w:val="00920789"/>
    <w:rsid w:val="00920B56"/>
    <w:rsid w:val="00920EF9"/>
    <w:rsid w:val="00921185"/>
    <w:rsid w:val="009215FE"/>
    <w:rsid w:val="009218C6"/>
    <w:rsid w:val="00921EDC"/>
    <w:rsid w:val="00923182"/>
    <w:rsid w:val="0092468B"/>
    <w:rsid w:val="00924C1B"/>
    <w:rsid w:val="0092539F"/>
    <w:rsid w:val="009256FE"/>
    <w:rsid w:val="00925D47"/>
    <w:rsid w:val="00926190"/>
    <w:rsid w:val="009263E6"/>
    <w:rsid w:val="0092703D"/>
    <w:rsid w:val="00930B23"/>
    <w:rsid w:val="00930F19"/>
    <w:rsid w:val="00931270"/>
    <w:rsid w:val="009317BC"/>
    <w:rsid w:val="009319FB"/>
    <w:rsid w:val="00932837"/>
    <w:rsid w:val="00932842"/>
    <w:rsid w:val="00933081"/>
    <w:rsid w:val="0093371D"/>
    <w:rsid w:val="00934D7B"/>
    <w:rsid w:val="00936C59"/>
    <w:rsid w:val="00937550"/>
    <w:rsid w:val="00937EFF"/>
    <w:rsid w:val="009400D1"/>
    <w:rsid w:val="00940596"/>
    <w:rsid w:val="00940E2E"/>
    <w:rsid w:val="00940E4B"/>
    <w:rsid w:val="00941213"/>
    <w:rsid w:val="009431AA"/>
    <w:rsid w:val="00944241"/>
    <w:rsid w:val="00944958"/>
    <w:rsid w:val="00944C78"/>
    <w:rsid w:val="009458D6"/>
    <w:rsid w:val="00946217"/>
    <w:rsid w:val="00946561"/>
    <w:rsid w:val="00946B3D"/>
    <w:rsid w:val="00946DEB"/>
    <w:rsid w:val="00947550"/>
    <w:rsid w:val="00947ACB"/>
    <w:rsid w:val="009506A9"/>
    <w:rsid w:val="00952C99"/>
    <w:rsid w:val="009538C4"/>
    <w:rsid w:val="00954951"/>
    <w:rsid w:val="00954AF9"/>
    <w:rsid w:val="0095563A"/>
    <w:rsid w:val="00955751"/>
    <w:rsid w:val="00955A59"/>
    <w:rsid w:val="00955E8C"/>
    <w:rsid w:val="009563B9"/>
    <w:rsid w:val="0095703D"/>
    <w:rsid w:val="0095795E"/>
    <w:rsid w:val="00960384"/>
    <w:rsid w:val="00960F12"/>
    <w:rsid w:val="00961DED"/>
    <w:rsid w:val="00963EC1"/>
    <w:rsid w:val="00963F5B"/>
    <w:rsid w:val="009648C6"/>
    <w:rsid w:val="0096511D"/>
    <w:rsid w:val="009653FB"/>
    <w:rsid w:val="009656A3"/>
    <w:rsid w:val="0096576F"/>
    <w:rsid w:val="00965856"/>
    <w:rsid w:val="0096683C"/>
    <w:rsid w:val="009671D3"/>
    <w:rsid w:val="009676CA"/>
    <w:rsid w:val="00970591"/>
    <w:rsid w:val="00970A76"/>
    <w:rsid w:val="00970DEF"/>
    <w:rsid w:val="0097146A"/>
    <w:rsid w:val="009718FC"/>
    <w:rsid w:val="00972104"/>
    <w:rsid w:val="009723FD"/>
    <w:rsid w:val="009728A5"/>
    <w:rsid w:val="00972B23"/>
    <w:rsid w:val="00973618"/>
    <w:rsid w:val="00973A16"/>
    <w:rsid w:val="00973A4D"/>
    <w:rsid w:val="0097430B"/>
    <w:rsid w:val="00974548"/>
    <w:rsid w:val="0097503B"/>
    <w:rsid w:val="00975605"/>
    <w:rsid w:val="009763AE"/>
    <w:rsid w:val="0097669A"/>
    <w:rsid w:val="00976DED"/>
    <w:rsid w:val="00976ECC"/>
    <w:rsid w:val="0097762F"/>
    <w:rsid w:val="00977785"/>
    <w:rsid w:val="00981299"/>
    <w:rsid w:val="00982187"/>
    <w:rsid w:val="0098292B"/>
    <w:rsid w:val="00982C19"/>
    <w:rsid w:val="00983519"/>
    <w:rsid w:val="009839B9"/>
    <w:rsid w:val="00985A56"/>
    <w:rsid w:val="00986069"/>
    <w:rsid w:val="00986399"/>
    <w:rsid w:val="0098699D"/>
    <w:rsid w:val="009871C3"/>
    <w:rsid w:val="00987846"/>
    <w:rsid w:val="009905A5"/>
    <w:rsid w:val="00990B79"/>
    <w:rsid w:val="00992678"/>
    <w:rsid w:val="0099325E"/>
    <w:rsid w:val="00994697"/>
    <w:rsid w:val="00994698"/>
    <w:rsid w:val="00995510"/>
    <w:rsid w:val="00995A22"/>
    <w:rsid w:val="00997553"/>
    <w:rsid w:val="009A037D"/>
    <w:rsid w:val="009A1546"/>
    <w:rsid w:val="009A1761"/>
    <w:rsid w:val="009A2CED"/>
    <w:rsid w:val="009A32F3"/>
    <w:rsid w:val="009A35D9"/>
    <w:rsid w:val="009A3C68"/>
    <w:rsid w:val="009A3DBC"/>
    <w:rsid w:val="009A442A"/>
    <w:rsid w:val="009A4A5E"/>
    <w:rsid w:val="009A4FEC"/>
    <w:rsid w:val="009A540F"/>
    <w:rsid w:val="009A6241"/>
    <w:rsid w:val="009A64FE"/>
    <w:rsid w:val="009A784D"/>
    <w:rsid w:val="009A793D"/>
    <w:rsid w:val="009A7D64"/>
    <w:rsid w:val="009B0BEC"/>
    <w:rsid w:val="009B1D60"/>
    <w:rsid w:val="009B2484"/>
    <w:rsid w:val="009B2FBE"/>
    <w:rsid w:val="009B33C4"/>
    <w:rsid w:val="009B3B29"/>
    <w:rsid w:val="009B3E99"/>
    <w:rsid w:val="009B4384"/>
    <w:rsid w:val="009B4715"/>
    <w:rsid w:val="009B4E38"/>
    <w:rsid w:val="009B5DC3"/>
    <w:rsid w:val="009B749F"/>
    <w:rsid w:val="009B7660"/>
    <w:rsid w:val="009B7E27"/>
    <w:rsid w:val="009C0ABC"/>
    <w:rsid w:val="009C125C"/>
    <w:rsid w:val="009C13CC"/>
    <w:rsid w:val="009C1CD5"/>
    <w:rsid w:val="009C1EEE"/>
    <w:rsid w:val="009C51E1"/>
    <w:rsid w:val="009C55B9"/>
    <w:rsid w:val="009C5C7B"/>
    <w:rsid w:val="009C6452"/>
    <w:rsid w:val="009C653E"/>
    <w:rsid w:val="009C6CF4"/>
    <w:rsid w:val="009C71CA"/>
    <w:rsid w:val="009C74CC"/>
    <w:rsid w:val="009C7D10"/>
    <w:rsid w:val="009D07C5"/>
    <w:rsid w:val="009D1238"/>
    <w:rsid w:val="009D1355"/>
    <w:rsid w:val="009D1710"/>
    <w:rsid w:val="009D27B7"/>
    <w:rsid w:val="009D28FF"/>
    <w:rsid w:val="009D2EC2"/>
    <w:rsid w:val="009D335C"/>
    <w:rsid w:val="009D3718"/>
    <w:rsid w:val="009D39B3"/>
    <w:rsid w:val="009D3B50"/>
    <w:rsid w:val="009D42C6"/>
    <w:rsid w:val="009D42C7"/>
    <w:rsid w:val="009D4627"/>
    <w:rsid w:val="009D4AB8"/>
    <w:rsid w:val="009D4E8F"/>
    <w:rsid w:val="009D53C4"/>
    <w:rsid w:val="009D5E0B"/>
    <w:rsid w:val="009D5F6C"/>
    <w:rsid w:val="009D69C6"/>
    <w:rsid w:val="009D6BC0"/>
    <w:rsid w:val="009D6F8E"/>
    <w:rsid w:val="009D714B"/>
    <w:rsid w:val="009D767C"/>
    <w:rsid w:val="009E02E4"/>
    <w:rsid w:val="009E06AB"/>
    <w:rsid w:val="009E0729"/>
    <w:rsid w:val="009E10CA"/>
    <w:rsid w:val="009E114C"/>
    <w:rsid w:val="009E1191"/>
    <w:rsid w:val="009E123A"/>
    <w:rsid w:val="009E1325"/>
    <w:rsid w:val="009E1362"/>
    <w:rsid w:val="009E264D"/>
    <w:rsid w:val="009E2764"/>
    <w:rsid w:val="009E2E90"/>
    <w:rsid w:val="009E30AB"/>
    <w:rsid w:val="009E341E"/>
    <w:rsid w:val="009E41A1"/>
    <w:rsid w:val="009E4414"/>
    <w:rsid w:val="009E4E49"/>
    <w:rsid w:val="009E5357"/>
    <w:rsid w:val="009E62CB"/>
    <w:rsid w:val="009F0B93"/>
    <w:rsid w:val="009F1F2C"/>
    <w:rsid w:val="009F21E2"/>
    <w:rsid w:val="009F248C"/>
    <w:rsid w:val="009F308A"/>
    <w:rsid w:val="009F386C"/>
    <w:rsid w:val="009F4BF2"/>
    <w:rsid w:val="009F4EF9"/>
    <w:rsid w:val="009F50F0"/>
    <w:rsid w:val="009F5187"/>
    <w:rsid w:val="009F5BC6"/>
    <w:rsid w:val="009F63CE"/>
    <w:rsid w:val="009F6566"/>
    <w:rsid w:val="00A006A6"/>
    <w:rsid w:val="00A010F8"/>
    <w:rsid w:val="00A0191D"/>
    <w:rsid w:val="00A01F6F"/>
    <w:rsid w:val="00A0263D"/>
    <w:rsid w:val="00A02BE5"/>
    <w:rsid w:val="00A032F8"/>
    <w:rsid w:val="00A034D1"/>
    <w:rsid w:val="00A03BC6"/>
    <w:rsid w:val="00A04DEC"/>
    <w:rsid w:val="00A05086"/>
    <w:rsid w:val="00A05296"/>
    <w:rsid w:val="00A05B02"/>
    <w:rsid w:val="00A07F49"/>
    <w:rsid w:val="00A1167F"/>
    <w:rsid w:val="00A118CD"/>
    <w:rsid w:val="00A11FD8"/>
    <w:rsid w:val="00A124D6"/>
    <w:rsid w:val="00A12904"/>
    <w:rsid w:val="00A12CA8"/>
    <w:rsid w:val="00A13DDB"/>
    <w:rsid w:val="00A13E4A"/>
    <w:rsid w:val="00A14933"/>
    <w:rsid w:val="00A14994"/>
    <w:rsid w:val="00A14BED"/>
    <w:rsid w:val="00A14F25"/>
    <w:rsid w:val="00A14FD7"/>
    <w:rsid w:val="00A15F7B"/>
    <w:rsid w:val="00A16A86"/>
    <w:rsid w:val="00A16BA0"/>
    <w:rsid w:val="00A16F80"/>
    <w:rsid w:val="00A176A1"/>
    <w:rsid w:val="00A17838"/>
    <w:rsid w:val="00A17840"/>
    <w:rsid w:val="00A17A60"/>
    <w:rsid w:val="00A201AC"/>
    <w:rsid w:val="00A22014"/>
    <w:rsid w:val="00A2283F"/>
    <w:rsid w:val="00A22903"/>
    <w:rsid w:val="00A22DC4"/>
    <w:rsid w:val="00A232B3"/>
    <w:rsid w:val="00A235C5"/>
    <w:rsid w:val="00A238D3"/>
    <w:rsid w:val="00A2416D"/>
    <w:rsid w:val="00A24A74"/>
    <w:rsid w:val="00A24FA3"/>
    <w:rsid w:val="00A26CB0"/>
    <w:rsid w:val="00A3059E"/>
    <w:rsid w:val="00A30C28"/>
    <w:rsid w:val="00A310F1"/>
    <w:rsid w:val="00A3160E"/>
    <w:rsid w:val="00A316C4"/>
    <w:rsid w:val="00A328D0"/>
    <w:rsid w:val="00A330F0"/>
    <w:rsid w:val="00A33295"/>
    <w:rsid w:val="00A3342C"/>
    <w:rsid w:val="00A338D2"/>
    <w:rsid w:val="00A33DAA"/>
    <w:rsid w:val="00A33DC6"/>
    <w:rsid w:val="00A344FC"/>
    <w:rsid w:val="00A345E5"/>
    <w:rsid w:val="00A34E65"/>
    <w:rsid w:val="00A355F3"/>
    <w:rsid w:val="00A357D2"/>
    <w:rsid w:val="00A35D05"/>
    <w:rsid w:val="00A36AD4"/>
    <w:rsid w:val="00A36F8F"/>
    <w:rsid w:val="00A371E6"/>
    <w:rsid w:val="00A3793C"/>
    <w:rsid w:val="00A4062A"/>
    <w:rsid w:val="00A4084B"/>
    <w:rsid w:val="00A40A52"/>
    <w:rsid w:val="00A40B2D"/>
    <w:rsid w:val="00A41781"/>
    <w:rsid w:val="00A41BAC"/>
    <w:rsid w:val="00A42EFF"/>
    <w:rsid w:val="00A43104"/>
    <w:rsid w:val="00A43B35"/>
    <w:rsid w:val="00A441D1"/>
    <w:rsid w:val="00A44A68"/>
    <w:rsid w:val="00A45280"/>
    <w:rsid w:val="00A4592C"/>
    <w:rsid w:val="00A45FCC"/>
    <w:rsid w:val="00A471B5"/>
    <w:rsid w:val="00A471F4"/>
    <w:rsid w:val="00A47EBA"/>
    <w:rsid w:val="00A50213"/>
    <w:rsid w:val="00A507A6"/>
    <w:rsid w:val="00A50839"/>
    <w:rsid w:val="00A5112E"/>
    <w:rsid w:val="00A517AA"/>
    <w:rsid w:val="00A52BF7"/>
    <w:rsid w:val="00A530A1"/>
    <w:rsid w:val="00A536CF"/>
    <w:rsid w:val="00A53999"/>
    <w:rsid w:val="00A53C66"/>
    <w:rsid w:val="00A53D8F"/>
    <w:rsid w:val="00A55248"/>
    <w:rsid w:val="00A559F6"/>
    <w:rsid w:val="00A55A87"/>
    <w:rsid w:val="00A5650A"/>
    <w:rsid w:val="00A56598"/>
    <w:rsid w:val="00A566BC"/>
    <w:rsid w:val="00A56744"/>
    <w:rsid w:val="00A569E7"/>
    <w:rsid w:val="00A574E5"/>
    <w:rsid w:val="00A607CE"/>
    <w:rsid w:val="00A60CC2"/>
    <w:rsid w:val="00A613DF"/>
    <w:rsid w:val="00A614B6"/>
    <w:rsid w:val="00A619F0"/>
    <w:rsid w:val="00A62AB9"/>
    <w:rsid w:val="00A62AED"/>
    <w:rsid w:val="00A62BAD"/>
    <w:rsid w:val="00A62F02"/>
    <w:rsid w:val="00A62F20"/>
    <w:rsid w:val="00A6360A"/>
    <w:rsid w:val="00A6368E"/>
    <w:rsid w:val="00A63D79"/>
    <w:rsid w:val="00A654AE"/>
    <w:rsid w:val="00A6566B"/>
    <w:rsid w:val="00A65703"/>
    <w:rsid w:val="00A65DA8"/>
    <w:rsid w:val="00A66531"/>
    <w:rsid w:val="00A67056"/>
    <w:rsid w:val="00A67570"/>
    <w:rsid w:val="00A678C4"/>
    <w:rsid w:val="00A679E2"/>
    <w:rsid w:val="00A70268"/>
    <w:rsid w:val="00A704AB"/>
    <w:rsid w:val="00A70821"/>
    <w:rsid w:val="00A7090B"/>
    <w:rsid w:val="00A70A11"/>
    <w:rsid w:val="00A72342"/>
    <w:rsid w:val="00A72A4F"/>
    <w:rsid w:val="00A73A34"/>
    <w:rsid w:val="00A73CF3"/>
    <w:rsid w:val="00A741C7"/>
    <w:rsid w:val="00A76D9C"/>
    <w:rsid w:val="00A76F40"/>
    <w:rsid w:val="00A770C9"/>
    <w:rsid w:val="00A7756A"/>
    <w:rsid w:val="00A77D57"/>
    <w:rsid w:val="00A8011A"/>
    <w:rsid w:val="00A80AD0"/>
    <w:rsid w:val="00A819A6"/>
    <w:rsid w:val="00A83151"/>
    <w:rsid w:val="00A8373D"/>
    <w:rsid w:val="00A83E08"/>
    <w:rsid w:val="00A852DE"/>
    <w:rsid w:val="00A86A0D"/>
    <w:rsid w:val="00A8704B"/>
    <w:rsid w:val="00A873A1"/>
    <w:rsid w:val="00A87649"/>
    <w:rsid w:val="00A9002D"/>
    <w:rsid w:val="00A9189D"/>
    <w:rsid w:val="00A91CCF"/>
    <w:rsid w:val="00A92AD9"/>
    <w:rsid w:val="00A92AF4"/>
    <w:rsid w:val="00A931DD"/>
    <w:rsid w:val="00A9356B"/>
    <w:rsid w:val="00A9401C"/>
    <w:rsid w:val="00A94227"/>
    <w:rsid w:val="00A94431"/>
    <w:rsid w:val="00A9482A"/>
    <w:rsid w:val="00A948AC"/>
    <w:rsid w:val="00A94AF6"/>
    <w:rsid w:val="00A94E51"/>
    <w:rsid w:val="00A95ACA"/>
    <w:rsid w:val="00A95E74"/>
    <w:rsid w:val="00A95F96"/>
    <w:rsid w:val="00A960CB"/>
    <w:rsid w:val="00A9636A"/>
    <w:rsid w:val="00A96422"/>
    <w:rsid w:val="00A96B1C"/>
    <w:rsid w:val="00A96B93"/>
    <w:rsid w:val="00A96D05"/>
    <w:rsid w:val="00A97107"/>
    <w:rsid w:val="00A97486"/>
    <w:rsid w:val="00AA0073"/>
    <w:rsid w:val="00AA09ED"/>
    <w:rsid w:val="00AA13EE"/>
    <w:rsid w:val="00AA1605"/>
    <w:rsid w:val="00AA1D3B"/>
    <w:rsid w:val="00AA2113"/>
    <w:rsid w:val="00AA2C11"/>
    <w:rsid w:val="00AA2EA4"/>
    <w:rsid w:val="00AA2F46"/>
    <w:rsid w:val="00AA3946"/>
    <w:rsid w:val="00AA3A48"/>
    <w:rsid w:val="00AA3BFB"/>
    <w:rsid w:val="00AA44C0"/>
    <w:rsid w:val="00AA51EE"/>
    <w:rsid w:val="00AA5AC7"/>
    <w:rsid w:val="00AA5F42"/>
    <w:rsid w:val="00AA6581"/>
    <w:rsid w:val="00AA6705"/>
    <w:rsid w:val="00AA6863"/>
    <w:rsid w:val="00AA75B2"/>
    <w:rsid w:val="00AA7B4A"/>
    <w:rsid w:val="00AA7BA3"/>
    <w:rsid w:val="00AB07A3"/>
    <w:rsid w:val="00AB07AB"/>
    <w:rsid w:val="00AB0ABA"/>
    <w:rsid w:val="00AB0DF8"/>
    <w:rsid w:val="00AB1557"/>
    <w:rsid w:val="00AB2D38"/>
    <w:rsid w:val="00AB2EC8"/>
    <w:rsid w:val="00AB308B"/>
    <w:rsid w:val="00AB32AC"/>
    <w:rsid w:val="00AB3707"/>
    <w:rsid w:val="00AB39ED"/>
    <w:rsid w:val="00AB3BE2"/>
    <w:rsid w:val="00AB4740"/>
    <w:rsid w:val="00AB49F4"/>
    <w:rsid w:val="00AB52A8"/>
    <w:rsid w:val="00AB560F"/>
    <w:rsid w:val="00AB5F24"/>
    <w:rsid w:val="00AB62D4"/>
    <w:rsid w:val="00AB64D5"/>
    <w:rsid w:val="00AB660F"/>
    <w:rsid w:val="00AB6679"/>
    <w:rsid w:val="00AB7819"/>
    <w:rsid w:val="00AB7CD5"/>
    <w:rsid w:val="00AC0847"/>
    <w:rsid w:val="00AC2ADA"/>
    <w:rsid w:val="00AC30C2"/>
    <w:rsid w:val="00AC35F1"/>
    <w:rsid w:val="00AC3D1E"/>
    <w:rsid w:val="00AC3DD5"/>
    <w:rsid w:val="00AC3DED"/>
    <w:rsid w:val="00AC4290"/>
    <w:rsid w:val="00AC490E"/>
    <w:rsid w:val="00AC62CB"/>
    <w:rsid w:val="00AC778F"/>
    <w:rsid w:val="00AC7BE7"/>
    <w:rsid w:val="00AC7CE8"/>
    <w:rsid w:val="00AC7E1E"/>
    <w:rsid w:val="00AD0CA6"/>
    <w:rsid w:val="00AD2259"/>
    <w:rsid w:val="00AD26C4"/>
    <w:rsid w:val="00AD2BF0"/>
    <w:rsid w:val="00AD2C09"/>
    <w:rsid w:val="00AD335C"/>
    <w:rsid w:val="00AD3F71"/>
    <w:rsid w:val="00AD50EC"/>
    <w:rsid w:val="00AD6D38"/>
    <w:rsid w:val="00AD6D96"/>
    <w:rsid w:val="00AD6FB8"/>
    <w:rsid w:val="00AD710F"/>
    <w:rsid w:val="00AD7C52"/>
    <w:rsid w:val="00AE0995"/>
    <w:rsid w:val="00AE147E"/>
    <w:rsid w:val="00AE1516"/>
    <w:rsid w:val="00AE1CCA"/>
    <w:rsid w:val="00AE2735"/>
    <w:rsid w:val="00AE28C4"/>
    <w:rsid w:val="00AE2F6C"/>
    <w:rsid w:val="00AE3039"/>
    <w:rsid w:val="00AE39B9"/>
    <w:rsid w:val="00AE3E12"/>
    <w:rsid w:val="00AE4192"/>
    <w:rsid w:val="00AE5B98"/>
    <w:rsid w:val="00AE6341"/>
    <w:rsid w:val="00AE6F39"/>
    <w:rsid w:val="00AE7C4F"/>
    <w:rsid w:val="00AE7CEC"/>
    <w:rsid w:val="00AE7FC0"/>
    <w:rsid w:val="00AF09DC"/>
    <w:rsid w:val="00AF0CBB"/>
    <w:rsid w:val="00AF0E57"/>
    <w:rsid w:val="00AF16CD"/>
    <w:rsid w:val="00AF194A"/>
    <w:rsid w:val="00AF1CA8"/>
    <w:rsid w:val="00AF1D33"/>
    <w:rsid w:val="00AF3FBD"/>
    <w:rsid w:val="00AF42A7"/>
    <w:rsid w:val="00AF4483"/>
    <w:rsid w:val="00AF453E"/>
    <w:rsid w:val="00AF46B4"/>
    <w:rsid w:val="00AF470A"/>
    <w:rsid w:val="00AF51BF"/>
    <w:rsid w:val="00AF52A2"/>
    <w:rsid w:val="00AF65B9"/>
    <w:rsid w:val="00AF6EEC"/>
    <w:rsid w:val="00AF7837"/>
    <w:rsid w:val="00AF78A5"/>
    <w:rsid w:val="00AF7E8A"/>
    <w:rsid w:val="00B004EA"/>
    <w:rsid w:val="00B006FA"/>
    <w:rsid w:val="00B00CCC"/>
    <w:rsid w:val="00B015F2"/>
    <w:rsid w:val="00B01B08"/>
    <w:rsid w:val="00B02009"/>
    <w:rsid w:val="00B034DE"/>
    <w:rsid w:val="00B0394C"/>
    <w:rsid w:val="00B03DF4"/>
    <w:rsid w:val="00B0522D"/>
    <w:rsid w:val="00B057C0"/>
    <w:rsid w:val="00B06872"/>
    <w:rsid w:val="00B06AEF"/>
    <w:rsid w:val="00B06BE6"/>
    <w:rsid w:val="00B07979"/>
    <w:rsid w:val="00B10264"/>
    <w:rsid w:val="00B1088A"/>
    <w:rsid w:val="00B1126F"/>
    <w:rsid w:val="00B1203E"/>
    <w:rsid w:val="00B12187"/>
    <w:rsid w:val="00B1348D"/>
    <w:rsid w:val="00B134A2"/>
    <w:rsid w:val="00B13F29"/>
    <w:rsid w:val="00B146FE"/>
    <w:rsid w:val="00B1476A"/>
    <w:rsid w:val="00B14C7C"/>
    <w:rsid w:val="00B15020"/>
    <w:rsid w:val="00B15CA9"/>
    <w:rsid w:val="00B15E4D"/>
    <w:rsid w:val="00B160AB"/>
    <w:rsid w:val="00B164FE"/>
    <w:rsid w:val="00B168CB"/>
    <w:rsid w:val="00B16F97"/>
    <w:rsid w:val="00B21C7C"/>
    <w:rsid w:val="00B22397"/>
    <w:rsid w:val="00B22C2C"/>
    <w:rsid w:val="00B23437"/>
    <w:rsid w:val="00B236F8"/>
    <w:rsid w:val="00B2370A"/>
    <w:rsid w:val="00B23985"/>
    <w:rsid w:val="00B23BAB"/>
    <w:rsid w:val="00B24519"/>
    <w:rsid w:val="00B249E0"/>
    <w:rsid w:val="00B24E06"/>
    <w:rsid w:val="00B24E50"/>
    <w:rsid w:val="00B24EA9"/>
    <w:rsid w:val="00B25B17"/>
    <w:rsid w:val="00B26A94"/>
    <w:rsid w:val="00B27647"/>
    <w:rsid w:val="00B27844"/>
    <w:rsid w:val="00B2798D"/>
    <w:rsid w:val="00B27F24"/>
    <w:rsid w:val="00B27F28"/>
    <w:rsid w:val="00B301C0"/>
    <w:rsid w:val="00B30DA2"/>
    <w:rsid w:val="00B3112E"/>
    <w:rsid w:val="00B3156E"/>
    <w:rsid w:val="00B31CD4"/>
    <w:rsid w:val="00B31D49"/>
    <w:rsid w:val="00B329FA"/>
    <w:rsid w:val="00B32E39"/>
    <w:rsid w:val="00B33022"/>
    <w:rsid w:val="00B334CF"/>
    <w:rsid w:val="00B33DB2"/>
    <w:rsid w:val="00B347D2"/>
    <w:rsid w:val="00B353EE"/>
    <w:rsid w:val="00B35695"/>
    <w:rsid w:val="00B361A4"/>
    <w:rsid w:val="00B364C6"/>
    <w:rsid w:val="00B36688"/>
    <w:rsid w:val="00B37973"/>
    <w:rsid w:val="00B37E73"/>
    <w:rsid w:val="00B40BB5"/>
    <w:rsid w:val="00B4195F"/>
    <w:rsid w:val="00B42293"/>
    <w:rsid w:val="00B42405"/>
    <w:rsid w:val="00B42DC2"/>
    <w:rsid w:val="00B43020"/>
    <w:rsid w:val="00B43075"/>
    <w:rsid w:val="00B43510"/>
    <w:rsid w:val="00B43731"/>
    <w:rsid w:val="00B43756"/>
    <w:rsid w:val="00B43D9C"/>
    <w:rsid w:val="00B44A16"/>
    <w:rsid w:val="00B45B9F"/>
    <w:rsid w:val="00B45F7E"/>
    <w:rsid w:val="00B46084"/>
    <w:rsid w:val="00B464B9"/>
    <w:rsid w:val="00B467BF"/>
    <w:rsid w:val="00B46930"/>
    <w:rsid w:val="00B46D7F"/>
    <w:rsid w:val="00B46EDF"/>
    <w:rsid w:val="00B47EEC"/>
    <w:rsid w:val="00B5028A"/>
    <w:rsid w:val="00B50715"/>
    <w:rsid w:val="00B50A1C"/>
    <w:rsid w:val="00B51094"/>
    <w:rsid w:val="00B51364"/>
    <w:rsid w:val="00B51632"/>
    <w:rsid w:val="00B52139"/>
    <w:rsid w:val="00B5230A"/>
    <w:rsid w:val="00B52808"/>
    <w:rsid w:val="00B53555"/>
    <w:rsid w:val="00B53FB3"/>
    <w:rsid w:val="00B552A9"/>
    <w:rsid w:val="00B55E07"/>
    <w:rsid w:val="00B6002F"/>
    <w:rsid w:val="00B60387"/>
    <w:rsid w:val="00B60FA9"/>
    <w:rsid w:val="00B61D72"/>
    <w:rsid w:val="00B61FC7"/>
    <w:rsid w:val="00B621C0"/>
    <w:rsid w:val="00B627DB"/>
    <w:rsid w:val="00B63131"/>
    <w:rsid w:val="00B6377E"/>
    <w:rsid w:val="00B63A7E"/>
    <w:rsid w:val="00B6425B"/>
    <w:rsid w:val="00B64392"/>
    <w:rsid w:val="00B64CC8"/>
    <w:rsid w:val="00B64EC5"/>
    <w:rsid w:val="00B65269"/>
    <w:rsid w:val="00B65556"/>
    <w:rsid w:val="00B656C9"/>
    <w:rsid w:val="00B65A03"/>
    <w:rsid w:val="00B65C3A"/>
    <w:rsid w:val="00B66665"/>
    <w:rsid w:val="00B67238"/>
    <w:rsid w:val="00B67354"/>
    <w:rsid w:val="00B6752F"/>
    <w:rsid w:val="00B67BE1"/>
    <w:rsid w:val="00B67D04"/>
    <w:rsid w:val="00B70910"/>
    <w:rsid w:val="00B70C16"/>
    <w:rsid w:val="00B71439"/>
    <w:rsid w:val="00B71CFA"/>
    <w:rsid w:val="00B71F92"/>
    <w:rsid w:val="00B72C24"/>
    <w:rsid w:val="00B733D8"/>
    <w:rsid w:val="00B73474"/>
    <w:rsid w:val="00B73895"/>
    <w:rsid w:val="00B73E29"/>
    <w:rsid w:val="00B73EED"/>
    <w:rsid w:val="00B7443D"/>
    <w:rsid w:val="00B75787"/>
    <w:rsid w:val="00B75F87"/>
    <w:rsid w:val="00B766F7"/>
    <w:rsid w:val="00B76C80"/>
    <w:rsid w:val="00B77929"/>
    <w:rsid w:val="00B8011D"/>
    <w:rsid w:val="00B805F4"/>
    <w:rsid w:val="00B80954"/>
    <w:rsid w:val="00B80E65"/>
    <w:rsid w:val="00B8140C"/>
    <w:rsid w:val="00B81766"/>
    <w:rsid w:val="00B81CAA"/>
    <w:rsid w:val="00B8214F"/>
    <w:rsid w:val="00B8252E"/>
    <w:rsid w:val="00B8332B"/>
    <w:rsid w:val="00B83E1F"/>
    <w:rsid w:val="00B850B9"/>
    <w:rsid w:val="00B850D5"/>
    <w:rsid w:val="00B85779"/>
    <w:rsid w:val="00B858C0"/>
    <w:rsid w:val="00B8643A"/>
    <w:rsid w:val="00B86C4C"/>
    <w:rsid w:val="00B86C75"/>
    <w:rsid w:val="00B87113"/>
    <w:rsid w:val="00B871D5"/>
    <w:rsid w:val="00B876FD"/>
    <w:rsid w:val="00B87F56"/>
    <w:rsid w:val="00B908D0"/>
    <w:rsid w:val="00B91095"/>
    <w:rsid w:val="00B9183A"/>
    <w:rsid w:val="00B919DB"/>
    <w:rsid w:val="00B91FEF"/>
    <w:rsid w:val="00B923E9"/>
    <w:rsid w:val="00B9269D"/>
    <w:rsid w:val="00B92DF9"/>
    <w:rsid w:val="00B93EF0"/>
    <w:rsid w:val="00B93F9B"/>
    <w:rsid w:val="00B94501"/>
    <w:rsid w:val="00B94609"/>
    <w:rsid w:val="00B95451"/>
    <w:rsid w:val="00B96FDE"/>
    <w:rsid w:val="00B97E5A"/>
    <w:rsid w:val="00BA0AE2"/>
    <w:rsid w:val="00BA11A2"/>
    <w:rsid w:val="00BA1A81"/>
    <w:rsid w:val="00BA1E73"/>
    <w:rsid w:val="00BA20DC"/>
    <w:rsid w:val="00BA3102"/>
    <w:rsid w:val="00BA3E49"/>
    <w:rsid w:val="00BA55EF"/>
    <w:rsid w:val="00BA5A02"/>
    <w:rsid w:val="00BA5E20"/>
    <w:rsid w:val="00BA5FE2"/>
    <w:rsid w:val="00BA6232"/>
    <w:rsid w:val="00BA74CB"/>
    <w:rsid w:val="00BA76D4"/>
    <w:rsid w:val="00BA7832"/>
    <w:rsid w:val="00BA7FFD"/>
    <w:rsid w:val="00BB099F"/>
    <w:rsid w:val="00BB0A2F"/>
    <w:rsid w:val="00BB0AD2"/>
    <w:rsid w:val="00BB1172"/>
    <w:rsid w:val="00BB1DCB"/>
    <w:rsid w:val="00BB20EE"/>
    <w:rsid w:val="00BB23BF"/>
    <w:rsid w:val="00BB2FAD"/>
    <w:rsid w:val="00BB3064"/>
    <w:rsid w:val="00BB3ADA"/>
    <w:rsid w:val="00BB3ED2"/>
    <w:rsid w:val="00BB4087"/>
    <w:rsid w:val="00BB485A"/>
    <w:rsid w:val="00BB5B16"/>
    <w:rsid w:val="00BB5CA3"/>
    <w:rsid w:val="00BB631A"/>
    <w:rsid w:val="00BB77E2"/>
    <w:rsid w:val="00BC0860"/>
    <w:rsid w:val="00BC0952"/>
    <w:rsid w:val="00BC18B0"/>
    <w:rsid w:val="00BC1BBB"/>
    <w:rsid w:val="00BC1E85"/>
    <w:rsid w:val="00BC3082"/>
    <w:rsid w:val="00BC3ACD"/>
    <w:rsid w:val="00BC4456"/>
    <w:rsid w:val="00BC4884"/>
    <w:rsid w:val="00BC5360"/>
    <w:rsid w:val="00BC6136"/>
    <w:rsid w:val="00BC7178"/>
    <w:rsid w:val="00BC7368"/>
    <w:rsid w:val="00BC75B2"/>
    <w:rsid w:val="00BD03DA"/>
    <w:rsid w:val="00BD095C"/>
    <w:rsid w:val="00BD0A5F"/>
    <w:rsid w:val="00BD26FE"/>
    <w:rsid w:val="00BD2ABE"/>
    <w:rsid w:val="00BD2D42"/>
    <w:rsid w:val="00BD421D"/>
    <w:rsid w:val="00BD45D3"/>
    <w:rsid w:val="00BD4CE4"/>
    <w:rsid w:val="00BD4E59"/>
    <w:rsid w:val="00BD51F0"/>
    <w:rsid w:val="00BD66DF"/>
    <w:rsid w:val="00BD6AA6"/>
    <w:rsid w:val="00BD6AF2"/>
    <w:rsid w:val="00BD73E6"/>
    <w:rsid w:val="00BD7427"/>
    <w:rsid w:val="00BD7798"/>
    <w:rsid w:val="00BE08EE"/>
    <w:rsid w:val="00BE10A1"/>
    <w:rsid w:val="00BE1123"/>
    <w:rsid w:val="00BE112F"/>
    <w:rsid w:val="00BE249B"/>
    <w:rsid w:val="00BE270F"/>
    <w:rsid w:val="00BE2721"/>
    <w:rsid w:val="00BE3680"/>
    <w:rsid w:val="00BE3805"/>
    <w:rsid w:val="00BE43A4"/>
    <w:rsid w:val="00BE5350"/>
    <w:rsid w:val="00BE5594"/>
    <w:rsid w:val="00BE59D3"/>
    <w:rsid w:val="00BE6EAB"/>
    <w:rsid w:val="00BE723A"/>
    <w:rsid w:val="00BF055C"/>
    <w:rsid w:val="00BF0706"/>
    <w:rsid w:val="00BF16CD"/>
    <w:rsid w:val="00BF234E"/>
    <w:rsid w:val="00BF25D9"/>
    <w:rsid w:val="00BF3364"/>
    <w:rsid w:val="00BF35D0"/>
    <w:rsid w:val="00BF39DF"/>
    <w:rsid w:val="00BF3A9C"/>
    <w:rsid w:val="00BF5555"/>
    <w:rsid w:val="00BF5701"/>
    <w:rsid w:val="00BF574E"/>
    <w:rsid w:val="00BF6483"/>
    <w:rsid w:val="00BF6E4C"/>
    <w:rsid w:val="00BF6F25"/>
    <w:rsid w:val="00BF76FC"/>
    <w:rsid w:val="00C0295B"/>
    <w:rsid w:val="00C03DC9"/>
    <w:rsid w:val="00C0484A"/>
    <w:rsid w:val="00C05A68"/>
    <w:rsid w:val="00C05CEB"/>
    <w:rsid w:val="00C06694"/>
    <w:rsid w:val="00C07701"/>
    <w:rsid w:val="00C078B3"/>
    <w:rsid w:val="00C07A3C"/>
    <w:rsid w:val="00C100EE"/>
    <w:rsid w:val="00C10109"/>
    <w:rsid w:val="00C10497"/>
    <w:rsid w:val="00C109E2"/>
    <w:rsid w:val="00C10B38"/>
    <w:rsid w:val="00C10E84"/>
    <w:rsid w:val="00C11376"/>
    <w:rsid w:val="00C11527"/>
    <w:rsid w:val="00C11EF4"/>
    <w:rsid w:val="00C12357"/>
    <w:rsid w:val="00C127A2"/>
    <w:rsid w:val="00C128CE"/>
    <w:rsid w:val="00C132B1"/>
    <w:rsid w:val="00C13837"/>
    <w:rsid w:val="00C14DEC"/>
    <w:rsid w:val="00C15E1E"/>
    <w:rsid w:val="00C16AAE"/>
    <w:rsid w:val="00C17756"/>
    <w:rsid w:val="00C203EE"/>
    <w:rsid w:val="00C205C5"/>
    <w:rsid w:val="00C20934"/>
    <w:rsid w:val="00C20DA3"/>
    <w:rsid w:val="00C225BB"/>
    <w:rsid w:val="00C2305B"/>
    <w:rsid w:val="00C23699"/>
    <w:rsid w:val="00C23D2F"/>
    <w:rsid w:val="00C23EE7"/>
    <w:rsid w:val="00C23EF0"/>
    <w:rsid w:val="00C23F2A"/>
    <w:rsid w:val="00C244F8"/>
    <w:rsid w:val="00C247FB"/>
    <w:rsid w:val="00C251B0"/>
    <w:rsid w:val="00C2563A"/>
    <w:rsid w:val="00C261FC"/>
    <w:rsid w:val="00C272BE"/>
    <w:rsid w:val="00C27648"/>
    <w:rsid w:val="00C27E41"/>
    <w:rsid w:val="00C3037F"/>
    <w:rsid w:val="00C305F7"/>
    <w:rsid w:val="00C3083E"/>
    <w:rsid w:val="00C3088E"/>
    <w:rsid w:val="00C30C35"/>
    <w:rsid w:val="00C31446"/>
    <w:rsid w:val="00C329FD"/>
    <w:rsid w:val="00C331C6"/>
    <w:rsid w:val="00C346B7"/>
    <w:rsid w:val="00C34727"/>
    <w:rsid w:val="00C351F6"/>
    <w:rsid w:val="00C3660E"/>
    <w:rsid w:val="00C370D6"/>
    <w:rsid w:val="00C37150"/>
    <w:rsid w:val="00C37253"/>
    <w:rsid w:val="00C3740F"/>
    <w:rsid w:val="00C37D70"/>
    <w:rsid w:val="00C40E5A"/>
    <w:rsid w:val="00C40ED4"/>
    <w:rsid w:val="00C41175"/>
    <w:rsid w:val="00C417F6"/>
    <w:rsid w:val="00C41F4F"/>
    <w:rsid w:val="00C42279"/>
    <w:rsid w:val="00C422F5"/>
    <w:rsid w:val="00C42ADA"/>
    <w:rsid w:val="00C438C9"/>
    <w:rsid w:val="00C43C77"/>
    <w:rsid w:val="00C44FEA"/>
    <w:rsid w:val="00C454A9"/>
    <w:rsid w:val="00C45EE5"/>
    <w:rsid w:val="00C46239"/>
    <w:rsid w:val="00C46FAF"/>
    <w:rsid w:val="00C47453"/>
    <w:rsid w:val="00C474BE"/>
    <w:rsid w:val="00C47C05"/>
    <w:rsid w:val="00C50186"/>
    <w:rsid w:val="00C50452"/>
    <w:rsid w:val="00C50ECE"/>
    <w:rsid w:val="00C516AA"/>
    <w:rsid w:val="00C51D83"/>
    <w:rsid w:val="00C52787"/>
    <w:rsid w:val="00C527A7"/>
    <w:rsid w:val="00C52C2F"/>
    <w:rsid w:val="00C53099"/>
    <w:rsid w:val="00C534D3"/>
    <w:rsid w:val="00C54517"/>
    <w:rsid w:val="00C545CB"/>
    <w:rsid w:val="00C5477C"/>
    <w:rsid w:val="00C56040"/>
    <w:rsid w:val="00C57018"/>
    <w:rsid w:val="00C57A04"/>
    <w:rsid w:val="00C600B7"/>
    <w:rsid w:val="00C6051B"/>
    <w:rsid w:val="00C60539"/>
    <w:rsid w:val="00C60AFF"/>
    <w:rsid w:val="00C6223C"/>
    <w:rsid w:val="00C6236B"/>
    <w:rsid w:val="00C62DF3"/>
    <w:rsid w:val="00C63012"/>
    <w:rsid w:val="00C63786"/>
    <w:rsid w:val="00C638DF"/>
    <w:rsid w:val="00C63E33"/>
    <w:rsid w:val="00C63EF9"/>
    <w:rsid w:val="00C6407C"/>
    <w:rsid w:val="00C64C56"/>
    <w:rsid w:val="00C66C31"/>
    <w:rsid w:val="00C679ED"/>
    <w:rsid w:val="00C679F0"/>
    <w:rsid w:val="00C67F8B"/>
    <w:rsid w:val="00C700FB"/>
    <w:rsid w:val="00C70641"/>
    <w:rsid w:val="00C71136"/>
    <w:rsid w:val="00C71BF4"/>
    <w:rsid w:val="00C71EAE"/>
    <w:rsid w:val="00C73109"/>
    <w:rsid w:val="00C731F4"/>
    <w:rsid w:val="00C741DD"/>
    <w:rsid w:val="00C743E9"/>
    <w:rsid w:val="00C7535F"/>
    <w:rsid w:val="00C75586"/>
    <w:rsid w:val="00C75A4E"/>
    <w:rsid w:val="00C763CE"/>
    <w:rsid w:val="00C77ED2"/>
    <w:rsid w:val="00C804D7"/>
    <w:rsid w:val="00C80E93"/>
    <w:rsid w:val="00C82774"/>
    <w:rsid w:val="00C82AEC"/>
    <w:rsid w:val="00C835FB"/>
    <w:rsid w:val="00C83AFA"/>
    <w:rsid w:val="00C84075"/>
    <w:rsid w:val="00C84217"/>
    <w:rsid w:val="00C85BDA"/>
    <w:rsid w:val="00C867CE"/>
    <w:rsid w:val="00C87564"/>
    <w:rsid w:val="00C875DB"/>
    <w:rsid w:val="00C87838"/>
    <w:rsid w:val="00C90612"/>
    <w:rsid w:val="00C906FE"/>
    <w:rsid w:val="00C90C9C"/>
    <w:rsid w:val="00C90EEB"/>
    <w:rsid w:val="00C91763"/>
    <w:rsid w:val="00C91E57"/>
    <w:rsid w:val="00C924EC"/>
    <w:rsid w:val="00C932AA"/>
    <w:rsid w:val="00C9493B"/>
    <w:rsid w:val="00C94DE0"/>
    <w:rsid w:val="00C9551C"/>
    <w:rsid w:val="00C95901"/>
    <w:rsid w:val="00C959BD"/>
    <w:rsid w:val="00C95BE7"/>
    <w:rsid w:val="00C95E2B"/>
    <w:rsid w:val="00C961E8"/>
    <w:rsid w:val="00C964E1"/>
    <w:rsid w:val="00C964F9"/>
    <w:rsid w:val="00C969B5"/>
    <w:rsid w:val="00C96D5B"/>
    <w:rsid w:val="00C96FAC"/>
    <w:rsid w:val="00C97CE8"/>
    <w:rsid w:val="00C97F09"/>
    <w:rsid w:val="00CA1824"/>
    <w:rsid w:val="00CA1C85"/>
    <w:rsid w:val="00CA1EB3"/>
    <w:rsid w:val="00CA23D7"/>
    <w:rsid w:val="00CA33B7"/>
    <w:rsid w:val="00CA3A24"/>
    <w:rsid w:val="00CA42E2"/>
    <w:rsid w:val="00CA44EF"/>
    <w:rsid w:val="00CA5885"/>
    <w:rsid w:val="00CA5E53"/>
    <w:rsid w:val="00CA6591"/>
    <w:rsid w:val="00CA6A90"/>
    <w:rsid w:val="00CA6F47"/>
    <w:rsid w:val="00CA7706"/>
    <w:rsid w:val="00CB0496"/>
    <w:rsid w:val="00CB06CE"/>
    <w:rsid w:val="00CB10A7"/>
    <w:rsid w:val="00CB1346"/>
    <w:rsid w:val="00CB1BA7"/>
    <w:rsid w:val="00CB2408"/>
    <w:rsid w:val="00CB261F"/>
    <w:rsid w:val="00CB2ADA"/>
    <w:rsid w:val="00CB2DF8"/>
    <w:rsid w:val="00CB3595"/>
    <w:rsid w:val="00CB3BC6"/>
    <w:rsid w:val="00CB45A7"/>
    <w:rsid w:val="00CB45B6"/>
    <w:rsid w:val="00CB4695"/>
    <w:rsid w:val="00CB4D5D"/>
    <w:rsid w:val="00CB582C"/>
    <w:rsid w:val="00CB5DDC"/>
    <w:rsid w:val="00CB5E03"/>
    <w:rsid w:val="00CB6D94"/>
    <w:rsid w:val="00CB7115"/>
    <w:rsid w:val="00CC1B05"/>
    <w:rsid w:val="00CC2410"/>
    <w:rsid w:val="00CC2ABE"/>
    <w:rsid w:val="00CC3985"/>
    <w:rsid w:val="00CC440C"/>
    <w:rsid w:val="00CC4A70"/>
    <w:rsid w:val="00CC4CCD"/>
    <w:rsid w:val="00CC4DC2"/>
    <w:rsid w:val="00CC5501"/>
    <w:rsid w:val="00CC56DD"/>
    <w:rsid w:val="00CC5BBE"/>
    <w:rsid w:val="00CC5BCD"/>
    <w:rsid w:val="00CC5E85"/>
    <w:rsid w:val="00CC6203"/>
    <w:rsid w:val="00CC6A87"/>
    <w:rsid w:val="00CC6AD1"/>
    <w:rsid w:val="00CC7833"/>
    <w:rsid w:val="00CC7908"/>
    <w:rsid w:val="00CD02EA"/>
    <w:rsid w:val="00CD0C79"/>
    <w:rsid w:val="00CD16AB"/>
    <w:rsid w:val="00CD1D38"/>
    <w:rsid w:val="00CD201F"/>
    <w:rsid w:val="00CD2586"/>
    <w:rsid w:val="00CD2B10"/>
    <w:rsid w:val="00CD2ED7"/>
    <w:rsid w:val="00CD3DE5"/>
    <w:rsid w:val="00CD4991"/>
    <w:rsid w:val="00CD4B41"/>
    <w:rsid w:val="00CD5104"/>
    <w:rsid w:val="00CD6BA9"/>
    <w:rsid w:val="00CD70C3"/>
    <w:rsid w:val="00CD7815"/>
    <w:rsid w:val="00CD78F6"/>
    <w:rsid w:val="00CD7C8C"/>
    <w:rsid w:val="00CE129C"/>
    <w:rsid w:val="00CE1E0E"/>
    <w:rsid w:val="00CE2275"/>
    <w:rsid w:val="00CE2318"/>
    <w:rsid w:val="00CE236B"/>
    <w:rsid w:val="00CE2E6C"/>
    <w:rsid w:val="00CE31D9"/>
    <w:rsid w:val="00CE335E"/>
    <w:rsid w:val="00CE38AB"/>
    <w:rsid w:val="00CE4FA2"/>
    <w:rsid w:val="00CE58B0"/>
    <w:rsid w:val="00CE67F2"/>
    <w:rsid w:val="00CE6AB7"/>
    <w:rsid w:val="00CE6FB3"/>
    <w:rsid w:val="00CE7B49"/>
    <w:rsid w:val="00CF043B"/>
    <w:rsid w:val="00CF1410"/>
    <w:rsid w:val="00CF14BA"/>
    <w:rsid w:val="00CF1A76"/>
    <w:rsid w:val="00CF1B89"/>
    <w:rsid w:val="00CF2145"/>
    <w:rsid w:val="00CF23A4"/>
    <w:rsid w:val="00CF3500"/>
    <w:rsid w:val="00CF37B6"/>
    <w:rsid w:val="00CF44CF"/>
    <w:rsid w:val="00CF4649"/>
    <w:rsid w:val="00CF4717"/>
    <w:rsid w:val="00CF4740"/>
    <w:rsid w:val="00CF4847"/>
    <w:rsid w:val="00CF4ADF"/>
    <w:rsid w:val="00CF524A"/>
    <w:rsid w:val="00CF5E81"/>
    <w:rsid w:val="00CF778B"/>
    <w:rsid w:val="00CF78E5"/>
    <w:rsid w:val="00D00AA9"/>
    <w:rsid w:val="00D00C64"/>
    <w:rsid w:val="00D01718"/>
    <w:rsid w:val="00D01E09"/>
    <w:rsid w:val="00D0692A"/>
    <w:rsid w:val="00D06DBB"/>
    <w:rsid w:val="00D07AEE"/>
    <w:rsid w:val="00D10294"/>
    <w:rsid w:val="00D1065C"/>
    <w:rsid w:val="00D10BFD"/>
    <w:rsid w:val="00D10CF8"/>
    <w:rsid w:val="00D13451"/>
    <w:rsid w:val="00D13EF1"/>
    <w:rsid w:val="00D14488"/>
    <w:rsid w:val="00D14DD9"/>
    <w:rsid w:val="00D1503D"/>
    <w:rsid w:val="00D15C1A"/>
    <w:rsid w:val="00D16334"/>
    <w:rsid w:val="00D1648E"/>
    <w:rsid w:val="00D168C2"/>
    <w:rsid w:val="00D16F7C"/>
    <w:rsid w:val="00D17300"/>
    <w:rsid w:val="00D17A2E"/>
    <w:rsid w:val="00D20310"/>
    <w:rsid w:val="00D203A7"/>
    <w:rsid w:val="00D203EA"/>
    <w:rsid w:val="00D206D7"/>
    <w:rsid w:val="00D21585"/>
    <w:rsid w:val="00D21C61"/>
    <w:rsid w:val="00D2207A"/>
    <w:rsid w:val="00D223E6"/>
    <w:rsid w:val="00D22C77"/>
    <w:rsid w:val="00D22DF3"/>
    <w:rsid w:val="00D23536"/>
    <w:rsid w:val="00D24801"/>
    <w:rsid w:val="00D24A70"/>
    <w:rsid w:val="00D25342"/>
    <w:rsid w:val="00D25915"/>
    <w:rsid w:val="00D25C61"/>
    <w:rsid w:val="00D262EF"/>
    <w:rsid w:val="00D267EA"/>
    <w:rsid w:val="00D27703"/>
    <w:rsid w:val="00D27996"/>
    <w:rsid w:val="00D30453"/>
    <w:rsid w:val="00D3060B"/>
    <w:rsid w:val="00D3067A"/>
    <w:rsid w:val="00D30BBF"/>
    <w:rsid w:val="00D311B1"/>
    <w:rsid w:val="00D31ACD"/>
    <w:rsid w:val="00D32449"/>
    <w:rsid w:val="00D3279A"/>
    <w:rsid w:val="00D332B0"/>
    <w:rsid w:val="00D3339C"/>
    <w:rsid w:val="00D33855"/>
    <w:rsid w:val="00D34044"/>
    <w:rsid w:val="00D34400"/>
    <w:rsid w:val="00D35478"/>
    <w:rsid w:val="00D35A62"/>
    <w:rsid w:val="00D36C0D"/>
    <w:rsid w:val="00D370E8"/>
    <w:rsid w:val="00D373F6"/>
    <w:rsid w:val="00D3759D"/>
    <w:rsid w:val="00D37652"/>
    <w:rsid w:val="00D40567"/>
    <w:rsid w:val="00D40811"/>
    <w:rsid w:val="00D408B7"/>
    <w:rsid w:val="00D41699"/>
    <w:rsid w:val="00D419A1"/>
    <w:rsid w:val="00D41F27"/>
    <w:rsid w:val="00D420D1"/>
    <w:rsid w:val="00D42679"/>
    <w:rsid w:val="00D42DBB"/>
    <w:rsid w:val="00D43250"/>
    <w:rsid w:val="00D43B56"/>
    <w:rsid w:val="00D43F5F"/>
    <w:rsid w:val="00D440A0"/>
    <w:rsid w:val="00D44832"/>
    <w:rsid w:val="00D44CFA"/>
    <w:rsid w:val="00D44E8F"/>
    <w:rsid w:val="00D44FF6"/>
    <w:rsid w:val="00D45C29"/>
    <w:rsid w:val="00D45C62"/>
    <w:rsid w:val="00D475E1"/>
    <w:rsid w:val="00D4771D"/>
    <w:rsid w:val="00D477B9"/>
    <w:rsid w:val="00D50D43"/>
    <w:rsid w:val="00D523DB"/>
    <w:rsid w:val="00D52F28"/>
    <w:rsid w:val="00D532B1"/>
    <w:rsid w:val="00D535C3"/>
    <w:rsid w:val="00D53C06"/>
    <w:rsid w:val="00D54575"/>
    <w:rsid w:val="00D5457F"/>
    <w:rsid w:val="00D545D0"/>
    <w:rsid w:val="00D54647"/>
    <w:rsid w:val="00D54B11"/>
    <w:rsid w:val="00D54E5A"/>
    <w:rsid w:val="00D54FD6"/>
    <w:rsid w:val="00D56225"/>
    <w:rsid w:val="00D56566"/>
    <w:rsid w:val="00D57AD5"/>
    <w:rsid w:val="00D60459"/>
    <w:rsid w:val="00D6077B"/>
    <w:rsid w:val="00D61B62"/>
    <w:rsid w:val="00D61D2D"/>
    <w:rsid w:val="00D61F9E"/>
    <w:rsid w:val="00D637A2"/>
    <w:rsid w:val="00D63AA7"/>
    <w:rsid w:val="00D63CD6"/>
    <w:rsid w:val="00D641DC"/>
    <w:rsid w:val="00D64DF4"/>
    <w:rsid w:val="00D651E1"/>
    <w:rsid w:val="00D65A8B"/>
    <w:rsid w:val="00D65DFA"/>
    <w:rsid w:val="00D66198"/>
    <w:rsid w:val="00D66698"/>
    <w:rsid w:val="00D666F3"/>
    <w:rsid w:val="00D66A23"/>
    <w:rsid w:val="00D66FD6"/>
    <w:rsid w:val="00D70A35"/>
    <w:rsid w:val="00D70AB2"/>
    <w:rsid w:val="00D70DB4"/>
    <w:rsid w:val="00D7170E"/>
    <w:rsid w:val="00D727F3"/>
    <w:rsid w:val="00D72B0A"/>
    <w:rsid w:val="00D72D59"/>
    <w:rsid w:val="00D731BB"/>
    <w:rsid w:val="00D732FD"/>
    <w:rsid w:val="00D7362C"/>
    <w:rsid w:val="00D73AA4"/>
    <w:rsid w:val="00D73E1B"/>
    <w:rsid w:val="00D74029"/>
    <w:rsid w:val="00D74444"/>
    <w:rsid w:val="00D74ACF"/>
    <w:rsid w:val="00D74F95"/>
    <w:rsid w:val="00D75E18"/>
    <w:rsid w:val="00D75F2F"/>
    <w:rsid w:val="00D766D2"/>
    <w:rsid w:val="00D7688D"/>
    <w:rsid w:val="00D76C2A"/>
    <w:rsid w:val="00D76E58"/>
    <w:rsid w:val="00D7750A"/>
    <w:rsid w:val="00D8113D"/>
    <w:rsid w:val="00D8115A"/>
    <w:rsid w:val="00D81667"/>
    <w:rsid w:val="00D82280"/>
    <w:rsid w:val="00D8350C"/>
    <w:rsid w:val="00D8448A"/>
    <w:rsid w:val="00D84646"/>
    <w:rsid w:val="00D847B6"/>
    <w:rsid w:val="00D84912"/>
    <w:rsid w:val="00D84CB4"/>
    <w:rsid w:val="00D8518B"/>
    <w:rsid w:val="00D85F10"/>
    <w:rsid w:val="00D866C9"/>
    <w:rsid w:val="00D86903"/>
    <w:rsid w:val="00D87898"/>
    <w:rsid w:val="00D90370"/>
    <w:rsid w:val="00D903E6"/>
    <w:rsid w:val="00D90567"/>
    <w:rsid w:val="00D92D3E"/>
    <w:rsid w:val="00D9312D"/>
    <w:rsid w:val="00D9313B"/>
    <w:rsid w:val="00D93879"/>
    <w:rsid w:val="00D93C05"/>
    <w:rsid w:val="00D953D8"/>
    <w:rsid w:val="00D9549C"/>
    <w:rsid w:val="00D956A0"/>
    <w:rsid w:val="00D956EA"/>
    <w:rsid w:val="00D95B0F"/>
    <w:rsid w:val="00D95B70"/>
    <w:rsid w:val="00D95D1C"/>
    <w:rsid w:val="00D967E9"/>
    <w:rsid w:val="00D96F68"/>
    <w:rsid w:val="00D96FCE"/>
    <w:rsid w:val="00D971A9"/>
    <w:rsid w:val="00D9741D"/>
    <w:rsid w:val="00D97F7E"/>
    <w:rsid w:val="00DA0B98"/>
    <w:rsid w:val="00DA142B"/>
    <w:rsid w:val="00DA1A5C"/>
    <w:rsid w:val="00DA1F65"/>
    <w:rsid w:val="00DA2070"/>
    <w:rsid w:val="00DA23DF"/>
    <w:rsid w:val="00DA29B9"/>
    <w:rsid w:val="00DA2D07"/>
    <w:rsid w:val="00DA3032"/>
    <w:rsid w:val="00DA36A9"/>
    <w:rsid w:val="00DA3FAC"/>
    <w:rsid w:val="00DA42EA"/>
    <w:rsid w:val="00DA4EAB"/>
    <w:rsid w:val="00DA5B60"/>
    <w:rsid w:val="00DA6DD8"/>
    <w:rsid w:val="00DA72F1"/>
    <w:rsid w:val="00DA75A4"/>
    <w:rsid w:val="00DA7BA5"/>
    <w:rsid w:val="00DB02FD"/>
    <w:rsid w:val="00DB0E08"/>
    <w:rsid w:val="00DB1232"/>
    <w:rsid w:val="00DB25BF"/>
    <w:rsid w:val="00DB2929"/>
    <w:rsid w:val="00DB2D91"/>
    <w:rsid w:val="00DB37C3"/>
    <w:rsid w:val="00DB37DD"/>
    <w:rsid w:val="00DB3BAD"/>
    <w:rsid w:val="00DB5581"/>
    <w:rsid w:val="00DB5792"/>
    <w:rsid w:val="00DB6155"/>
    <w:rsid w:val="00DB6B25"/>
    <w:rsid w:val="00DB6E46"/>
    <w:rsid w:val="00DB6E90"/>
    <w:rsid w:val="00DC114E"/>
    <w:rsid w:val="00DC310D"/>
    <w:rsid w:val="00DC4603"/>
    <w:rsid w:val="00DC47F9"/>
    <w:rsid w:val="00DC4836"/>
    <w:rsid w:val="00DC4E8F"/>
    <w:rsid w:val="00DC5102"/>
    <w:rsid w:val="00DC51B7"/>
    <w:rsid w:val="00DC5486"/>
    <w:rsid w:val="00DC551D"/>
    <w:rsid w:val="00DC5530"/>
    <w:rsid w:val="00DC5FB0"/>
    <w:rsid w:val="00DC6028"/>
    <w:rsid w:val="00DC66FA"/>
    <w:rsid w:val="00DC6995"/>
    <w:rsid w:val="00DD0556"/>
    <w:rsid w:val="00DD0784"/>
    <w:rsid w:val="00DD099A"/>
    <w:rsid w:val="00DD0AED"/>
    <w:rsid w:val="00DD0D8B"/>
    <w:rsid w:val="00DD148F"/>
    <w:rsid w:val="00DD2A71"/>
    <w:rsid w:val="00DD326C"/>
    <w:rsid w:val="00DD36A5"/>
    <w:rsid w:val="00DD429E"/>
    <w:rsid w:val="00DD5271"/>
    <w:rsid w:val="00DD54B4"/>
    <w:rsid w:val="00DD5FE4"/>
    <w:rsid w:val="00DD6EF2"/>
    <w:rsid w:val="00DD6F36"/>
    <w:rsid w:val="00DD727A"/>
    <w:rsid w:val="00DD79B2"/>
    <w:rsid w:val="00DE0A8C"/>
    <w:rsid w:val="00DE1078"/>
    <w:rsid w:val="00DE114A"/>
    <w:rsid w:val="00DE1274"/>
    <w:rsid w:val="00DE134E"/>
    <w:rsid w:val="00DE1626"/>
    <w:rsid w:val="00DE1A78"/>
    <w:rsid w:val="00DE231D"/>
    <w:rsid w:val="00DE26D9"/>
    <w:rsid w:val="00DE2A97"/>
    <w:rsid w:val="00DE309F"/>
    <w:rsid w:val="00DE3231"/>
    <w:rsid w:val="00DE3884"/>
    <w:rsid w:val="00DE39B8"/>
    <w:rsid w:val="00DE4012"/>
    <w:rsid w:val="00DE5208"/>
    <w:rsid w:val="00DE6855"/>
    <w:rsid w:val="00DE725E"/>
    <w:rsid w:val="00DF025C"/>
    <w:rsid w:val="00DF0CBE"/>
    <w:rsid w:val="00DF1EF9"/>
    <w:rsid w:val="00DF24AA"/>
    <w:rsid w:val="00DF3225"/>
    <w:rsid w:val="00DF3956"/>
    <w:rsid w:val="00DF3AE8"/>
    <w:rsid w:val="00DF3AEC"/>
    <w:rsid w:val="00DF3F41"/>
    <w:rsid w:val="00DF4741"/>
    <w:rsid w:val="00DF5102"/>
    <w:rsid w:val="00DF51C9"/>
    <w:rsid w:val="00DF55B5"/>
    <w:rsid w:val="00DF6396"/>
    <w:rsid w:val="00DF6C1A"/>
    <w:rsid w:val="00DF7367"/>
    <w:rsid w:val="00DF778B"/>
    <w:rsid w:val="00DF7E71"/>
    <w:rsid w:val="00E001C8"/>
    <w:rsid w:val="00E0108A"/>
    <w:rsid w:val="00E013FB"/>
    <w:rsid w:val="00E018A0"/>
    <w:rsid w:val="00E041B2"/>
    <w:rsid w:val="00E04326"/>
    <w:rsid w:val="00E0566C"/>
    <w:rsid w:val="00E057B5"/>
    <w:rsid w:val="00E05A98"/>
    <w:rsid w:val="00E05AB9"/>
    <w:rsid w:val="00E0616F"/>
    <w:rsid w:val="00E07BFD"/>
    <w:rsid w:val="00E10686"/>
    <w:rsid w:val="00E10737"/>
    <w:rsid w:val="00E10E1D"/>
    <w:rsid w:val="00E11EF5"/>
    <w:rsid w:val="00E12162"/>
    <w:rsid w:val="00E12498"/>
    <w:rsid w:val="00E13713"/>
    <w:rsid w:val="00E14414"/>
    <w:rsid w:val="00E1533D"/>
    <w:rsid w:val="00E1547F"/>
    <w:rsid w:val="00E157B5"/>
    <w:rsid w:val="00E15D41"/>
    <w:rsid w:val="00E1712E"/>
    <w:rsid w:val="00E17608"/>
    <w:rsid w:val="00E17772"/>
    <w:rsid w:val="00E17EF6"/>
    <w:rsid w:val="00E208C8"/>
    <w:rsid w:val="00E20EEC"/>
    <w:rsid w:val="00E211A5"/>
    <w:rsid w:val="00E214D6"/>
    <w:rsid w:val="00E2204B"/>
    <w:rsid w:val="00E2286B"/>
    <w:rsid w:val="00E22FE0"/>
    <w:rsid w:val="00E23375"/>
    <w:rsid w:val="00E23599"/>
    <w:rsid w:val="00E23796"/>
    <w:rsid w:val="00E24258"/>
    <w:rsid w:val="00E246A7"/>
    <w:rsid w:val="00E24E86"/>
    <w:rsid w:val="00E253F8"/>
    <w:rsid w:val="00E257DF"/>
    <w:rsid w:val="00E26090"/>
    <w:rsid w:val="00E274B1"/>
    <w:rsid w:val="00E27CB2"/>
    <w:rsid w:val="00E27F27"/>
    <w:rsid w:val="00E300B6"/>
    <w:rsid w:val="00E30D29"/>
    <w:rsid w:val="00E31415"/>
    <w:rsid w:val="00E3157D"/>
    <w:rsid w:val="00E31E3D"/>
    <w:rsid w:val="00E320DD"/>
    <w:rsid w:val="00E322F1"/>
    <w:rsid w:val="00E32ACA"/>
    <w:rsid w:val="00E34D99"/>
    <w:rsid w:val="00E351BD"/>
    <w:rsid w:val="00E36390"/>
    <w:rsid w:val="00E367D7"/>
    <w:rsid w:val="00E37B1B"/>
    <w:rsid w:val="00E400A8"/>
    <w:rsid w:val="00E40CA8"/>
    <w:rsid w:val="00E40D81"/>
    <w:rsid w:val="00E41002"/>
    <w:rsid w:val="00E41114"/>
    <w:rsid w:val="00E414F3"/>
    <w:rsid w:val="00E4153B"/>
    <w:rsid w:val="00E415D6"/>
    <w:rsid w:val="00E42044"/>
    <w:rsid w:val="00E4218B"/>
    <w:rsid w:val="00E421D7"/>
    <w:rsid w:val="00E4259D"/>
    <w:rsid w:val="00E42DA5"/>
    <w:rsid w:val="00E42DFF"/>
    <w:rsid w:val="00E42ECC"/>
    <w:rsid w:val="00E4325A"/>
    <w:rsid w:val="00E43429"/>
    <w:rsid w:val="00E437FB"/>
    <w:rsid w:val="00E43ABB"/>
    <w:rsid w:val="00E441AD"/>
    <w:rsid w:val="00E451A5"/>
    <w:rsid w:val="00E46427"/>
    <w:rsid w:val="00E46BB3"/>
    <w:rsid w:val="00E477EC"/>
    <w:rsid w:val="00E47E22"/>
    <w:rsid w:val="00E504D7"/>
    <w:rsid w:val="00E50845"/>
    <w:rsid w:val="00E5087E"/>
    <w:rsid w:val="00E508C5"/>
    <w:rsid w:val="00E50B7C"/>
    <w:rsid w:val="00E52D95"/>
    <w:rsid w:val="00E5368A"/>
    <w:rsid w:val="00E53AE8"/>
    <w:rsid w:val="00E53F65"/>
    <w:rsid w:val="00E5413C"/>
    <w:rsid w:val="00E54EC2"/>
    <w:rsid w:val="00E560E4"/>
    <w:rsid w:val="00E56316"/>
    <w:rsid w:val="00E5688B"/>
    <w:rsid w:val="00E56A65"/>
    <w:rsid w:val="00E57275"/>
    <w:rsid w:val="00E57769"/>
    <w:rsid w:val="00E579AB"/>
    <w:rsid w:val="00E60A4E"/>
    <w:rsid w:val="00E61D98"/>
    <w:rsid w:val="00E62D78"/>
    <w:rsid w:val="00E63018"/>
    <w:rsid w:val="00E630D4"/>
    <w:rsid w:val="00E6310A"/>
    <w:rsid w:val="00E63386"/>
    <w:rsid w:val="00E637A5"/>
    <w:rsid w:val="00E63E60"/>
    <w:rsid w:val="00E65723"/>
    <w:rsid w:val="00E65814"/>
    <w:rsid w:val="00E65893"/>
    <w:rsid w:val="00E65A82"/>
    <w:rsid w:val="00E66CB1"/>
    <w:rsid w:val="00E66EDB"/>
    <w:rsid w:val="00E67B49"/>
    <w:rsid w:val="00E7023A"/>
    <w:rsid w:val="00E70639"/>
    <w:rsid w:val="00E70679"/>
    <w:rsid w:val="00E71BCD"/>
    <w:rsid w:val="00E71E2E"/>
    <w:rsid w:val="00E724CA"/>
    <w:rsid w:val="00E72601"/>
    <w:rsid w:val="00E729F0"/>
    <w:rsid w:val="00E72D0B"/>
    <w:rsid w:val="00E734F5"/>
    <w:rsid w:val="00E735BE"/>
    <w:rsid w:val="00E73C60"/>
    <w:rsid w:val="00E74118"/>
    <w:rsid w:val="00E75566"/>
    <w:rsid w:val="00E7563E"/>
    <w:rsid w:val="00E75CBD"/>
    <w:rsid w:val="00E763D5"/>
    <w:rsid w:val="00E76A35"/>
    <w:rsid w:val="00E76CF0"/>
    <w:rsid w:val="00E76E51"/>
    <w:rsid w:val="00E77053"/>
    <w:rsid w:val="00E771D2"/>
    <w:rsid w:val="00E775F2"/>
    <w:rsid w:val="00E77CE1"/>
    <w:rsid w:val="00E80082"/>
    <w:rsid w:val="00E810A9"/>
    <w:rsid w:val="00E818A6"/>
    <w:rsid w:val="00E81B73"/>
    <w:rsid w:val="00E81FCC"/>
    <w:rsid w:val="00E82184"/>
    <w:rsid w:val="00E83093"/>
    <w:rsid w:val="00E83157"/>
    <w:rsid w:val="00E83401"/>
    <w:rsid w:val="00E8437F"/>
    <w:rsid w:val="00E85DA2"/>
    <w:rsid w:val="00E862C9"/>
    <w:rsid w:val="00E872ED"/>
    <w:rsid w:val="00E87C78"/>
    <w:rsid w:val="00E87E2A"/>
    <w:rsid w:val="00E90A49"/>
    <w:rsid w:val="00E90CE5"/>
    <w:rsid w:val="00E912A4"/>
    <w:rsid w:val="00E91C06"/>
    <w:rsid w:val="00E91E90"/>
    <w:rsid w:val="00E924CC"/>
    <w:rsid w:val="00E937A3"/>
    <w:rsid w:val="00E93C85"/>
    <w:rsid w:val="00E93D74"/>
    <w:rsid w:val="00E93E31"/>
    <w:rsid w:val="00E940D7"/>
    <w:rsid w:val="00E95DBE"/>
    <w:rsid w:val="00E96101"/>
    <w:rsid w:val="00E97138"/>
    <w:rsid w:val="00E977CA"/>
    <w:rsid w:val="00E97A18"/>
    <w:rsid w:val="00EA020F"/>
    <w:rsid w:val="00EA037B"/>
    <w:rsid w:val="00EA0399"/>
    <w:rsid w:val="00EA0527"/>
    <w:rsid w:val="00EA09CA"/>
    <w:rsid w:val="00EA1D1C"/>
    <w:rsid w:val="00EA1DDA"/>
    <w:rsid w:val="00EA24EB"/>
    <w:rsid w:val="00EA3F71"/>
    <w:rsid w:val="00EA419F"/>
    <w:rsid w:val="00EA45FF"/>
    <w:rsid w:val="00EA49B0"/>
    <w:rsid w:val="00EA59A1"/>
    <w:rsid w:val="00EA653B"/>
    <w:rsid w:val="00EA6920"/>
    <w:rsid w:val="00EA6AFC"/>
    <w:rsid w:val="00EA73E6"/>
    <w:rsid w:val="00EA7505"/>
    <w:rsid w:val="00EB036B"/>
    <w:rsid w:val="00EB0434"/>
    <w:rsid w:val="00EB1340"/>
    <w:rsid w:val="00EB1A7A"/>
    <w:rsid w:val="00EB2303"/>
    <w:rsid w:val="00EB238F"/>
    <w:rsid w:val="00EB23CB"/>
    <w:rsid w:val="00EB269B"/>
    <w:rsid w:val="00EB2C04"/>
    <w:rsid w:val="00EB33B9"/>
    <w:rsid w:val="00EB3DB9"/>
    <w:rsid w:val="00EB4307"/>
    <w:rsid w:val="00EB514C"/>
    <w:rsid w:val="00EB5F51"/>
    <w:rsid w:val="00EB620F"/>
    <w:rsid w:val="00EB632D"/>
    <w:rsid w:val="00EB66EA"/>
    <w:rsid w:val="00EB6C03"/>
    <w:rsid w:val="00EB7551"/>
    <w:rsid w:val="00EB77E0"/>
    <w:rsid w:val="00EC0724"/>
    <w:rsid w:val="00EC0C1A"/>
    <w:rsid w:val="00EC11D3"/>
    <w:rsid w:val="00EC1523"/>
    <w:rsid w:val="00EC1BAB"/>
    <w:rsid w:val="00EC22EE"/>
    <w:rsid w:val="00EC24D7"/>
    <w:rsid w:val="00EC3018"/>
    <w:rsid w:val="00EC4CF2"/>
    <w:rsid w:val="00EC55CE"/>
    <w:rsid w:val="00EC57FA"/>
    <w:rsid w:val="00EC5832"/>
    <w:rsid w:val="00EC59CA"/>
    <w:rsid w:val="00EC6B35"/>
    <w:rsid w:val="00EC7254"/>
    <w:rsid w:val="00EC7B35"/>
    <w:rsid w:val="00EC7D91"/>
    <w:rsid w:val="00ED04C3"/>
    <w:rsid w:val="00ED0872"/>
    <w:rsid w:val="00ED08E0"/>
    <w:rsid w:val="00ED0AE8"/>
    <w:rsid w:val="00ED16B8"/>
    <w:rsid w:val="00ED1949"/>
    <w:rsid w:val="00ED1D3D"/>
    <w:rsid w:val="00ED20FA"/>
    <w:rsid w:val="00ED3003"/>
    <w:rsid w:val="00ED3018"/>
    <w:rsid w:val="00ED31F0"/>
    <w:rsid w:val="00ED36E4"/>
    <w:rsid w:val="00ED3E0C"/>
    <w:rsid w:val="00ED3F71"/>
    <w:rsid w:val="00ED3F8E"/>
    <w:rsid w:val="00ED4015"/>
    <w:rsid w:val="00ED4062"/>
    <w:rsid w:val="00ED5DFB"/>
    <w:rsid w:val="00ED6060"/>
    <w:rsid w:val="00ED64DD"/>
    <w:rsid w:val="00ED6B67"/>
    <w:rsid w:val="00ED6F9F"/>
    <w:rsid w:val="00ED703D"/>
    <w:rsid w:val="00ED7F21"/>
    <w:rsid w:val="00EE009F"/>
    <w:rsid w:val="00EE00B2"/>
    <w:rsid w:val="00EE0150"/>
    <w:rsid w:val="00EE079A"/>
    <w:rsid w:val="00EE1F07"/>
    <w:rsid w:val="00EE2169"/>
    <w:rsid w:val="00EE264C"/>
    <w:rsid w:val="00EE30A9"/>
    <w:rsid w:val="00EE34EC"/>
    <w:rsid w:val="00EE5434"/>
    <w:rsid w:val="00EE6F13"/>
    <w:rsid w:val="00EE70E6"/>
    <w:rsid w:val="00EE7353"/>
    <w:rsid w:val="00EE742E"/>
    <w:rsid w:val="00EF0349"/>
    <w:rsid w:val="00EF1494"/>
    <w:rsid w:val="00EF1E74"/>
    <w:rsid w:val="00EF268D"/>
    <w:rsid w:val="00EF2D91"/>
    <w:rsid w:val="00EF33E6"/>
    <w:rsid w:val="00EF34E5"/>
    <w:rsid w:val="00EF3B46"/>
    <w:rsid w:val="00EF40B1"/>
    <w:rsid w:val="00EF4210"/>
    <w:rsid w:val="00EF4A3C"/>
    <w:rsid w:val="00EF5260"/>
    <w:rsid w:val="00EF5C0F"/>
    <w:rsid w:val="00EF62A8"/>
    <w:rsid w:val="00EF6867"/>
    <w:rsid w:val="00EF721C"/>
    <w:rsid w:val="00EF77E3"/>
    <w:rsid w:val="00F016A8"/>
    <w:rsid w:val="00F01C56"/>
    <w:rsid w:val="00F01FC8"/>
    <w:rsid w:val="00F02972"/>
    <w:rsid w:val="00F02B85"/>
    <w:rsid w:val="00F02E51"/>
    <w:rsid w:val="00F037E6"/>
    <w:rsid w:val="00F03A13"/>
    <w:rsid w:val="00F03A2F"/>
    <w:rsid w:val="00F0446D"/>
    <w:rsid w:val="00F048E3"/>
    <w:rsid w:val="00F0506F"/>
    <w:rsid w:val="00F053EF"/>
    <w:rsid w:val="00F0596A"/>
    <w:rsid w:val="00F06699"/>
    <w:rsid w:val="00F06B7A"/>
    <w:rsid w:val="00F07B62"/>
    <w:rsid w:val="00F101AA"/>
    <w:rsid w:val="00F113C0"/>
    <w:rsid w:val="00F11606"/>
    <w:rsid w:val="00F11F22"/>
    <w:rsid w:val="00F11FF9"/>
    <w:rsid w:val="00F12116"/>
    <w:rsid w:val="00F121C0"/>
    <w:rsid w:val="00F12CF3"/>
    <w:rsid w:val="00F13589"/>
    <w:rsid w:val="00F13BA7"/>
    <w:rsid w:val="00F1449C"/>
    <w:rsid w:val="00F160C9"/>
    <w:rsid w:val="00F163A2"/>
    <w:rsid w:val="00F165CF"/>
    <w:rsid w:val="00F208E2"/>
    <w:rsid w:val="00F22D55"/>
    <w:rsid w:val="00F247BF"/>
    <w:rsid w:val="00F24BC4"/>
    <w:rsid w:val="00F24F6A"/>
    <w:rsid w:val="00F2765D"/>
    <w:rsid w:val="00F2796A"/>
    <w:rsid w:val="00F27FF5"/>
    <w:rsid w:val="00F30315"/>
    <w:rsid w:val="00F30368"/>
    <w:rsid w:val="00F30606"/>
    <w:rsid w:val="00F3107F"/>
    <w:rsid w:val="00F31271"/>
    <w:rsid w:val="00F31B8E"/>
    <w:rsid w:val="00F324C7"/>
    <w:rsid w:val="00F33365"/>
    <w:rsid w:val="00F3337B"/>
    <w:rsid w:val="00F33A3D"/>
    <w:rsid w:val="00F33FA6"/>
    <w:rsid w:val="00F347CF"/>
    <w:rsid w:val="00F34980"/>
    <w:rsid w:val="00F358B2"/>
    <w:rsid w:val="00F3700E"/>
    <w:rsid w:val="00F373DB"/>
    <w:rsid w:val="00F37408"/>
    <w:rsid w:val="00F419A2"/>
    <w:rsid w:val="00F41E92"/>
    <w:rsid w:val="00F42710"/>
    <w:rsid w:val="00F43B91"/>
    <w:rsid w:val="00F448F4"/>
    <w:rsid w:val="00F449BC"/>
    <w:rsid w:val="00F44B1B"/>
    <w:rsid w:val="00F453C1"/>
    <w:rsid w:val="00F45751"/>
    <w:rsid w:val="00F45A33"/>
    <w:rsid w:val="00F460D9"/>
    <w:rsid w:val="00F50885"/>
    <w:rsid w:val="00F515A5"/>
    <w:rsid w:val="00F5194B"/>
    <w:rsid w:val="00F51F39"/>
    <w:rsid w:val="00F51F69"/>
    <w:rsid w:val="00F523A1"/>
    <w:rsid w:val="00F52DEC"/>
    <w:rsid w:val="00F53802"/>
    <w:rsid w:val="00F53866"/>
    <w:rsid w:val="00F538EC"/>
    <w:rsid w:val="00F54614"/>
    <w:rsid w:val="00F5510F"/>
    <w:rsid w:val="00F55AC1"/>
    <w:rsid w:val="00F56138"/>
    <w:rsid w:val="00F56477"/>
    <w:rsid w:val="00F568DF"/>
    <w:rsid w:val="00F569C4"/>
    <w:rsid w:val="00F56CB3"/>
    <w:rsid w:val="00F56F3D"/>
    <w:rsid w:val="00F57503"/>
    <w:rsid w:val="00F576F7"/>
    <w:rsid w:val="00F5784E"/>
    <w:rsid w:val="00F5789E"/>
    <w:rsid w:val="00F57E3D"/>
    <w:rsid w:val="00F60061"/>
    <w:rsid w:val="00F60138"/>
    <w:rsid w:val="00F6013E"/>
    <w:rsid w:val="00F60584"/>
    <w:rsid w:val="00F60E2B"/>
    <w:rsid w:val="00F6101C"/>
    <w:rsid w:val="00F617CB"/>
    <w:rsid w:val="00F620BD"/>
    <w:rsid w:val="00F62442"/>
    <w:rsid w:val="00F62B87"/>
    <w:rsid w:val="00F63039"/>
    <w:rsid w:val="00F631E5"/>
    <w:rsid w:val="00F632AB"/>
    <w:rsid w:val="00F6333F"/>
    <w:rsid w:val="00F63B83"/>
    <w:rsid w:val="00F6417A"/>
    <w:rsid w:val="00F65E5D"/>
    <w:rsid w:val="00F66047"/>
    <w:rsid w:val="00F666F0"/>
    <w:rsid w:val="00F6738E"/>
    <w:rsid w:val="00F67820"/>
    <w:rsid w:val="00F67ADC"/>
    <w:rsid w:val="00F70ABF"/>
    <w:rsid w:val="00F70BA4"/>
    <w:rsid w:val="00F7108D"/>
    <w:rsid w:val="00F71BAC"/>
    <w:rsid w:val="00F728F4"/>
    <w:rsid w:val="00F74DDF"/>
    <w:rsid w:val="00F75485"/>
    <w:rsid w:val="00F75569"/>
    <w:rsid w:val="00F75B14"/>
    <w:rsid w:val="00F761A9"/>
    <w:rsid w:val="00F76FF1"/>
    <w:rsid w:val="00F7708E"/>
    <w:rsid w:val="00F77832"/>
    <w:rsid w:val="00F77D32"/>
    <w:rsid w:val="00F800C3"/>
    <w:rsid w:val="00F805F7"/>
    <w:rsid w:val="00F80E65"/>
    <w:rsid w:val="00F8152E"/>
    <w:rsid w:val="00F81CAE"/>
    <w:rsid w:val="00F820A0"/>
    <w:rsid w:val="00F829F6"/>
    <w:rsid w:val="00F83291"/>
    <w:rsid w:val="00F83B1B"/>
    <w:rsid w:val="00F83C19"/>
    <w:rsid w:val="00F83C4D"/>
    <w:rsid w:val="00F84199"/>
    <w:rsid w:val="00F8437E"/>
    <w:rsid w:val="00F8463C"/>
    <w:rsid w:val="00F84FC9"/>
    <w:rsid w:val="00F852D4"/>
    <w:rsid w:val="00F865CC"/>
    <w:rsid w:val="00F86765"/>
    <w:rsid w:val="00F873F1"/>
    <w:rsid w:val="00F87B27"/>
    <w:rsid w:val="00F87ED1"/>
    <w:rsid w:val="00F905D4"/>
    <w:rsid w:val="00F93532"/>
    <w:rsid w:val="00F93A41"/>
    <w:rsid w:val="00F93AFA"/>
    <w:rsid w:val="00F93C46"/>
    <w:rsid w:val="00F93C54"/>
    <w:rsid w:val="00F93C9F"/>
    <w:rsid w:val="00F94029"/>
    <w:rsid w:val="00F9451D"/>
    <w:rsid w:val="00F94B8D"/>
    <w:rsid w:val="00F9564A"/>
    <w:rsid w:val="00F96667"/>
    <w:rsid w:val="00F96A22"/>
    <w:rsid w:val="00F96C65"/>
    <w:rsid w:val="00F97807"/>
    <w:rsid w:val="00F978AA"/>
    <w:rsid w:val="00F97D47"/>
    <w:rsid w:val="00F97DAC"/>
    <w:rsid w:val="00F97E8C"/>
    <w:rsid w:val="00FA058C"/>
    <w:rsid w:val="00FA0779"/>
    <w:rsid w:val="00FA0A6A"/>
    <w:rsid w:val="00FA0D4A"/>
    <w:rsid w:val="00FA128A"/>
    <w:rsid w:val="00FA18AC"/>
    <w:rsid w:val="00FA20C1"/>
    <w:rsid w:val="00FA3B29"/>
    <w:rsid w:val="00FA404F"/>
    <w:rsid w:val="00FA41E7"/>
    <w:rsid w:val="00FA48D5"/>
    <w:rsid w:val="00FA514E"/>
    <w:rsid w:val="00FA5571"/>
    <w:rsid w:val="00FA6288"/>
    <w:rsid w:val="00FA6786"/>
    <w:rsid w:val="00FA7474"/>
    <w:rsid w:val="00FA7918"/>
    <w:rsid w:val="00FB002B"/>
    <w:rsid w:val="00FB0054"/>
    <w:rsid w:val="00FB0765"/>
    <w:rsid w:val="00FB0849"/>
    <w:rsid w:val="00FB229D"/>
    <w:rsid w:val="00FB2A91"/>
    <w:rsid w:val="00FB3184"/>
    <w:rsid w:val="00FB352B"/>
    <w:rsid w:val="00FB3BB9"/>
    <w:rsid w:val="00FB3DA8"/>
    <w:rsid w:val="00FB41C8"/>
    <w:rsid w:val="00FB453F"/>
    <w:rsid w:val="00FB4BFC"/>
    <w:rsid w:val="00FB4CBD"/>
    <w:rsid w:val="00FC107E"/>
    <w:rsid w:val="00FC1B77"/>
    <w:rsid w:val="00FC317E"/>
    <w:rsid w:val="00FC34C5"/>
    <w:rsid w:val="00FC36EE"/>
    <w:rsid w:val="00FC38D2"/>
    <w:rsid w:val="00FC45A0"/>
    <w:rsid w:val="00FC46ED"/>
    <w:rsid w:val="00FC56C7"/>
    <w:rsid w:val="00FC5FBC"/>
    <w:rsid w:val="00FC6347"/>
    <w:rsid w:val="00FC74C1"/>
    <w:rsid w:val="00FC7A8C"/>
    <w:rsid w:val="00FD01F7"/>
    <w:rsid w:val="00FD0261"/>
    <w:rsid w:val="00FD060F"/>
    <w:rsid w:val="00FD119E"/>
    <w:rsid w:val="00FD261B"/>
    <w:rsid w:val="00FD3122"/>
    <w:rsid w:val="00FD351F"/>
    <w:rsid w:val="00FD377E"/>
    <w:rsid w:val="00FD3C87"/>
    <w:rsid w:val="00FD3E58"/>
    <w:rsid w:val="00FD4DBE"/>
    <w:rsid w:val="00FD526E"/>
    <w:rsid w:val="00FD568A"/>
    <w:rsid w:val="00FD58C3"/>
    <w:rsid w:val="00FD6B76"/>
    <w:rsid w:val="00FD7E0A"/>
    <w:rsid w:val="00FE0252"/>
    <w:rsid w:val="00FE11B9"/>
    <w:rsid w:val="00FE19CA"/>
    <w:rsid w:val="00FE2A0F"/>
    <w:rsid w:val="00FE3706"/>
    <w:rsid w:val="00FE3D80"/>
    <w:rsid w:val="00FE4551"/>
    <w:rsid w:val="00FE48BC"/>
    <w:rsid w:val="00FE4953"/>
    <w:rsid w:val="00FE54BA"/>
    <w:rsid w:val="00FE5621"/>
    <w:rsid w:val="00FE682F"/>
    <w:rsid w:val="00FE6D3C"/>
    <w:rsid w:val="00FE6EFD"/>
    <w:rsid w:val="00FE71E8"/>
    <w:rsid w:val="00FE7434"/>
    <w:rsid w:val="00FE76F3"/>
    <w:rsid w:val="00FF01ED"/>
    <w:rsid w:val="00FF01F9"/>
    <w:rsid w:val="00FF03BD"/>
    <w:rsid w:val="00FF0A31"/>
    <w:rsid w:val="00FF1412"/>
    <w:rsid w:val="00FF14D6"/>
    <w:rsid w:val="00FF165C"/>
    <w:rsid w:val="00FF22A8"/>
    <w:rsid w:val="00FF2981"/>
    <w:rsid w:val="00FF2B00"/>
    <w:rsid w:val="00FF2C73"/>
    <w:rsid w:val="00FF2FBB"/>
    <w:rsid w:val="00FF3689"/>
    <w:rsid w:val="00FF3BD1"/>
    <w:rsid w:val="00FF5067"/>
    <w:rsid w:val="00FF527E"/>
    <w:rsid w:val="00FF55CB"/>
    <w:rsid w:val="00FF5901"/>
    <w:rsid w:val="00FF626D"/>
    <w:rsid w:val="00FF649E"/>
    <w:rsid w:val="00FF6A07"/>
    <w:rsid w:val="00FF6E5B"/>
    <w:rsid w:val="00FF785B"/>
    <w:rsid w:val="00FF78AA"/>
    <w:rsid w:val="00FF7B15"/>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chmetcnv"/>
  <w:shapeDefaults>
    <o:shapedefaults v:ext="edit" spidmax="2049">
      <o:colormru v:ext="edit" colors="#e2e2e2"/>
    </o:shapedefaults>
    <o:shapelayout v:ext="edit">
      <o:idmap v:ext="edit" data="1"/>
      <o:rules v:ext="edit">
        <o:r id="V:Rule1" type="arc" idref="#_x0000_s1264"/>
        <o:r id="V:Rule2" type="arc" idref="#_x0000_s1269"/>
        <o:r id="V:Rule3" type="arc" idref="#_x0000_s1270"/>
        <o:r id="V:Rule4" type="arc" idref="#_x0000_s1273"/>
        <o:r id="V:Rule5" type="arc" idref="#_x0000_s1275"/>
        <o:r id="V:Rule6" type="connector" idref="#_x0000_s1349"/>
        <o:r id="V:Rule7" type="connector" idref="#_x0000_s1353"/>
        <o:r id="V:Rule8" type="connector" idref="#自选图形 6"/>
        <o:r id="V:Rule9" type="connector" idref="#自选图形 14"/>
        <o:r id="V:Rule10" type="connector" idref="#自选图形 2"/>
        <o:r id="V:Rule11" type="connector" idref="#自选图形 10"/>
        <o:r id="V:Rule12" type="connector" idref="#自选图形 8"/>
        <o:r id="V:Rule13" type="connector" idref="#自选图形 4"/>
        <o:r id="V:Rule14" type="connector" idref="#自选图形 3"/>
        <o:r id="V:Rule15" type="connector" idref="#自选图形 5"/>
        <o:r id="V:Rule16" type="connector" idref="#_x0000_s1351"/>
      </o:rules>
    </o:shapelayout>
  </w:shapeDefaults>
  <w:decimalSymbol w:val="."/>
  <w:listSeparator w:val=","/>
  <w15:docId w15:val="{406258CF-8148-4FA5-9C6D-BFF3F19A3E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uiPriority="9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99" w:unhideWhenUsed="1"/>
    <w:lsdException w:name="footnote text" w:semiHidden="1" w:unhideWhenUsed="1"/>
    <w:lsdException w:name="annotation text" w:semiHidden="1" w:uiPriority="99" w:unhideWhenUsed="1"/>
    <w:lsdException w:name="header" w:semiHidden="1" w:uiPriority="99" w:unhideWhenUsed="1"/>
    <w:lsdException w:name="footer" w:semiHidden="1"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List" w:semiHidden="1" w:unhideWhenUsed="1"/>
    <w:lsdException w:name="List Bullet"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iPriority="99" w:unhideWhenUsed="1"/>
    <w:lsdException w:name="List Continue" w:semiHidden="1" w:unhideWhenUsed="1"/>
    <w:lsdException w:name="List Continue 2" w:semiHidden="1" w:unhideWhenUsed="1"/>
    <w:lsdException w:name="List Continue 3" w:semiHidden="1" w:unhideWhenUsed="1"/>
    <w:lsdException w:name="Subtitle" w:uiPriority="11" w:qFormat="1"/>
    <w:lsdException w:name="Salutation" w:semiHidden="1" w:unhideWhenUsed="1"/>
    <w:lsdException w:name="Date" w:semiHidden="1" w:uiPriority="99" w:unhideWhenUsed="1"/>
    <w:lsdException w:name="Body Text First Indent" w:semiHidden="1" w:unhideWhenUsed="1"/>
    <w:lsdException w:name="Body Text First Indent 2" w:semiHidden="1" w:unhideWhenUsed="1"/>
    <w:lsdException w:name="Note Heading" w:semiHidden="1" w:uiPriority="99" w:unhideWhenUsed="1"/>
    <w:lsdException w:name="Body Text 2" w:semiHidden="1" w:uiPriority="99" w:unhideWhenUsed="1"/>
    <w:lsdException w:name="Body Text 3" w:semiHidden="1" w:unhideWhenUsed="1"/>
    <w:lsdException w:name="Body Text Indent 2" w:semiHidden="1" w:uiPriority="99" w:unhideWhenUsed="1"/>
    <w:lsdException w:name="Body Text Indent 3" w:semiHidden="1" w:uiPriority="99" w:unhideWhenUsed="1"/>
    <w:lsdException w:name="Block Text" w:semiHidden="1" w:uiPriority="99" w:unhideWhenUsed="1"/>
    <w:lsdException w:name="Hyperlink" w:semiHidden="1" w:uiPriority="99" w:unhideWhenUsed="1"/>
    <w:lsdException w:name="FollowedHyperlink" w:semiHidden="1" w:unhideWhenUsed="1"/>
    <w:lsdException w:name="Strong" w:qFormat="1"/>
    <w:lsdException w:name="Emphasis" w:qFormat="1"/>
    <w:lsdException w:name="Document Map" w:semiHidden="1" w:uiPriority="99" w:unhideWhenUsed="1"/>
    <w:lsdException w:name="Plain Text" w:semiHidden="1" w:uiPriority="99"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iPriority="9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1">
    <w:name w:val="Normal"/>
    <w:qFormat/>
    <w:rsid w:val="00100E8A"/>
    <w:pPr>
      <w:widowControl w:val="0"/>
      <w:jc w:val="both"/>
    </w:pPr>
    <w:rPr>
      <w:kern w:val="2"/>
      <w:sz w:val="21"/>
      <w:szCs w:val="24"/>
    </w:rPr>
  </w:style>
  <w:style w:type="paragraph" w:styleId="1">
    <w:name w:val="heading 1"/>
    <w:aliases w:val="标题 1 1,Title 1,1 ghost,g, Char,head:1#,Head 1"/>
    <w:basedOn w:val="a1"/>
    <w:next w:val="a1"/>
    <w:link w:val="1Char2"/>
    <w:uiPriority w:val="99"/>
    <w:qFormat/>
    <w:rsid w:val="005A6DFE"/>
    <w:pPr>
      <w:keepNext/>
      <w:numPr>
        <w:numId w:val="11"/>
      </w:numPr>
      <w:spacing w:before="200" w:after="160"/>
      <w:ind w:rightChars="-413" w:right="-413"/>
      <w:outlineLvl w:val="0"/>
    </w:pPr>
    <w:rPr>
      <w:rFonts w:ascii="Arial" w:hAnsi="Arial"/>
      <w:b/>
      <w:bCs/>
      <w:sz w:val="20"/>
    </w:rPr>
  </w:style>
  <w:style w:type="paragraph" w:styleId="21">
    <w:name w:val="heading 2"/>
    <w:aliases w:val="2nd level,h2,Titre2,l2,H2,H3,标题 1.1,head:2#,2 headline,h,headline,S&amp;R2,ERMH2,Head 2,Title 2,Title 2 ..."/>
    <w:basedOn w:val="a1"/>
    <w:next w:val="a1"/>
    <w:link w:val="2Char1"/>
    <w:uiPriority w:val="9"/>
    <w:qFormat/>
    <w:rsid w:val="000E648F"/>
    <w:pPr>
      <w:keepNext/>
      <w:numPr>
        <w:ilvl w:val="1"/>
        <w:numId w:val="11"/>
      </w:numPr>
      <w:outlineLvl w:val="1"/>
    </w:pPr>
    <w:rPr>
      <w:rFonts w:ascii="Arial" w:hAnsi="Arial"/>
      <w:b/>
      <w:sz w:val="32"/>
    </w:rPr>
  </w:style>
  <w:style w:type="paragraph" w:styleId="31">
    <w:name w:val="heading 3"/>
    <w:aliases w:val="Title 3,3 bullet,b,2,bullet,h3,样式 标题 3,head:3#,Head 3"/>
    <w:basedOn w:val="a1"/>
    <w:next w:val="a1"/>
    <w:link w:val="3Char2"/>
    <w:uiPriority w:val="9"/>
    <w:qFormat/>
    <w:rsid w:val="000E648F"/>
    <w:pPr>
      <w:keepNext/>
      <w:numPr>
        <w:ilvl w:val="2"/>
        <w:numId w:val="11"/>
      </w:numPr>
      <w:ind w:rightChars="-413" w:right="-867"/>
      <w:outlineLvl w:val="2"/>
    </w:pPr>
    <w:rPr>
      <w:rFonts w:ascii="Arial" w:hAnsi="Arial"/>
      <w:b/>
      <w:bCs/>
      <w:sz w:val="32"/>
    </w:rPr>
  </w:style>
  <w:style w:type="paragraph" w:styleId="43">
    <w:name w:val="heading 4"/>
    <w:aliases w:val="Title 4,4 dash,d,Nadpis 4 Char Char,dash,head:4#,Head 4"/>
    <w:basedOn w:val="a1"/>
    <w:next w:val="a1"/>
    <w:link w:val="4Char"/>
    <w:uiPriority w:val="9"/>
    <w:qFormat/>
    <w:rsid w:val="000E648F"/>
    <w:pPr>
      <w:keepNext/>
      <w:widowControl/>
      <w:numPr>
        <w:ilvl w:val="3"/>
        <w:numId w:val="11"/>
      </w:numPr>
      <w:spacing w:before="240" w:after="60"/>
      <w:jc w:val="left"/>
      <w:outlineLvl w:val="3"/>
    </w:pPr>
    <w:rPr>
      <w:b/>
      <w:i/>
      <w:kern w:val="0"/>
      <w:sz w:val="24"/>
      <w:szCs w:val="20"/>
      <w:lang w:val="en-GB"/>
    </w:rPr>
  </w:style>
  <w:style w:type="paragraph" w:styleId="51">
    <w:name w:val="heading 5"/>
    <w:aliases w:val="head:5#,Title 5,5 sub-bullet,sb,4"/>
    <w:basedOn w:val="a1"/>
    <w:next w:val="a1"/>
    <w:link w:val="5Char2"/>
    <w:uiPriority w:val="9"/>
    <w:qFormat/>
    <w:rsid w:val="000E648F"/>
    <w:pPr>
      <w:widowControl/>
      <w:numPr>
        <w:ilvl w:val="4"/>
        <w:numId w:val="11"/>
      </w:numPr>
      <w:spacing w:before="240" w:after="60"/>
      <w:jc w:val="left"/>
      <w:outlineLvl w:val="4"/>
    </w:pPr>
    <w:rPr>
      <w:rFonts w:ascii="Arial" w:hAnsi="Arial"/>
      <w:kern w:val="0"/>
      <w:sz w:val="22"/>
      <w:szCs w:val="20"/>
      <w:lang w:val="en-GB"/>
    </w:rPr>
  </w:style>
  <w:style w:type="paragraph" w:styleId="60">
    <w:name w:val="heading 6"/>
    <w:aliases w:val="标题3"/>
    <w:basedOn w:val="a1"/>
    <w:next w:val="a1"/>
    <w:link w:val="6Char"/>
    <w:uiPriority w:val="9"/>
    <w:qFormat/>
    <w:rsid w:val="000E648F"/>
    <w:pPr>
      <w:widowControl/>
      <w:tabs>
        <w:tab w:val="num" w:pos="2520"/>
      </w:tabs>
      <w:spacing w:before="240" w:after="60"/>
      <w:ind w:left="2520" w:hanging="420"/>
      <w:jc w:val="left"/>
      <w:outlineLvl w:val="5"/>
    </w:pPr>
    <w:rPr>
      <w:rFonts w:ascii="Arial" w:hAnsi="Arial"/>
      <w:i/>
      <w:kern w:val="0"/>
      <w:sz w:val="22"/>
      <w:szCs w:val="20"/>
      <w:lang w:val="en-GB"/>
    </w:rPr>
  </w:style>
  <w:style w:type="paragraph" w:styleId="70">
    <w:name w:val="heading 7"/>
    <w:basedOn w:val="a1"/>
    <w:next w:val="a1"/>
    <w:link w:val="7Char"/>
    <w:uiPriority w:val="9"/>
    <w:qFormat/>
    <w:rsid w:val="000E648F"/>
    <w:pPr>
      <w:widowControl/>
      <w:tabs>
        <w:tab w:val="num" w:pos="2940"/>
      </w:tabs>
      <w:spacing w:before="240" w:after="60"/>
      <w:ind w:left="2940" w:hanging="420"/>
      <w:jc w:val="left"/>
      <w:outlineLvl w:val="6"/>
    </w:pPr>
    <w:rPr>
      <w:rFonts w:ascii="Arial" w:hAnsi="Arial"/>
      <w:kern w:val="0"/>
      <w:sz w:val="20"/>
      <w:szCs w:val="20"/>
      <w:lang w:val="en-GB"/>
    </w:rPr>
  </w:style>
  <w:style w:type="paragraph" w:styleId="80">
    <w:name w:val="heading 8"/>
    <w:basedOn w:val="a1"/>
    <w:next w:val="a1"/>
    <w:link w:val="8Char"/>
    <w:uiPriority w:val="9"/>
    <w:qFormat/>
    <w:rsid w:val="000E648F"/>
    <w:pPr>
      <w:widowControl/>
      <w:tabs>
        <w:tab w:val="num" w:pos="3360"/>
      </w:tabs>
      <w:spacing w:before="240" w:after="60"/>
      <w:ind w:left="3360" w:hanging="420"/>
      <w:jc w:val="left"/>
      <w:outlineLvl w:val="7"/>
    </w:pPr>
    <w:rPr>
      <w:rFonts w:ascii="Arial" w:hAnsi="Arial"/>
      <w:i/>
      <w:kern w:val="0"/>
      <w:sz w:val="20"/>
      <w:szCs w:val="20"/>
      <w:lang w:val="en-GB"/>
    </w:rPr>
  </w:style>
  <w:style w:type="paragraph" w:styleId="90">
    <w:name w:val="heading 9"/>
    <w:basedOn w:val="a1"/>
    <w:next w:val="a1"/>
    <w:link w:val="9Char"/>
    <w:uiPriority w:val="9"/>
    <w:qFormat/>
    <w:rsid w:val="000E648F"/>
    <w:pPr>
      <w:widowControl/>
      <w:tabs>
        <w:tab w:val="num" w:pos="3780"/>
      </w:tabs>
      <w:spacing w:before="240" w:after="60"/>
      <w:ind w:left="3780" w:hanging="420"/>
      <w:jc w:val="left"/>
      <w:outlineLvl w:val="8"/>
    </w:pPr>
    <w:rPr>
      <w:rFonts w:ascii="Arial" w:hAnsi="Arial"/>
      <w:i/>
      <w:kern w:val="0"/>
      <w:sz w:val="18"/>
      <w:szCs w:val="20"/>
      <w:lang w:val="en-GB"/>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5">
    <w:name w:val="header"/>
    <w:basedOn w:val="a1"/>
    <w:link w:val="Char1"/>
    <w:uiPriority w:val="99"/>
    <w:rsid w:val="000E648F"/>
    <w:pPr>
      <w:pBdr>
        <w:bottom w:val="single" w:sz="6" w:space="1" w:color="auto"/>
      </w:pBdr>
      <w:tabs>
        <w:tab w:val="center" w:pos="4153"/>
        <w:tab w:val="right" w:pos="8306"/>
      </w:tabs>
      <w:snapToGrid w:val="0"/>
      <w:jc w:val="center"/>
    </w:pPr>
    <w:rPr>
      <w:sz w:val="18"/>
      <w:szCs w:val="20"/>
    </w:rPr>
  </w:style>
  <w:style w:type="character" w:customStyle="1" w:styleId="Char1">
    <w:name w:val="页眉 Char1"/>
    <w:link w:val="a5"/>
    <w:uiPriority w:val="99"/>
    <w:rsid w:val="00102195"/>
    <w:rPr>
      <w:kern w:val="2"/>
      <w:sz w:val="18"/>
    </w:rPr>
  </w:style>
  <w:style w:type="paragraph" w:styleId="a6">
    <w:name w:val="footer"/>
    <w:aliases w:val="BMCL"/>
    <w:basedOn w:val="a1"/>
    <w:link w:val="Char2"/>
    <w:rsid w:val="000E648F"/>
    <w:pPr>
      <w:tabs>
        <w:tab w:val="center" w:pos="4153"/>
        <w:tab w:val="right" w:pos="8306"/>
      </w:tabs>
      <w:snapToGrid w:val="0"/>
      <w:jc w:val="left"/>
    </w:pPr>
    <w:rPr>
      <w:sz w:val="18"/>
      <w:szCs w:val="18"/>
    </w:rPr>
  </w:style>
  <w:style w:type="paragraph" w:styleId="a7">
    <w:name w:val="Title"/>
    <w:basedOn w:val="a1"/>
    <w:link w:val="Char10"/>
    <w:uiPriority w:val="10"/>
    <w:qFormat/>
    <w:rsid w:val="000E648F"/>
    <w:pPr>
      <w:ind w:leftChars="-342" w:left="-718" w:rightChars="-584" w:right="-1226"/>
      <w:jc w:val="center"/>
    </w:pPr>
    <w:rPr>
      <w:rFonts w:ascii="Arial" w:hAnsi="Arial"/>
      <w:b/>
      <w:bCs/>
      <w:sz w:val="28"/>
    </w:rPr>
  </w:style>
  <w:style w:type="paragraph" w:customStyle="1" w:styleId="changerecord">
    <w:name w:val="change record"/>
    <w:basedOn w:val="a1"/>
    <w:rsid w:val="000E648F"/>
    <w:pPr>
      <w:widowControl/>
      <w:spacing w:before="240"/>
      <w:jc w:val="left"/>
    </w:pPr>
    <w:rPr>
      <w:b/>
      <w:color w:val="000000"/>
      <w:kern w:val="0"/>
      <w:sz w:val="24"/>
      <w:szCs w:val="20"/>
    </w:rPr>
  </w:style>
  <w:style w:type="paragraph" w:styleId="24">
    <w:name w:val="Body Text 2"/>
    <w:basedOn w:val="a1"/>
    <w:link w:val="2Char10"/>
    <w:uiPriority w:val="99"/>
    <w:rsid w:val="000E648F"/>
    <w:pPr>
      <w:widowControl/>
      <w:tabs>
        <w:tab w:val="left" w:pos="-720"/>
        <w:tab w:val="left" w:pos="0"/>
        <w:tab w:val="left" w:pos="284"/>
      </w:tabs>
      <w:suppressAutoHyphens/>
      <w:spacing w:line="300" w:lineRule="auto"/>
    </w:pPr>
    <w:rPr>
      <w:spacing w:val="-3"/>
      <w:sz w:val="24"/>
      <w:szCs w:val="20"/>
      <w:lang w:val="en-GB"/>
    </w:rPr>
  </w:style>
  <w:style w:type="paragraph" w:styleId="a8">
    <w:name w:val="Normal Indent"/>
    <w:aliases w:val="ind:txt,正文（首行缩进两字）"/>
    <w:basedOn w:val="a1"/>
    <w:uiPriority w:val="99"/>
    <w:rsid w:val="000E648F"/>
    <w:pPr>
      <w:ind w:firstLine="420"/>
    </w:pPr>
    <w:rPr>
      <w:szCs w:val="20"/>
    </w:rPr>
  </w:style>
  <w:style w:type="paragraph" w:styleId="a9">
    <w:name w:val="caption"/>
    <w:aliases w:val="Title,Table"/>
    <w:basedOn w:val="a1"/>
    <w:next w:val="a1"/>
    <w:link w:val="Char11"/>
    <w:uiPriority w:val="35"/>
    <w:qFormat/>
    <w:rsid w:val="000E648F"/>
    <w:rPr>
      <w:rFonts w:ascii="Arial" w:hAnsi="Arial"/>
      <w:b/>
      <w:sz w:val="28"/>
      <w:szCs w:val="20"/>
    </w:rPr>
  </w:style>
  <w:style w:type="paragraph" w:customStyle="1" w:styleId="Textnormal">
    <w:name w:val="Text normal"/>
    <w:rsid w:val="000E648F"/>
    <w:pPr>
      <w:keepLines/>
      <w:widowControl w:val="0"/>
      <w:tabs>
        <w:tab w:val="left" w:pos="851"/>
        <w:tab w:val="left" w:pos="1701"/>
        <w:tab w:val="left" w:pos="2552"/>
        <w:tab w:val="left" w:pos="3402"/>
        <w:tab w:val="left" w:pos="4253"/>
        <w:tab w:val="left" w:pos="5103"/>
        <w:tab w:val="left" w:pos="5954"/>
        <w:tab w:val="left" w:pos="6804"/>
      </w:tabs>
      <w:suppressAutoHyphens/>
      <w:spacing w:before="120" w:after="120" w:line="260" w:lineRule="exact"/>
      <w:ind w:left="1276"/>
    </w:pPr>
    <w:rPr>
      <w:rFonts w:ascii="Arial" w:hAnsi="Arial"/>
      <w:noProof/>
      <w:sz w:val="22"/>
    </w:rPr>
  </w:style>
  <w:style w:type="character" w:styleId="aa">
    <w:name w:val="Hyperlink"/>
    <w:uiPriority w:val="99"/>
    <w:rsid w:val="000E648F"/>
    <w:rPr>
      <w:color w:val="0000FF"/>
      <w:u w:val="single"/>
    </w:rPr>
  </w:style>
  <w:style w:type="character" w:customStyle="1" w:styleId="10">
    <w:name w:val="访问过的超链接1"/>
    <w:rsid w:val="000E648F"/>
    <w:rPr>
      <w:color w:val="800080"/>
      <w:u w:val="single"/>
    </w:rPr>
  </w:style>
  <w:style w:type="paragraph" w:styleId="ab">
    <w:name w:val="Body Text"/>
    <w:aliases w:val=" Char1,正文文字"/>
    <w:basedOn w:val="a1"/>
    <w:link w:val="Char20"/>
    <w:rsid w:val="000E648F"/>
    <w:pPr>
      <w:tabs>
        <w:tab w:val="left" w:pos="3255"/>
        <w:tab w:val="left" w:pos="10920"/>
      </w:tabs>
      <w:spacing w:line="0" w:lineRule="atLeast"/>
      <w:jc w:val="left"/>
    </w:pPr>
    <w:rPr>
      <w:rFonts w:ascii="Arial" w:hAnsi="Arial"/>
      <w:sz w:val="18"/>
    </w:rPr>
  </w:style>
  <w:style w:type="paragraph" w:styleId="34">
    <w:name w:val="Body Text 3"/>
    <w:basedOn w:val="a1"/>
    <w:link w:val="3Char"/>
    <w:rsid w:val="000E648F"/>
    <w:pPr>
      <w:tabs>
        <w:tab w:val="left" w:pos="3255"/>
        <w:tab w:val="left" w:pos="10920"/>
      </w:tabs>
      <w:spacing w:line="0" w:lineRule="atLeast"/>
    </w:pPr>
    <w:rPr>
      <w:rFonts w:ascii="Arial" w:hAnsi="Arial"/>
      <w:sz w:val="18"/>
    </w:rPr>
  </w:style>
  <w:style w:type="paragraph" w:customStyle="1" w:styleId="TBcentered">
    <w:name w:val="TB centered"/>
    <w:rsid w:val="000E648F"/>
    <w:pPr>
      <w:widowControl w:val="0"/>
      <w:spacing w:before="80"/>
      <w:jc w:val="center"/>
    </w:pPr>
    <w:rPr>
      <w:rFonts w:ascii="Arial" w:hAnsi="Arial"/>
      <w:noProof/>
      <w:spacing w:val="-8"/>
    </w:rPr>
  </w:style>
  <w:style w:type="paragraph" w:customStyle="1" w:styleId="TBleftjustified">
    <w:name w:val="TB left justified"/>
    <w:rsid w:val="000E648F"/>
    <w:pPr>
      <w:widowControl w:val="0"/>
      <w:spacing w:before="80"/>
    </w:pPr>
    <w:rPr>
      <w:rFonts w:ascii="Arial" w:hAnsi="Arial"/>
      <w:noProof/>
      <w:spacing w:val="-8"/>
    </w:rPr>
  </w:style>
  <w:style w:type="paragraph" w:customStyle="1" w:styleId="heading">
    <w:name w:val="heading"/>
    <w:basedOn w:val="1"/>
    <w:rsid w:val="000E648F"/>
    <w:pPr>
      <w:keepNext w:val="0"/>
      <w:widowControl/>
      <w:tabs>
        <w:tab w:val="left" w:pos="1080"/>
      </w:tabs>
      <w:spacing w:before="240"/>
      <w:ind w:rightChars="0" w:right="0"/>
      <w:jc w:val="left"/>
      <w:outlineLvl w:val="9"/>
    </w:pPr>
    <w:rPr>
      <w:bCs w:val="0"/>
      <w:color w:val="000000"/>
      <w:kern w:val="0"/>
      <w:sz w:val="24"/>
      <w:szCs w:val="20"/>
    </w:rPr>
  </w:style>
  <w:style w:type="paragraph" w:customStyle="1" w:styleId="Tech">
    <w:name w:val="Tech"/>
    <w:basedOn w:val="a1"/>
    <w:rsid w:val="000E648F"/>
    <w:pPr>
      <w:widowControl/>
      <w:spacing w:before="60" w:after="60"/>
      <w:jc w:val="left"/>
    </w:pPr>
    <w:rPr>
      <w:kern w:val="0"/>
      <w:sz w:val="20"/>
      <w:szCs w:val="20"/>
      <w:lang w:val="en-GB"/>
    </w:rPr>
  </w:style>
  <w:style w:type="paragraph" w:customStyle="1" w:styleId="TechRechts">
    <w:name w:val="Tech Rechts"/>
    <w:basedOn w:val="Tech"/>
    <w:rsid w:val="000E648F"/>
    <w:pPr>
      <w:jc w:val="right"/>
    </w:pPr>
  </w:style>
  <w:style w:type="paragraph" w:customStyle="1" w:styleId="TechDaten">
    <w:name w:val="TechDaten"/>
    <w:basedOn w:val="a1"/>
    <w:rsid w:val="000E648F"/>
    <w:pPr>
      <w:widowControl/>
      <w:tabs>
        <w:tab w:val="left" w:pos="284"/>
      </w:tabs>
      <w:spacing w:before="60" w:after="60"/>
      <w:ind w:left="142"/>
    </w:pPr>
    <w:rPr>
      <w:rFonts w:ascii="Times" w:hAnsi="Times"/>
      <w:spacing w:val="-6"/>
      <w:kern w:val="16"/>
      <w:sz w:val="20"/>
      <w:szCs w:val="20"/>
      <w:lang w:val="en-GB"/>
    </w:rPr>
  </w:style>
  <w:style w:type="paragraph" w:styleId="ac">
    <w:name w:val="Date"/>
    <w:basedOn w:val="a1"/>
    <w:next w:val="a1"/>
    <w:link w:val="Char12"/>
    <w:uiPriority w:val="99"/>
    <w:rsid w:val="000E648F"/>
    <w:pPr>
      <w:ind w:leftChars="2500" w:left="100"/>
    </w:pPr>
    <w:rPr>
      <w:rFonts w:ascii="Arial" w:hAnsi="Arial"/>
      <w:b/>
      <w:sz w:val="18"/>
    </w:rPr>
  </w:style>
  <w:style w:type="paragraph" w:styleId="ad">
    <w:name w:val="Subtitle"/>
    <w:basedOn w:val="a1"/>
    <w:link w:val="Char13"/>
    <w:uiPriority w:val="11"/>
    <w:qFormat/>
    <w:rsid w:val="000E648F"/>
    <w:pPr>
      <w:ind w:leftChars="-342" w:left="-718" w:rightChars="-413" w:right="-867" w:firstLineChars="425" w:firstLine="896"/>
    </w:pPr>
    <w:rPr>
      <w:rFonts w:ascii="Arial" w:hAnsi="Arial"/>
      <w:b/>
      <w:bCs/>
    </w:rPr>
  </w:style>
  <w:style w:type="paragraph" w:styleId="ae">
    <w:name w:val="table of figures"/>
    <w:basedOn w:val="a1"/>
    <w:next w:val="a1"/>
    <w:uiPriority w:val="99"/>
    <w:rsid w:val="000E648F"/>
    <w:pPr>
      <w:ind w:left="420" w:hanging="420"/>
      <w:jc w:val="left"/>
    </w:pPr>
    <w:rPr>
      <w:caps/>
    </w:rPr>
  </w:style>
  <w:style w:type="paragraph" w:styleId="11">
    <w:name w:val="toc 1"/>
    <w:basedOn w:val="a1"/>
    <w:next w:val="a1"/>
    <w:autoRedefine/>
    <w:uiPriority w:val="39"/>
    <w:rsid w:val="000E648F"/>
    <w:pPr>
      <w:spacing w:before="120" w:after="120"/>
      <w:jc w:val="left"/>
    </w:pPr>
    <w:rPr>
      <w:b/>
      <w:bCs/>
      <w:caps/>
      <w:sz w:val="20"/>
      <w:szCs w:val="20"/>
    </w:rPr>
  </w:style>
  <w:style w:type="paragraph" w:styleId="25">
    <w:name w:val="toc 2"/>
    <w:basedOn w:val="a1"/>
    <w:next w:val="a1"/>
    <w:autoRedefine/>
    <w:uiPriority w:val="39"/>
    <w:rsid w:val="000E648F"/>
    <w:pPr>
      <w:ind w:left="210"/>
      <w:jc w:val="left"/>
    </w:pPr>
    <w:rPr>
      <w:smallCaps/>
      <w:sz w:val="20"/>
      <w:szCs w:val="20"/>
    </w:rPr>
  </w:style>
  <w:style w:type="paragraph" w:styleId="35">
    <w:name w:val="toc 3"/>
    <w:basedOn w:val="a1"/>
    <w:next w:val="a1"/>
    <w:autoRedefine/>
    <w:uiPriority w:val="39"/>
    <w:rsid w:val="004C134A"/>
    <w:pPr>
      <w:ind w:left="420"/>
      <w:jc w:val="left"/>
    </w:pPr>
    <w:rPr>
      <w:iCs/>
      <w:sz w:val="20"/>
      <w:szCs w:val="20"/>
    </w:rPr>
  </w:style>
  <w:style w:type="paragraph" w:styleId="44">
    <w:name w:val="toc 4"/>
    <w:basedOn w:val="a1"/>
    <w:next w:val="a1"/>
    <w:autoRedefine/>
    <w:uiPriority w:val="39"/>
    <w:rsid w:val="000E648F"/>
    <w:pPr>
      <w:ind w:left="630"/>
      <w:jc w:val="left"/>
    </w:pPr>
    <w:rPr>
      <w:sz w:val="18"/>
      <w:szCs w:val="18"/>
    </w:rPr>
  </w:style>
  <w:style w:type="paragraph" w:styleId="53">
    <w:name w:val="toc 5"/>
    <w:basedOn w:val="a1"/>
    <w:next w:val="a1"/>
    <w:autoRedefine/>
    <w:uiPriority w:val="39"/>
    <w:rsid w:val="000E648F"/>
    <w:pPr>
      <w:ind w:left="840"/>
      <w:jc w:val="left"/>
    </w:pPr>
    <w:rPr>
      <w:sz w:val="18"/>
      <w:szCs w:val="18"/>
    </w:rPr>
  </w:style>
  <w:style w:type="paragraph" w:styleId="61">
    <w:name w:val="toc 6"/>
    <w:basedOn w:val="a1"/>
    <w:next w:val="a1"/>
    <w:autoRedefine/>
    <w:uiPriority w:val="39"/>
    <w:rsid w:val="000E648F"/>
    <w:pPr>
      <w:ind w:left="1050"/>
      <w:jc w:val="left"/>
    </w:pPr>
    <w:rPr>
      <w:sz w:val="18"/>
      <w:szCs w:val="18"/>
    </w:rPr>
  </w:style>
  <w:style w:type="paragraph" w:styleId="71">
    <w:name w:val="toc 7"/>
    <w:basedOn w:val="a1"/>
    <w:next w:val="a1"/>
    <w:autoRedefine/>
    <w:uiPriority w:val="39"/>
    <w:rsid w:val="000E648F"/>
    <w:pPr>
      <w:ind w:left="1260"/>
      <w:jc w:val="left"/>
    </w:pPr>
    <w:rPr>
      <w:sz w:val="18"/>
      <w:szCs w:val="18"/>
    </w:rPr>
  </w:style>
  <w:style w:type="paragraph" w:styleId="81">
    <w:name w:val="toc 8"/>
    <w:basedOn w:val="a1"/>
    <w:next w:val="a1"/>
    <w:autoRedefine/>
    <w:uiPriority w:val="39"/>
    <w:rsid w:val="000E648F"/>
    <w:pPr>
      <w:ind w:left="1470"/>
      <w:jc w:val="left"/>
    </w:pPr>
    <w:rPr>
      <w:sz w:val="18"/>
      <w:szCs w:val="18"/>
    </w:rPr>
  </w:style>
  <w:style w:type="paragraph" w:styleId="91">
    <w:name w:val="toc 9"/>
    <w:basedOn w:val="a1"/>
    <w:next w:val="a1"/>
    <w:autoRedefine/>
    <w:uiPriority w:val="39"/>
    <w:rsid w:val="000E648F"/>
    <w:pPr>
      <w:ind w:left="1680"/>
      <w:jc w:val="left"/>
    </w:pPr>
    <w:rPr>
      <w:sz w:val="18"/>
      <w:szCs w:val="18"/>
    </w:rPr>
  </w:style>
  <w:style w:type="character" w:styleId="af">
    <w:name w:val="annotation reference"/>
    <w:rsid w:val="000E648F"/>
    <w:rPr>
      <w:sz w:val="21"/>
      <w:szCs w:val="21"/>
    </w:rPr>
  </w:style>
  <w:style w:type="paragraph" w:styleId="af0">
    <w:name w:val="annotation text"/>
    <w:basedOn w:val="a1"/>
    <w:link w:val="Char"/>
    <w:uiPriority w:val="99"/>
    <w:rsid w:val="000E648F"/>
    <w:pPr>
      <w:jc w:val="left"/>
    </w:pPr>
  </w:style>
  <w:style w:type="paragraph" w:styleId="af1">
    <w:name w:val="Document Map"/>
    <w:basedOn w:val="a1"/>
    <w:link w:val="Char14"/>
    <w:uiPriority w:val="99"/>
    <w:rsid w:val="000E648F"/>
    <w:pPr>
      <w:shd w:val="clear" w:color="auto" w:fill="000080"/>
    </w:pPr>
  </w:style>
  <w:style w:type="paragraph" w:styleId="af2">
    <w:name w:val="Balloon Text"/>
    <w:basedOn w:val="a1"/>
    <w:link w:val="Char15"/>
    <w:uiPriority w:val="99"/>
    <w:rsid w:val="005B5E67"/>
    <w:rPr>
      <w:sz w:val="18"/>
      <w:szCs w:val="18"/>
    </w:rPr>
  </w:style>
  <w:style w:type="table" w:styleId="af3">
    <w:name w:val="Table Grid"/>
    <w:basedOn w:val="a3"/>
    <w:rsid w:val="005B5E67"/>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BodyText21">
    <w:name w:val="Body Text 21"/>
    <w:basedOn w:val="a1"/>
    <w:rsid w:val="00F666F0"/>
    <w:pPr>
      <w:widowControl/>
      <w:tabs>
        <w:tab w:val="left" w:pos="851"/>
        <w:tab w:val="left" w:pos="1701"/>
        <w:tab w:val="left" w:pos="1985"/>
        <w:tab w:val="left" w:pos="2269"/>
        <w:tab w:val="left" w:pos="3119"/>
        <w:tab w:val="left" w:pos="3970"/>
        <w:tab w:val="left" w:pos="4820"/>
        <w:tab w:val="left" w:pos="5671"/>
        <w:tab w:val="left" w:pos="6521"/>
        <w:tab w:val="right" w:pos="7088"/>
      </w:tabs>
      <w:spacing w:after="120"/>
    </w:pPr>
    <w:rPr>
      <w:rFonts w:ascii="Arial" w:hAnsi="Arial"/>
      <w:snapToGrid w:val="0"/>
      <w:color w:val="FF0000"/>
      <w:kern w:val="0"/>
      <w:sz w:val="22"/>
      <w:szCs w:val="20"/>
      <w:lang w:val="de-DE" w:eastAsia="de-DE"/>
    </w:rPr>
  </w:style>
  <w:style w:type="paragraph" w:customStyle="1" w:styleId="Techber">
    <w:name w:val="TechÜber"/>
    <w:basedOn w:val="a1"/>
    <w:rsid w:val="00663B2E"/>
    <w:pPr>
      <w:widowControl/>
      <w:spacing w:before="60" w:after="180"/>
    </w:pPr>
    <w:rPr>
      <w:rFonts w:ascii="Arial" w:hAnsi="Arial"/>
      <w:b/>
      <w:kern w:val="0"/>
      <w:sz w:val="20"/>
      <w:szCs w:val="20"/>
      <w:lang w:val="en-GB"/>
    </w:rPr>
  </w:style>
  <w:style w:type="paragraph" w:customStyle="1" w:styleId="35676">
    <w:name w:val="样式 标题 3 + 悬挂缩进: 5.67 字符 段后: 6 磅"/>
    <w:basedOn w:val="31"/>
    <w:uiPriority w:val="99"/>
    <w:rsid w:val="00292D66"/>
    <w:pPr>
      <w:numPr>
        <w:numId w:val="1"/>
      </w:numPr>
      <w:spacing w:after="120"/>
    </w:pPr>
    <w:rPr>
      <w:rFonts w:cs="宋体"/>
      <w:szCs w:val="20"/>
    </w:rPr>
  </w:style>
  <w:style w:type="paragraph" w:customStyle="1" w:styleId="32">
    <w:name w:val="样式 标题 3 + 小五"/>
    <w:basedOn w:val="31"/>
    <w:rsid w:val="007A3450"/>
    <w:pPr>
      <w:numPr>
        <w:numId w:val="2"/>
      </w:numPr>
      <w:ind w:rightChars="0" w:right="0"/>
    </w:pPr>
    <w:rPr>
      <w:sz w:val="18"/>
    </w:rPr>
  </w:style>
  <w:style w:type="paragraph" w:customStyle="1" w:styleId="26">
    <w:name w:val="样式 标题 2 + 小五"/>
    <w:basedOn w:val="21"/>
    <w:rsid w:val="00FE4551"/>
    <w:pPr>
      <w:keepLines/>
      <w:widowControl/>
      <w:tabs>
        <w:tab w:val="num" w:pos="510"/>
      </w:tabs>
      <w:spacing w:before="200" w:after="160" w:line="240" w:lineRule="atLeast"/>
      <w:ind w:left="510" w:right="-867" w:hanging="510"/>
    </w:pPr>
    <w:rPr>
      <w:rFonts w:eastAsia="Arial" w:cs="Arial"/>
      <w:bCs/>
      <w:color w:val="000000"/>
      <w:kern w:val="24"/>
      <w:sz w:val="21"/>
      <w:szCs w:val="18"/>
    </w:rPr>
  </w:style>
  <w:style w:type="paragraph" w:customStyle="1" w:styleId="1-413">
    <w:name w:val="样式 标题 1 + 右侧:  -4.13 字符"/>
    <w:basedOn w:val="1"/>
    <w:uiPriority w:val="99"/>
    <w:rsid w:val="000943C2"/>
    <w:pPr>
      <w:numPr>
        <w:numId w:val="0"/>
      </w:numPr>
      <w:tabs>
        <w:tab w:val="num" w:pos="425"/>
      </w:tabs>
      <w:ind w:left="425" w:right="-867" w:hanging="425"/>
    </w:pPr>
    <w:rPr>
      <w:rFonts w:cs="宋体"/>
      <w:sz w:val="24"/>
      <w:szCs w:val="20"/>
    </w:rPr>
  </w:style>
  <w:style w:type="paragraph" w:customStyle="1" w:styleId="23">
    <w:name w:val="样式 样式 标题 2 + 小五 + 自动设置"/>
    <w:basedOn w:val="26"/>
    <w:uiPriority w:val="99"/>
    <w:rsid w:val="000943C2"/>
    <w:pPr>
      <w:numPr>
        <w:numId w:val="3"/>
      </w:numPr>
      <w:tabs>
        <w:tab w:val="num" w:pos="840"/>
      </w:tabs>
    </w:pPr>
    <w:rPr>
      <w:color w:val="auto"/>
    </w:rPr>
  </w:style>
  <w:style w:type="paragraph" w:customStyle="1" w:styleId="500001">
    <w:name w:val="样式 样式 样式 样式 标题 5 + 左侧:  0 厘米 首行缩进:  0 厘米 + 左侧:  0 厘米 首行缩进:  0 厘米...1"/>
    <w:basedOn w:val="a1"/>
    <w:rsid w:val="004B11BC"/>
    <w:pPr>
      <w:numPr>
        <w:numId w:val="4"/>
      </w:numPr>
    </w:pPr>
  </w:style>
  <w:style w:type="paragraph" w:customStyle="1" w:styleId="300">
    <w:name w:val="样式 样式 标题 3 + 小五 + 左侧:  0 厘米 首行缩进:  0 厘米"/>
    <w:basedOn w:val="32"/>
    <w:rsid w:val="004B11BC"/>
    <w:pPr>
      <w:numPr>
        <w:numId w:val="5"/>
      </w:numPr>
      <w:spacing w:before="120"/>
    </w:pPr>
    <w:rPr>
      <w:rFonts w:cs="宋体"/>
      <w:szCs w:val="20"/>
    </w:rPr>
  </w:style>
  <w:style w:type="paragraph" w:customStyle="1" w:styleId="400">
    <w:name w:val="样式 标题 4 + 左侧:  0 厘米 首行缩进:  0 厘米"/>
    <w:basedOn w:val="43"/>
    <w:rsid w:val="004B11BC"/>
    <w:pPr>
      <w:numPr>
        <w:numId w:val="5"/>
      </w:numPr>
      <w:spacing w:before="120" w:after="120"/>
    </w:pPr>
    <w:rPr>
      <w:rFonts w:ascii="Arial" w:eastAsia="Arial" w:hAnsi="Arial" w:cs="宋体"/>
      <w:b w:val="0"/>
      <w:i w:val="0"/>
      <w:sz w:val="18"/>
    </w:rPr>
  </w:style>
  <w:style w:type="paragraph" w:customStyle="1" w:styleId="CharCharChar2Char">
    <w:name w:val="Char Char Char2 Char"/>
    <w:basedOn w:val="a1"/>
    <w:rsid w:val="001569CD"/>
    <w:pPr>
      <w:ind w:firstLineChars="150" w:firstLine="360"/>
    </w:pPr>
    <w:rPr>
      <w:rFonts w:ascii="Tahoma" w:hAnsi="Tahoma"/>
      <w:sz w:val="24"/>
      <w:szCs w:val="20"/>
    </w:rPr>
  </w:style>
  <w:style w:type="paragraph" w:customStyle="1" w:styleId="TBleadtext1">
    <w:name w:val="TB lead text 1"/>
    <w:rsid w:val="007E4E3F"/>
    <w:pPr>
      <w:widowControl w:val="0"/>
      <w:spacing w:before="40"/>
    </w:pPr>
    <w:rPr>
      <w:rFonts w:ascii="Arial" w:hAnsi="Arial"/>
      <w:noProof/>
      <w:spacing w:val="-2"/>
      <w:sz w:val="12"/>
    </w:rPr>
  </w:style>
  <w:style w:type="paragraph" w:customStyle="1" w:styleId="41">
    <w:name w:val="带点文字缩4字符"/>
    <w:basedOn w:val="a1"/>
    <w:autoRedefine/>
    <w:rsid w:val="007C629E"/>
    <w:pPr>
      <w:numPr>
        <w:numId w:val="6"/>
      </w:numPr>
      <w:tabs>
        <w:tab w:val="clear" w:pos="360"/>
        <w:tab w:val="left" w:pos="1365"/>
      </w:tabs>
      <w:adjustRightInd w:val="0"/>
      <w:snapToGrid w:val="0"/>
      <w:spacing w:line="360" w:lineRule="auto"/>
      <w:ind w:left="0" w:firstLineChars="437" w:firstLine="1049"/>
    </w:pPr>
    <w:rPr>
      <w:rFonts w:ascii="宋体" w:hAnsi="宋体"/>
      <w:bCs/>
      <w:snapToGrid w:val="0"/>
      <w:color w:val="000000"/>
      <w:sz w:val="24"/>
    </w:rPr>
  </w:style>
  <w:style w:type="paragraph" w:customStyle="1" w:styleId="18">
    <w:name w:val="样式 宋体 黑色 行距: 固定值 18 磅"/>
    <w:basedOn w:val="a1"/>
    <w:rsid w:val="007C629E"/>
    <w:pPr>
      <w:numPr>
        <w:numId w:val="7"/>
      </w:numPr>
      <w:spacing w:line="360" w:lineRule="exact"/>
    </w:pPr>
    <w:rPr>
      <w:rFonts w:ascii="宋体" w:hAnsi="宋体" w:cs="宋体"/>
      <w:color w:val="000000"/>
      <w:szCs w:val="20"/>
    </w:rPr>
  </w:style>
  <w:style w:type="paragraph" w:customStyle="1" w:styleId="27">
    <w:name w:val="正文2"/>
    <w:basedOn w:val="a1"/>
    <w:rsid w:val="007C629E"/>
    <w:rPr>
      <w:sz w:val="24"/>
    </w:rPr>
  </w:style>
  <w:style w:type="paragraph" w:styleId="af4">
    <w:name w:val="Body Text Indent"/>
    <w:basedOn w:val="a1"/>
    <w:link w:val="Char21"/>
    <w:uiPriority w:val="99"/>
    <w:rsid w:val="00C3660E"/>
    <w:pPr>
      <w:spacing w:after="120"/>
      <w:ind w:leftChars="200" w:left="420"/>
    </w:pPr>
  </w:style>
  <w:style w:type="character" w:customStyle="1" w:styleId="Char21">
    <w:name w:val="正文文本缩进 Char2"/>
    <w:link w:val="af4"/>
    <w:rsid w:val="00C3660E"/>
    <w:rPr>
      <w:kern w:val="2"/>
      <w:sz w:val="21"/>
      <w:szCs w:val="24"/>
    </w:rPr>
  </w:style>
  <w:style w:type="paragraph" w:customStyle="1" w:styleId="Style3">
    <w:name w:val="Style 3"/>
    <w:basedOn w:val="a1"/>
    <w:rsid w:val="004C71E3"/>
    <w:pPr>
      <w:autoSpaceDE w:val="0"/>
      <w:autoSpaceDN w:val="0"/>
      <w:spacing w:line="264" w:lineRule="exact"/>
      <w:ind w:right="144"/>
      <w:jc w:val="left"/>
    </w:pPr>
    <w:rPr>
      <w:rFonts w:cs="Arial"/>
      <w:b/>
      <w:noProof/>
      <w:kern w:val="0"/>
      <w:sz w:val="20"/>
    </w:rPr>
  </w:style>
  <w:style w:type="paragraph" w:customStyle="1" w:styleId="Style5">
    <w:name w:val="Style 5"/>
    <w:basedOn w:val="a1"/>
    <w:uiPriority w:val="99"/>
    <w:rsid w:val="00D21585"/>
    <w:pPr>
      <w:autoSpaceDE w:val="0"/>
      <w:autoSpaceDN w:val="0"/>
      <w:spacing w:line="516" w:lineRule="exact"/>
      <w:ind w:left="432" w:hanging="396"/>
      <w:jc w:val="left"/>
    </w:pPr>
    <w:rPr>
      <w:rFonts w:cs="Arial"/>
      <w:b/>
      <w:noProof/>
      <w:kern w:val="0"/>
      <w:sz w:val="20"/>
    </w:rPr>
  </w:style>
  <w:style w:type="paragraph" w:customStyle="1" w:styleId="DefaultCharChar">
    <w:name w:val="Default Char Char"/>
    <w:link w:val="DefaultCharCharChar"/>
    <w:rsid w:val="008E459C"/>
    <w:pPr>
      <w:autoSpaceDE w:val="0"/>
      <w:autoSpaceDN w:val="0"/>
      <w:adjustRightInd w:val="0"/>
    </w:pPr>
    <w:rPr>
      <w:rFonts w:ascii="Arial" w:hAnsi="Arial"/>
      <w:color w:val="000000"/>
      <w:sz w:val="24"/>
      <w:szCs w:val="24"/>
    </w:rPr>
  </w:style>
  <w:style w:type="character" w:customStyle="1" w:styleId="DefaultCharCharChar">
    <w:name w:val="Default Char Char Char"/>
    <w:link w:val="DefaultCharChar"/>
    <w:rsid w:val="008E459C"/>
    <w:rPr>
      <w:rFonts w:ascii="Arial" w:hAnsi="Arial"/>
      <w:color w:val="000000"/>
      <w:sz w:val="24"/>
      <w:szCs w:val="24"/>
      <w:lang w:bidi="ar-SA"/>
    </w:rPr>
  </w:style>
  <w:style w:type="paragraph" w:customStyle="1" w:styleId="Char16">
    <w:name w:val="Char1"/>
    <w:basedOn w:val="a1"/>
    <w:uiPriority w:val="99"/>
    <w:rsid w:val="005A4C85"/>
    <w:rPr>
      <w:szCs w:val="20"/>
    </w:rPr>
  </w:style>
  <w:style w:type="paragraph" w:customStyle="1" w:styleId="CharCharCharCharZchnZchnCharCharZchnZchnCharCharZchnZchnCharCharZchnZchnCharCharZchnZchnCharCharZchnZchnZchnZchnZchnZchnCharCharZchnZchnCharCharZchnZchnCharChar">
    <w:name w:val="Char Char Char Char Zchn Zchn Char Char Zchn Zchn Char Char Zchn Zchn Char Char Zchn Zchn Char Char Zchn Zchn Char Char Zchn Zchn Zchn Zchn Zchn Zchn Char Char Zchn Zchn Char Char Zchn Zchn Char Char"/>
    <w:basedOn w:val="a1"/>
    <w:rsid w:val="005A4C85"/>
    <w:pPr>
      <w:ind w:firstLineChars="150" w:firstLine="360"/>
    </w:pPr>
    <w:rPr>
      <w:rFonts w:ascii="Tahoma" w:hAnsi="Tahoma"/>
      <w:sz w:val="22"/>
      <w:szCs w:val="20"/>
    </w:rPr>
  </w:style>
  <w:style w:type="paragraph" w:styleId="af5">
    <w:name w:val="annotation subject"/>
    <w:basedOn w:val="af0"/>
    <w:next w:val="af0"/>
    <w:link w:val="Char0"/>
    <w:rsid w:val="00613344"/>
    <w:rPr>
      <w:b/>
      <w:bCs/>
    </w:rPr>
  </w:style>
  <w:style w:type="paragraph" w:customStyle="1" w:styleId="CharCharCharCharChar">
    <w:name w:val="Char Char Char Char Char"/>
    <w:basedOn w:val="a1"/>
    <w:uiPriority w:val="99"/>
    <w:rsid w:val="009F5BC6"/>
    <w:pPr>
      <w:tabs>
        <w:tab w:val="num" w:pos="720"/>
        <w:tab w:val="left" w:pos="1080"/>
      </w:tabs>
      <w:spacing w:line="360" w:lineRule="auto"/>
      <w:ind w:leftChars="343" w:left="1078" w:rightChars="100" w:right="210" w:hangingChars="149" w:hanging="358"/>
    </w:pPr>
    <w:rPr>
      <w:sz w:val="24"/>
      <w:szCs w:val="20"/>
    </w:rPr>
  </w:style>
  <w:style w:type="paragraph" w:customStyle="1" w:styleId="af6">
    <w:name w:val="段"/>
    <w:link w:val="Char3"/>
    <w:rsid w:val="003E6D5A"/>
    <w:pPr>
      <w:tabs>
        <w:tab w:val="center" w:pos="4201"/>
        <w:tab w:val="right" w:leader="dot" w:pos="9298"/>
      </w:tabs>
      <w:autoSpaceDE w:val="0"/>
      <w:autoSpaceDN w:val="0"/>
      <w:ind w:firstLineChars="200" w:firstLine="420"/>
      <w:jc w:val="both"/>
    </w:pPr>
    <w:rPr>
      <w:rFonts w:ascii="宋体"/>
      <w:noProof/>
      <w:sz w:val="21"/>
    </w:rPr>
  </w:style>
  <w:style w:type="character" w:customStyle="1" w:styleId="Char3">
    <w:name w:val="段 Char"/>
    <w:link w:val="af6"/>
    <w:rsid w:val="003E6D5A"/>
    <w:rPr>
      <w:rFonts w:ascii="宋体"/>
      <w:noProof/>
      <w:sz w:val="21"/>
      <w:lang w:bidi="ar-SA"/>
    </w:rPr>
  </w:style>
  <w:style w:type="character" w:customStyle="1" w:styleId="shorttext">
    <w:name w:val="short_text"/>
    <w:rsid w:val="008428B1"/>
  </w:style>
  <w:style w:type="character" w:customStyle="1" w:styleId="hps">
    <w:name w:val="hps"/>
    <w:rsid w:val="008428B1"/>
  </w:style>
  <w:style w:type="paragraph" w:styleId="af7">
    <w:name w:val="Normal (Web)"/>
    <w:basedOn w:val="a1"/>
    <w:uiPriority w:val="99"/>
    <w:rsid w:val="00431E1B"/>
    <w:pPr>
      <w:widowControl/>
      <w:spacing w:before="100" w:beforeAutospacing="1" w:after="100" w:afterAutospacing="1"/>
      <w:jc w:val="left"/>
    </w:pPr>
    <w:rPr>
      <w:rFonts w:ascii="宋体" w:hAnsi="宋体"/>
      <w:kern w:val="0"/>
      <w:sz w:val="24"/>
    </w:rPr>
  </w:style>
  <w:style w:type="paragraph" w:styleId="af8">
    <w:name w:val="Plain Text"/>
    <w:basedOn w:val="a1"/>
    <w:link w:val="Char17"/>
    <w:uiPriority w:val="99"/>
    <w:rsid w:val="00431E1B"/>
    <w:rPr>
      <w:rFonts w:ascii="宋体" w:hAnsi="Courier New"/>
      <w:szCs w:val="21"/>
    </w:rPr>
  </w:style>
  <w:style w:type="character" w:customStyle="1" w:styleId="Char17">
    <w:name w:val="纯文本 Char1"/>
    <w:link w:val="af8"/>
    <w:rsid w:val="00431E1B"/>
    <w:rPr>
      <w:rFonts w:ascii="宋体" w:hAnsi="Courier New" w:cs="Courier New"/>
      <w:kern w:val="2"/>
      <w:sz w:val="21"/>
      <w:szCs w:val="21"/>
    </w:rPr>
  </w:style>
  <w:style w:type="paragraph" w:customStyle="1" w:styleId="12">
    <w:name w:val="样式1"/>
    <w:basedOn w:val="a6"/>
    <w:uiPriority w:val="99"/>
    <w:rsid w:val="00431E1B"/>
    <w:pPr>
      <w:pBdr>
        <w:top w:val="single" w:sz="4" w:space="1" w:color="auto"/>
      </w:pBdr>
      <w:tabs>
        <w:tab w:val="clear" w:pos="4153"/>
        <w:tab w:val="clear" w:pos="8306"/>
        <w:tab w:val="center" w:pos="4320"/>
        <w:tab w:val="right" w:pos="8640"/>
      </w:tabs>
      <w:snapToGrid/>
      <w:jc w:val="both"/>
    </w:pPr>
    <w:rPr>
      <w:rFonts w:ascii="Arial" w:hAnsi="Arial" w:cs="Arial"/>
      <w:sz w:val="10"/>
      <w:szCs w:val="10"/>
    </w:rPr>
  </w:style>
  <w:style w:type="paragraph" w:styleId="28">
    <w:name w:val="Body Text Indent 2"/>
    <w:basedOn w:val="a1"/>
    <w:link w:val="2Char11"/>
    <w:uiPriority w:val="99"/>
    <w:rsid w:val="00431E1B"/>
    <w:pPr>
      <w:widowControl/>
      <w:spacing w:before="60" w:after="60"/>
      <w:ind w:left="1418"/>
      <w:jc w:val="left"/>
      <w:outlineLvl w:val="0"/>
    </w:pPr>
    <w:rPr>
      <w:rFonts w:ascii="宋体"/>
      <w:kern w:val="0"/>
      <w:szCs w:val="20"/>
    </w:rPr>
  </w:style>
  <w:style w:type="character" w:customStyle="1" w:styleId="2Char11">
    <w:name w:val="正文文本缩进 2 Char1"/>
    <w:link w:val="28"/>
    <w:rsid w:val="00431E1B"/>
    <w:rPr>
      <w:rFonts w:ascii="宋体"/>
      <w:sz w:val="21"/>
    </w:rPr>
  </w:style>
  <w:style w:type="character" w:styleId="af9">
    <w:name w:val="page number"/>
    <w:rsid w:val="00431E1B"/>
  </w:style>
  <w:style w:type="paragraph" w:styleId="36">
    <w:name w:val="Body Text Indent 3"/>
    <w:basedOn w:val="a1"/>
    <w:link w:val="3Char1"/>
    <w:uiPriority w:val="99"/>
    <w:rsid w:val="00431E1B"/>
    <w:pPr>
      <w:widowControl/>
      <w:spacing w:before="60" w:after="60"/>
      <w:ind w:left="1418" w:firstLine="425"/>
      <w:jc w:val="left"/>
    </w:pPr>
    <w:rPr>
      <w:rFonts w:ascii="宋体"/>
      <w:kern w:val="0"/>
      <w:szCs w:val="20"/>
    </w:rPr>
  </w:style>
  <w:style w:type="character" w:customStyle="1" w:styleId="3Char1">
    <w:name w:val="正文文本缩进 3 Char1"/>
    <w:link w:val="36"/>
    <w:rsid w:val="00431E1B"/>
    <w:rPr>
      <w:rFonts w:ascii="宋体"/>
      <w:sz w:val="21"/>
    </w:rPr>
  </w:style>
  <w:style w:type="paragraph" w:customStyle="1" w:styleId="afa">
    <w:name w:val="图形标题"/>
    <w:basedOn w:val="a1"/>
    <w:autoRedefine/>
    <w:uiPriority w:val="99"/>
    <w:rsid w:val="00431E1B"/>
    <w:pPr>
      <w:adjustRightInd w:val="0"/>
      <w:spacing w:afterLines="50" w:line="300" w:lineRule="auto"/>
      <w:jc w:val="center"/>
    </w:pPr>
    <w:rPr>
      <w:rFonts w:cs="Arial"/>
      <w:spacing w:val="10"/>
      <w:sz w:val="24"/>
    </w:rPr>
  </w:style>
  <w:style w:type="paragraph" w:customStyle="1" w:styleId="afb">
    <w:name w:val="表格标题"/>
    <w:basedOn w:val="a1"/>
    <w:autoRedefine/>
    <w:uiPriority w:val="99"/>
    <w:rsid w:val="00431E1B"/>
    <w:pPr>
      <w:adjustRightInd w:val="0"/>
      <w:spacing w:beforeLines="50" w:line="300" w:lineRule="auto"/>
      <w:jc w:val="center"/>
    </w:pPr>
    <w:rPr>
      <w:rFonts w:cs="Arial"/>
      <w:spacing w:val="10"/>
      <w:sz w:val="24"/>
    </w:rPr>
  </w:style>
  <w:style w:type="paragraph" w:customStyle="1" w:styleId="afc">
    <w:name w:val="目录"/>
    <w:basedOn w:val="a1"/>
    <w:autoRedefine/>
    <w:uiPriority w:val="99"/>
    <w:rsid w:val="00431E1B"/>
    <w:pPr>
      <w:tabs>
        <w:tab w:val="left" w:pos="990"/>
        <w:tab w:val="right" w:leader="dot" w:pos="8800"/>
      </w:tabs>
      <w:spacing w:line="300" w:lineRule="auto"/>
      <w:jc w:val="center"/>
    </w:pPr>
    <w:rPr>
      <w:rFonts w:ascii="宋体" w:cs="宋体"/>
      <w:kern w:val="0"/>
      <w:sz w:val="24"/>
      <w:szCs w:val="20"/>
    </w:rPr>
  </w:style>
  <w:style w:type="paragraph" w:customStyle="1" w:styleId="afd">
    <w:name w:val="正文对齐"/>
    <w:basedOn w:val="ab"/>
    <w:uiPriority w:val="99"/>
    <w:rsid w:val="00431E1B"/>
    <w:pPr>
      <w:tabs>
        <w:tab w:val="clear" w:pos="3255"/>
        <w:tab w:val="clear" w:pos="10920"/>
      </w:tabs>
      <w:spacing w:beforeLines="50" w:line="240" w:lineRule="auto"/>
      <w:ind w:leftChars="261" w:left="548" w:rightChars="100" w:right="210" w:hanging="440"/>
      <w:jc w:val="both"/>
    </w:pPr>
    <w:rPr>
      <w:rFonts w:ascii="Times New Roman" w:hAnsi="Times New Roman" w:cs="宋体"/>
      <w:color w:val="000000"/>
      <w:sz w:val="24"/>
      <w:szCs w:val="22"/>
      <w:lang w:val="en-GB"/>
    </w:rPr>
  </w:style>
  <w:style w:type="paragraph" w:customStyle="1" w:styleId="4Title44dashd1">
    <w:name w:val="样式 标题 4Title 44 dashd + 加宽量  1 磅"/>
    <w:basedOn w:val="43"/>
    <w:autoRedefine/>
    <w:uiPriority w:val="99"/>
    <w:rsid w:val="00431E1B"/>
  </w:style>
  <w:style w:type="character" w:customStyle="1" w:styleId="4Title44dashd1Char">
    <w:name w:val="样式 标题 4Title 44 dashd + 加宽量  1 磅 Char"/>
    <w:rsid w:val="00431E1B"/>
    <w:rPr>
      <w:rFonts w:ascii="Arial" w:eastAsia="宋体" w:hAnsi="Arial"/>
      <w:bCs/>
      <w:spacing w:val="20"/>
      <w:kern w:val="2"/>
      <w:sz w:val="24"/>
      <w:szCs w:val="24"/>
      <w:lang w:val="en-US" w:eastAsia="zh-CN" w:bidi="ar-SA"/>
    </w:rPr>
  </w:style>
  <w:style w:type="paragraph" w:customStyle="1" w:styleId="afe">
    <w:name w:val="图形"/>
    <w:basedOn w:val="a1"/>
    <w:link w:val="Char4"/>
    <w:autoRedefine/>
    <w:uiPriority w:val="99"/>
    <w:rsid w:val="00431E1B"/>
    <w:pPr>
      <w:spacing w:line="300" w:lineRule="auto"/>
      <w:jc w:val="center"/>
    </w:pPr>
    <w:rPr>
      <w:rFonts w:ascii="宋体" w:hAnsi="宋体"/>
      <w:bCs/>
      <w:sz w:val="24"/>
      <w:lang w:val="en-GB"/>
    </w:rPr>
  </w:style>
  <w:style w:type="paragraph" w:customStyle="1" w:styleId="aff">
    <w:name w:val="表格"/>
    <w:basedOn w:val="a1"/>
    <w:autoRedefine/>
    <w:uiPriority w:val="99"/>
    <w:rsid w:val="00431E1B"/>
    <w:pPr>
      <w:spacing w:line="300" w:lineRule="auto"/>
      <w:jc w:val="center"/>
    </w:pPr>
    <w:rPr>
      <w:sz w:val="24"/>
      <w:lang w:val="en-GB"/>
    </w:rPr>
  </w:style>
  <w:style w:type="paragraph" w:styleId="aff0">
    <w:name w:val="Block Text"/>
    <w:basedOn w:val="a1"/>
    <w:uiPriority w:val="99"/>
    <w:rsid w:val="00431E1B"/>
    <w:pPr>
      <w:snapToGrid w:val="0"/>
      <w:spacing w:line="360" w:lineRule="auto"/>
      <w:ind w:left="1237" w:right="577"/>
    </w:pPr>
    <w:rPr>
      <w:rFonts w:ascii="宋体"/>
      <w:sz w:val="18"/>
      <w:szCs w:val="20"/>
    </w:rPr>
  </w:style>
  <w:style w:type="paragraph" w:customStyle="1" w:styleId="knd-10">
    <w:name w:val="knd-10"/>
    <w:basedOn w:val="a1"/>
    <w:uiPriority w:val="99"/>
    <w:rsid w:val="00431E1B"/>
    <w:pPr>
      <w:widowControl/>
      <w:numPr>
        <w:numId w:val="3"/>
      </w:numPr>
      <w:spacing w:after="60"/>
      <w:jc w:val="left"/>
    </w:pPr>
    <w:rPr>
      <w:rFonts w:ascii="Arial" w:hAnsi="Arial"/>
      <w:kern w:val="0"/>
      <w:sz w:val="22"/>
      <w:szCs w:val="20"/>
      <w:lang w:val="de-DE" w:eastAsia="en-US"/>
    </w:rPr>
  </w:style>
  <w:style w:type="paragraph" w:customStyle="1" w:styleId="Strich">
    <w:name w:val="Strich"/>
    <w:basedOn w:val="a1"/>
    <w:uiPriority w:val="99"/>
    <w:rsid w:val="00431E1B"/>
    <w:pPr>
      <w:widowControl/>
      <w:tabs>
        <w:tab w:val="num" w:pos="420"/>
      </w:tabs>
      <w:spacing w:before="60" w:after="60"/>
      <w:ind w:left="420" w:hanging="420"/>
      <w:jc w:val="left"/>
    </w:pPr>
    <w:rPr>
      <w:rFonts w:ascii="Arial" w:hAnsi="Arial"/>
      <w:kern w:val="0"/>
      <w:sz w:val="20"/>
      <w:szCs w:val="20"/>
      <w:lang w:val="de-DE" w:eastAsia="en-US"/>
    </w:rPr>
  </w:style>
  <w:style w:type="paragraph" w:customStyle="1" w:styleId="Bild">
    <w:name w:val="Bild"/>
    <w:basedOn w:val="a1"/>
    <w:uiPriority w:val="99"/>
    <w:rsid w:val="00431E1B"/>
    <w:pPr>
      <w:widowControl/>
      <w:tabs>
        <w:tab w:val="left" w:pos="851"/>
      </w:tabs>
      <w:spacing w:before="240" w:after="120"/>
      <w:jc w:val="center"/>
    </w:pPr>
    <w:rPr>
      <w:rFonts w:ascii="Arial" w:hAnsi="Arial"/>
      <w:kern w:val="0"/>
      <w:sz w:val="20"/>
      <w:szCs w:val="20"/>
      <w:lang w:val="de-DE" w:eastAsia="en-US"/>
    </w:rPr>
  </w:style>
  <w:style w:type="paragraph" w:customStyle="1" w:styleId="Body-11">
    <w:name w:val="Body-11"/>
    <w:basedOn w:val="a1"/>
    <w:uiPriority w:val="99"/>
    <w:rsid w:val="00431E1B"/>
    <w:pPr>
      <w:widowControl/>
      <w:spacing w:after="120"/>
    </w:pPr>
    <w:rPr>
      <w:rFonts w:ascii="Arial" w:hAnsi="Arial"/>
      <w:kern w:val="0"/>
      <w:sz w:val="22"/>
      <w:szCs w:val="20"/>
      <w:lang w:val="de-DE" w:eastAsia="en-US"/>
    </w:rPr>
  </w:style>
  <w:style w:type="paragraph" w:customStyle="1" w:styleId="Tabelle">
    <w:name w:val="Tabelle"/>
    <w:basedOn w:val="a1"/>
    <w:uiPriority w:val="99"/>
    <w:rsid w:val="00431E1B"/>
    <w:pPr>
      <w:widowControl/>
      <w:overflowPunct w:val="0"/>
      <w:autoSpaceDE w:val="0"/>
      <w:autoSpaceDN w:val="0"/>
      <w:adjustRightInd w:val="0"/>
      <w:spacing w:before="20" w:after="20"/>
      <w:jc w:val="left"/>
      <w:textAlignment w:val="baseline"/>
    </w:pPr>
    <w:rPr>
      <w:rFonts w:ascii="Arial" w:hAnsi="Arial"/>
      <w:kern w:val="0"/>
      <w:sz w:val="20"/>
      <w:szCs w:val="20"/>
      <w:lang w:val="de-DE" w:eastAsia="de-DE"/>
    </w:rPr>
  </w:style>
  <w:style w:type="paragraph" w:customStyle="1" w:styleId="Tab-Kopf-fett-11">
    <w:name w:val="Tab-Kopf-fett-11"/>
    <w:basedOn w:val="a1"/>
    <w:uiPriority w:val="99"/>
    <w:rsid w:val="00431E1B"/>
    <w:pPr>
      <w:widowControl/>
      <w:spacing w:before="100" w:beforeAutospacing="1" w:after="100" w:afterAutospacing="1"/>
      <w:jc w:val="center"/>
    </w:pPr>
    <w:rPr>
      <w:rFonts w:ascii="Helvetica" w:hAnsi="Helvetica"/>
      <w:b/>
      <w:bCs/>
      <w:kern w:val="0"/>
      <w:sz w:val="20"/>
      <w:szCs w:val="20"/>
      <w:lang w:val="de-DE" w:eastAsia="en-US"/>
    </w:rPr>
  </w:style>
  <w:style w:type="paragraph" w:customStyle="1" w:styleId="Fuzeilen">
    <w:name w:val="Fußzeilen"/>
    <w:basedOn w:val="a1"/>
    <w:uiPriority w:val="99"/>
    <w:rsid w:val="00431E1B"/>
    <w:pPr>
      <w:widowControl/>
      <w:pBdr>
        <w:top w:val="single" w:sz="6" w:space="1" w:color="auto"/>
      </w:pBdr>
      <w:tabs>
        <w:tab w:val="left" w:pos="7088"/>
        <w:tab w:val="right" w:pos="9356"/>
      </w:tabs>
      <w:ind w:left="-284" w:right="-284"/>
      <w:jc w:val="left"/>
    </w:pPr>
    <w:rPr>
      <w:rFonts w:ascii="Arial" w:hAnsi="Arial"/>
      <w:kern w:val="0"/>
      <w:sz w:val="20"/>
      <w:szCs w:val="20"/>
      <w:lang w:val="de-DE" w:eastAsia="en-US"/>
    </w:rPr>
  </w:style>
  <w:style w:type="paragraph" w:customStyle="1" w:styleId="Strich-10-20">
    <w:name w:val="Strich-10-20"/>
    <w:basedOn w:val="a1"/>
    <w:uiPriority w:val="99"/>
    <w:rsid w:val="00431E1B"/>
    <w:pPr>
      <w:widowControl/>
      <w:numPr>
        <w:numId w:val="8"/>
      </w:numPr>
      <w:tabs>
        <w:tab w:val="num" w:pos="432"/>
      </w:tabs>
      <w:spacing w:after="120"/>
      <w:ind w:left="432" w:hanging="432"/>
      <w:jc w:val="left"/>
    </w:pPr>
    <w:rPr>
      <w:rFonts w:ascii="Arial" w:hAnsi="Arial"/>
      <w:kern w:val="0"/>
      <w:sz w:val="22"/>
      <w:szCs w:val="20"/>
      <w:lang w:val="de-DE" w:eastAsia="en-US"/>
    </w:rPr>
  </w:style>
  <w:style w:type="paragraph" w:customStyle="1" w:styleId="Formatvorlage1">
    <w:name w:val="Formatvorlage1"/>
    <w:basedOn w:val="berschriftAnhangA1"/>
    <w:uiPriority w:val="99"/>
    <w:rsid w:val="00431E1B"/>
    <w:pPr>
      <w:keepNext w:val="0"/>
      <w:widowControl/>
      <w:numPr>
        <w:ilvl w:val="0"/>
        <w:numId w:val="0"/>
      </w:numPr>
      <w:tabs>
        <w:tab w:val="left" w:pos="567"/>
      </w:tabs>
      <w:spacing w:before="240" w:after="120"/>
      <w:ind w:left="567" w:hanging="567"/>
      <w:jc w:val="left"/>
    </w:pPr>
    <w:rPr>
      <w:color w:val="FF0000"/>
      <w:kern w:val="0"/>
      <w:sz w:val="28"/>
      <w:szCs w:val="20"/>
      <w:lang w:val="de-DE" w:eastAsia="en-US"/>
    </w:rPr>
  </w:style>
  <w:style w:type="paragraph" w:customStyle="1" w:styleId="berschriftAnhangA1">
    <w:name w:val="Überschrift Anhang A.1"/>
    <w:basedOn w:val="21"/>
    <w:uiPriority w:val="99"/>
    <w:rsid w:val="00431E1B"/>
  </w:style>
  <w:style w:type="paragraph" w:customStyle="1" w:styleId="berschriftAnnexA1">
    <w:name w:val="Überschrift Annex A1"/>
    <w:basedOn w:val="berschriftAnhangA1"/>
    <w:uiPriority w:val="99"/>
    <w:rsid w:val="00431E1B"/>
    <w:pPr>
      <w:keepNext w:val="0"/>
      <w:pageBreakBefore/>
      <w:widowControl/>
      <w:numPr>
        <w:ilvl w:val="0"/>
        <w:numId w:val="0"/>
      </w:numPr>
      <w:tabs>
        <w:tab w:val="left" w:pos="567"/>
      </w:tabs>
      <w:spacing w:before="240" w:after="120"/>
      <w:ind w:left="567" w:hanging="567"/>
      <w:jc w:val="left"/>
    </w:pPr>
    <w:rPr>
      <w:rFonts w:cs="Arial"/>
      <w:color w:val="000000"/>
      <w:kern w:val="0"/>
      <w:sz w:val="28"/>
      <w:szCs w:val="20"/>
      <w:lang w:val="en-GB" w:eastAsia="en-US"/>
    </w:rPr>
  </w:style>
  <w:style w:type="paragraph" w:customStyle="1" w:styleId="Abb">
    <w:name w:val="Abb."/>
    <w:basedOn w:val="a9"/>
    <w:next w:val="a1"/>
    <w:uiPriority w:val="99"/>
    <w:rsid w:val="00431E1B"/>
    <w:pPr>
      <w:widowControl/>
      <w:tabs>
        <w:tab w:val="num" w:pos="432"/>
      </w:tabs>
      <w:spacing w:after="240"/>
      <w:jc w:val="left"/>
    </w:pPr>
    <w:rPr>
      <w:bCs/>
      <w:kern w:val="0"/>
      <w:sz w:val="24"/>
      <w:lang w:val="de-DE" w:eastAsia="en-US"/>
    </w:rPr>
  </w:style>
  <w:style w:type="paragraph" w:customStyle="1" w:styleId="berschrift">
    <w:name w:val="Überschrift"/>
    <w:basedOn w:val="a1"/>
    <w:next w:val="a1"/>
    <w:uiPriority w:val="99"/>
    <w:rsid w:val="00431E1B"/>
    <w:pPr>
      <w:pageBreakBefore/>
      <w:widowControl/>
      <w:overflowPunct w:val="0"/>
      <w:autoSpaceDE w:val="0"/>
      <w:autoSpaceDN w:val="0"/>
      <w:adjustRightInd w:val="0"/>
      <w:spacing w:after="240"/>
      <w:jc w:val="left"/>
      <w:textAlignment w:val="baseline"/>
    </w:pPr>
    <w:rPr>
      <w:rFonts w:ascii="Arial" w:hAnsi="Arial"/>
      <w:b/>
      <w:kern w:val="0"/>
      <w:sz w:val="24"/>
      <w:szCs w:val="20"/>
      <w:lang w:val="de-DE" w:eastAsia="de-DE"/>
    </w:rPr>
  </w:style>
  <w:style w:type="paragraph" w:customStyle="1" w:styleId="Absatz">
    <w:name w:val="Absatz"/>
    <w:basedOn w:val="a1"/>
    <w:uiPriority w:val="99"/>
    <w:rsid w:val="00431E1B"/>
    <w:pPr>
      <w:keepLines/>
      <w:widowControl/>
      <w:spacing w:before="80" w:after="80" w:line="240" w:lineRule="atLeast"/>
      <w:ind w:left="1134"/>
      <w:jc w:val="left"/>
    </w:pPr>
    <w:rPr>
      <w:rFonts w:ascii="Arial" w:hAnsi="Arial"/>
      <w:kern w:val="0"/>
      <w:sz w:val="20"/>
      <w:szCs w:val="20"/>
      <w:lang w:val="de-DE" w:eastAsia="de-DE"/>
    </w:rPr>
  </w:style>
  <w:style w:type="paragraph" w:customStyle="1" w:styleId="HinweisAbsatz">
    <w:name w:val="Hinweis:Absatz"/>
    <w:basedOn w:val="a1"/>
    <w:uiPriority w:val="99"/>
    <w:rsid w:val="00431E1B"/>
    <w:pPr>
      <w:keepLines/>
      <w:widowControl/>
      <w:spacing w:before="80" w:after="80" w:line="240" w:lineRule="atLeast"/>
      <w:jc w:val="left"/>
    </w:pPr>
    <w:rPr>
      <w:rFonts w:ascii="Arial" w:hAnsi="Arial"/>
      <w:kern w:val="0"/>
      <w:sz w:val="20"/>
      <w:szCs w:val="20"/>
      <w:lang w:val="de-DE" w:eastAsia="de-DE"/>
    </w:rPr>
  </w:style>
  <w:style w:type="paragraph" w:customStyle="1" w:styleId="HinweisPunkt">
    <w:name w:val="Hinweis:Punkt"/>
    <w:basedOn w:val="a1"/>
    <w:uiPriority w:val="99"/>
    <w:rsid w:val="00431E1B"/>
    <w:pPr>
      <w:keepLines/>
      <w:widowControl/>
      <w:tabs>
        <w:tab w:val="left" w:pos="425"/>
      </w:tabs>
      <w:spacing w:before="80" w:after="80" w:line="240" w:lineRule="atLeast"/>
      <w:ind w:left="426" w:hanging="426"/>
      <w:jc w:val="left"/>
    </w:pPr>
    <w:rPr>
      <w:rFonts w:ascii="Arial" w:hAnsi="Arial"/>
      <w:kern w:val="0"/>
      <w:sz w:val="20"/>
      <w:szCs w:val="20"/>
      <w:lang w:val="de-DE" w:eastAsia="de-DE"/>
    </w:rPr>
  </w:style>
  <w:style w:type="paragraph" w:customStyle="1" w:styleId="HinweisTitel">
    <w:name w:val="Hinweis:Titel"/>
    <w:basedOn w:val="HinweisAbsatz"/>
    <w:next w:val="HinweisAbsatz"/>
    <w:uiPriority w:val="99"/>
    <w:rsid w:val="00431E1B"/>
  </w:style>
  <w:style w:type="paragraph" w:customStyle="1" w:styleId="Standard05">
    <w:name w:val="Standard/0.5"/>
    <w:basedOn w:val="a1"/>
    <w:uiPriority w:val="99"/>
    <w:rsid w:val="00431E1B"/>
    <w:pPr>
      <w:widowControl/>
      <w:tabs>
        <w:tab w:val="left" w:pos="284"/>
        <w:tab w:val="left" w:pos="567"/>
      </w:tabs>
      <w:overflowPunct w:val="0"/>
      <w:autoSpaceDE w:val="0"/>
      <w:autoSpaceDN w:val="0"/>
      <w:adjustRightInd w:val="0"/>
      <w:spacing w:after="120" w:line="240" w:lineRule="exact"/>
      <w:jc w:val="left"/>
      <w:textAlignment w:val="baseline"/>
    </w:pPr>
    <w:rPr>
      <w:rFonts w:ascii="Helvetica" w:hAnsi="Helvetica"/>
      <w:kern w:val="0"/>
      <w:sz w:val="20"/>
      <w:szCs w:val="20"/>
      <w:lang w:val="de-DE" w:eastAsia="de-DE"/>
    </w:rPr>
  </w:style>
  <w:style w:type="paragraph" w:customStyle="1" w:styleId="Standardeinzug05">
    <w:name w:val="Standardeinzug/0.5"/>
    <w:basedOn w:val="a8"/>
    <w:uiPriority w:val="99"/>
    <w:rsid w:val="00431E1B"/>
    <w:pPr>
      <w:widowControl/>
      <w:tabs>
        <w:tab w:val="left" w:pos="567"/>
      </w:tabs>
      <w:spacing w:after="120" w:line="240" w:lineRule="exact"/>
      <w:ind w:left="284" w:hanging="284"/>
      <w:jc w:val="left"/>
    </w:pPr>
    <w:rPr>
      <w:kern w:val="0"/>
      <w:sz w:val="20"/>
      <w:lang w:val="de-DE" w:eastAsia="de-DE"/>
    </w:rPr>
  </w:style>
  <w:style w:type="paragraph" w:customStyle="1" w:styleId="TabelleKz">
    <w:name w:val="Tabelle_Kz"/>
    <w:basedOn w:val="a1"/>
    <w:uiPriority w:val="99"/>
    <w:rsid w:val="00431E1B"/>
    <w:pPr>
      <w:widowControl/>
      <w:spacing w:before="360" w:after="360"/>
      <w:ind w:left="425"/>
      <w:jc w:val="left"/>
    </w:pPr>
    <w:rPr>
      <w:rFonts w:ascii="Arial" w:hAnsi="Arial"/>
      <w:b/>
      <w:bCs/>
      <w:kern w:val="0"/>
      <w:sz w:val="22"/>
      <w:szCs w:val="20"/>
      <w:lang w:val="de-DE" w:eastAsia="en-US"/>
    </w:rPr>
  </w:style>
  <w:style w:type="paragraph" w:customStyle="1" w:styleId="TabelleInh">
    <w:name w:val="Tabelle_Inh"/>
    <w:basedOn w:val="a1"/>
    <w:uiPriority w:val="99"/>
    <w:rsid w:val="00431E1B"/>
    <w:pPr>
      <w:widowControl/>
      <w:spacing w:before="60" w:after="60"/>
      <w:ind w:left="425"/>
      <w:jc w:val="left"/>
    </w:pPr>
    <w:rPr>
      <w:rFonts w:ascii="Arial" w:hAnsi="Arial"/>
      <w:bCs/>
      <w:kern w:val="0"/>
      <w:sz w:val="22"/>
      <w:szCs w:val="20"/>
      <w:lang w:val="de-DE" w:eastAsia="en-US"/>
    </w:rPr>
  </w:style>
  <w:style w:type="paragraph" w:customStyle="1" w:styleId="Body-11Liste-30">
    <w:name w:val="Body-11_Liste-30"/>
    <w:basedOn w:val="a1"/>
    <w:uiPriority w:val="99"/>
    <w:rsid w:val="00431E1B"/>
    <w:pPr>
      <w:widowControl/>
      <w:spacing w:after="120"/>
      <w:ind w:left="1701" w:hanging="1701"/>
    </w:pPr>
    <w:rPr>
      <w:rFonts w:ascii="Arial" w:hAnsi="Arial"/>
      <w:kern w:val="0"/>
      <w:sz w:val="22"/>
      <w:szCs w:val="20"/>
      <w:lang w:val="de-DE" w:eastAsia="en-US"/>
    </w:rPr>
  </w:style>
  <w:style w:type="paragraph" w:customStyle="1" w:styleId="Arbeitsschritt">
    <w:name w:val="Arbeitsschritt"/>
    <w:basedOn w:val="a1"/>
    <w:uiPriority w:val="99"/>
    <w:rsid w:val="00431E1B"/>
    <w:pPr>
      <w:widowControl/>
      <w:numPr>
        <w:numId w:val="9"/>
      </w:numPr>
      <w:tabs>
        <w:tab w:val="clear" w:pos="360"/>
        <w:tab w:val="left" w:pos="1247"/>
      </w:tabs>
      <w:adjustRightInd w:val="0"/>
      <w:spacing w:after="120"/>
      <w:ind w:left="1247" w:hanging="396"/>
      <w:jc w:val="left"/>
      <w:textAlignment w:val="baseline"/>
    </w:pPr>
    <w:rPr>
      <w:rFonts w:ascii="Arial" w:hAnsi="Arial"/>
      <w:kern w:val="0"/>
      <w:sz w:val="22"/>
      <w:szCs w:val="20"/>
      <w:lang w:val="de-DE"/>
    </w:rPr>
  </w:style>
  <w:style w:type="paragraph" w:customStyle="1" w:styleId="berschrift0">
    <w:name w:val="überschrift"/>
    <w:basedOn w:val="a1"/>
    <w:next w:val="a1"/>
    <w:uiPriority w:val="99"/>
    <w:rsid w:val="00431E1B"/>
    <w:pPr>
      <w:pageBreakBefore/>
      <w:widowControl/>
      <w:overflowPunct w:val="0"/>
      <w:autoSpaceDE w:val="0"/>
      <w:autoSpaceDN w:val="0"/>
      <w:adjustRightInd w:val="0"/>
      <w:spacing w:after="240"/>
      <w:jc w:val="left"/>
      <w:textAlignment w:val="baseline"/>
    </w:pPr>
    <w:rPr>
      <w:rFonts w:ascii="Arial" w:hAnsi="Arial"/>
      <w:b/>
      <w:kern w:val="0"/>
      <w:sz w:val="24"/>
      <w:szCs w:val="20"/>
      <w:lang w:val="de-DE"/>
    </w:rPr>
  </w:style>
  <w:style w:type="paragraph" w:customStyle="1" w:styleId="Einzeilig">
    <w:name w:val="Einzeilig"/>
    <w:basedOn w:val="a1"/>
    <w:uiPriority w:val="99"/>
    <w:rsid w:val="00431E1B"/>
    <w:pPr>
      <w:widowControl/>
      <w:adjustRightInd w:val="0"/>
      <w:spacing w:line="240" w:lineRule="atLeast"/>
      <w:jc w:val="left"/>
      <w:textAlignment w:val="baseline"/>
    </w:pPr>
    <w:rPr>
      <w:rFonts w:ascii="Arial" w:hAnsi="Arial"/>
      <w:kern w:val="0"/>
      <w:sz w:val="22"/>
      <w:szCs w:val="20"/>
    </w:rPr>
  </w:style>
  <w:style w:type="character" w:customStyle="1" w:styleId="13">
    <w:name w:val="已访问的超链接1"/>
    <w:rsid w:val="00431E1B"/>
    <w:rPr>
      <w:color w:val="800080"/>
      <w:u w:val="single"/>
    </w:rPr>
  </w:style>
  <w:style w:type="character" w:customStyle="1" w:styleId="14">
    <w:name w:val="超链接1"/>
    <w:rsid w:val="00431E1B"/>
    <w:rPr>
      <w:color w:val="0000FF"/>
      <w:u w:val="single"/>
    </w:rPr>
  </w:style>
  <w:style w:type="paragraph" w:customStyle="1" w:styleId="aff1">
    <w:name w:val="投标正文"/>
    <w:basedOn w:val="a1"/>
    <w:uiPriority w:val="99"/>
    <w:rsid w:val="00431E1B"/>
    <w:pPr>
      <w:spacing w:line="360" w:lineRule="auto"/>
      <w:ind w:firstLineChars="200" w:firstLine="420"/>
    </w:pPr>
    <w:rPr>
      <w:szCs w:val="20"/>
    </w:rPr>
  </w:style>
  <w:style w:type="paragraph" w:customStyle="1" w:styleId="Char5">
    <w:name w:val="Char"/>
    <w:basedOn w:val="a1"/>
    <w:rsid w:val="00431E1B"/>
    <w:rPr>
      <w:sz w:val="24"/>
    </w:rPr>
  </w:style>
  <w:style w:type="paragraph" w:customStyle="1" w:styleId="BMCLTimesNewRoman225">
    <w:name w:val="样式 页脚BMCL + Times New Roman 小四 左 行距: 固定值 22.5 磅"/>
    <w:basedOn w:val="a6"/>
    <w:uiPriority w:val="99"/>
    <w:rsid w:val="00431E1B"/>
    <w:pPr>
      <w:tabs>
        <w:tab w:val="clear" w:pos="4153"/>
        <w:tab w:val="clear" w:pos="8306"/>
        <w:tab w:val="center" w:pos="4320"/>
        <w:tab w:val="right" w:pos="8640"/>
      </w:tabs>
      <w:snapToGrid/>
      <w:spacing w:line="450" w:lineRule="exact"/>
    </w:pPr>
    <w:rPr>
      <w:rFonts w:hAnsi="Times" w:cs="宋体"/>
      <w:sz w:val="24"/>
      <w:szCs w:val="20"/>
    </w:rPr>
  </w:style>
  <w:style w:type="character" w:customStyle="1" w:styleId="Char15">
    <w:name w:val="批注框文本 Char1"/>
    <w:link w:val="af2"/>
    <w:rsid w:val="00431E1B"/>
    <w:rPr>
      <w:kern w:val="2"/>
      <w:sz w:val="18"/>
      <w:szCs w:val="18"/>
    </w:rPr>
  </w:style>
  <w:style w:type="paragraph" w:customStyle="1" w:styleId="aff2">
    <w:name w:val="样式 题注"/>
    <w:basedOn w:val="a9"/>
    <w:next w:val="aff3"/>
    <w:link w:val="Char6"/>
    <w:rsid w:val="00431E1B"/>
    <w:pPr>
      <w:keepLines/>
      <w:widowControl/>
      <w:spacing w:before="120" w:after="120"/>
      <w:jc w:val="center"/>
    </w:pPr>
    <w:rPr>
      <w:b w:val="0"/>
      <w:iCs/>
      <w:kern w:val="0"/>
      <w:sz w:val="24"/>
      <w:lang w:eastAsia="de-DE"/>
    </w:rPr>
  </w:style>
  <w:style w:type="character" w:customStyle="1" w:styleId="Char11">
    <w:name w:val="题注 Char1"/>
    <w:aliases w:val="Title Char,Table Char"/>
    <w:link w:val="a9"/>
    <w:rsid w:val="00431E1B"/>
    <w:rPr>
      <w:rFonts w:ascii="Arial" w:hAnsi="Arial"/>
      <w:b/>
      <w:kern w:val="2"/>
      <w:sz w:val="28"/>
    </w:rPr>
  </w:style>
  <w:style w:type="paragraph" w:styleId="aff3">
    <w:name w:val="Note Heading"/>
    <w:basedOn w:val="a1"/>
    <w:next w:val="a1"/>
    <w:link w:val="Char18"/>
    <w:uiPriority w:val="99"/>
    <w:rsid w:val="00431E1B"/>
    <w:pPr>
      <w:jc w:val="center"/>
    </w:pPr>
  </w:style>
  <w:style w:type="character" w:customStyle="1" w:styleId="Char18">
    <w:name w:val="注释标题 Char1"/>
    <w:link w:val="aff3"/>
    <w:rsid w:val="00431E1B"/>
    <w:rPr>
      <w:kern w:val="2"/>
      <w:sz w:val="21"/>
      <w:szCs w:val="24"/>
    </w:rPr>
  </w:style>
  <w:style w:type="character" w:customStyle="1" w:styleId="Char6">
    <w:name w:val="样式 题注 Char"/>
    <w:link w:val="aff2"/>
    <w:rsid w:val="00431E1B"/>
    <w:rPr>
      <w:rFonts w:ascii="Arial" w:hAnsi="Arial"/>
      <w:iCs/>
      <w:sz w:val="24"/>
      <w:lang w:eastAsia="de-DE"/>
    </w:rPr>
  </w:style>
  <w:style w:type="paragraph" w:customStyle="1" w:styleId="4Title44dashd">
    <w:name w:val="样式 标题 4Title 44 dashd + 黑色"/>
    <w:basedOn w:val="43"/>
    <w:autoRedefine/>
    <w:uiPriority w:val="99"/>
    <w:rsid w:val="00431E1B"/>
  </w:style>
  <w:style w:type="paragraph" w:customStyle="1" w:styleId="BMCLTimesNewRoman2250">
    <w:name w:val="样式 页脚BMCL + Times New Roman 小四 红色 左 行距: 固定值 22.5 磅"/>
    <w:basedOn w:val="a6"/>
    <w:autoRedefine/>
    <w:uiPriority w:val="99"/>
    <w:rsid w:val="00431E1B"/>
    <w:pPr>
      <w:tabs>
        <w:tab w:val="clear" w:pos="4153"/>
        <w:tab w:val="clear" w:pos="8306"/>
        <w:tab w:val="center" w:pos="4320"/>
        <w:tab w:val="right" w:pos="8640"/>
      </w:tabs>
      <w:snapToGrid/>
      <w:spacing w:line="450" w:lineRule="exact"/>
    </w:pPr>
    <w:rPr>
      <w:rFonts w:cs="宋体"/>
      <w:color w:val="FF0000"/>
      <w:sz w:val="24"/>
      <w:szCs w:val="20"/>
    </w:rPr>
  </w:style>
  <w:style w:type="paragraph" w:customStyle="1" w:styleId="BMCLTimesNewRoman2251">
    <w:name w:val="样式 页脚BMCL + Times New Roman 小四 红色 左 行距: 固定值 22.5 磅1"/>
    <w:basedOn w:val="a6"/>
    <w:uiPriority w:val="99"/>
    <w:rsid w:val="00431E1B"/>
    <w:pPr>
      <w:tabs>
        <w:tab w:val="clear" w:pos="4153"/>
        <w:tab w:val="clear" w:pos="8306"/>
        <w:tab w:val="center" w:pos="4320"/>
        <w:tab w:val="right" w:pos="8640"/>
      </w:tabs>
      <w:snapToGrid/>
      <w:spacing w:line="450" w:lineRule="exact"/>
    </w:pPr>
    <w:rPr>
      <w:rFonts w:cs="宋体"/>
      <w:color w:val="FF0000"/>
      <w:sz w:val="24"/>
      <w:szCs w:val="20"/>
    </w:rPr>
  </w:style>
  <w:style w:type="paragraph" w:customStyle="1" w:styleId="BMCLTimesNewRoman2252">
    <w:name w:val="样式 页脚BMCL + Times New Roman 小四 红色 左 行距: 固定值 22.5 磅2"/>
    <w:basedOn w:val="a6"/>
    <w:autoRedefine/>
    <w:uiPriority w:val="99"/>
    <w:rsid w:val="00431E1B"/>
    <w:pPr>
      <w:tabs>
        <w:tab w:val="clear" w:pos="4153"/>
        <w:tab w:val="clear" w:pos="8306"/>
        <w:tab w:val="center" w:pos="4320"/>
        <w:tab w:val="right" w:pos="8640"/>
      </w:tabs>
      <w:snapToGrid/>
      <w:spacing w:line="450" w:lineRule="exact"/>
    </w:pPr>
    <w:rPr>
      <w:rFonts w:cs="宋体"/>
      <w:color w:val="FF0000"/>
      <w:sz w:val="24"/>
      <w:szCs w:val="20"/>
    </w:rPr>
  </w:style>
  <w:style w:type="paragraph" w:customStyle="1" w:styleId="Note">
    <w:name w:val="Note"/>
    <w:basedOn w:val="a1"/>
    <w:rsid w:val="00431E1B"/>
    <w:pPr>
      <w:widowControl/>
      <w:spacing w:before="120" w:after="120"/>
      <w:jc w:val="left"/>
    </w:pPr>
    <w:rPr>
      <w:rFonts w:ascii="Arial" w:hAnsi="Arial"/>
      <w:kern w:val="0"/>
      <w:sz w:val="22"/>
      <w:szCs w:val="20"/>
      <w:lang w:val="en-GB" w:eastAsia="de-DE"/>
    </w:rPr>
  </w:style>
  <w:style w:type="paragraph" w:styleId="aff4">
    <w:name w:val="List Paragraph"/>
    <w:basedOn w:val="a1"/>
    <w:link w:val="Char7"/>
    <w:uiPriority w:val="34"/>
    <w:qFormat/>
    <w:rsid w:val="00431E1B"/>
    <w:pPr>
      <w:ind w:firstLineChars="200" w:firstLine="420"/>
    </w:pPr>
  </w:style>
  <w:style w:type="character" w:customStyle="1" w:styleId="5Char2">
    <w:name w:val="标题 5 Char2"/>
    <w:aliases w:val="head:5# Char2,Title 5 Char2,5 sub-bullet Char2,sb Char2,4 Char2"/>
    <w:link w:val="51"/>
    <w:uiPriority w:val="9"/>
    <w:rsid w:val="00431E1B"/>
    <w:rPr>
      <w:rFonts w:ascii="Arial" w:hAnsi="Arial"/>
      <w:sz w:val="22"/>
      <w:lang w:val="en-GB"/>
    </w:rPr>
  </w:style>
  <w:style w:type="character" w:customStyle="1" w:styleId="Char2">
    <w:name w:val="页脚 Char2"/>
    <w:aliases w:val="BMCL Char2"/>
    <w:link w:val="a6"/>
    <w:uiPriority w:val="99"/>
    <w:rsid w:val="00431E1B"/>
    <w:rPr>
      <w:kern w:val="2"/>
      <w:sz w:val="18"/>
      <w:szCs w:val="18"/>
    </w:rPr>
  </w:style>
  <w:style w:type="paragraph" w:styleId="aff5">
    <w:name w:val="footnote text"/>
    <w:basedOn w:val="a1"/>
    <w:link w:val="Char8"/>
    <w:rsid w:val="00431E1B"/>
    <w:pPr>
      <w:snapToGrid w:val="0"/>
      <w:jc w:val="left"/>
    </w:pPr>
    <w:rPr>
      <w:sz w:val="18"/>
      <w:szCs w:val="18"/>
    </w:rPr>
  </w:style>
  <w:style w:type="character" w:customStyle="1" w:styleId="Char8">
    <w:name w:val="脚注文本 Char"/>
    <w:link w:val="aff5"/>
    <w:rsid w:val="00431E1B"/>
    <w:rPr>
      <w:kern w:val="2"/>
      <w:sz w:val="18"/>
      <w:szCs w:val="18"/>
    </w:rPr>
  </w:style>
  <w:style w:type="character" w:styleId="aff6">
    <w:name w:val="footnote reference"/>
    <w:rsid w:val="00431E1B"/>
    <w:rPr>
      <w:vertAlign w:val="superscript"/>
    </w:rPr>
  </w:style>
  <w:style w:type="paragraph" w:customStyle="1" w:styleId="Oddl">
    <w:name w:val="Oddíl"/>
    <w:basedOn w:val="1"/>
    <w:semiHidden/>
    <w:rsid w:val="00431E1B"/>
    <w:pPr>
      <w:numPr>
        <w:numId w:val="12"/>
      </w:numPr>
    </w:pPr>
  </w:style>
  <w:style w:type="character" w:customStyle="1" w:styleId="Char">
    <w:name w:val="批注文字 Char"/>
    <w:link w:val="af0"/>
    <w:uiPriority w:val="99"/>
    <w:rsid w:val="00431E1B"/>
    <w:rPr>
      <w:kern w:val="2"/>
      <w:sz w:val="21"/>
      <w:szCs w:val="24"/>
    </w:rPr>
  </w:style>
  <w:style w:type="table" w:customStyle="1" w:styleId="Mjstyltabulky">
    <w:name w:val="Můj styl tabulky"/>
    <w:basedOn w:val="a3"/>
    <w:uiPriority w:val="99"/>
    <w:qFormat/>
    <w:rsid w:val="00431E1B"/>
    <w:rPr>
      <w:rFonts w:ascii="Arial" w:hAnsi="Arial"/>
      <w:color w:val="000000"/>
      <w:lang w:val="cs-CZ" w:eastAsia="cs-CZ"/>
    </w:rPr>
    <w:tblPr>
      <w:tblStyleRowBandSize w:val="1"/>
      <w:tblStyleColBandSize w:val="1"/>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paragraph" w:customStyle="1" w:styleId="Default">
    <w:name w:val="Default"/>
    <w:rsid w:val="00431E1B"/>
    <w:pPr>
      <w:widowControl w:val="0"/>
      <w:autoSpaceDE w:val="0"/>
      <w:autoSpaceDN w:val="0"/>
      <w:adjustRightInd w:val="0"/>
    </w:pPr>
    <w:rPr>
      <w:rFonts w:ascii="Arial" w:hAnsi="Arial" w:cs="Arial"/>
      <w:color w:val="000000"/>
      <w:sz w:val="24"/>
      <w:szCs w:val="24"/>
    </w:rPr>
  </w:style>
  <w:style w:type="paragraph" w:customStyle="1" w:styleId="StylText1Doleva">
    <w:name w:val="Styl Text 1 Doleva"/>
    <w:basedOn w:val="a1"/>
    <w:qFormat/>
    <w:rsid w:val="00431E1B"/>
    <w:pPr>
      <w:widowControl/>
      <w:tabs>
        <w:tab w:val="left" w:pos="1134"/>
        <w:tab w:val="right" w:leader="dot" w:pos="9526"/>
      </w:tabs>
      <w:autoSpaceDE w:val="0"/>
      <w:autoSpaceDN w:val="0"/>
      <w:adjustRightInd w:val="0"/>
      <w:snapToGrid w:val="0"/>
      <w:jc w:val="left"/>
    </w:pPr>
    <w:rPr>
      <w:rFonts w:ascii="Arial" w:hAnsi="Arial"/>
      <w:color w:val="000000"/>
      <w:kern w:val="0"/>
      <w:sz w:val="20"/>
      <w:szCs w:val="20"/>
      <w:lang w:eastAsia="cs-CZ"/>
    </w:rPr>
  </w:style>
  <w:style w:type="paragraph" w:customStyle="1" w:styleId="Textelanek">
    <w:name w:val="Text elanek"/>
    <w:basedOn w:val="31"/>
    <w:semiHidden/>
    <w:rsid w:val="00431E1B"/>
  </w:style>
  <w:style w:type="paragraph" w:customStyle="1" w:styleId="Textpodkapit">
    <w:name w:val="Text_podkapit"/>
    <w:basedOn w:val="21"/>
    <w:semiHidden/>
    <w:rsid w:val="00431E1B"/>
  </w:style>
  <w:style w:type="paragraph" w:customStyle="1" w:styleId="Titul">
    <w:name w:val="Titul"/>
    <w:basedOn w:val="a1"/>
    <w:semiHidden/>
    <w:rsid w:val="00431E1B"/>
    <w:pPr>
      <w:pageBreakBefore/>
      <w:widowControl/>
      <w:tabs>
        <w:tab w:val="left" w:pos="1134"/>
        <w:tab w:val="right" w:leader="dot" w:pos="9526"/>
      </w:tabs>
      <w:autoSpaceDE w:val="0"/>
      <w:autoSpaceDN w:val="0"/>
      <w:ind w:left="1560" w:hanging="851"/>
      <w:jc w:val="center"/>
    </w:pPr>
    <w:rPr>
      <w:rFonts w:ascii="Arial" w:hAnsi="Arial"/>
      <w:caps/>
      <w:kern w:val="0"/>
      <w:sz w:val="32"/>
      <w:szCs w:val="32"/>
      <w:lang w:eastAsia="cs-CZ"/>
    </w:rPr>
  </w:style>
  <w:style w:type="paragraph" w:customStyle="1" w:styleId="Typdokumentu">
    <w:name w:val="Typ dokumentu"/>
    <w:basedOn w:val="a1"/>
    <w:semiHidden/>
    <w:rsid w:val="00431E1B"/>
    <w:pPr>
      <w:widowControl/>
      <w:tabs>
        <w:tab w:val="left" w:pos="1134"/>
        <w:tab w:val="right" w:leader="dot" w:pos="9526"/>
      </w:tabs>
      <w:autoSpaceDE w:val="0"/>
      <w:autoSpaceDN w:val="0"/>
      <w:spacing w:before="240" w:after="1300"/>
      <w:jc w:val="center"/>
    </w:pPr>
    <w:rPr>
      <w:rFonts w:ascii="Arial" w:hAnsi="Arial"/>
      <w:b/>
      <w:color w:val="000080"/>
      <w:kern w:val="0"/>
      <w:sz w:val="36"/>
      <w:szCs w:val="36"/>
      <w:lang w:eastAsia="cs-CZ"/>
    </w:rPr>
  </w:style>
  <w:style w:type="paragraph" w:customStyle="1" w:styleId="Nadpis4Odstavec">
    <w:name w:val="Nadpis 4.Odstavec"/>
    <w:basedOn w:val="a1"/>
    <w:semiHidden/>
    <w:rsid w:val="00431E1B"/>
    <w:pPr>
      <w:widowControl/>
      <w:tabs>
        <w:tab w:val="left" w:pos="1134"/>
        <w:tab w:val="right" w:leader="dot" w:pos="9526"/>
      </w:tabs>
      <w:autoSpaceDE w:val="0"/>
      <w:autoSpaceDN w:val="0"/>
      <w:spacing w:before="20" w:after="20"/>
      <w:ind w:left="1049" w:hanging="340"/>
    </w:pPr>
    <w:rPr>
      <w:rFonts w:ascii=".HelveticaLightTTEE" w:hAnsi=".HelveticaLightTTEE" w:cs=".HelveticaLightTTEE"/>
      <w:kern w:val="0"/>
      <w:sz w:val="20"/>
      <w:lang w:eastAsia="cs-CZ"/>
    </w:rPr>
  </w:style>
  <w:style w:type="paragraph" w:customStyle="1" w:styleId="Nadpis5Zaa">
    <w:name w:val="Nadpis 5.Za a)"/>
    <w:basedOn w:val="a1"/>
    <w:semiHidden/>
    <w:rsid w:val="00431E1B"/>
    <w:pPr>
      <w:widowControl/>
      <w:tabs>
        <w:tab w:val="left" w:pos="1134"/>
        <w:tab w:val="right" w:leader="dot" w:pos="9526"/>
      </w:tabs>
      <w:autoSpaceDE w:val="0"/>
      <w:autoSpaceDN w:val="0"/>
      <w:spacing w:before="40"/>
      <w:ind w:left="1305" w:hanging="284"/>
    </w:pPr>
    <w:rPr>
      <w:rFonts w:ascii=".HelveticaLightTTEE" w:hAnsi=".HelveticaLightTTEE" w:cs=".HelveticaLightTTEE"/>
      <w:kern w:val="0"/>
      <w:sz w:val="20"/>
      <w:lang w:eastAsia="cs-CZ"/>
    </w:rPr>
  </w:style>
  <w:style w:type="paragraph" w:customStyle="1" w:styleId="Nzevdokumentu">
    <w:name w:val="Název dokumentu"/>
    <w:basedOn w:val="a1"/>
    <w:semiHidden/>
    <w:rsid w:val="00431E1B"/>
    <w:pPr>
      <w:keepNext/>
      <w:keepLines/>
      <w:widowControl/>
      <w:tabs>
        <w:tab w:val="left" w:pos="1134"/>
        <w:tab w:val="right" w:leader="dot" w:pos="9526"/>
      </w:tabs>
      <w:autoSpaceDE w:val="0"/>
      <w:autoSpaceDN w:val="0"/>
      <w:jc w:val="center"/>
    </w:pPr>
    <w:rPr>
      <w:rFonts w:ascii="Arial" w:hAnsi="Arial"/>
      <w:b/>
      <w:bCs/>
      <w:kern w:val="0"/>
      <w:sz w:val="40"/>
      <w:lang w:eastAsia="cs-CZ"/>
    </w:rPr>
  </w:style>
  <w:style w:type="character" w:customStyle="1" w:styleId="3Char">
    <w:name w:val="正文文本 3 Char"/>
    <w:link w:val="34"/>
    <w:rsid w:val="00431E1B"/>
    <w:rPr>
      <w:rFonts w:ascii="Arial" w:hAnsi="Arial"/>
      <w:kern w:val="2"/>
      <w:sz w:val="18"/>
      <w:szCs w:val="24"/>
    </w:rPr>
  </w:style>
  <w:style w:type="paragraph" w:customStyle="1" w:styleId="StylPed1bZa1b">
    <w:name w:val="Styl Před:  1 b. Za:  1 b."/>
    <w:basedOn w:val="a1"/>
    <w:semiHidden/>
    <w:rsid w:val="00431E1B"/>
    <w:pPr>
      <w:widowControl/>
      <w:numPr>
        <w:numId w:val="13"/>
      </w:numPr>
      <w:tabs>
        <w:tab w:val="clear" w:pos="284"/>
        <w:tab w:val="num" w:pos="360"/>
        <w:tab w:val="left" w:pos="1134"/>
        <w:tab w:val="right" w:leader="dot" w:pos="9526"/>
      </w:tabs>
      <w:autoSpaceDE w:val="0"/>
      <w:autoSpaceDN w:val="0"/>
      <w:ind w:left="340" w:hanging="340"/>
    </w:pPr>
    <w:rPr>
      <w:rFonts w:ascii="Arial" w:hAnsi="Arial"/>
      <w:kern w:val="0"/>
      <w:sz w:val="20"/>
      <w:szCs w:val="20"/>
      <w:lang w:eastAsia="cs-CZ"/>
    </w:rPr>
  </w:style>
  <w:style w:type="paragraph" w:customStyle="1" w:styleId="bod1">
    <w:name w:val="bod1"/>
    <w:basedOn w:val="a1"/>
    <w:semiHidden/>
    <w:rsid w:val="00431E1B"/>
    <w:pPr>
      <w:widowControl/>
      <w:tabs>
        <w:tab w:val="num" w:pos="284"/>
        <w:tab w:val="left" w:pos="851"/>
        <w:tab w:val="left" w:pos="1134"/>
        <w:tab w:val="right" w:leader="dot" w:pos="9526"/>
      </w:tabs>
      <w:spacing w:before="60" w:after="60"/>
    </w:pPr>
    <w:rPr>
      <w:rFonts w:ascii="Arial" w:hAnsi="Arial"/>
      <w:kern w:val="0"/>
      <w:sz w:val="20"/>
      <w:szCs w:val="22"/>
      <w:lang w:eastAsia="cs-CZ"/>
    </w:rPr>
  </w:style>
  <w:style w:type="paragraph" w:customStyle="1" w:styleId="StylNadpisTimesNewRoman16b">
    <w:name w:val="Styl Nadpis + Times New Roman 16 b."/>
    <w:basedOn w:val="a1"/>
    <w:semiHidden/>
    <w:rsid w:val="00431E1B"/>
    <w:pPr>
      <w:widowControl/>
      <w:tabs>
        <w:tab w:val="left" w:pos="1134"/>
        <w:tab w:val="right" w:leader="dot" w:pos="9526"/>
      </w:tabs>
      <w:autoSpaceDE w:val="0"/>
      <w:autoSpaceDN w:val="0"/>
      <w:spacing w:before="240" w:after="240"/>
      <w:jc w:val="center"/>
    </w:pPr>
    <w:rPr>
      <w:rFonts w:ascii="Arial" w:hAnsi="Arial" w:cs="Arial"/>
      <w:b/>
      <w:bCs/>
      <w:color w:val="000080"/>
      <w:kern w:val="0"/>
      <w:sz w:val="36"/>
      <w:szCs w:val="28"/>
      <w:lang w:eastAsia="cs-CZ"/>
    </w:rPr>
  </w:style>
  <w:style w:type="paragraph" w:customStyle="1" w:styleId="StylNadpis3Vlevo0cmPrvndek0cm">
    <w:name w:val="Styl Nadpis 3 + Vlevo:  0 cm První řádek:  0 cm"/>
    <w:basedOn w:val="a1"/>
    <w:semiHidden/>
    <w:rsid w:val="00431E1B"/>
    <w:pPr>
      <w:widowControl/>
      <w:numPr>
        <w:ilvl w:val="2"/>
        <w:numId w:val="14"/>
      </w:numPr>
      <w:tabs>
        <w:tab w:val="clear" w:pos="0"/>
        <w:tab w:val="num" w:pos="360"/>
        <w:tab w:val="left" w:pos="1134"/>
        <w:tab w:val="right" w:leader="dot" w:pos="9526"/>
      </w:tabs>
      <w:autoSpaceDE w:val="0"/>
      <w:autoSpaceDN w:val="0"/>
      <w:ind w:left="0" w:firstLine="0"/>
    </w:pPr>
    <w:rPr>
      <w:rFonts w:ascii="Arial" w:hAnsi="Arial"/>
      <w:kern w:val="0"/>
      <w:sz w:val="20"/>
      <w:lang w:eastAsia="cs-CZ"/>
    </w:rPr>
  </w:style>
  <w:style w:type="paragraph" w:customStyle="1" w:styleId="Odrky">
    <w:name w:val="Odrážky"/>
    <w:basedOn w:val="a1"/>
    <w:semiHidden/>
    <w:rsid w:val="00431E1B"/>
    <w:pPr>
      <w:widowControl/>
      <w:numPr>
        <w:numId w:val="15"/>
      </w:numPr>
      <w:tabs>
        <w:tab w:val="clear" w:pos="357"/>
        <w:tab w:val="num" w:pos="432"/>
        <w:tab w:val="left" w:pos="1134"/>
        <w:tab w:val="right" w:leader="dot" w:pos="9526"/>
      </w:tabs>
      <w:autoSpaceDE w:val="0"/>
      <w:autoSpaceDN w:val="0"/>
      <w:spacing w:line="260" w:lineRule="exact"/>
      <w:ind w:left="432" w:hanging="432"/>
    </w:pPr>
    <w:rPr>
      <w:rFonts w:ascii="Arial" w:hAnsi="Arial"/>
      <w:kern w:val="0"/>
      <w:sz w:val="20"/>
      <w:lang w:eastAsia="cs-CZ"/>
    </w:rPr>
  </w:style>
  <w:style w:type="paragraph" w:customStyle="1" w:styleId="Odrky2">
    <w:name w:val="Odrážky 2"/>
    <w:basedOn w:val="a1"/>
    <w:semiHidden/>
    <w:rsid w:val="00431E1B"/>
    <w:pPr>
      <w:widowControl/>
      <w:numPr>
        <w:numId w:val="16"/>
      </w:numPr>
      <w:tabs>
        <w:tab w:val="clear" w:pos="641"/>
        <w:tab w:val="num" w:pos="432"/>
        <w:tab w:val="left" w:pos="1134"/>
        <w:tab w:val="right" w:leader="dot" w:pos="9526"/>
      </w:tabs>
      <w:autoSpaceDE w:val="0"/>
      <w:autoSpaceDN w:val="0"/>
      <w:spacing w:line="260" w:lineRule="exact"/>
      <w:ind w:left="432" w:hanging="432"/>
    </w:pPr>
    <w:rPr>
      <w:rFonts w:ascii="Arial" w:hAnsi="Arial"/>
      <w:kern w:val="0"/>
      <w:sz w:val="20"/>
      <w:lang w:eastAsia="cs-CZ"/>
    </w:rPr>
  </w:style>
  <w:style w:type="paragraph" w:customStyle="1" w:styleId="Odrky3">
    <w:name w:val="Odrážky 3"/>
    <w:basedOn w:val="a1"/>
    <w:semiHidden/>
    <w:rsid w:val="00431E1B"/>
    <w:pPr>
      <w:widowControl/>
      <w:numPr>
        <w:numId w:val="17"/>
      </w:numPr>
      <w:tabs>
        <w:tab w:val="clear" w:pos="924"/>
        <w:tab w:val="num" w:pos="432"/>
        <w:tab w:val="left" w:pos="1134"/>
        <w:tab w:val="right" w:leader="dot" w:pos="9526"/>
      </w:tabs>
      <w:autoSpaceDE w:val="0"/>
      <w:autoSpaceDN w:val="0"/>
      <w:spacing w:line="260" w:lineRule="exact"/>
      <w:ind w:left="432" w:hanging="432"/>
    </w:pPr>
    <w:rPr>
      <w:rFonts w:ascii="Arial" w:hAnsi="Arial"/>
      <w:kern w:val="0"/>
      <w:sz w:val="20"/>
      <w:lang w:eastAsia="cs-CZ"/>
    </w:rPr>
  </w:style>
  <w:style w:type="paragraph" w:customStyle="1" w:styleId="Odrky4">
    <w:name w:val="Odrážky 4"/>
    <w:basedOn w:val="a1"/>
    <w:semiHidden/>
    <w:rsid w:val="00431E1B"/>
    <w:pPr>
      <w:widowControl/>
      <w:numPr>
        <w:numId w:val="18"/>
      </w:numPr>
      <w:tabs>
        <w:tab w:val="clear" w:pos="1208"/>
        <w:tab w:val="left" w:pos="1134"/>
        <w:tab w:val="num" w:pos="1320"/>
        <w:tab w:val="right" w:leader="dot" w:pos="9526"/>
      </w:tabs>
      <w:autoSpaceDE w:val="0"/>
      <w:autoSpaceDN w:val="0"/>
      <w:spacing w:line="260" w:lineRule="exact"/>
      <w:ind w:left="1320" w:hanging="420"/>
    </w:pPr>
    <w:rPr>
      <w:rFonts w:ascii="Arial" w:hAnsi="Arial"/>
      <w:kern w:val="0"/>
      <w:sz w:val="20"/>
      <w:lang w:eastAsia="cs-CZ"/>
    </w:rPr>
  </w:style>
  <w:style w:type="paragraph" w:customStyle="1" w:styleId="Odrky5">
    <w:name w:val="Odrážky 5"/>
    <w:basedOn w:val="a1"/>
    <w:semiHidden/>
    <w:rsid w:val="00431E1B"/>
    <w:pPr>
      <w:widowControl/>
      <w:numPr>
        <w:numId w:val="19"/>
      </w:numPr>
      <w:tabs>
        <w:tab w:val="clear" w:pos="1491"/>
        <w:tab w:val="num" w:pos="432"/>
        <w:tab w:val="left" w:pos="1134"/>
        <w:tab w:val="right" w:leader="dot" w:pos="9526"/>
      </w:tabs>
      <w:autoSpaceDE w:val="0"/>
      <w:autoSpaceDN w:val="0"/>
      <w:spacing w:line="260" w:lineRule="exact"/>
      <w:ind w:left="432" w:hanging="432"/>
    </w:pPr>
    <w:rPr>
      <w:rFonts w:ascii="Arial" w:hAnsi="Arial"/>
      <w:kern w:val="0"/>
      <w:sz w:val="20"/>
      <w:lang w:eastAsia="cs-CZ"/>
    </w:rPr>
  </w:style>
  <w:style w:type="paragraph" w:customStyle="1" w:styleId="slovan">
    <w:name w:val="Číslovaný"/>
    <w:basedOn w:val="a1"/>
    <w:semiHidden/>
    <w:rsid w:val="00431E1B"/>
    <w:pPr>
      <w:widowControl/>
      <w:numPr>
        <w:numId w:val="20"/>
      </w:numPr>
      <w:tabs>
        <w:tab w:val="clear" w:pos="357"/>
        <w:tab w:val="num" w:pos="432"/>
        <w:tab w:val="left" w:pos="1134"/>
        <w:tab w:val="right" w:leader="dot" w:pos="9526"/>
      </w:tabs>
      <w:autoSpaceDE w:val="0"/>
      <w:autoSpaceDN w:val="0"/>
      <w:spacing w:line="260" w:lineRule="exact"/>
      <w:ind w:left="432" w:hanging="357"/>
    </w:pPr>
    <w:rPr>
      <w:rFonts w:ascii="Arial" w:hAnsi="Arial"/>
      <w:kern w:val="0"/>
      <w:sz w:val="20"/>
      <w:lang w:eastAsia="cs-CZ"/>
    </w:rPr>
  </w:style>
  <w:style w:type="paragraph" w:customStyle="1" w:styleId="slovan2">
    <w:name w:val="Číslovaný 2"/>
    <w:basedOn w:val="a1"/>
    <w:semiHidden/>
    <w:rsid w:val="00431E1B"/>
    <w:pPr>
      <w:widowControl/>
      <w:numPr>
        <w:numId w:val="21"/>
      </w:numPr>
      <w:tabs>
        <w:tab w:val="clear" w:pos="641"/>
        <w:tab w:val="num" w:pos="432"/>
        <w:tab w:val="left" w:pos="1134"/>
        <w:tab w:val="right" w:leader="dot" w:pos="9526"/>
      </w:tabs>
      <w:autoSpaceDE w:val="0"/>
      <w:autoSpaceDN w:val="0"/>
      <w:spacing w:line="260" w:lineRule="exact"/>
      <w:ind w:left="432" w:hanging="432"/>
    </w:pPr>
    <w:rPr>
      <w:rFonts w:ascii="Arial" w:hAnsi="Arial"/>
      <w:kern w:val="0"/>
      <w:sz w:val="20"/>
      <w:lang w:eastAsia="cs-CZ"/>
    </w:rPr>
  </w:style>
  <w:style w:type="paragraph" w:customStyle="1" w:styleId="slovan3">
    <w:name w:val="Číslovaný 3"/>
    <w:basedOn w:val="a1"/>
    <w:semiHidden/>
    <w:rsid w:val="00431E1B"/>
    <w:pPr>
      <w:widowControl/>
      <w:numPr>
        <w:numId w:val="22"/>
      </w:numPr>
      <w:tabs>
        <w:tab w:val="clear" w:pos="924"/>
        <w:tab w:val="num" w:pos="432"/>
        <w:tab w:val="left" w:pos="1134"/>
        <w:tab w:val="right" w:leader="dot" w:pos="9526"/>
      </w:tabs>
      <w:autoSpaceDE w:val="0"/>
      <w:autoSpaceDN w:val="0"/>
      <w:spacing w:line="260" w:lineRule="exact"/>
      <w:ind w:left="432" w:hanging="432"/>
    </w:pPr>
    <w:rPr>
      <w:rFonts w:ascii="Arial" w:hAnsi="Arial"/>
      <w:kern w:val="0"/>
      <w:sz w:val="20"/>
      <w:lang w:eastAsia="cs-CZ"/>
    </w:rPr>
  </w:style>
  <w:style w:type="paragraph" w:customStyle="1" w:styleId="slovan4">
    <w:name w:val="Číslovaný 4"/>
    <w:basedOn w:val="a1"/>
    <w:semiHidden/>
    <w:rsid w:val="00431E1B"/>
    <w:pPr>
      <w:widowControl/>
      <w:numPr>
        <w:numId w:val="23"/>
      </w:numPr>
      <w:tabs>
        <w:tab w:val="clear" w:pos="1208"/>
        <w:tab w:val="num" w:pos="432"/>
        <w:tab w:val="left" w:pos="1134"/>
        <w:tab w:val="right" w:leader="dot" w:pos="9526"/>
      </w:tabs>
      <w:autoSpaceDE w:val="0"/>
      <w:autoSpaceDN w:val="0"/>
      <w:spacing w:line="260" w:lineRule="exact"/>
      <w:ind w:left="432" w:hanging="432"/>
    </w:pPr>
    <w:rPr>
      <w:rFonts w:ascii="Arial" w:hAnsi="Arial"/>
      <w:kern w:val="0"/>
      <w:sz w:val="20"/>
      <w:lang w:eastAsia="cs-CZ"/>
    </w:rPr>
  </w:style>
  <w:style w:type="paragraph" w:customStyle="1" w:styleId="slovan5">
    <w:name w:val="Číslovaný 5"/>
    <w:basedOn w:val="a1"/>
    <w:semiHidden/>
    <w:rsid w:val="00431E1B"/>
    <w:pPr>
      <w:widowControl/>
      <w:numPr>
        <w:numId w:val="24"/>
      </w:numPr>
      <w:tabs>
        <w:tab w:val="clear" w:pos="1491"/>
        <w:tab w:val="left" w:pos="1134"/>
        <w:tab w:val="num" w:pos="1860"/>
        <w:tab w:val="right" w:leader="dot" w:pos="9526"/>
      </w:tabs>
      <w:autoSpaceDE w:val="0"/>
      <w:autoSpaceDN w:val="0"/>
      <w:spacing w:line="260" w:lineRule="exact"/>
      <w:ind w:left="1860" w:hanging="420"/>
    </w:pPr>
    <w:rPr>
      <w:rFonts w:ascii="Arial" w:hAnsi="Arial"/>
      <w:kern w:val="0"/>
      <w:sz w:val="20"/>
      <w:lang w:eastAsia="cs-CZ"/>
    </w:rPr>
  </w:style>
  <w:style w:type="character" w:customStyle="1" w:styleId="KurzvaChar">
    <w:name w:val="Kurzíva Char"/>
    <w:link w:val="Kurzva"/>
    <w:semiHidden/>
    <w:rsid w:val="00431E1B"/>
    <w:rPr>
      <w:rFonts w:ascii="Arial" w:hAnsi="Arial"/>
      <w:i/>
      <w:sz w:val="22"/>
      <w:szCs w:val="24"/>
      <w:lang w:val="cs-CZ" w:eastAsia="cs-CZ"/>
    </w:rPr>
  </w:style>
  <w:style w:type="character" w:customStyle="1" w:styleId="PodtrentextChar">
    <w:name w:val="Podtržený text Char"/>
    <w:link w:val="Podtrentext"/>
    <w:semiHidden/>
    <w:rsid w:val="00431E1B"/>
    <w:rPr>
      <w:rFonts w:ascii="Arial" w:hAnsi="Arial"/>
      <w:sz w:val="22"/>
      <w:szCs w:val="24"/>
      <w:u w:val="single"/>
      <w:lang w:val="cs-CZ" w:eastAsia="cs-CZ"/>
    </w:rPr>
  </w:style>
  <w:style w:type="character" w:customStyle="1" w:styleId="Tun">
    <w:name w:val="Tučné"/>
    <w:semiHidden/>
    <w:rsid w:val="00431E1B"/>
    <w:rPr>
      <w:rFonts w:ascii="Arial" w:hAnsi="Arial"/>
      <w:b/>
      <w:bCs/>
      <w:color w:val="auto"/>
      <w:sz w:val="22"/>
    </w:rPr>
  </w:style>
  <w:style w:type="paragraph" w:customStyle="1" w:styleId="Kurzva">
    <w:name w:val="Kurzíva"/>
    <w:basedOn w:val="a1"/>
    <w:link w:val="KurzvaChar"/>
    <w:semiHidden/>
    <w:rsid w:val="00431E1B"/>
    <w:pPr>
      <w:widowControl/>
      <w:tabs>
        <w:tab w:val="left" w:pos="1134"/>
        <w:tab w:val="right" w:leader="dot" w:pos="9526"/>
      </w:tabs>
      <w:autoSpaceDE w:val="0"/>
      <w:autoSpaceDN w:val="0"/>
    </w:pPr>
    <w:rPr>
      <w:rFonts w:ascii="Arial" w:hAnsi="Arial"/>
      <w:i/>
      <w:kern w:val="0"/>
      <w:sz w:val="22"/>
      <w:lang w:val="cs-CZ" w:eastAsia="cs-CZ"/>
    </w:rPr>
  </w:style>
  <w:style w:type="paragraph" w:customStyle="1" w:styleId="Podtrentext">
    <w:name w:val="Podtržený text"/>
    <w:basedOn w:val="a1"/>
    <w:link w:val="PodtrentextChar"/>
    <w:semiHidden/>
    <w:rsid w:val="00431E1B"/>
    <w:pPr>
      <w:widowControl/>
      <w:tabs>
        <w:tab w:val="left" w:pos="1134"/>
        <w:tab w:val="right" w:leader="dot" w:pos="9526"/>
      </w:tabs>
      <w:autoSpaceDE w:val="0"/>
      <w:autoSpaceDN w:val="0"/>
    </w:pPr>
    <w:rPr>
      <w:rFonts w:ascii="Arial" w:hAnsi="Arial"/>
      <w:kern w:val="0"/>
      <w:sz w:val="22"/>
      <w:u w:val="single"/>
      <w:lang w:val="cs-CZ" w:eastAsia="cs-CZ"/>
    </w:rPr>
  </w:style>
  <w:style w:type="character" w:customStyle="1" w:styleId="Char10">
    <w:name w:val="标题 Char1"/>
    <w:link w:val="a7"/>
    <w:rsid w:val="00431E1B"/>
    <w:rPr>
      <w:rFonts w:ascii="Arial" w:hAnsi="Arial" w:cs="Arial"/>
      <w:b/>
      <w:bCs/>
      <w:kern w:val="2"/>
      <w:sz w:val="28"/>
      <w:szCs w:val="24"/>
    </w:rPr>
  </w:style>
  <w:style w:type="paragraph" w:customStyle="1" w:styleId="Nadpistabulky">
    <w:name w:val="Nadpis tabulky"/>
    <w:basedOn w:val="a1"/>
    <w:semiHidden/>
    <w:rsid w:val="00431E1B"/>
    <w:pPr>
      <w:keepNext/>
      <w:tabs>
        <w:tab w:val="left" w:pos="1134"/>
        <w:tab w:val="right" w:pos="9356"/>
        <w:tab w:val="right" w:leader="dot" w:pos="9526"/>
      </w:tabs>
      <w:autoSpaceDE w:val="0"/>
      <w:autoSpaceDN w:val="0"/>
      <w:spacing w:after="60"/>
      <w:jc w:val="left"/>
    </w:pPr>
    <w:rPr>
      <w:rFonts w:ascii="Arial" w:hAnsi="Arial"/>
      <w:b/>
      <w:kern w:val="0"/>
      <w:sz w:val="20"/>
      <w:lang w:eastAsia="cs-CZ"/>
    </w:rPr>
  </w:style>
  <w:style w:type="paragraph" w:customStyle="1" w:styleId="Tabulka">
    <w:name w:val="Tabulka"/>
    <w:basedOn w:val="a1"/>
    <w:rsid w:val="00431E1B"/>
    <w:pPr>
      <w:widowControl/>
      <w:tabs>
        <w:tab w:val="left" w:pos="1134"/>
        <w:tab w:val="right" w:leader="dot" w:pos="9526"/>
      </w:tabs>
      <w:autoSpaceDE w:val="0"/>
      <w:autoSpaceDN w:val="0"/>
      <w:spacing w:after="60"/>
    </w:pPr>
    <w:rPr>
      <w:rFonts w:ascii="Arial" w:hAnsi="Arial"/>
      <w:kern w:val="0"/>
      <w:sz w:val="20"/>
      <w:lang w:eastAsia="cs-CZ"/>
    </w:rPr>
  </w:style>
  <w:style w:type="paragraph" w:customStyle="1" w:styleId="Vet">
    <w:name w:val="Výčet"/>
    <w:basedOn w:val="a1"/>
    <w:semiHidden/>
    <w:rsid w:val="00431E1B"/>
    <w:pPr>
      <w:widowControl/>
      <w:numPr>
        <w:numId w:val="25"/>
      </w:numPr>
      <w:tabs>
        <w:tab w:val="clear" w:pos="720"/>
        <w:tab w:val="left" w:pos="1134"/>
        <w:tab w:val="num" w:pos="1260"/>
        <w:tab w:val="right" w:leader="dot" w:pos="9526"/>
      </w:tabs>
      <w:spacing w:after="200" w:line="280" w:lineRule="exact"/>
      <w:ind w:left="714" w:hanging="357"/>
      <w:contextualSpacing/>
      <w:jc w:val="left"/>
    </w:pPr>
    <w:rPr>
      <w:rFonts w:ascii="Arial" w:hAnsi="Arial"/>
      <w:kern w:val="0"/>
      <w:sz w:val="20"/>
      <w:szCs w:val="20"/>
      <w:lang w:eastAsia="cs-CZ"/>
    </w:rPr>
  </w:style>
  <w:style w:type="paragraph" w:customStyle="1" w:styleId="zkdka">
    <w:name w:val="Úzká řádka"/>
    <w:basedOn w:val="Neodsazen"/>
    <w:next w:val="a1"/>
    <w:semiHidden/>
    <w:rsid w:val="00431E1B"/>
    <w:pPr>
      <w:spacing w:line="200" w:lineRule="exact"/>
    </w:pPr>
  </w:style>
  <w:style w:type="paragraph" w:customStyle="1" w:styleId="Centrovandoprosted">
    <w:name w:val="Centrovaný doprostřed"/>
    <w:basedOn w:val="a1"/>
    <w:next w:val="a1"/>
    <w:semiHidden/>
    <w:rsid w:val="00431E1B"/>
    <w:pPr>
      <w:widowControl/>
      <w:tabs>
        <w:tab w:val="left" w:pos="1134"/>
        <w:tab w:val="right" w:leader="dot" w:pos="9526"/>
      </w:tabs>
      <w:autoSpaceDE w:val="0"/>
      <w:autoSpaceDN w:val="0"/>
      <w:spacing w:before="200" w:line="260" w:lineRule="exact"/>
      <w:jc w:val="center"/>
    </w:pPr>
    <w:rPr>
      <w:rFonts w:ascii="Arial" w:hAnsi="Arial"/>
      <w:kern w:val="0"/>
      <w:sz w:val="20"/>
      <w:lang w:eastAsia="cs-CZ"/>
    </w:rPr>
  </w:style>
  <w:style w:type="paragraph" w:customStyle="1" w:styleId="Neodsazen">
    <w:name w:val="Neodsazený"/>
    <w:basedOn w:val="a1"/>
    <w:next w:val="a1"/>
    <w:semiHidden/>
    <w:rsid w:val="00431E1B"/>
    <w:pPr>
      <w:widowControl/>
      <w:tabs>
        <w:tab w:val="left" w:pos="1134"/>
        <w:tab w:val="right" w:leader="dot" w:pos="9526"/>
      </w:tabs>
      <w:autoSpaceDE w:val="0"/>
      <w:autoSpaceDN w:val="0"/>
      <w:spacing w:line="260" w:lineRule="exact"/>
    </w:pPr>
    <w:rPr>
      <w:rFonts w:ascii="Arial" w:hAnsi="Arial"/>
      <w:kern w:val="0"/>
      <w:sz w:val="20"/>
      <w:lang w:eastAsia="cs-CZ"/>
    </w:rPr>
  </w:style>
  <w:style w:type="paragraph" w:customStyle="1" w:styleId="Textrovnice">
    <w:name w:val="Text rovnice"/>
    <w:basedOn w:val="a1"/>
    <w:next w:val="a1"/>
    <w:semiHidden/>
    <w:rsid w:val="00431E1B"/>
    <w:pPr>
      <w:widowControl/>
      <w:tabs>
        <w:tab w:val="left" w:pos="1134"/>
        <w:tab w:val="right" w:leader="dot" w:pos="9526"/>
      </w:tabs>
      <w:autoSpaceDE w:val="0"/>
      <w:autoSpaceDN w:val="0"/>
      <w:spacing w:after="226" w:line="283" w:lineRule="atLeast"/>
    </w:pPr>
    <w:rPr>
      <w:kern w:val="0"/>
      <w:sz w:val="20"/>
      <w:lang w:eastAsia="cs-CZ"/>
    </w:rPr>
  </w:style>
  <w:style w:type="paragraph" w:customStyle="1" w:styleId="Vpis">
    <w:name w:val="Výpis"/>
    <w:basedOn w:val="a1"/>
    <w:semiHidden/>
    <w:rsid w:val="00431E1B"/>
    <w:pPr>
      <w:widowControl/>
      <w:tabs>
        <w:tab w:val="left" w:pos="1134"/>
        <w:tab w:val="right" w:leader="dot" w:pos="9526"/>
      </w:tabs>
      <w:autoSpaceDE w:val="0"/>
      <w:autoSpaceDN w:val="0"/>
      <w:spacing w:after="40"/>
    </w:pPr>
    <w:rPr>
      <w:rFonts w:ascii="Courier" w:hAnsi="Courier"/>
      <w:noProof/>
      <w:kern w:val="0"/>
      <w:sz w:val="20"/>
      <w:lang w:eastAsia="cs-CZ"/>
    </w:rPr>
  </w:style>
  <w:style w:type="paragraph" w:customStyle="1" w:styleId="vodntabulkabold">
    <w:name w:val="Úvodní tabulka bold"/>
    <w:basedOn w:val="a5"/>
    <w:semiHidden/>
    <w:rsid w:val="00431E1B"/>
    <w:pPr>
      <w:widowControl/>
      <w:pBdr>
        <w:bottom w:val="none" w:sz="0" w:space="0" w:color="auto"/>
      </w:pBdr>
      <w:tabs>
        <w:tab w:val="left" w:pos="1134"/>
        <w:tab w:val="right" w:leader="dot" w:pos="9526"/>
      </w:tabs>
      <w:autoSpaceDE w:val="0"/>
      <w:autoSpaceDN w:val="0"/>
      <w:snapToGrid/>
    </w:pPr>
    <w:rPr>
      <w:rFonts w:ascii="Arial Narrow" w:hAnsi="Arial Narrow"/>
      <w:b/>
      <w:bCs/>
      <w:kern w:val="0"/>
      <w:sz w:val="20"/>
      <w:lang w:eastAsia="cs-CZ"/>
    </w:rPr>
  </w:style>
  <w:style w:type="paragraph" w:customStyle="1" w:styleId="vodntabulka">
    <w:name w:val="Úvodní tabulka"/>
    <w:basedOn w:val="a5"/>
    <w:semiHidden/>
    <w:rsid w:val="00431E1B"/>
    <w:pPr>
      <w:widowControl/>
      <w:pBdr>
        <w:bottom w:val="none" w:sz="0" w:space="0" w:color="auto"/>
      </w:pBdr>
      <w:tabs>
        <w:tab w:val="left" w:pos="1134"/>
        <w:tab w:val="right" w:leader="dot" w:pos="9526"/>
      </w:tabs>
      <w:autoSpaceDE w:val="0"/>
      <w:autoSpaceDN w:val="0"/>
      <w:snapToGrid/>
    </w:pPr>
    <w:rPr>
      <w:rFonts w:ascii="Arial Narrow" w:hAnsi="Arial Narrow"/>
      <w:kern w:val="0"/>
      <w:sz w:val="20"/>
      <w:lang w:eastAsia="cs-CZ"/>
    </w:rPr>
  </w:style>
  <w:style w:type="paragraph" w:customStyle="1" w:styleId="Nadpisbezcislovani">
    <w:name w:val="Nadpis bez cislovani"/>
    <w:rsid w:val="00431E1B"/>
    <w:pPr>
      <w:spacing w:before="40" w:after="160"/>
    </w:pPr>
    <w:rPr>
      <w:rFonts w:ascii="Arial" w:hAnsi="Arial"/>
      <w:b/>
      <w:sz w:val="32"/>
      <w:szCs w:val="24"/>
      <w:lang w:eastAsia="cs-CZ"/>
    </w:rPr>
  </w:style>
  <w:style w:type="paragraph" w:customStyle="1" w:styleId="Styl10bKurzvazarovnnnasted">
    <w:name w:val="Styl 10 b. Kurzíva zarovnání na střed"/>
    <w:basedOn w:val="a1"/>
    <w:semiHidden/>
    <w:rsid w:val="00431E1B"/>
    <w:pPr>
      <w:widowControl/>
      <w:tabs>
        <w:tab w:val="left" w:pos="1134"/>
        <w:tab w:val="right" w:leader="dot" w:pos="9526"/>
      </w:tabs>
      <w:autoSpaceDE w:val="0"/>
      <w:autoSpaceDN w:val="0"/>
      <w:jc w:val="center"/>
    </w:pPr>
    <w:rPr>
      <w:rFonts w:ascii="Arial" w:hAnsi="Arial"/>
      <w:i/>
      <w:iCs/>
      <w:kern w:val="0"/>
      <w:sz w:val="20"/>
      <w:szCs w:val="20"/>
      <w:lang w:eastAsia="cs-CZ"/>
    </w:rPr>
  </w:style>
  <w:style w:type="paragraph" w:customStyle="1" w:styleId="StylStyl10bKurzvazarovnnnastedDoleva">
    <w:name w:val="Styl Styl 10 b. Kurzíva zarovnání na střed + Doleva"/>
    <w:basedOn w:val="Styl10bKurzvazarovnnnasted"/>
    <w:semiHidden/>
    <w:rsid w:val="00431E1B"/>
    <w:pPr>
      <w:jc w:val="left"/>
    </w:pPr>
  </w:style>
  <w:style w:type="numbering" w:customStyle="1" w:styleId="StylSodrkami12b">
    <w:name w:val="Styl S odrážkami 12 b."/>
    <w:basedOn w:val="a4"/>
    <w:rsid w:val="00431E1B"/>
    <w:pPr>
      <w:numPr>
        <w:numId w:val="26"/>
      </w:numPr>
    </w:pPr>
  </w:style>
  <w:style w:type="numbering" w:customStyle="1" w:styleId="StylSodrkami12b1">
    <w:name w:val="Styl S odrážkami 12 b.1"/>
    <w:basedOn w:val="a4"/>
    <w:rsid w:val="00431E1B"/>
    <w:pPr>
      <w:numPr>
        <w:numId w:val="27"/>
      </w:numPr>
    </w:pPr>
  </w:style>
  <w:style w:type="paragraph" w:customStyle="1" w:styleId="Styl9bDolevaPed2b">
    <w:name w:val="Styl 9 b. Doleva Před:  2 b."/>
    <w:basedOn w:val="a1"/>
    <w:rsid w:val="00431E1B"/>
    <w:pPr>
      <w:widowControl/>
      <w:tabs>
        <w:tab w:val="left" w:pos="1134"/>
        <w:tab w:val="right" w:leader="dot" w:pos="9526"/>
      </w:tabs>
      <w:autoSpaceDE w:val="0"/>
      <w:autoSpaceDN w:val="0"/>
      <w:spacing w:after="80"/>
      <w:jc w:val="left"/>
    </w:pPr>
    <w:rPr>
      <w:rFonts w:ascii="Arial" w:hAnsi="Arial"/>
      <w:kern w:val="0"/>
      <w:sz w:val="18"/>
      <w:szCs w:val="20"/>
      <w:lang w:eastAsia="cs-CZ"/>
    </w:rPr>
  </w:style>
  <w:style w:type="paragraph" w:customStyle="1" w:styleId="Styl9bKurzvazarovnnnastedPed2b">
    <w:name w:val="Styl 9 b. Kurzíva zarovnání na střed Před:  2 b."/>
    <w:basedOn w:val="a1"/>
    <w:rsid w:val="00431E1B"/>
    <w:pPr>
      <w:widowControl/>
      <w:tabs>
        <w:tab w:val="left" w:pos="1134"/>
        <w:tab w:val="right" w:leader="dot" w:pos="9526"/>
      </w:tabs>
      <w:autoSpaceDE w:val="0"/>
      <w:autoSpaceDN w:val="0"/>
      <w:spacing w:after="80"/>
      <w:jc w:val="center"/>
    </w:pPr>
    <w:rPr>
      <w:rFonts w:ascii="Arial" w:hAnsi="Arial"/>
      <w:i/>
      <w:iCs/>
      <w:kern w:val="0"/>
      <w:sz w:val="18"/>
      <w:szCs w:val="20"/>
      <w:lang w:eastAsia="cs-CZ"/>
    </w:rPr>
  </w:style>
  <w:style w:type="paragraph" w:customStyle="1" w:styleId="StylzarovnnnastedPed2b">
    <w:name w:val="Styl zarovnání na střed Před:  2 b."/>
    <w:basedOn w:val="a1"/>
    <w:rsid w:val="00431E1B"/>
    <w:pPr>
      <w:widowControl/>
      <w:tabs>
        <w:tab w:val="left" w:pos="1134"/>
        <w:tab w:val="right" w:leader="dot" w:pos="9526"/>
      </w:tabs>
      <w:autoSpaceDE w:val="0"/>
      <w:autoSpaceDN w:val="0"/>
      <w:spacing w:after="80"/>
      <w:jc w:val="center"/>
    </w:pPr>
    <w:rPr>
      <w:rFonts w:ascii="Arial" w:hAnsi="Arial"/>
      <w:kern w:val="0"/>
      <w:sz w:val="20"/>
      <w:szCs w:val="20"/>
      <w:lang w:eastAsia="cs-CZ"/>
    </w:rPr>
  </w:style>
  <w:style w:type="paragraph" w:customStyle="1" w:styleId="StylStylzarovnnnastedPed2b10b">
    <w:name w:val="Styl Styl zarovnání na střed Před:  2 b. + 10 b."/>
    <w:basedOn w:val="StylzarovnnnastedPed2b"/>
    <w:rsid w:val="00431E1B"/>
    <w:pPr>
      <w:spacing w:before="60" w:after="60"/>
    </w:pPr>
  </w:style>
  <w:style w:type="character" w:customStyle="1" w:styleId="3Char2">
    <w:name w:val="标题 3 Char2"/>
    <w:aliases w:val="Title 3 Char2,3 bullet Char2,b Char2,2 Char2,bullet Char2,h3 Char2,样式 标题 3 Char2,head:3# Char2,Head 3 Char2"/>
    <w:link w:val="31"/>
    <w:uiPriority w:val="9"/>
    <w:rsid w:val="00431E1B"/>
    <w:rPr>
      <w:rFonts w:ascii="Arial" w:hAnsi="Arial"/>
      <w:b/>
      <w:bCs/>
      <w:kern w:val="2"/>
      <w:sz w:val="32"/>
      <w:szCs w:val="24"/>
    </w:rPr>
  </w:style>
  <w:style w:type="table" w:customStyle="1" w:styleId="StylNeodsazen10b">
    <w:name w:val="Styl Neodsazený + 10 b."/>
    <w:basedOn w:val="a3"/>
    <w:rsid w:val="00431E1B"/>
    <w:rPr>
      <w:lang w:val="cs-CZ" w:eastAsia="cs-CZ"/>
    </w:rPr>
    <w:tblPr>
      <w:tblInd w:w="0" w:type="dxa"/>
      <w:tblCellMar>
        <w:top w:w="0" w:type="dxa"/>
        <w:left w:w="108" w:type="dxa"/>
        <w:bottom w:w="0" w:type="dxa"/>
        <w:right w:w="108" w:type="dxa"/>
      </w:tblCellMar>
    </w:tblPr>
  </w:style>
  <w:style w:type="table" w:customStyle="1" w:styleId="Tabulky">
    <w:name w:val="Tabulky"/>
    <w:basedOn w:val="a3"/>
    <w:rsid w:val="00431E1B"/>
    <w:rPr>
      <w:rFonts w:ascii="Arial" w:hAnsi="Arial"/>
      <w:sz w:val="22"/>
      <w:lang w:val="cs-CZ" w:eastAsia="cs-CZ"/>
    </w:rPr>
    <w:tblPr>
      <w:tblStyleRowBandSize w:val="1"/>
      <w:tblStyleColBandSize w:val="1"/>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left w:w="108" w:type="dxa"/>
        <w:bottom w:w="28" w:type="dxa"/>
        <w:right w:w="108" w:type="dxa"/>
      </w:tblCellMar>
    </w:tblPr>
    <w:tcPr>
      <w:shd w:val="clear" w:color="auto" w:fill="FFFFFF"/>
      <w:tcMar>
        <w:top w:w="28" w:type="dxa"/>
        <w:bottom w:w="28" w:type="dxa"/>
      </w:tcMar>
      <w:vAlign w:val="center"/>
    </w:tcPr>
    <w:tblStylePr w:type="firstRow">
      <w:rPr>
        <w:rFonts w:ascii="Arial" w:hAnsi="Arial"/>
        <w:i w:val="0"/>
        <w:iCs/>
        <w:sz w:val="20"/>
      </w:rPr>
      <w:tblPr/>
      <w:tcPr>
        <w:tcBorders>
          <w:bottom w:val="single" w:sz="6" w:space="0" w:color="000000"/>
          <w:tl2br w:val="none" w:sz="0" w:space="0" w:color="auto"/>
          <w:tr2bl w:val="none" w:sz="0" w:space="0" w:color="auto"/>
        </w:tcBorders>
      </w:tcPr>
    </w:tblStylePr>
    <w:tblStylePr w:type="lastRow">
      <w:pPr>
        <w:wordWrap/>
        <w:spacing w:afterLines="0" w:afterAutospacing="0"/>
      </w:pPr>
      <w:rPr>
        <w:rFonts w:ascii="Arial" w:hAnsi="Arial"/>
        <w:b w:val="0"/>
        <w:i w:val="0"/>
        <w:caps w:val="0"/>
        <w:smallCaps w:val="0"/>
        <w:strike w:val="0"/>
        <w:dstrike w:val="0"/>
        <w:vanish w:val="0"/>
        <w:color w:val="auto"/>
        <w:sz w:val="20"/>
        <w:vertAlign w:val="baseline"/>
      </w:rPr>
      <w:tblPr/>
      <w:tcPr>
        <w:tcBorders>
          <w:top w:val="single" w:sz="6" w:space="0" w:color="000000"/>
          <w:tl2br w:val="none" w:sz="0" w:space="0" w:color="auto"/>
          <w:tr2bl w:val="none" w:sz="0" w:space="0" w:color="auto"/>
        </w:tcBorders>
      </w:tcPr>
    </w:tblStylePr>
    <w:tblStylePr w:type="firstCol">
      <w:rPr>
        <w:rFonts w:ascii="Arial" w:hAnsi="Arial"/>
        <w:b w:val="0"/>
        <w:i w:val="0"/>
        <w:color w:val="auto"/>
        <w:sz w:val="20"/>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shd w:val="clear" w:color="auto" w:fill="F3F3F3"/>
      </w:tcPr>
    </w:tblStylePr>
    <w:tblStylePr w:type="neCell">
      <w:rPr>
        <w:b/>
        <w:bCs/>
        <w:i w:val="0"/>
        <w:iCs w:val="0"/>
      </w:rPr>
      <w:tblPr/>
      <w:tcPr>
        <w:tcBorders>
          <w:tl2br w:val="none" w:sz="0" w:space="0" w:color="auto"/>
          <w:tr2bl w:val="none" w:sz="0" w:space="0" w:color="auto"/>
        </w:tcBorders>
      </w:tcPr>
    </w:tblStylePr>
    <w:tblStylePr w:type="seCell">
      <w:rPr>
        <w:b w:val="0"/>
      </w:rPr>
      <w:tblPr/>
      <w:tcPr>
        <w:tcBorders>
          <w:top w:val="nil"/>
          <w:left w:val="nil"/>
          <w:bottom w:val="nil"/>
          <w:right w:val="nil"/>
          <w:insideH w:val="nil"/>
          <w:insideV w:val="nil"/>
        </w:tcBorders>
        <w:shd w:val="clear" w:color="auto" w:fill="FFFFFF"/>
      </w:tcPr>
    </w:tblStylePr>
    <w:tblStylePr w:type="swCell">
      <w:rPr>
        <w:b w:val="0"/>
        <w:bCs/>
      </w:rPr>
      <w:tblPr/>
      <w:tcPr>
        <w:tcBorders>
          <w:tl2br w:val="none" w:sz="0" w:space="0" w:color="auto"/>
          <w:tr2bl w:val="none" w:sz="0" w:space="0" w:color="auto"/>
        </w:tcBorders>
      </w:tcPr>
    </w:tblStylePr>
  </w:style>
  <w:style w:type="paragraph" w:customStyle="1" w:styleId="Obsahtabulky">
    <w:name w:val="Obsah tabulky"/>
    <w:basedOn w:val="a1"/>
    <w:autoRedefine/>
    <w:rsid w:val="00431E1B"/>
    <w:pPr>
      <w:widowControl/>
      <w:tabs>
        <w:tab w:val="left" w:pos="1134"/>
        <w:tab w:val="right" w:leader="dot" w:pos="9526"/>
      </w:tabs>
      <w:autoSpaceDE w:val="0"/>
      <w:autoSpaceDN w:val="0"/>
      <w:spacing w:before="20" w:after="20"/>
      <w:jc w:val="left"/>
    </w:pPr>
    <w:rPr>
      <w:rFonts w:ascii="Arial" w:hAnsi="Arial"/>
      <w:kern w:val="0"/>
      <w:sz w:val="20"/>
      <w:lang w:eastAsia="cs-CZ"/>
    </w:rPr>
  </w:style>
  <w:style w:type="table" w:styleId="15">
    <w:name w:val="Table Classic 1"/>
    <w:basedOn w:val="a3"/>
    <w:rsid w:val="00431E1B"/>
    <w:pPr>
      <w:tabs>
        <w:tab w:val="left" w:pos="1134"/>
        <w:tab w:val="right" w:leader="dot" w:pos="9526"/>
      </w:tabs>
      <w:autoSpaceDE w:val="0"/>
      <w:autoSpaceDN w:val="0"/>
      <w:spacing w:after="160"/>
      <w:jc w:val="both"/>
    </w:pPr>
    <w:rPr>
      <w:lang w:val="cs-CZ" w:eastAsia="cs-CZ"/>
    </w:r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16">
    <w:name w:val="Table Colorful 1"/>
    <w:basedOn w:val="a3"/>
    <w:rsid w:val="00431E1B"/>
    <w:pPr>
      <w:tabs>
        <w:tab w:val="left" w:pos="1134"/>
        <w:tab w:val="right" w:leader="dot" w:pos="9526"/>
      </w:tabs>
      <w:autoSpaceDE w:val="0"/>
      <w:autoSpaceDN w:val="0"/>
      <w:spacing w:after="160"/>
      <w:jc w:val="both"/>
    </w:pPr>
    <w:rPr>
      <w:color w:val="FFFFFF"/>
      <w:lang w:val="cs-CZ" w:eastAsia="cs-CZ"/>
    </w:rPr>
    <w:tblPr>
      <w:tblInd w:w="0" w:type="dxa"/>
      <w:tblBorders>
        <w:top w:val="single" w:sz="12" w:space="0" w:color="008080"/>
        <w:left w:val="single" w:sz="12" w:space="0" w:color="008080"/>
        <w:bottom w:val="single" w:sz="12" w:space="0" w:color="008080"/>
        <w:right w:val="single" w:sz="12" w:space="0" w:color="008080"/>
        <w:insideH w:val="single" w:sz="6" w:space="0" w:color="00FFFF"/>
      </w:tblBorders>
      <w:tblCellMar>
        <w:top w:w="0" w:type="dxa"/>
        <w:left w:w="108" w:type="dxa"/>
        <w:bottom w:w="0" w:type="dxa"/>
        <w:right w:w="108" w:type="dxa"/>
      </w:tblCellMar>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29">
    <w:name w:val="Table Colorful 2"/>
    <w:basedOn w:val="a3"/>
    <w:rsid w:val="00431E1B"/>
    <w:pPr>
      <w:tabs>
        <w:tab w:val="left" w:pos="1134"/>
        <w:tab w:val="right" w:leader="dot" w:pos="9526"/>
      </w:tabs>
      <w:autoSpaceDE w:val="0"/>
      <w:autoSpaceDN w:val="0"/>
      <w:spacing w:after="160"/>
      <w:jc w:val="both"/>
    </w:pPr>
    <w:rPr>
      <w:lang w:val="cs-CZ" w:eastAsia="cs-CZ"/>
    </w:rPr>
    <w:tblPr>
      <w:tblInd w:w="0" w:type="dxa"/>
      <w:tblBorders>
        <w:bottom w:val="single" w:sz="12" w:space="0" w:color="000000"/>
      </w:tblBorders>
      <w:tblCellMar>
        <w:top w:w="0" w:type="dxa"/>
        <w:left w:w="108" w:type="dxa"/>
        <w:bottom w:w="0" w:type="dxa"/>
        <w:right w:w="108" w:type="dxa"/>
      </w:tblCellMar>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2a">
    <w:name w:val="Table Classic 2"/>
    <w:basedOn w:val="a3"/>
    <w:rsid w:val="00431E1B"/>
    <w:pPr>
      <w:tabs>
        <w:tab w:val="left" w:pos="1134"/>
        <w:tab w:val="right" w:leader="dot" w:pos="9526"/>
      </w:tabs>
      <w:autoSpaceDE w:val="0"/>
      <w:autoSpaceDN w:val="0"/>
      <w:spacing w:after="160"/>
      <w:jc w:val="both"/>
    </w:pPr>
    <w:rPr>
      <w:lang w:val="cs-CZ" w:eastAsia="cs-CZ"/>
    </w:r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paragraph" w:styleId="aff7">
    <w:name w:val="Quote"/>
    <w:basedOn w:val="a1"/>
    <w:next w:val="a1"/>
    <w:link w:val="Char19"/>
    <w:uiPriority w:val="29"/>
    <w:qFormat/>
    <w:rsid w:val="00431E1B"/>
    <w:pPr>
      <w:widowControl/>
      <w:tabs>
        <w:tab w:val="left" w:pos="1134"/>
        <w:tab w:val="right" w:leader="dot" w:pos="9526"/>
      </w:tabs>
      <w:autoSpaceDE w:val="0"/>
      <w:autoSpaceDN w:val="0"/>
      <w:jc w:val="center"/>
    </w:pPr>
    <w:rPr>
      <w:rFonts w:ascii="Arial" w:hAnsi="Arial"/>
      <w:i/>
      <w:iCs/>
      <w:color w:val="000000"/>
      <w:kern w:val="0"/>
      <w:sz w:val="20"/>
      <w:szCs w:val="20"/>
      <w:lang w:eastAsia="cs-CZ"/>
    </w:rPr>
  </w:style>
  <w:style w:type="character" w:customStyle="1" w:styleId="Char19">
    <w:name w:val="引用 Char1"/>
    <w:link w:val="aff7"/>
    <w:uiPriority w:val="29"/>
    <w:rsid w:val="00431E1B"/>
    <w:rPr>
      <w:rFonts w:ascii="Arial" w:hAnsi="Arial"/>
      <w:i/>
      <w:iCs/>
      <w:color w:val="000000"/>
      <w:lang w:eastAsia="cs-CZ"/>
    </w:rPr>
  </w:style>
  <w:style w:type="table" w:customStyle="1" w:styleId="Svtlseznam2">
    <w:name w:val="Světlý seznam2"/>
    <w:basedOn w:val="a3"/>
    <w:uiPriority w:val="61"/>
    <w:rsid w:val="00431E1B"/>
    <w:rPr>
      <w:lang w:val="cs-CZ" w:eastAsia="cs-CZ"/>
    </w:rPr>
    <w:tblPr>
      <w:tblStyleRowBandSize w:val="1"/>
      <w:tblStyleColBandSize w:val="1"/>
      <w:tblInd w:w="0" w:type="dxa"/>
      <w:tblBorders>
        <w:top w:val="single" w:sz="8" w:space="0" w:color="000000"/>
        <w:left w:val="single" w:sz="8" w:space="0" w:color="000000"/>
        <w:bottom w:val="single" w:sz="8" w:space="0" w:color="000000"/>
        <w:right w:val="single" w:sz="8" w:space="0" w:color="000000"/>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character" w:styleId="aff8">
    <w:name w:val="Intense Emphasis"/>
    <w:uiPriority w:val="21"/>
    <w:qFormat/>
    <w:rsid w:val="00431E1B"/>
    <w:rPr>
      <w:b/>
      <w:bCs/>
      <w:i/>
      <w:iCs/>
      <w:color w:val="4F81BD"/>
    </w:rPr>
  </w:style>
  <w:style w:type="character" w:styleId="aff9">
    <w:name w:val="Strong"/>
    <w:qFormat/>
    <w:rsid w:val="00431E1B"/>
    <w:rPr>
      <w:b/>
      <w:bCs/>
    </w:rPr>
  </w:style>
  <w:style w:type="character" w:customStyle="1" w:styleId="1Char2">
    <w:name w:val="标题 1 Char2"/>
    <w:aliases w:val="标题 1 1 Char1,Title 1 Char1,1 ghost Char1,g Char1, Char Char1,head:1# Char1,Head 1 Char1"/>
    <w:link w:val="1"/>
    <w:uiPriority w:val="99"/>
    <w:rsid w:val="00431E1B"/>
    <w:rPr>
      <w:rFonts w:ascii="Arial" w:hAnsi="Arial"/>
      <w:b/>
      <w:bCs/>
      <w:kern w:val="2"/>
      <w:szCs w:val="24"/>
    </w:rPr>
  </w:style>
  <w:style w:type="character" w:customStyle="1" w:styleId="2Char1">
    <w:name w:val="标题 2 Char1"/>
    <w:aliases w:val="2nd level Char2,h2 Char2,Titre2 Char2,l2 Char1,H2 Char1,H3 Char1,标题 1.1 Char1,head:2# Char1,2 headline Char1,h Char1,headline Char1,S&amp;R2 Char1,ERMH2 Char1,Head 2 Char1,Title 2 Char1,Title 2 ... Char1"/>
    <w:link w:val="21"/>
    <w:uiPriority w:val="9"/>
    <w:rsid w:val="00431E1B"/>
    <w:rPr>
      <w:rFonts w:ascii="Arial" w:hAnsi="Arial"/>
      <w:b/>
      <w:kern w:val="2"/>
      <w:sz w:val="32"/>
      <w:szCs w:val="24"/>
    </w:rPr>
  </w:style>
  <w:style w:type="character" w:customStyle="1" w:styleId="2Char10">
    <w:name w:val="正文文本 2 Char1"/>
    <w:link w:val="24"/>
    <w:rsid w:val="00431E1B"/>
    <w:rPr>
      <w:spacing w:val="-3"/>
      <w:kern w:val="2"/>
      <w:sz w:val="24"/>
      <w:lang w:val="en-GB"/>
    </w:rPr>
  </w:style>
  <w:style w:type="paragraph" w:customStyle="1" w:styleId="Reporttext">
    <w:name w:val="Reporttext"/>
    <w:basedOn w:val="a1"/>
    <w:rsid w:val="00431E1B"/>
    <w:pPr>
      <w:widowControl/>
      <w:overflowPunct w:val="0"/>
      <w:autoSpaceDE w:val="0"/>
      <w:autoSpaceDN w:val="0"/>
      <w:adjustRightInd w:val="0"/>
      <w:textAlignment w:val="baseline"/>
    </w:pPr>
    <w:rPr>
      <w:rFonts w:ascii="Arial" w:hAnsi="Arial"/>
      <w:kern w:val="0"/>
      <w:sz w:val="20"/>
      <w:szCs w:val="20"/>
      <w:lang w:val="cs-CZ" w:eastAsia="cs-CZ"/>
    </w:rPr>
  </w:style>
  <w:style w:type="paragraph" w:customStyle="1" w:styleId="Nzevvelk">
    <w:name w:val="Název velký"/>
    <w:basedOn w:val="a1"/>
    <w:next w:val="a1"/>
    <w:rsid w:val="00431E1B"/>
    <w:pPr>
      <w:widowControl/>
      <w:overflowPunct w:val="0"/>
      <w:autoSpaceDE w:val="0"/>
      <w:autoSpaceDN w:val="0"/>
      <w:adjustRightInd w:val="0"/>
      <w:jc w:val="center"/>
      <w:textAlignment w:val="baseline"/>
    </w:pPr>
    <w:rPr>
      <w:rFonts w:ascii="Arial" w:hAnsi="Arial"/>
      <w:b/>
      <w:kern w:val="0"/>
      <w:sz w:val="44"/>
      <w:szCs w:val="20"/>
      <w:lang w:val="cs-CZ" w:eastAsia="cs-CZ"/>
    </w:rPr>
  </w:style>
  <w:style w:type="paragraph" w:customStyle="1" w:styleId="Nzevmal">
    <w:name w:val="Název malý"/>
    <w:basedOn w:val="a1"/>
    <w:next w:val="a1"/>
    <w:rsid w:val="00431E1B"/>
    <w:pPr>
      <w:widowControl/>
      <w:overflowPunct w:val="0"/>
      <w:autoSpaceDE w:val="0"/>
      <w:autoSpaceDN w:val="0"/>
      <w:adjustRightInd w:val="0"/>
      <w:jc w:val="center"/>
      <w:textAlignment w:val="baseline"/>
    </w:pPr>
    <w:rPr>
      <w:rFonts w:ascii="Arial" w:hAnsi="Arial"/>
      <w:b/>
      <w:kern w:val="0"/>
      <w:sz w:val="32"/>
      <w:szCs w:val="20"/>
      <w:lang w:val="cs-CZ" w:eastAsia="cs-CZ"/>
    </w:rPr>
  </w:style>
  <w:style w:type="paragraph" w:customStyle="1" w:styleId="Popisobrzku">
    <w:name w:val="Popis obrázku"/>
    <w:basedOn w:val="a1"/>
    <w:next w:val="a1"/>
    <w:rsid w:val="00431E1B"/>
    <w:pPr>
      <w:widowControl/>
      <w:numPr>
        <w:numId w:val="45"/>
      </w:numPr>
      <w:tabs>
        <w:tab w:val="left" w:pos="936"/>
      </w:tabs>
      <w:overflowPunct w:val="0"/>
      <w:autoSpaceDE w:val="0"/>
      <w:autoSpaceDN w:val="0"/>
      <w:adjustRightInd w:val="0"/>
      <w:spacing w:before="120"/>
      <w:jc w:val="center"/>
      <w:textAlignment w:val="baseline"/>
    </w:pPr>
    <w:rPr>
      <w:rFonts w:ascii="Arial" w:hAnsi="Arial"/>
      <w:b/>
      <w:i/>
      <w:kern w:val="0"/>
      <w:sz w:val="20"/>
      <w:szCs w:val="20"/>
      <w:lang w:val="cs-CZ" w:eastAsia="cs-CZ"/>
    </w:rPr>
  </w:style>
  <w:style w:type="numbering" w:styleId="1111110">
    <w:name w:val="Outline List 2"/>
    <w:basedOn w:val="a4"/>
    <w:rsid w:val="00431E1B"/>
    <w:pPr>
      <w:numPr>
        <w:numId w:val="28"/>
      </w:numPr>
    </w:pPr>
  </w:style>
  <w:style w:type="numbering" w:styleId="111111">
    <w:name w:val="Outline List 1"/>
    <w:basedOn w:val="a4"/>
    <w:rsid w:val="00431E1B"/>
    <w:pPr>
      <w:numPr>
        <w:numId w:val="29"/>
      </w:numPr>
    </w:pPr>
  </w:style>
  <w:style w:type="paragraph" w:styleId="HTML">
    <w:name w:val="HTML Address"/>
    <w:basedOn w:val="a1"/>
    <w:link w:val="HTMLChar"/>
    <w:rsid w:val="00431E1B"/>
    <w:pPr>
      <w:widowControl/>
      <w:overflowPunct w:val="0"/>
      <w:autoSpaceDE w:val="0"/>
      <w:autoSpaceDN w:val="0"/>
      <w:adjustRightInd w:val="0"/>
      <w:textAlignment w:val="baseline"/>
    </w:pPr>
    <w:rPr>
      <w:rFonts w:ascii="Arial" w:hAnsi="Arial"/>
      <w:i/>
      <w:iCs/>
      <w:kern w:val="0"/>
      <w:sz w:val="20"/>
      <w:szCs w:val="20"/>
      <w:lang w:val="cs-CZ" w:eastAsia="cs-CZ"/>
    </w:rPr>
  </w:style>
  <w:style w:type="character" w:customStyle="1" w:styleId="HTMLChar">
    <w:name w:val="HTML 地址 Char"/>
    <w:link w:val="HTML"/>
    <w:rsid w:val="00431E1B"/>
    <w:rPr>
      <w:rFonts w:ascii="Arial" w:hAnsi="Arial"/>
      <w:i/>
      <w:iCs/>
      <w:lang w:val="cs-CZ" w:eastAsia="cs-CZ"/>
    </w:rPr>
  </w:style>
  <w:style w:type="paragraph" w:styleId="affa">
    <w:name w:val="envelope address"/>
    <w:basedOn w:val="a1"/>
    <w:rsid w:val="00431E1B"/>
    <w:pPr>
      <w:framePr w:w="7920" w:h="1980" w:hRule="exact" w:hSpace="141" w:wrap="auto" w:hAnchor="page" w:xAlign="center" w:yAlign="bottom"/>
      <w:widowControl/>
      <w:overflowPunct w:val="0"/>
      <w:autoSpaceDE w:val="0"/>
      <w:autoSpaceDN w:val="0"/>
      <w:adjustRightInd w:val="0"/>
      <w:ind w:left="2880"/>
      <w:textAlignment w:val="baseline"/>
    </w:pPr>
    <w:rPr>
      <w:rFonts w:ascii="Arial" w:hAnsi="Arial" w:cs="Arial"/>
      <w:kern w:val="0"/>
      <w:sz w:val="20"/>
      <w:lang w:val="cs-CZ" w:eastAsia="cs-CZ"/>
    </w:rPr>
  </w:style>
  <w:style w:type="character" w:styleId="HTML0">
    <w:name w:val="HTML Acronym"/>
    <w:rsid w:val="00431E1B"/>
  </w:style>
  <w:style w:type="table" w:styleId="37">
    <w:name w:val="Table Colorful 3"/>
    <w:basedOn w:val="a3"/>
    <w:rsid w:val="00431E1B"/>
    <w:pPr>
      <w:overflowPunct w:val="0"/>
      <w:autoSpaceDE w:val="0"/>
      <w:autoSpaceDN w:val="0"/>
      <w:adjustRightInd w:val="0"/>
      <w:jc w:val="both"/>
      <w:textAlignment w:val="baseline"/>
    </w:pPr>
    <w:rPr>
      <w:lang w:val="cs-CZ" w:eastAsia="cs-CZ"/>
    </w:rPr>
    <w:tblPr>
      <w:tblInd w:w="0" w:type="dxa"/>
      <w:tblBorders>
        <w:top w:val="single" w:sz="18" w:space="0" w:color="000000"/>
        <w:left w:val="single" w:sz="18" w:space="0" w:color="000000"/>
        <w:bottom w:val="single" w:sz="18" w:space="0" w:color="000000"/>
        <w:right w:val="single" w:sz="18" w:space="0" w:color="000000"/>
        <w:insideH w:val="single" w:sz="6" w:space="0" w:color="C0C0C0"/>
      </w:tblBorders>
      <w:tblCellMar>
        <w:top w:w="0" w:type="dxa"/>
        <w:left w:w="108" w:type="dxa"/>
        <w:bottom w:w="0" w:type="dxa"/>
        <w:right w:w="108" w:type="dxa"/>
      </w:tblCellMar>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character" w:styleId="HTML1">
    <w:name w:val="HTML Cite"/>
    <w:rsid w:val="00431E1B"/>
    <w:rPr>
      <w:i/>
      <w:iCs/>
    </w:rPr>
  </w:style>
  <w:style w:type="character" w:styleId="affb">
    <w:name w:val="line number"/>
    <w:rsid w:val="00431E1B"/>
  </w:style>
  <w:style w:type="paragraph" w:styleId="a">
    <w:name w:val="List Number"/>
    <w:basedOn w:val="a1"/>
    <w:rsid w:val="00431E1B"/>
    <w:pPr>
      <w:widowControl/>
      <w:numPr>
        <w:numId w:val="30"/>
      </w:numPr>
      <w:tabs>
        <w:tab w:val="clear" w:pos="1021"/>
        <w:tab w:val="num" w:pos="432"/>
      </w:tabs>
      <w:overflowPunct w:val="0"/>
      <w:autoSpaceDE w:val="0"/>
      <w:autoSpaceDN w:val="0"/>
      <w:adjustRightInd w:val="0"/>
      <w:ind w:left="432" w:hanging="432"/>
      <w:textAlignment w:val="baseline"/>
    </w:pPr>
    <w:rPr>
      <w:rFonts w:ascii="Arial" w:hAnsi="Arial"/>
      <w:kern w:val="0"/>
      <w:sz w:val="20"/>
      <w:szCs w:val="20"/>
      <w:lang w:val="cs-CZ" w:eastAsia="cs-CZ"/>
    </w:rPr>
  </w:style>
  <w:style w:type="paragraph" w:styleId="2">
    <w:name w:val="List Number 2"/>
    <w:basedOn w:val="a1"/>
    <w:rsid w:val="00431E1B"/>
    <w:pPr>
      <w:widowControl/>
      <w:numPr>
        <w:numId w:val="31"/>
      </w:numPr>
      <w:tabs>
        <w:tab w:val="clear" w:pos="643"/>
        <w:tab w:val="num" w:pos="432"/>
      </w:tabs>
      <w:overflowPunct w:val="0"/>
      <w:autoSpaceDE w:val="0"/>
      <w:autoSpaceDN w:val="0"/>
      <w:adjustRightInd w:val="0"/>
      <w:ind w:left="432" w:hanging="432"/>
      <w:textAlignment w:val="baseline"/>
    </w:pPr>
    <w:rPr>
      <w:rFonts w:ascii="Arial" w:hAnsi="Arial"/>
      <w:kern w:val="0"/>
      <w:sz w:val="20"/>
      <w:szCs w:val="20"/>
      <w:lang w:val="cs-CZ" w:eastAsia="cs-CZ"/>
    </w:rPr>
  </w:style>
  <w:style w:type="paragraph" w:styleId="3">
    <w:name w:val="List Number 3"/>
    <w:basedOn w:val="a1"/>
    <w:rsid w:val="00431E1B"/>
    <w:pPr>
      <w:widowControl/>
      <w:numPr>
        <w:numId w:val="32"/>
      </w:numPr>
      <w:tabs>
        <w:tab w:val="clear" w:pos="926"/>
        <w:tab w:val="num" w:pos="432"/>
      </w:tabs>
      <w:overflowPunct w:val="0"/>
      <w:autoSpaceDE w:val="0"/>
      <w:autoSpaceDN w:val="0"/>
      <w:adjustRightInd w:val="0"/>
      <w:ind w:left="432" w:hanging="432"/>
      <w:textAlignment w:val="baseline"/>
    </w:pPr>
    <w:rPr>
      <w:rFonts w:ascii="Arial" w:hAnsi="Arial"/>
      <w:kern w:val="0"/>
      <w:sz w:val="20"/>
      <w:szCs w:val="20"/>
      <w:lang w:val="cs-CZ" w:eastAsia="cs-CZ"/>
    </w:rPr>
  </w:style>
  <w:style w:type="paragraph" w:styleId="4">
    <w:name w:val="List Number 4"/>
    <w:basedOn w:val="a1"/>
    <w:rsid w:val="00431E1B"/>
    <w:pPr>
      <w:widowControl/>
      <w:numPr>
        <w:numId w:val="33"/>
      </w:numPr>
      <w:tabs>
        <w:tab w:val="clear" w:pos="1209"/>
        <w:tab w:val="num" w:pos="432"/>
      </w:tabs>
      <w:overflowPunct w:val="0"/>
      <w:autoSpaceDE w:val="0"/>
      <w:autoSpaceDN w:val="0"/>
      <w:adjustRightInd w:val="0"/>
      <w:ind w:left="432" w:hanging="432"/>
      <w:textAlignment w:val="baseline"/>
    </w:pPr>
    <w:rPr>
      <w:rFonts w:ascii="Arial" w:hAnsi="Arial"/>
      <w:kern w:val="0"/>
      <w:sz w:val="20"/>
      <w:szCs w:val="20"/>
      <w:lang w:val="cs-CZ" w:eastAsia="cs-CZ"/>
    </w:rPr>
  </w:style>
  <w:style w:type="paragraph" w:styleId="5">
    <w:name w:val="List Number 5"/>
    <w:basedOn w:val="a1"/>
    <w:rsid w:val="00431E1B"/>
    <w:pPr>
      <w:widowControl/>
      <w:numPr>
        <w:numId w:val="34"/>
      </w:numPr>
      <w:tabs>
        <w:tab w:val="clear" w:pos="1492"/>
        <w:tab w:val="num" w:pos="432"/>
      </w:tabs>
      <w:overflowPunct w:val="0"/>
      <w:autoSpaceDE w:val="0"/>
      <w:autoSpaceDN w:val="0"/>
      <w:adjustRightInd w:val="0"/>
      <w:ind w:left="432" w:hanging="432"/>
      <w:textAlignment w:val="baseline"/>
    </w:pPr>
    <w:rPr>
      <w:rFonts w:ascii="Arial" w:hAnsi="Arial"/>
      <w:kern w:val="0"/>
      <w:sz w:val="20"/>
      <w:szCs w:val="20"/>
      <w:lang w:val="cs-CZ" w:eastAsia="cs-CZ"/>
    </w:rPr>
  </w:style>
  <w:style w:type="numbering" w:styleId="a0">
    <w:name w:val="Outline List 3"/>
    <w:basedOn w:val="a4"/>
    <w:rsid w:val="00431E1B"/>
    <w:pPr>
      <w:numPr>
        <w:numId w:val="35"/>
      </w:numPr>
    </w:pPr>
  </w:style>
  <w:style w:type="character" w:customStyle="1" w:styleId="Char12">
    <w:name w:val="日期 Char1"/>
    <w:link w:val="ac"/>
    <w:rsid w:val="00431E1B"/>
    <w:rPr>
      <w:rFonts w:ascii="Arial" w:hAnsi="Arial"/>
      <w:b/>
      <w:kern w:val="2"/>
      <w:sz w:val="18"/>
      <w:szCs w:val="24"/>
    </w:rPr>
  </w:style>
  <w:style w:type="character" w:styleId="HTML2">
    <w:name w:val="HTML Definition"/>
    <w:rsid w:val="00431E1B"/>
    <w:rPr>
      <w:i/>
      <w:iCs/>
    </w:rPr>
  </w:style>
  <w:style w:type="table" w:styleId="affc">
    <w:name w:val="Table Elegant"/>
    <w:basedOn w:val="a3"/>
    <w:rsid w:val="00431E1B"/>
    <w:pPr>
      <w:overflowPunct w:val="0"/>
      <w:autoSpaceDE w:val="0"/>
      <w:autoSpaceDN w:val="0"/>
      <w:adjustRightInd w:val="0"/>
      <w:jc w:val="both"/>
      <w:textAlignment w:val="baseline"/>
    </w:pPr>
    <w:rPr>
      <w:lang w:val="cs-CZ" w:eastAsia="cs-CZ"/>
    </w:rPr>
    <w:tblPr>
      <w:tblInd w:w="0" w:type="dxa"/>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aps/>
        <w:color w:val="auto"/>
      </w:rPr>
      <w:tblPr/>
      <w:tcPr>
        <w:tcBorders>
          <w:tl2br w:val="none" w:sz="0" w:space="0" w:color="auto"/>
          <w:tr2bl w:val="none" w:sz="0" w:space="0" w:color="auto"/>
        </w:tcBorders>
      </w:tcPr>
    </w:tblStylePr>
  </w:style>
  <w:style w:type="paragraph" w:styleId="HTML3">
    <w:name w:val="HTML Preformatted"/>
    <w:basedOn w:val="a1"/>
    <w:link w:val="HTMLChar1"/>
    <w:uiPriority w:val="99"/>
    <w:rsid w:val="00431E1B"/>
    <w:pPr>
      <w:widowControl/>
      <w:overflowPunct w:val="0"/>
      <w:autoSpaceDE w:val="0"/>
      <w:autoSpaceDN w:val="0"/>
      <w:adjustRightInd w:val="0"/>
      <w:textAlignment w:val="baseline"/>
    </w:pPr>
    <w:rPr>
      <w:rFonts w:ascii="Courier New" w:hAnsi="Courier New"/>
      <w:kern w:val="0"/>
      <w:sz w:val="20"/>
      <w:szCs w:val="20"/>
      <w:lang w:val="cs-CZ" w:eastAsia="cs-CZ"/>
    </w:rPr>
  </w:style>
  <w:style w:type="character" w:customStyle="1" w:styleId="HTMLChar1">
    <w:name w:val="HTML 预设格式 Char1"/>
    <w:link w:val="HTML3"/>
    <w:rsid w:val="00431E1B"/>
    <w:rPr>
      <w:rFonts w:ascii="Courier New" w:hAnsi="Courier New" w:cs="Courier New"/>
      <w:lang w:val="cs-CZ" w:eastAsia="cs-CZ"/>
    </w:rPr>
  </w:style>
  <w:style w:type="table" w:styleId="17">
    <w:name w:val="Table Simple 1"/>
    <w:basedOn w:val="a3"/>
    <w:rsid w:val="00431E1B"/>
    <w:pPr>
      <w:overflowPunct w:val="0"/>
      <w:autoSpaceDE w:val="0"/>
      <w:autoSpaceDN w:val="0"/>
      <w:adjustRightInd w:val="0"/>
      <w:jc w:val="both"/>
      <w:textAlignment w:val="baseline"/>
    </w:pPr>
    <w:rPr>
      <w:lang w:val="cs-CZ" w:eastAsia="cs-CZ"/>
    </w:rPr>
    <w:tblPr>
      <w:tblInd w:w="0" w:type="dxa"/>
      <w:tblBorders>
        <w:top w:val="single" w:sz="12" w:space="0" w:color="008000"/>
        <w:bottom w:val="single" w:sz="12" w:space="0" w:color="008000"/>
      </w:tblBorders>
      <w:tblCellMar>
        <w:top w:w="0" w:type="dxa"/>
        <w:left w:w="108" w:type="dxa"/>
        <w:bottom w:w="0" w:type="dxa"/>
        <w:right w:w="108" w:type="dxa"/>
      </w:tblCellMar>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2b">
    <w:name w:val="Table Simple 2"/>
    <w:basedOn w:val="a3"/>
    <w:rsid w:val="00431E1B"/>
    <w:pPr>
      <w:overflowPunct w:val="0"/>
      <w:autoSpaceDE w:val="0"/>
      <w:autoSpaceDN w:val="0"/>
      <w:adjustRightInd w:val="0"/>
      <w:jc w:val="both"/>
      <w:textAlignment w:val="baseline"/>
    </w:pPr>
    <w:rPr>
      <w:lang w:val="cs-CZ" w:eastAsia="cs-CZ"/>
    </w:rPr>
    <w:tblPr>
      <w:tblInd w:w="0" w:type="dxa"/>
      <w:tblCellMar>
        <w:top w:w="0" w:type="dxa"/>
        <w:left w:w="108" w:type="dxa"/>
        <w:bottom w:w="0" w:type="dxa"/>
        <w:right w:w="108" w:type="dxa"/>
      </w:tblCellMa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38">
    <w:name w:val="Table Simple 3"/>
    <w:basedOn w:val="a3"/>
    <w:rsid w:val="00431E1B"/>
    <w:pPr>
      <w:overflowPunct w:val="0"/>
      <w:autoSpaceDE w:val="0"/>
      <w:autoSpaceDN w:val="0"/>
      <w:adjustRightInd w:val="0"/>
      <w:jc w:val="both"/>
      <w:textAlignment w:val="baseline"/>
    </w:pPr>
    <w:rPr>
      <w:lang w:val="cs-CZ" w:eastAsia="cs-CZ"/>
    </w:rPr>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39">
    <w:name w:val="Table Classic 3"/>
    <w:basedOn w:val="a3"/>
    <w:rsid w:val="00431E1B"/>
    <w:pPr>
      <w:overflowPunct w:val="0"/>
      <w:autoSpaceDE w:val="0"/>
      <w:autoSpaceDN w:val="0"/>
      <w:adjustRightInd w:val="0"/>
      <w:jc w:val="both"/>
      <w:textAlignment w:val="baseline"/>
    </w:pPr>
    <w:rPr>
      <w:color w:val="000080"/>
      <w:lang w:val="cs-CZ" w:eastAsia="cs-CZ"/>
    </w:rPr>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45">
    <w:name w:val="Table Classic 4"/>
    <w:basedOn w:val="a3"/>
    <w:rsid w:val="00431E1B"/>
    <w:pPr>
      <w:overflowPunct w:val="0"/>
      <w:autoSpaceDE w:val="0"/>
      <w:autoSpaceDN w:val="0"/>
      <w:adjustRightInd w:val="0"/>
      <w:jc w:val="both"/>
      <w:textAlignment w:val="baseline"/>
    </w:pPr>
    <w:rPr>
      <w:lang w:val="cs-CZ" w:eastAsia="cs-CZ"/>
    </w:rPr>
    <w:tblPr>
      <w:tblInd w:w="0" w:type="dxa"/>
      <w:tblBorders>
        <w:top w:val="single" w:sz="12" w:space="0" w:color="000000"/>
        <w:left w:val="single" w:sz="6" w:space="0" w:color="000000"/>
        <w:bottom w:val="single" w:sz="12" w:space="0" w:color="000000"/>
        <w:right w:val="single" w:sz="6" w:space="0" w:color="000000"/>
      </w:tblBorders>
      <w:tblCellMar>
        <w:top w:w="0" w:type="dxa"/>
        <w:left w:w="108" w:type="dxa"/>
        <w:bottom w:w="0" w:type="dxa"/>
        <w:right w:w="108" w:type="dxa"/>
      </w:tblCellMar>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character" w:styleId="HTML4">
    <w:name w:val="HTML Keyboard"/>
    <w:rsid w:val="00431E1B"/>
    <w:rPr>
      <w:rFonts w:ascii="Courier New" w:hAnsi="Courier New" w:cs="Courier New"/>
      <w:sz w:val="20"/>
      <w:szCs w:val="20"/>
    </w:rPr>
  </w:style>
  <w:style w:type="character" w:styleId="HTML5">
    <w:name w:val="HTML Code"/>
    <w:rsid w:val="00431E1B"/>
    <w:rPr>
      <w:rFonts w:ascii="Courier New" w:hAnsi="Courier New" w:cs="Courier New"/>
      <w:sz w:val="20"/>
      <w:szCs w:val="20"/>
    </w:rPr>
  </w:style>
  <w:style w:type="table" w:styleId="affd">
    <w:name w:val="Table Contemporary"/>
    <w:basedOn w:val="a3"/>
    <w:rsid w:val="00431E1B"/>
    <w:pPr>
      <w:overflowPunct w:val="0"/>
      <w:autoSpaceDE w:val="0"/>
      <w:autoSpaceDN w:val="0"/>
      <w:adjustRightInd w:val="0"/>
      <w:jc w:val="both"/>
      <w:textAlignment w:val="baseline"/>
    </w:pPr>
    <w:rPr>
      <w:lang w:val="cs-CZ" w:eastAsia="cs-CZ"/>
    </w:rPr>
    <w:tblPr>
      <w:tblStyleRowBandSize w:val="1"/>
      <w:tblInd w:w="0" w:type="dxa"/>
      <w:tblBorders>
        <w:insideH w:val="single" w:sz="18" w:space="0" w:color="FFFFFF"/>
        <w:insideV w:val="single" w:sz="18" w:space="0" w:color="FFFFFF"/>
      </w:tblBorders>
      <w:tblCellMar>
        <w:top w:w="0" w:type="dxa"/>
        <w:left w:w="108" w:type="dxa"/>
        <w:bottom w:w="0" w:type="dxa"/>
        <w:right w:w="108" w:type="dxa"/>
      </w:tblCellMar>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affe">
    <w:name w:val="Table Theme"/>
    <w:basedOn w:val="a3"/>
    <w:rsid w:val="00431E1B"/>
    <w:pPr>
      <w:overflowPunct w:val="0"/>
      <w:autoSpaceDE w:val="0"/>
      <w:autoSpaceDN w:val="0"/>
      <w:adjustRightInd w:val="0"/>
      <w:jc w:val="both"/>
      <w:textAlignment w:val="baseline"/>
    </w:pPr>
    <w:rPr>
      <w:lang w:val="cs-CZ" w:eastAsia="cs-CZ"/>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19">
    <w:name w:val="Table Grid 1"/>
    <w:basedOn w:val="a3"/>
    <w:rsid w:val="00431E1B"/>
    <w:pPr>
      <w:overflowPunct w:val="0"/>
      <w:autoSpaceDE w:val="0"/>
      <w:autoSpaceDN w:val="0"/>
      <w:adjustRightInd w:val="0"/>
      <w:jc w:val="both"/>
      <w:textAlignment w:val="baseline"/>
    </w:pPr>
    <w:rPr>
      <w:lang w:val="cs-CZ" w:eastAsia="cs-CZ"/>
    </w:r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2c">
    <w:name w:val="Table Grid 2"/>
    <w:basedOn w:val="a3"/>
    <w:rsid w:val="00431E1B"/>
    <w:pPr>
      <w:overflowPunct w:val="0"/>
      <w:autoSpaceDE w:val="0"/>
      <w:autoSpaceDN w:val="0"/>
      <w:adjustRightInd w:val="0"/>
      <w:jc w:val="both"/>
      <w:textAlignment w:val="baseline"/>
    </w:pPr>
    <w:rPr>
      <w:lang w:val="cs-CZ" w:eastAsia="cs-CZ"/>
    </w:rPr>
    <w:tblPr>
      <w:tblInd w:w="0" w:type="dxa"/>
      <w:tblBorders>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3a">
    <w:name w:val="Table Grid 3"/>
    <w:basedOn w:val="a3"/>
    <w:rsid w:val="00431E1B"/>
    <w:pPr>
      <w:overflowPunct w:val="0"/>
      <w:autoSpaceDE w:val="0"/>
      <w:autoSpaceDN w:val="0"/>
      <w:adjustRightInd w:val="0"/>
      <w:jc w:val="both"/>
      <w:textAlignment w:val="baseline"/>
    </w:pPr>
    <w:rPr>
      <w:lang w:val="cs-CZ" w:eastAsia="cs-CZ"/>
    </w:rPr>
    <w:tblPr>
      <w:tblInd w:w="0" w:type="dxa"/>
      <w:tblBorders>
        <w:top w:val="single" w:sz="6" w:space="0" w:color="000000"/>
        <w:left w:val="single" w:sz="12" w:space="0" w:color="000000"/>
        <w:bottom w:val="single" w:sz="6" w:space="0" w:color="000000"/>
        <w:right w:val="single" w:sz="12" w:space="0" w:color="000000"/>
        <w:insideV w:val="single" w:sz="6" w:space="0" w:color="000000"/>
      </w:tblBorders>
      <w:tblCellMar>
        <w:top w:w="0" w:type="dxa"/>
        <w:left w:w="108" w:type="dxa"/>
        <w:bottom w:w="0" w:type="dxa"/>
        <w:right w:w="108" w:type="dxa"/>
      </w:tblCellMar>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46">
    <w:name w:val="Table Grid 4"/>
    <w:basedOn w:val="a3"/>
    <w:rsid w:val="00431E1B"/>
    <w:pPr>
      <w:overflowPunct w:val="0"/>
      <w:autoSpaceDE w:val="0"/>
      <w:autoSpaceDN w:val="0"/>
      <w:adjustRightInd w:val="0"/>
      <w:jc w:val="both"/>
      <w:textAlignment w:val="baseline"/>
    </w:pPr>
    <w:rPr>
      <w:lang w:val="cs-CZ" w:eastAsia="cs-CZ"/>
    </w:rPr>
    <w:tblPr>
      <w:tblInd w:w="0" w:type="dxa"/>
      <w:tblBorders>
        <w:left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54">
    <w:name w:val="Table Grid 5"/>
    <w:basedOn w:val="a3"/>
    <w:rsid w:val="00431E1B"/>
    <w:pPr>
      <w:overflowPunct w:val="0"/>
      <w:autoSpaceDE w:val="0"/>
      <w:autoSpaceDN w:val="0"/>
      <w:adjustRightInd w:val="0"/>
      <w:jc w:val="both"/>
      <w:textAlignment w:val="baseline"/>
    </w:pPr>
    <w:rPr>
      <w:lang w:val="cs-CZ" w:eastAsia="cs-CZ"/>
    </w:rPr>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62">
    <w:name w:val="Table Grid 6"/>
    <w:basedOn w:val="a3"/>
    <w:rsid w:val="00431E1B"/>
    <w:pPr>
      <w:overflowPunct w:val="0"/>
      <w:autoSpaceDE w:val="0"/>
      <w:autoSpaceDN w:val="0"/>
      <w:adjustRightInd w:val="0"/>
      <w:jc w:val="both"/>
      <w:textAlignment w:val="baseline"/>
    </w:pPr>
    <w:rPr>
      <w:lang w:val="cs-CZ" w:eastAsia="cs-CZ"/>
    </w:rPr>
    <w:tblPr>
      <w:tblInd w:w="0" w:type="dxa"/>
      <w:tblBorders>
        <w:top w:val="single" w:sz="12" w:space="0" w:color="000000"/>
        <w:left w:val="single" w:sz="12" w:space="0" w:color="000000"/>
        <w:bottom w:val="single" w:sz="12" w:space="0" w:color="000000"/>
        <w:right w:val="single" w:sz="12"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72">
    <w:name w:val="Table Grid 7"/>
    <w:basedOn w:val="a3"/>
    <w:rsid w:val="00431E1B"/>
    <w:pPr>
      <w:overflowPunct w:val="0"/>
      <w:autoSpaceDE w:val="0"/>
      <w:autoSpaceDN w:val="0"/>
      <w:adjustRightInd w:val="0"/>
      <w:jc w:val="both"/>
      <w:textAlignment w:val="baseline"/>
    </w:pPr>
    <w:rPr>
      <w:b/>
      <w:bCs/>
      <w:lang w:val="cs-CZ" w:eastAsia="cs-CZ"/>
    </w:rPr>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82">
    <w:name w:val="Table Grid 8"/>
    <w:basedOn w:val="a3"/>
    <w:rsid w:val="00431E1B"/>
    <w:pPr>
      <w:overflowPunct w:val="0"/>
      <w:autoSpaceDE w:val="0"/>
      <w:autoSpaceDN w:val="0"/>
      <w:adjustRightInd w:val="0"/>
      <w:jc w:val="both"/>
      <w:textAlignment w:val="baseline"/>
    </w:pPr>
    <w:rPr>
      <w:lang w:val="cs-CZ" w:eastAsia="cs-CZ"/>
    </w:rPr>
    <w:tblPr>
      <w:tblInd w:w="0" w:type="dxa"/>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CellMar>
        <w:top w:w="0" w:type="dxa"/>
        <w:left w:w="108" w:type="dxa"/>
        <w:bottom w:w="0" w:type="dxa"/>
        <w:right w:w="108" w:type="dxa"/>
      </w:tblCellMar>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paragraph" w:styleId="afff">
    <w:name w:val="Salutation"/>
    <w:basedOn w:val="a1"/>
    <w:next w:val="a1"/>
    <w:link w:val="Char9"/>
    <w:rsid w:val="00431E1B"/>
    <w:pPr>
      <w:widowControl/>
      <w:overflowPunct w:val="0"/>
      <w:autoSpaceDE w:val="0"/>
      <w:autoSpaceDN w:val="0"/>
      <w:adjustRightInd w:val="0"/>
      <w:textAlignment w:val="baseline"/>
    </w:pPr>
    <w:rPr>
      <w:rFonts w:ascii="Arial" w:hAnsi="Arial"/>
      <w:kern w:val="0"/>
      <w:sz w:val="20"/>
      <w:szCs w:val="20"/>
      <w:lang w:val="cs-CZ" w:eastAsia="cs-CZ"/>
    </w:rPr>
  </w:style>
  <w:style w:type="character" w:customStyle="1" w:styleId="Char9">
    <w:name w:val="称呼 Char"/>
    <w:link w:val="afff"/>
    <w:rsid w:val="00431E1B"/>
    <w:rPr>
      <w:rFonts w:ascii="Arial" w:hAnsi="Arial"/>
      <w:lang w:val="cs-CZ" w:eastAsia="cs-CZ"/>
    </w:rPr>
  </w:style>
  <w:style w:type="paragraph" w:styleId="afff0">
    <w:name w:val="Signature"/>
    <w:basedOn w:val="a1"/>
    <w:link w:val="Chara"/>
    <w:rsid w:val="00431E1B"/>
    <w:pPr>
      <w:widowControl/>
      <w:overflowPunct w:val="0"/>
      <w:autoSpaceDE w:val="0"/>
      <w:autoSpaceDN w:val="0"/>
      <w:adjustRightInd w:val="0"/>
      <w:ind w:left="4252"/>
      <w:textAlignment w:val="baseline"/>
    </w:pPr>
    <w:rPr>
      <w:rFonts w:ascii="Arial" w:hAnsi="Arial"/>
      <w:kern w:val="0"/>
      <w:sz w:val="20"/>
      <w:szCs w:val="20"/>
      <w:lang w:val="cs-CZ" w:eastAsia="cs-CZ"/>
    </w:rPr>
  </w:style>
  <w:style w:type="character" w:customStyle="1" w:styleId="Chara">
    <w:name w:val="签名 Char"/>
    <w:link w:val="afff0"/>
    <w:rsid w:val="00431E1B"/>
    <w:rPr>
      <w:rFonts w:ascii="Arial" w:hAnsi="Arial"/>
      <w:lang w:val="cs-CZ" w:eastAsia="cs-CZ"/>
    </w:rPr>
  </w:style>
  <w:style w:type="paragraph" w:styleId="afff1">
    <w:name w:val="E-mail Signature"/>
    <w:basedOn w:val="a1"/>
    <w:link w:val="Charb"/>
    <w:rsid w:val="00431E1B"/>
    <w:pPr>
      <w:widowControl/>
      <w:overflowPunct w:val="0"/>
      <w:autoSpaceDE w:val="0"/>
      <w:autoSpaceDN w:val="0"/>
      <w:adjustRightInd w:val="0"/>
      <w:textAlignment w:val="baseline"/>
    </w:pPr>
    <w:rPr>
      <w:rFonts w:ascii="Arial" w:hAnsi="Arial"/>
      <w:kern w:val="0"/>
      <w:sz w:val="20"/>
      <w:szCs w:val="20"/>
      <w:lang w:val="cs-CZ" w:eastAsia="cs-CZ"/>
    </w:rPr>
  </w:style>
  <w:style w:type="character" w:customStyle="1" w:styleId="Charb">
    <w:name w:val="电子邮件签名 Char"/>
    <w:link w:val="afff1"/>
    <w:rsid w:val="00431E1B"/>
    <w:rPr>
      <w:rFonts w:ascii="Arial" w:hAnsi="Arial"/>
      <w:lang w:val="cs-CZ" w:eastAsia="cs-CZ"/>
    </w:rPr>
  </w:style>
  <w:style w:type="character" w:customStyle="1" w:styleId="Char13">
    <w:name w:val="副标题 Char1"/>
    <w:link w:val="ad"/>
    <w:rsid w:val="00431E1B"/>
    <w:rPr>
      <w:rFonts w:ascii="Arial" w:hAnsi="Arial" w:cs="Arial"/>
      <w:b/>
      <w:bCs/>
      <w:kern w:val="2"/>
      <w:sz w:val="21"/>
      <w:szCs w:val="24"/>
    </w:rPr>
  </w:style>
  <w:style w:type="paragraph" w:styleId="afff2">
    <w:name w:val="List Continue"/>
    <w:basedOn w:val="a1"/>
    <w:rsid w:val="00431E1B"/>
    <w:pPr>
      <w:widowControl/>
      <w:overflowPunct w:val="0"/>
      <w:autoSpaceDE w:val="0"/>
      <w:autoSpaceDN w:val="0"/>
      <w:adjustRightInd w:val="0"/>
      <w:ind w:left="283"/>
      <w:textAlignment w:val="baseline"/>
    </w:pPr>
    <w:rPr>
      <w:rFonts w:ascii="Arial" w:hAnsi="Arial"/>
      <w:kern w:val="0"/>
      <w:sz w:val="20"/>
      <w:szCs w:val="20"/>
      <w:lang w:val="cs-CZ" w:eastAsia="cs-CZ"/>
    </w:rPr>
  </w:style>
  <w:style w:type="paragraph" w:styleId="2d">
    <w:name w:val="List Continue 2"/>
    <w:basedOn w:val="a1"/>
    <w:rsid w:val="00431E1B"/>
    <w:pPr>
      <w:widowControl/>
      <w:overflowPunct w:val="0"/>
      <w:autoSpaceDE w:val="0"/>
      <w:autoSpaceDN w:val="0"/>
      <w:adjustRightInd w:val="0"/>
      <w:ind w:left="566"/>
      <w:textAlignment w:val="baseline"/>
    </w:pPr>
    <w:rPr>
      <w:rFonts w:ascii="Arial" w:hAnsi="Arial"/>
      <w:kern w:val="0"/>
      <w:sz w:val="20"/>
      <w:szCs w:val="20"/>
      <w:lang w:val="cs-CZ" w:eastAsia="cs-CZ"/>
    </w:rPr>
  </w:style>
  <w:style w:type="paragraph" w:styleId="3b">
    <w:name w:val="List Continue 3"/>
    <w:basedOn w:val="a1"/>
    <w:rsid w:val="00431E1B"/>
    <w:pPr>
      <w:widowControl/>
      <w:overflowPunct w:val="0"/>
      <w:autoSpaceDE w:val="0"/>
      <w:autoSpaceDN w:val="0"/>
      <w:adjustRightInd w:val="0"/>
      <w:ind w:left="849"/>
      <w:textAlignment w:val="baseline"/>
    </w:pPr>
    <w:rPr>
      <w:rFonts w:ascii="Arial" w:hAnsi="Arial"/>
      <w:kern w:val="0"/>
      <w:sz w:val="20"/>
      <w:szCs w:val="20"/>
      <w:lang w:val="cs-CZ" w:eastAsia="cs-CZ"/>
    </w:rPr>
  </w:style>
  <w:style w:type="paragraph" w:styleId="47">
    <w:name w:val="List Continue 4"/>
    <w:basedOn w:val="a1"/>
    <w:rsid w:val="00431E1B"/>
    <w:pPr>
      <w:widowControl/>
      <w:overflowPunct w:val="0"/>
      <w:autoSpaceDE w:val="0"/>
      <w:autoSpaceDN w:val="0"/>
      <w:adjustRightInd w:val="0"/>
      <w:ind w:left="1132"/>
      <w:textAlignment w:val="baseline"/>
    </w:pPr>
    <w:rPr>
      <w:rFonts w:ascii="Arial" w:hAnsi="Arial"/>
      <w:kern w:val="0"/>
      <w:sz w:val="20"/>
      <w:szCs w:val="20"/>
      <w:lang w:val="cs-CZ" w:eastAsia="cs-CZ"/>
    </w:rPr>
  </w:style>
  <w:style w:type="paragraph" w:styleId="55">
    <w:name w:val="List Continue 5"/>
    <w:basedOn w:val="a1"/>
    <w:rsid w:val="00431E1B"/>
    <w:pPr>
      <w:widowControl/>
      <w:overflowPunct w:val="0"/>
      <w:autoSpaceDE w:val="0"/>
      <w:autoSpaceDN w:val="0"/>
      <w:adjustRightInd w:val="0"/>
      <w:ind w:left="1415"/>
      <w:textAlignment w:val="baseline"/>
    </w:pPr>
    <w:rPr>
      <w:rFonts w:ascii="Arial" w:hAnsi="Arial"/>
      <w:kern w:val="0"/>
      <w:sz w:val="20"/>
      <w:szCs w:val="20"/>
      <w:lang w:val="cs-CZ" w:eastAsia="cs-CZ"/>
    </w:rPr>
  </w:style>
  <w:style w:type="table" w:styleId="afff3">
    <w:name w:val="Table Professional"/>
    <w:basedOn w:val="a3"/>
    <w:rsid w:val="00431E1B"/>
    <w:pPr>
      <w:overflowPunct w:val="0"/>
      <w:autoSpaceDE w:val="0"/>
      <w:autoSpaceDN w:val="0"/>
      <w:adjustRightInd w:val="0"/>
      <w:jc w:val="both"/>
      <w:textAlignment w:val="baseline"/>
    </w:pPr>
    <w:rPr>
      <w:lang w:val="cs-CZ" w:eastAsia="cs-CZ"/>
    </w:r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character" w:styleId="HTML6">
    <w:name w:val="HTML Variable"/>
    <w:rsid w:val="00431E1B"/>
    <w:rPr>
      <w:i/>
      <w:iCs/>
    </w:rPr>
  </w:style>
  <w:style w:type="character" w:styleId="HTML7">
    <w:name w:val="HTML Typewriter"/>
    <w:rsid w:val="00431E1B"/>
    <w:rPr>
      <w:rFonts w:ascii="Courier New" w:hAnsi="Courier New" w:cs="Courier New"/>
      <w:sz w:val="20"/>
      <w:szCs w:val="20"/>
    </w:rPr>
  </w:style>
  <w:style w:type="paragraph" w:styleId="afff4">
    <w:name w:val="List"/>
    <w:basedOn w:val="a1"/>
    <w:rsid w:val="00431E1B"/>
    <w:pPr>
      <w:widowControl/>
      <w:overflowPunct w:val="0"/>
      <w:autoSpaceDE w:val="0"/>
      <w:autoSpaceDN w:val="0"/>
      <w:adjustRightInd w:val="0"/>
      <w:ind w:left="283" w:hanging="283"/>
      <w:textAlignment w:val="baseline"/>
    </w:pPr>
    <w:rPr>
      <w:rFonts w:ascii="Arial" w:hAnsi="Arial"/>
      <w:kern w:val="0"/>
      <w:sz w:val="20"/>
      <w:szCs w:val="20"/>
      <w:lang w:val="cs-CZ" w:eastAsia="cs-CZ"/>
    </w:rPr>
  </w:style>
  <w:style w:type="paragraph" w:styleId="2e">
    <w:name w:val="List 2"/>
    <w:basedOn w:val="a1"/>
    <w:rsid w:val="00431E1B"/>
    <w:pPr>
      <w:widowControl/>
      <w:overflowPunct w:val="0"/>
      <w:autoSpaceDE w:val="0"/>
      <w:autoSpaceDN w:val="0"/>
      <w:adjustRightInd w:val="0"/>
      <w:ind w:left="566" w:hanging="283"/>
      <w:textAlignment w:val="baseline"/>
    </w:pPr>
    <w:rPr>
      <w:rFonts w:ascii="Arial" w:hAnsi="Arial"/>
      <w:kern w:val="0"/>
      <w:sz w:val="20"/>
      <w:szCs w:val="20"/>
      <w:lang w:val="cs-CZ" w:eastAsia="cs-CZ"/>
    </w:rPr>
  </w:style>
  <w:style w:type="paragraph" w:styleId="3c">
    <w:name w:val="List 3"/>
    <w:basedOn w:val="a1"/>
    <w:rsid w:val="00431E1B"/>
    <w:pPr>
      <w:widowControl/>
      <w:overflowPunct w:val="0"/>
      <w:autoSpaceDE w:val="0"/>
      <w:autoSpaceDN w:val="0"/>
      <w:adjustRightInd w:val="0"/>
      <w:ind w:left="849" w:hanging="283"/>
      <w:textAlignment w:val="baseline"/>
    </w:pPr>
    <w:rPr>
      <w:rFonts w:ascii="Arial" w:hAnsi="Arial"/>
      <w:kern w:val="0"/>
      <w:sz w:val="20"/>
      <w:szCs w:val="20"/>
      <w:lang w:val="cs-CZ" w:eastAsia="cs-CZ"/>
    </w:rPr>
  </w:style>
  <w:style w:type="paragraph" w:styleId="48">
    <w:name w:val="List 4"/>
    <w:basedOn w:val="a1"/>
    <w:rsid w:val="00431E1B"/>
    <w:pPr>
      <w:widowControl/>
      <w:overflowPunct w:val="0"/>
      <w:autoSpaceDE w:val="0"/>
      <w:autoSpaceDN w:val="0"/>
      <w:adjustRightInd w:val="0"/>
      <w:ind w:left="1132" w:hanging="283"/>
      <w:textAlignment w:val="baseline"/>
    </w:pPr>
    <w:rPr>
      <w:rFonts w:ascii="Arial" w:hAnsi="Arial"/>
      <w:kern w:val="0"/>
      <w:sz w:val="20"/>
      <w:szCs w:val="20"/>
      <w:lang w:val="cs-CZ" w:eastAsia="cs-CZ"/>
    </w:rPr>
  </w:style>
  <w:style w:type="paragraph" w:styleId="56">
    <w:name w:val="List 5"/>
    <w:basedOn w:val="a1"/>
    <w:rsid w:val="00431E1B"/>
    <w:pPr>
      <w:widowControl/>
      <w:overflowPunct w:val="0"/>
      <w:autoSpaceDE w:val="0"/>
      <w:autoSpaceDN w:val="0"/>
      <w:adjustRightInd w:val="0"/>
      <w:ind w:left="1415" w:hanging="283"/>
      <w:textAlignment w:val="baseline"/>
    </w:pPr>
    <w:rPr>
      <w:rFonts w:ascii="Arial" w:hAnsi="Arial"/>
      <w:kern w:val="0"/>
      <w:sz w:val="20"/>
      <w:szCs w:val="20"/>
      <w:lang w:val="cs-CZ" w:eastAsia="cs-CZ"/>
    </w:rPr>
  </w:style>
  <w:style w:type="paragraph" w:styleId="afff5">
    <w:name w:val="List Bullet"/>
    <w:basedOn w:val="a1"/>
    <w:autoRedefine/>
    <w:rsid w:val="00431E1B"/>
    <w:pPr>
      <w:widowControl/>
      <w:tabs>
        <w:tab w:val="num" w:pos="432"/>
      </w:tabs>
      <w:overflowPunct w:val="0"/>
      <w:autoSpaceDE w:val="0"/>
      <w:autoSpaceDN w:val="0"/>
      <w:adjustRightInd w:val="0"/>
      <w:ind w:left="432" w:hanging="432"/>
      <w:textAlignment w:val="baseline"/>
    </w:pPr>
    <w:rPr>
      <w:rFonts w:ascii="Arial" w:hAnsi="Arial"/>
      <w:kern w:val="0"/>
      <w:sz w:val="20"/>
      <w:szCs w:val="20"/>
      <w:lang w:val="cs-CZ" w:eastAsia="cs-CZ"/>
    </w:rPr>
  </w:style>
  <w:style w:type="paragraph" w:styleId="20">
    <w:name w:val="List Bullet 2"/>
    <w:basedOn w:val="a1"/>
    <w:autoRedefine/>
    <w:rsid w:val="00431E1B"/>
    <w:pPr>
      <w:widowControl/>
      <w:numPr>
        <w:numId w:val="39"/>
      </w:numPr>
      <w:tabs>
        <w:tab w:val="clear" w:pos="643"/>
      </w:tabs>
      <w:overflowPunct w:val="0"/>
      <w:autoSpaceDE w:val="0"/>
      <w:autoSpaceDN w:val="0"/>
      <w:adjustRightInd w:val="0"/>
      <w:ind w:left="360"/>
      <w:textAlignment w:val="baseline"/>
    </w:pPr>
    <w:rPr>
      <w:rFonts w:ascii="Arial" w:hAnsi="Arial"/>
      <w:kern w:val="0"/>
      <w:sz w:val="20"/>
      <w:szCs w:val="20"/>
      <w:lang w:val="cs-CZ" w:eastAsia="cs-CZ"/>
    </w:rPr>
  </w:style>
  <w:style w:type="paragraph" w:styleId="30">
    <w:name w:val="List Bullet 3"/>
    <w:basedOn w:val="a1"/>
    <w:autoRedefine/>
    <w:rsid w:val="00431E1B"/>
    <w:pPr>
      <w:widowControl/>
      <w:numPr>
        <w:numId w:val="40"/>
      </w:numPr>
      <w:tabs>
        <w:tab w:val="clear" w:pos="926"/>
      </w:tabs>
      <w:overflowPunct w:val="0"/>
      <w:autoSpaceDE w:val="0"/>
      <w:autoSpaceDN w:val="0"/>
      <w:adjustRightInd w:val="0"/>
      <w:ind w:left="0" w:firstLine="0"/>
      <w:textAlignment w:val="baseline"/>
    </w:pPr>
    <w:rPr>
      <w:rFonts w:ascii="Arial" w:hAnsi="Arial"/>
      <w:kern w:val="0"/>
      <w:sz w:val="20"/>
      <w:szCs w:val="20"/>
      <w:lang w:val="cs-CZ" w:eastAsia="cs-CZ"/>
    </w:rPr>
  </w:style>
  <w:style w:type="paragraph" w:styleId="40">
    <w:name w:val="List Bullet 4"/>
    <w:basedOn w:val="a1"/>
    <w:autoRedefine/>
    <w:rsid w:val="00431E1B"/>
    <w:pPr>
      <w:widowControl/>
      <w:numPr>
        <w:numId w:val="41"/>
      </w:numPr>
      <w:tabs>
        <w:tab w:val="clear" w:pos="1209"/>
        <w:tab w:val="num" w:pos="284"/>
      </w:tabs>
      <w:overflowPunct w:val="0"/>
      <w:autoSpaceDE w:val="0"/>
      <w:autoSpaceDN w:val="0"/>
      <w:adjustRightInd w:val="0"/>
      <w:ind w:left="284" w:hanging="284"/>
      <w:textAlignment w:val="baseline"/>
    </w:pPr>
    <w:rPr>
      <w:rFonts w:ascii="Arial" w:hAnsi="Arial"/>
      <w:kern w:val="0"/>
      <w:sz w:val="20"/>
      <w:szCs w:val="20"/>
      <w:lang w:val="cs-CZ" w:eastAsia="cs-CZ"/>
    </w:rPr>
  </w:style>
  <w:style w:type="paragraph" w:styleId="50">
    <w:name w:val="List Bullet 5"/>
    <w:basedOn w:val="a1"/>
    <w:autoRedefine/>
    <w:rsid w:val="00431E1B"/>
    <w:pPr>
      <w:widowControl/>
      <w:numPr>
        <w:numId w:val="42"/>
      </w:numPr>
      <w:tabs>
        <w:tab w:val="clear" w:pos="1492"/>
        <w:tab w:val="num" w:pos="1276"/>
      </w:tabs>
      <w:overflowPunct w:val="0"/>
      <w:autoSpaceDE w:val="0"/>
      <w:autoSpaceDN w:val="0"/>
      <w:adjustRightInd w:val="0"/>
      <w:ind w:left="0" w:firstLine="0"/>
      <w:textAlignment w:val="baseline"/>
    </w:pPr>
    <w:rPr>
      <w:rFonts w:ascii="Arial" w:hAnsi="Arial"/>
      <w:kern w:val="0"/>
      <w:sz w:val="20"/>
      <w:szCs w:val="20"/>
      <w:lang w:val="cs-CZ" w:eastAsia="cs-CZ"/>
    </w:rPr>
  </w:style>
  <w:style w:type="table" w:styleId="1a">
    <w:name w:val="Table Columns 1"/>
    <w:basedOn w:val="a3"/>
    <w:rsid w:val="00431E1B"/>
    <w:pPr>
      <w:overflowPunct w:val="0"/>
      <w:autoSpaceDE w:val="0"/>
      <w:autoSpaceDN w:val="0"/>
      <w:adjustRightInd w:val="0"/>
      <w:jc w:val="both"/>
      <w:textAlignment w:val="baseline"/>
    </w:pPr>
    <w:rPr>
      <w:b/>
      <w:bCs/>
      <w:lang w:val="cs-CZ" w:eastAsia="cs-CZ"/>
    </w:rPr>
    <w:tblPr>
      <w:tblStyleColBandSize w:val="1"/>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f">
    <w:name w:val="Table Columns 2"/>
    <w:basedOn w:val="a3"/>
    <w:rsid w:val="00431E1B"/>
    <w:pPr>
      <w:overflowPunct w:val="0"/>
      <w:autoSpaceDE w:val="0"/>
      <w:autoSpaceDN w:val="0"/>
      <w:adjustRightInd w:val="0"/>
      <w:jc w:val="both"/>
      <w:textAlignment w:val="baseline"/>
    </w:pPr>
    <w:rPr>
      <w:b/>
      <w:bCs/>
      <w:lang w:val="cs-CZ" w:eastAsia="cs-CZ"/>
    </w:rPr>
    <w:tblPr>
      <w:tblStyleColBandSize w:val="1"/>
      <w:tblInd w:w="0" w:type="dxa"/>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3d">
    <w:name w:val="Table Columns 3"/>
    <w:basedOn w:val="a3"/>
    <w:rsid w:val="00431E1B"/>
    <w:pPr>
      <w:overflowPunct w:val="0"/>
      <w:autoSpaceDE w:val="0"/>
      <w:autoSpaceDN w:val="0"/>
      <w:adjustRightInd w:val="0"/>
      <w:jc w:val="both"/>
      <w:textAlignment w:val="baseline"/>
    </w:pPr>
    <w:rPr>
      <w:b/>
      <w:bCs/>
      <w:lang w:val="cs-CZ" w:eastAsia="cs-CZ"/>
    </w:rPr>
    <w:tblPr>
      <w:tblStyleColBandSize w:val="1"/>
      <w:tblInd w:w="0" w:type="dxa"/>
      <w:tblBorders>
        <w:top w:val="single" w:sz="6" w:space="0" w:color="000080"/>
        <w:left w:val="single" w:sz="6" w:space="0" w:color="000080"/>
        <w:bottom w:val="single" w:sz="6" w:space="0" w:color="000080"/>
        <w:right w:val="single" w:sz="6" w:space="0" w:color="000080"/>
        <w:insideV w:val="single" w:sz="6" w:space="0" w:color="000080"/>
      </w:tblBorders>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49">
    <w:name w:val="Table Columns 4"/>
    <w:basedOn w:val="a3"/>
    <w:rsid w:val="00431E1B"/>
    <w:pPr>
      <w:overflowPunct w:val="0"/>
      <w:autoSpaceDE w:val="0"/>
      <w:autoSpaceDN w:val="0"/>
      <w:adjustRightInd w:val="0"/>
      <w:jc w:val="both"/>
      <w:textAlignment w:val="baseline"/>
    </w:pPr>
    <w:rPr>
      <w:lang w:val="cs-CZ" w:eastAsia="cs-CZ"/>
    </w:rPr>
    <w:tblPr>
      <w:tblStyleColBandSize w:val="1"/>
      <w:tblInd w:w="0" w:type="dxa"/>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57">
    <w:name w:val="Table Columns 5"/>
    <w:basedOn w:val="a3"/>
    <w:rsid w:val="00431E1B"/>
    <w:pPr>
      <w:overflowPunct w:val="0"/>
      <w:autoSpaceDE w:val="0"/>
      <w:autoSpaceDN w:val="0"/>
      <w:adjustRightInd w:val="0"/>
      <w:jc w:val="both"/>
      <w:textAlignment w:val="baseline"/>
    </w:pPr>
    <w:rPr>
      <w:lang w:val="cs-CZ" w:eastAsia="cs-CZ"/>
    </w:rPr>
    <w:tblPr>
      <w:tblStyleColBandSize w:val="1"/>
      <w:tblInd w:w="0" w:type="dxa"/>
      <w:tblBorders>
        <w:top w:val="single" w:sz="12" w:space="0" w:color="808080"/>
        <w:left w:val="single" w:sz="12" w:space="0" w:color="808080"/>
        <w:bottom w:val="single" w:sz="12" w:space="0" w:color="808080"/>
        <w:right w:val="single" w:sz="12" w:space="0" w:color="808080"/>
        <w:insideV w:val="single" w:sz="6" w:space="0" w:color="C0C0C0"/>
      </w:tblBorders>
      <w:tblCellMar>
        <w:top w:w="0" w:type="dxa"/>
        <w:left w:w="108" w:type="dxa"/>
        <w:bottom w:w="0" w:type="dxa"/>
        <w:right w:w="108" w:type="dxa"/>
      </w:tblCellMar>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1b">
    <w:name w:val="Table List 1"/>
    <w:basedOn w:val="a3"/>
    <w:rsid w:val="00431E1B"/>
    <w:pPr>
      <w:overflowPunct w:val="0"/>
      <w:autoSpaceDE w:val="0"/>
      <w:autoSpaceDN w:val="0"/>
      <w:adjustRightInd w:val="0"/>
      <w:jc w:val="both"/>
      <w:textAlignment w:val="baseline"/>
    </w:pPr>
    <w:rPr>
      <w:lang w:val="cs-CZ" w:eastAsia="cs-CZ"/>
    </w:rPr>
    <w:tblPr>
      <w:tblStyleRowBandSize w:val="1"/>
      <w:tblInd w:w="0" w:type="dxa"/>
      <w:tblBorders>
        <w:top w:val="single" w:sz="12" w:space="0" w:color="008080"/>
        <w:left w:val="single" w:sz="6" w:space="0" w:color="008080"/>
        <w:bottom w:val="single" w:sz="12" w:space="0" w:color="008080"/>
        <w:right w:val="single" w:sz="6" w:space="0" w:color="008080"/>
      </w:tblBorders>
      <w:tblCellMar>
        <w:top w:w="0" w:type="dxa"/>
        <w:left w:w="108" w:type="dxa"/>
        <w:bottom w:w="0" w:type="dxa"/>
        <w:right w:w="108" w:type="dxa"/>
      </w:tblCellMar>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f0">
    <w:name w:val="Table List 2"/>
    <w:basedOn w:val="a3"/>
    <w:rsid w:val="00431E1B"/>
    <w:pPr>
      <w:overflowPunct w:val="0"/>
      <w:autoSpaceDE w:val="0"/>
      <w:autoSpaceDN w:val="0"/>
      <w:adjustRightInd w:val="0"/>
      <w:jc w:val="both"/>
      <w:textAlignment w:val="baseline"/>
    </w:pPr>
    <w:rPr>
      <w:lang w:val="cs-CZ" w:eastAsia="cs-CZ"/>
    </w:rPr>
    <w:tblPr>
      <w:tblStyleRowBandSize w:val="2"/>
      <w:tblInd w:w="0" w:type="dxa"/>
      <w:tblBorders>
        <w:bottom w:val="single" w:sz="12" w:space="0" w:color="808080"/>
      </w:tblBorders>
      <w:tblCellMar>
        <w:top w:w="0" w:type="dxa"/>
        <w:left w:w="108" w:type="dxa"/>
        <w:bottom w:w="0" w:type="dxa"/>
        <w:right w:w="108" w:type="dxa"/>
      </w:tblCellMar>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3e">
    <w:name w:val="Table List 3"/>
    <w:basedOn w:val="a3"/>
    <w:rsid w:val="00431E1B"/>
    <w:pPr>
      <w:overflowPunct w:val="0"/>
      <w:autoSpaceDE w:val="0"/>
      <w:autoSpaceDN w:val="0"/>
      <w:adjustRightInd w:val="0"/>
      <w:jc w:val="both"/>
      <w:textAlignment w:val="baseline"/>
    </w:pPr>
    <w:rPr>
      <w:lang w:val="cs-CZ" w:eastAsia="cs-CZ"/>
    </w:rPr>
    <w:tblPr>
      <w:tblInd w:w="0" w:type="dxa"/>
      <w:tblBorders>
        <w:top w:val="single" w:sz="12" w:space="0" w:color="000000"/>
        <w:bottom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4a">
    <w:name w:val="Table List 4"/>
    <w:basedOn w:val="a3"/>
    <w:rsid w:val="00431E1B"/>
    <w:pPr>
      <w:overflowPunct w:val="0"/>
      <w:autoSpaceDE w:val="0"/>
      <w:autoSpaceDN w:val="0"/>
      <w:adjustRightInd w:val="0"/>
      <w:jc w:val="both"/>
      <w:textAlignment w:val="baseline"/>
    </w:pPr>
    <w:rPr>
      <w:lang w:val="cs-CZ" w:eastAsia="cs-CZ"/>
    </w:rPr>
    <w:tblPr>
      <w:tblInd w:w="0" w:type="dxa"/>
      <w:tblBorders>
        <w:top w:val="single" w:sz="12" w:space="0" w:color="000000"/>
        <w:left w:val="single" w:sz="12" w:space="0" w:color="000000"/>
        <w:bottom w:val="single" w:sz="12" w:space="0" w:color="000000"/>
        <w:right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58">
    <w:name w:val="Table List 5"/>
    <w:basedOn w:val="a3"/>
    <w:rsid w:val="00431E1B"/>
    <w:pPr>
      <w:overflowPunct w:val="0"/>
      <w:autoSpaceDE w:val="0"/>
      <w:autoSpaceDN w:val="0"/>
      <w:adjustRightInd w:val="0"/>
      <w:jc w:val="both"/>
      <w:textAlignment w:val="baseline"/>
    </w:pPr>
    <w:rPr>
      <w:lang w:val="cs-CZ" w:eastAsia="cs-CZ"/>
    </w:rPr>
    <w:tblPr>
      <w:tblInd w:w="0" w:type="dxa"/>
      <w:tblBorders>
        <w:top w:val="single" w:sz="6" w:space="0" w:color="000000"/>
        <w:left w:val="single" w:sz="6" w:space="0" w:color="000000"/>
        <w:bottom w:val="single" w:sz="6" w:space="0" w:color="000000"/>
        <w:right w:val="single" w:sz="6"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63">
    <w:name w:val="Table List 6"/>
    <w:basedOn w:val="a3"/>
    <w:rsid w:val="00431E1B"/>
    <w:pPr>
      <w:overflowPunct w:val="0"/>
      <w:autoSpaceDE w:val="0"/>
      <w:autoSpaceDN w:val="0"/>
      <w:adjustRightInd w:val="0"/>
      <w:jc w:val="both"/>
      <w:textAlignment w:val="baseline"/>
    </w:pPr>
    <w:rPr>
      <w:lang w:val="cs-CZ" w:eastAsia="cs-CZ"/>
    </w:rPr>
    <w:tblPr>
      <w:tblStyleRowBandSize w:val="1"/>
      <w:tblInd w:w="0" w:type="dxa"/>
      <w:tblBorders>
        <w:top w:val="single" w:sz="6" w:space="0" w:color="000000"/>
        <w:left w:val="single" w:sz="6" w:space="0" w:color="000000"/>
        <w:bottom w:val="single" w:sz="6" w:space="0" w:color="000000"/>
        <w:right w:val="single" w:sz="6" w:space="0" w:color="000000"/>
      </w:tblBorders>
      <w:tblCellMar>
        <w:top w:w="0" w:type="dxa"/>
        <w:left w:w="108" w:type="dxa"/>
        <w:bottom w:w="0" w:type="dxa"/>
        <w:right w:w="108" w:type="dxa"/>
      </w:tblCellMar>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73">
    <w:name w:val="Table List 7"/>
    <w:basedOn w:val="a3"/>
    <w:rsid w:val="00431E1B"/>
    <w:pPr>
      <w:overflowPunct w:val="0"/>
      <w:autoSpaceDE w:val="0"/>
      <w:autoSpaceDN w:val="0"/>
      <w:adjustRightInd w:val="0"/>
      <w:jc w:val="both"/>
      <w:textAlignment w:val="baseline"/>
    </w:pPr>
    <w:rPr>
      <w:lang w:val="cs-CZ" w:eastAsia="cs-CZ"/>
    </w:rPr>
    <w:tblPr>
      <w:tblStyleRowBandSize w:val="1"/>
      <w:tblInd w:w="0" w:type="dxa"/>
      <w:tblBorders>
        <w:top w:val="single" w:sz="12" w:space="0" w:color="008000"/>
        <w:left w:val="single" w:sz="6" w:space="0" w:color="008000"/>
        <w:bottom w:val="single" w:sz="12" w:space="0" w:color="008000"/>
        <w:right w:val="single" w:sz="6" w:space="0" w:color="008000"/>
        <w:insideH w:val="single" w:sz="6" w:space="0" w:color="000000"/>
      </w:tblBorders>
      <w:tblCellMar>
        <w:top w:w="0" w:type="dxa"/>
        <w:left w:w="108" w:type="dxa"/>
        <w:bottom w:w="0" w:type="dxa"/>
        <w:right w:w="108" w:type="dxa"/>
      </w:tblCellMar>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83">
    <w:name w:val="Table List 8"/>
    <w:basedOn w:val="a3"/>
    <w:rsid w:val="00431E1B"/>
    <w:pPr>
      <w:overflowPunct w:val="0"/>
      <w:autoSpaceDE w:val="0"/>
      <w:autoSpaceDN w:val="0"/>
      <w:adjustRightInd w:val="0"/>
      <w:jc w:val="both"/>
      <w:textAlignment w:val="baseline"/>
    </w:pPr>
    <w:rPr>
      <w:lang w:val="cs-CZ" w:eastAsia="cs-CZ"/>
    </w:rPr>
    <w:tblPr>
      <w:tblStyleRowBandSize w:val="1"/>
      <w:tblInd w:w="0" w:type="dxa"/>
      <w:tblBorders>
        <w:top w:val="single" w:sz="6" w:space="0" w:color="000000"/>
        <w:left w:val="single" w:sz="6" w:space="0" w:color="000000"/>
        <w:bottom w:val="single" w:sz="6" w:space="0" w:color="000000"/>
        <w:right w:val="single" w:sz="6" w:space="0" w:color="000000"/>
        <w:insideV w:val="single" w:sz="6" w:space="0" w:color="000000"/>
      </w:tblBorders>
      <w:tblCellMar>
        <w:top w:w="0" w:type="dxa"/>
        <w:left w:w="108" w:type="dxa"/>
        <w:bottom w:w="0" w:type="dxa"/>
        <w:right w:w="108" w:type="dxa"/>
      </w:tblCellMar>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table" w:styleId="1c">
    <w:name w:val="Table 3D effects 1"/>
    <w:basedOn w:val="a3"/>
    <w:rsid w:val="00431E1B"/>
    <w:pPr>
      <w:overflowPunct w:val="0"/>
      <w:autoSpaceDE w:val="0"/>
      <w:autoSpaceDN w:val="0"/>
      <w:adjustRightInd w:val="0"/>
      <w:jc w:val="both"/>
      <w:textAlignment w:val="baseline"/>
    </w:pPr>
    <w:rPr>
      <w:lang w:val="cs-CZ" w:eastAsia="cs-CZ"/>
    </w:rPr>
    <w:tblPr>
      <w:tblInd w:w="0" w:type="dxa"/>
      <w:tblCellMar>
        <w:top w:w="0" w:type="dxa"/>
        <w:left w:w="108" w:type="dxa"/>
        <w:bottom w:w="0" w:type="dxa"/>
        <w:right w:w="108" w:type="dxa"/>
      </w:tblCellMa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2f1">
    <w:name w:val="Table 3D effects 2"/>
    <w:basedOn w:val="a3"/>
    <w:rsid w:val="00431E1B"/>
    <w:pPr>
      <w:overflowPunct w:val="0"/>
      <w:autoSpaceDE w:val="0"/>
      <w:autoSpaceDN w:val="0"/>
      <w:adjustRightInd w:val="0"/>
      <w:jc w:val="both"/>
      <w:textAlignment w:val="baseline"/>
    </w:pPr>
    <w:rPr>
      <w:lang w:val="cs-CZ" w:eastAsia="cs-CZ"/>
    </w:rPr>
    <w:tblPr>
      <w:tblStyleRowBandSize w:val="1"/>
      <w:tblInd w:w="0" w:type="dxa"/>
      <w:tblCellMar>
        <w:top w:w="0" w:type="dxa"/>
        <w:left w:w="108" w:type="dxa"/>
        <w:bottom w:w="0" w:type="dxa"/>
        <w:right w:w="108" w:type="dxa"/>
      </w:tblCellMar>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3f">
    <w:name w:val="Table 3D effects 3"/>
    <w:basedOn w:val="a3"/>
    <w:rsid w:val="00431E1B"/>
    <w:pPr>
      <w:overflowPunct w:val="0"/>
      <w:autoSpaceDE w:val="0"/>
      <w:autoSpaceDN w:val="0"/>
      <w:adjustRightInd w:val="0"/>
      <w:jc w:val="both"/>
      <w:textAlignment w:val="baseline"/>
    </w:pPr>
    <w:rPr>
      <w:lang w:val="cs-CZ" w:eastAsia="cs-CZ"/>
    </w:rPr>
    <w:tblPr>
      <w:tblStyleRowBandSize w:val="1"/>
      <w:tblStyleColBandSize w:val="1"/>
      <w:tblInd w:w="0" w:type="dxa"/>
      <w:tblCellMar>
        <w:top w:w="0" w:type="dxa"/>
        <w:left w:w="108" w:type="dxa"/>
        <w:bottom w:w="0" w:type="dxa"/>
        <w:right w:w="108" w:type="dxa"/>
      </w:tblCellMar>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1d">
    <w:name w:val="Table Subtle 1"/>
    <w:basedOn w:val="a3"/>
    <w:rsid w:val="00431E1B"/>
    <w:pPr>
      <w:overflowPunct w:val="0"/>
      <w:autoSpaceDE w:val="0"/>
      <w:autoSpaceDN w:val="0"/>
      <w:adjustRightInd w:val="0"/>
      <w:jc w:val="both"/>
      <w:textAlignment w:val="baseline"/>
    </w:pPr>
    <w:rPr>
      <w:lang w:val="cs-CZ" w:eastAsia="cs-CZ"/>
    </w:rPr>
    <w:tblPr>
      <w:tblStyleRowBandSize w:val="1"/>
      <w:tblInd w:w="0" w:type="dxa"/>
      <w:tblCellMar>
        <w:top w:w="0" w:type="dxa"/>
        <w:left w:w="108" w:type="dxa"/>
        <w:bottom w:w="0" w:type="dxa"/>
        <w:right w:w="108" w:type="dxa"/>
      </w:tblCellMar>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f2">
    <w:name w:val="Table Subtle 2"/>
    <w:basedOn w:val="a3"/>
    <w:rsid w:val="00431E1B"/>
    <w:pPr>
      <w:overflowPunct w:val="0"/>
      <w:autoSpaceDE w:val="0"/>
      <w:autoSpaceDN w:val="0"/>
      <w:adjustRightInd w:val="0"/>
      <w:jc w:val="both"/>
      <w:textAlignment w:val="baseline"/>
    </w:pPr>
    <w:rPr>
      <w:lang w:val="cs-CZ" w:eastAsia="cs-CZ"/>
    </w:rPr>
    <w:tblPr>
      <w:tblInd w:w="0" w:type="dxa"/>
      <w:tblBorders>
        <w:left w:val="single" w:sz="6" w:space="0" w:color="000000"/>
        <w:right w:val="single" w:sz="6" w:space="0" w:color="000000"/>
      </w:tblBorders>
      <w:tblCellMar>
        <w:top w:w="0" w:type="dxa"/>
        <w:left w:w="108" w:type="dxa"/>
        <w:bottom w:w="0" w:type="dxa"/>
        <w:right w:w="108" w:type="dxa"/>
      </w:tblCellMar>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character" w:styleId="HTML8">
    <w:name w:val="HTML Sample"/>
    <w:rsid w:val="00431E1B"/>
    <w:rPr>
      <w:rFonts w:ascii="Courier New" w:hAnsi="Courier New" w:cs="Courier New"/>
    </w:rPr>
  </w:style>
  <w:style w:type="table" w:styleId="1e">
    <w:name w:val="Table Web 1"/>
    <w:basedOn w:val="a3"/>
    <w:rsid w:val="00431E1B"/>
    <w:pPr>
      <w:overflowPunct w:val="0"/>
      <w:autoSpaceDE w:val="0"/>
      <w:autoSpaceDN w:val="0"/>
      <w:adjustRightInd w:val="0"/>
      <w:jc w:val="both"/>
      <w:textAlignment w:val="baseline"/>
    </w:pPr>
    <w:rPr>
      <w:lang w:val="cs-CZ" w:eastAsia="cs-CZ"/>
    </w:rPr>
    <w:tblPr>
      <w:tblCellSpacing w:w="20" w:type="dxa"/>
      <w:tblInd w:w="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2f3">
    <w:name w:val="Table Web 2"/>
    <w:basedOn w:val="a3"/>
    <w:rsid w:val="00431E1B"/>
    <w:pPr>
      <w:overflowPunct w:val="0"/>
      <w:autoSpaceDE w:val="0"/>
      <w:autoSpaceDN w:val="0"/>
      <w:adjustRightInd w:val="0"/>
      <w:jc w:val="both"/>
      <w:textAlignment w:val="baseline"/>
    </w:pPr>
    <w:rPr>
      <w:lang w:val="cs-CZ" w:eastAsia="cs-CZ"/>
    </w:rPr>
    <w:tblPr>
      <w:tblCellSpacing w:w="20" w:type="dxa"/>
      <w:tblInd w:w="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3f0">
    <w:name w:val="Table Web 3"/>
    <w:basedOn w:val="a3"/>
    <w:rsid w:val="00431E1B"/>
    <w:pPr>
      <w:overflowPunct w:val="0"/>
      <w:autoSpaceDE w:val="0"/>
      <w:autoSpaceDN w:val="0"/>
      <w:adjustRightInd w:val="0"/>
      <w:jc w:val="both"/>
      <w:textAlignment w:val="baseline"/>
    </w:pPr>
    <w:rPr>
      <w:lang w:val="cs-CZ" w:eastAsia="cs-CZ"/>
    </w:rPr>
    <w:tblPr>
      <w:tblCellSpacing w:w="20" w:type="dxa"/>
      <w:tblInd w:w="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styleId="afff6">
    <w:name w:val="Message Header"/>
    <w:basedOn w:val="a1"/>
    <w:link w:val="Charc"/>
    <w:rsid w:val="00431E1B"/>
    <w:pPr>
      <w:widowControl/>
      <w:pBdr>
        <w:top w:val="single" w:sz="6" w:space="1" w:color="auto"/>
        <w:left w:val="single" w:sz="6" w:space="1" w:color="auto"/>
        <w:bottom w:val="single" w:sz="6" w:space="1" w:color="auto"/>
        <w:right w:val="single" w:sz="6" w:space="1" w:color="auto"/>
      </w:pBdr>
      <w:shd w:val="pct20" w:color="auto" w:fill="auto"/>
      <w:overflowPunct w:val="0"/>
      <w:autoSpaceDE w:val="0"/>
      <w:autoSpaceDN w:val="0"/>
      <w:adjustRightInd w:val="0"/>
      <w:ind w:left="1134" w:hanging="1134"/>
      <w:textAlignment w:val="baseline"/>
    </w:pPr>
    <w:rPr>
      <w:rFonts w:ascii="Arial" w:hAnsi="Arial"/>
      <w:kern w:val="0"/>
      <w:sz w:val="20"/>
      <w:lang w:val="cs-CZ" w:eastAsia="cs-CZ"/>
    </w:rPr>
  </w:style>
  <w:style w:type="character" w:customStyle="1" w:styleId="Charc">
    <w:name w:val="信息标题 Char"/>
    <w:link w:val="afff6"/>
    <w:rsid w:val="00431E1B"/>
    <w:rPr>
      <w:rFonts w:ascii="Arial" w:hAnsi="Arial" w:cs="Arial"/>
      <w:szCs w:val="24"/>
      <w:shd w:val="pct20" w:color="auto" w:fill="auto"/>
      <w:lang w:val="cs-CZ" w:eastAsia="cs-CZ"/>
    </w:rPr>
  </w:style>
  <w:style w:type="paragraph" w:styleId="afff7">
    <w:name w:val="Body Text First Indent"/>
    <w:basedOn w:val="ab"/>
    <w:link w:val="Chard"/>
    <w:rsid w:val="00431E1B"/>
    <w:pPr>
      <w:widowControl/>
      <w:tabs>
        <w:tab w:val="clear" w:pos="3255"/>
        <w:tab w:val="clear" w:pos="10920"/>
      </w:tabs>
      <w:overflowPunct w:val="0"/>
      <w:autoSpaceDE w:val="0"/>
      <w:autoSpaceDN w:val="0"/>
      <w:adjustRightInd w:val="0"/>
      <w:spacing w:line="240" w:lineRule="auto"/>
      <w:ind w:firstLine="210"/>
      <w:jc w:val="both"/>
      <w:textAlignment w:val="baseline"/>
    </w:pPr>
    <w:rPr>
      <w:lang w:val="cs-CZ" w:eastAsia="cs-CZ"/>
    </w:rPr>
  </w:style>
  <w:style w:type="character" w:customStyle="1" w:styleId="Char20">
    <w:name w:val="正文文本 Char2"/>
    <w:aliases w:val=" Char1 Char2,正文文字 Char"/>
    <w:link w:val="ab"/>
    <w:rsid w:val="00431E1B"/>
    <w:rPr>
      <w:rFonts w:ascii="Arial" w:hAnsi="Arial"/>
      <w:kern w:val="2"/>
      <w:sz w:val="18"/>
      <w:szCs w:val="24"/>
    </w:rPr>
  </w:style>
  <w:style w:type="character" w:customStyle="1" w:styleId="Chard">
    <w:name w:val="正文首行缩进 Char"/>
    <w:link w:val="afff7"/>
    <w:rsid w:val="00431E1B"/>
    <w:rPr>
      <w:rFonts w:ascii="Arial" w:hAnsi="Arial"/>
      <w:kern w:val="2"/>
      <w:sz w:val="18"/>
      <w:szCs w:val="24"/>
      <w:lang w:val="cs-CZ" w:eastAsia="cs-CZ"/>
    </w:rPr>
  </w:style>
  <w:style w:type="paragraph" w:styleId="2f4">
    <w:name w:val="Body Text First Indent 2"/>
    <w:basedOn w:val="af4"/>
    <w:link w:val="2Char"/>
    <w:rsid w:val="00431E1B"/>
    <w:pPr>
      <w:widowControl/>
      <w:overflowPunct w:val="0"/>
      <w:autoSpaceDE w:val="0"/>
      <w:autoSpaceDN w:val="0"/>
      <w:adjustRightInd w:val="0"/>
      <w:spacing w:after="0"/>
      <w:ind w:leftChars="0" w:left="283" w:firstLine="210"/>
      <w:textAlignment w:val="baseline"/>
    </w:pPr>
    <w:rPr>
      <w:rFonts w:ascii="Arial" w:hAnsi="Arial"/>
      <w:lang w:val="cs-CZ" w:eastAsia="cs-CZ"/>
    </w:rPr>
  </w:style>
  <w:style w:type="character" w:customStyle="1" w:styleId="2Char">
    <w:name w:val="正文首行缩进 2 Char"/>
    <w:link w:val="2f4"/>
    <w:rsid w:val="00431E1B"/>
    <w:rPr>
      <w:rFonts w:ascii="Arial" w:hAnsi="Arial"/>
      <w:kern w:val="2"/>
      <w:sz w:val="21"/>
      <w:szCs w:val="24"/>
      <w:lang w:val="cs-CZ" w:eastAsia="cs-CZ"/>
    </w:rPr>
  </w:style>
  <w:style w:type="character" w:customStyle="1" w:styleId="Char1a">
    <w:name w:val="正文文本缩进 Char1"/>
    <w:rsid w:val="00431E1B"/>
    <w:rPr>
      <w:rFonts w:ascii="长城宋体"/>
      <w:kern w:val="2"/>
      <w:sz w:val="24"/>
      <w:szCs w:val="24"/>
    </w:rPr>
  </w:style>
  <w:style w:type="paragraph" w:styleId="afff8">
    <w:name w:val="Closing"/>
    <w:basedOn w:val="a1"/>
    <w:link w:val="Chare"/>
    <w:rsid w:val="00431E1B"/>
    <w:pPr>
      <w:widowControl/>
      <w:overflowPunct w:val="0"/>
      <w:autoSpaceDE w:val="0"/>
      <w:autoSpaceDN w:val="0"/>
      <w:adjustRightInd w:val="0"/>
      <w:ind w:left="4252"/>
      <w:textAlignment w:val="baseline"/>
    </w:pPr>
    <w:rPr>
      <w:rFonts w:ascii="Arial" w:hAnsi="Arial"/>
      <w:kern w:val="0"/>
      <w:sz w:val="20"/>
      <w:szCs w:val="20"/>
      <w:lang w:val="cs-CZ" w:eastAsia="cs-CZ"/>
    </w:rPr>
  </w:style>
  <w:style w:type="character" w:customStyle="1" w:styleId="Chare">
    <w:name w:val="结束语 Char"/>
    <w:link w:val="afff8"/>
    <w:rsid w:val="00431E1B"/>
    <w:rPr>
      <w:rFonts w:ascii="Arial" w:hAnsi="Arial"/>
      <w:lang w:val="cs-CZ" w:eastAsia="cs-CZ"/>
    </w:rPr>
  </w:style>
  <w:style w:type="paragraph" w:styleId="afff9">
    <w:name w:val="envelope return"/>
    <w:basedOn w:val="a1"/>
    <w:rsid w:val="00431E1B"/>
    <w:pPr>
      <w:widowControl/>
      <w:overflowPunct w:val="0"/>
      <w:autoSpaceDE w:val="0"/>
      <w:autoSpaceDN w:val="0"/>
      <w:adjustRightInd w:val="0"/>
      <w:textAlignment w:val="baseline"/>
    </w:pPr>
    <w:rPr>
      <w:rFonts w:ascii="Arial" w:hAnsi="Arial" w:cs="Arial"/>
      <w:kern w:val="0"/>
      <w:sz w:val="20"/>
      <w:szCs w:val="20"/>
      <w:lang w:val="cs-CZ" w:eastAsia="cs-CZ"/>
    </w:rPr>
  </w:style>
  <w:style w:type="character" w:styleId="afffa">
    <w:name w:val="Emphasis"/>
    <w:qFormat/>
    <w:rsid w:val="00431E1B"/>
    <w:rPr>
      <w:i/>
      <w:iCs/>
    </w:rPr>
  </w:style>
  <w:style w:type="character" w:customStyle="1" w:styleId="Char0">
    <w:name w:val="批注主题 Char"/>
    <w:link w:val="af5"/>
    <w:rsid w:val="00431E1B"/>
    <w:rPr>
      <w:b/>
      <w:bCs/>
      <w:kern w:val="2"/>
      <w:sz w:val="21"/>
      <w:szCs w:val="24"/>
    </w:rPr>
  </w:style>
  <w:style w:type="paragraph" w:customStyle="1" w:styleId="Odrka">
    <w:name w:val="Odrážka"/>
    <w:basedOn w:val="a1"/>
    <w:next w:val="a1"/>
    <w:rsid w:val="00431E1B"/>
    <w:pPr>
      <w:widowControl/>
      <w:numPr>
        <w:numId w:val="36"/>
      </w:numPr>
      <w:tabs>
        <w:tab w:val="clear" w:pos="851"/>
      </w:tabs>
      <w:overflowPunct w:val="0"/>
      <w:autoSpaceDE w:val="0"/>
      <w:autoSpaceDN w:val="0"/>
      <w:adjustRightInd w:val="0"/>
      <w:ind w:left="780" w:hanging="360"/>
      <w:textAlignment w:val="baseline"/>
    </w:pPr>
    <w:rPr>
      <w:rFonts w:ascii="Arial" w:hAnsi="Arial"/>
      <w:kern w:val="0"/>
      <w:sz w:val="20"/>
      <w:szCs w:val="20"/>
      <w:lang w:val="cs-CZ" w:eastAsia="cs-CZ"/>
    </w:rPr>
  </w:style>
  <w:style w:type="numbering" w:customStyle="1" w:styleId="slovn">
    <w:name w:val="Číslování"/>
    <w:basedOn w:val="a4"/>
    <w:rsid w:val="00431E1B"/>
    <w:pPr>
      <w:numPr>
        <w:numId w:val="43"/>
      </w:numPr>
    </w:pPr>
  </w:style>
  <w:style w:type="paragraph" w:customStyle="1" w:styleId="Poznmka">
    <w:name w:val="Poznámka"/>
    <w:basedOn w:val="a1"/>
    <w:next w:val="a1"/>
    <w:rsid w:val="00431E1B"/>
    <w:pPr>
      <w:widowControl/>
      <w:overflowPunct w:val="0"/>
      <w:autoSpaceDE w:val="0"/>
      <w:autoSpaceDN w:val="0"/>
      <w:adjustRightInd w:val="0"/>
      <w:textAlignment w:val="baseline"/>
    </w:pPr>
    <w:rPr>
      <w:rFonts w:ascii="Arial" w:hAnsi="Arial"/>
      <w:color w:val="C0C0C0"/>
      <w:kern w:val="0"/>
      <w:sz w:val="20"/>
      <w:szCs w:val="20"/>
      <w:lang w:val="cs-CZ" w:eastAsia="cs-CZ"/>
    </w:rPr>
  </w:style>
  <w:style w:type="paragraph" w:customStyle="1" w:styleId="Neslovannadpis">
    <w:name w:val="Nečíslovaný nadpis"/>
    <w:basedOn w:val="a1"/>
    <w:next w:val="a1"/>
    <w:rsid w:val="00431E1B"/>
    <w:pPr>
      <w:widowControl/>
      <w:overflowPunct w:val="0"/>
      <w:autoSpaceDE w:val="0"/>
      <w:autoSpaceDN w:val="0"/>
      <w:adjustRightInd w:val="0"/>
      <w:spacing w:before="480"/>
      <w:textAlignment w:val="baseline"/>
    </w:pPr>
    <w:rPr>
      <w:rFonts w:ascii="Arial" w:hAnsi="Arial"/>
      <w:b/>
      <w:kern w:val="0"/>
      <w:sz w:val="32"/>
      <w:szCs w:val="20"/>
      <w:lang w:val="cs-CZ" w:eastAsia="cs-CZ"/>
    </w:rPr>
  </w:style>
  <w:style w:type="paragraph" w:customStyle="1" w:styleId="Popistabulky">
    <w:name w:val="Popis tabulky"/>
    <w:basedOn w:val="a1"/>
    <w:next w:val="a1"/>
    <w:link w:val="PopistabulkyChar"/>
    <w:rsid w:val="00431E1B"/>
    <w:pPr>
      <w:widowControl/>
      <w:numPr>
        <w:numId w:val="38"/>
      </w:numPr>
      <w:tabs>
        <w:tab w:val="left" w:pos="936"/>
      </w:tabs>
      <w:overflowPunct w:val="0"/>
      <w:autoSpaceDE w:val="0"/>
      <w:autoSpaceDN w:val="0"/>
      <w:adjustRightInd w:val="0"/>
      <w:jc w:val="center"/>
      <w:textAlignment w:val="baseline"/>
    </w:pPr>
    <w:rPr>
      <w:rFonts w:ascii="Arial" w:hAnsi="Arial"/>
      <w:b/>
      <w:i/>
      <w:kern w:val="0"/>
      <w:sz w:val="20"/>
      <w:szCs w:val="20"/>
      <w:lang w:val="cs-CZ" w:eastAsia="cs-CZ"/>
    </w:rPr>
  </w:style>
  <w:style w:type="paragraph" w:customStyle="1" w:styleId="Ploha">
    <w:name w:val="Příloha"/>
    <w:basedOn w:val="a1"/>
    <w:next w:val="a1"/>
    <w:rsid w:val="00431E1B"/>
    <w:pPr>
      <w:keepNext/>
      <w:widowControl/>
      <w:numPr>
        <w:numId w:val="44"/>
      </w:numPr>
      <w:tabs>
        <w:tab w:val="clear" w:pos="567"/>
        <w:tab w:val="num" w:pos="360"/>
      </w:tabs>
      <w:overflowPunct w:val="0"/>
      <w:autoSpaceDE w:val="0"/>
      <w:autoSpaceDN w:val="0"/>
      <w:adjustRightInd w:val="0"/>
      <w:spacing w:before="480"/>
      <w:jc w:val="left"/>
      <w:textAlignment w:val="baseline"/>
    </w:pPr>
    <w:rPr>
      <w:rFonts w:ascii="Arial" w:hAnsi="Arial"/>
      <w:b/>
      <w:kern w:val="0"/>
      <w:sz w:val="32"/>
      <w:szCs w:val="20"/>
      <w:lang w:val="cs-CZ" w:eastAsia="cs-CZ"/>
    </w:rPr>
  </w:style>
  <w:style w:type="paragraph" w:customStyle="1" w:styleId="Figuredescription">
    <w:name w:val="Figure description"/>
    <w:basedOn w:val="Popisobrzku"/>
    <w:next w:val="a1"/>
    <w:rsid w:val="00431E1B"/>
    <w:pPr>
      <w:numPr>
        <w:numId w:val="37"/>
      </w:numPr>
      <w:tabs>
        <w:tab w:val="clear" w:pos="0"/>
      </w:tabs>
      <w:ind w:left="1080" w:hanging="420"/>
    </w:pPr>
  </w:style>
  <w:style w:type="paragraph" w:customStyle="1" w:styleId="Kovodkaz">
    <w:name w:val="Křížový odkaz"/>
    <w:basedOn w:val="a1"/>
    <w:next w:val="a1"/>
    <w:link w:val="KovodkazChar"/>
    <w:rsid w:val="00431E1B"/>
    <w:pPr>
      <w:widowControl/>
      <w:overflowPunct w:val="0"/>
      <w:autoSpaceDE w:val="0"/>
      <w:autoSpaceDN w:val="0"/>
      <w:adjustRightInd w:val="0"/>
      <w:textAlignment w:val="baseline"/>
    </w:pPr>
    <w:rPr>
      <w:rFonts w:ascii="Arial" w:hAnsi="Arial"/>
      <w:color w:val="0000FF"/>
      <w:kern w:val="0"/>
      <w:sz w:val="20"/>
      <w:szCs w:val="20"/>
      <w:u w:val="single"/>
      <w:lang w:val="cs-CZ" w:eastAsia="cs-CZ"/>
    </w:rPr>
  </w:style>
  <w:style w:type="character" w:customStyle="1" w:styleId="KovodkazChar">
    <w:name w:val="Křížový odkaz Char"/>
    <w:link w:val="Kovodkaz"/>
    <w:rsid w:val="00431E1B"/>
    <w:rPr>
      <w:rFonts w:ascii="Arial" w:hAnsi="Arial"/>
      <w:color w:val="0000FF"/>
      <w:u w:val="single"/>
      <w:lang w:val="cs-CZ" w:eastAsia="cs-CZ"/>
    </w:rPr>
  </w:style>
  <w:style w:type="paragraph" w:customStyle="1" w:styleId="Vysvtlivky">
    <w:name w:val="Vysvětlivky"/>
    <w:basedOn w:val="a1"/>
    <w:rsid w:val="00431E1B"/>
    <w:pPr>
      <w:widowControl/>
    </w:pPr>
    <w:rPr>
      <w:rFonts w:ascii="Tahoma" w:hAnsi="Tahoma"/>
      <w:color w:val="808080"/>
      <w:kern w:val="0"/>
      <w:sz w:val="20"/>
      <w:lang w:val="cs-CZ" w:eastAsia="cs-CZ"/>
    </w:rPr>
  </w:style>
  <w:style w:type="paragraph" w:customStyle="1" w:styleId="Figure">
    <w:name w:val="Figure"/>
    <w:basedOn w:val="a9"/>
    <w:next w:val="a1"/>
    <w:link w:val="FigureChar"/>
    <w:rsid w:val="00431E1B"/>
    <w:pPr>
      <w:widowControl/>
      <w:overflowPunct w:val="0"/>
      <w:autoSpaceDE w:val="0"/>
      <w:autoSpaceDN w:val="0"/>
      <w:adjustRightInd w:val="0"/>
      <w:jc w:val="center"/>
      <w:textAlignment w:val="baseline"/>
    </w:pPr>
    <w:rPr>
      <w:bCs/>
      <w:kern w:val="0"/>
      <w:sz w:val="20"/>
      <w:lang w:val="cs-CZ" w:eastAsia="cs-CZ"/>
    </w:rPr>
  </w:style>
  <w:style w:type="character" w:customStyle="1" w:styleId="FigureChar">
    <w:name w:val="Figure Char"/>
    <w:link w:val="Figure"/>
    <w:rsid w:val="00431E1B"/>
    <w:rPr>
      <w:rFonts w:ascii="Arial" w:hAnsi="Arial"/>
      <w:b/>
      <w:bCs/>
      <w:lang w:val="cs-CZ" w:eastAsia="cs-CZ"/>
    </w:rPr>
  </w:style>
  <w:style w:type="character" w:customStyle="1" w:styleId="PopistabulkyChar">
    <w:name w:val="Popis tabulky Char"/>
    <w:link w:val="Popistabulky"/>
    <w:rsid w:val="00431E1B"/>
    <w:rPr>
      <w:rFonts w:ascii="Arial" w:hAnsi="Arial"/>
      <w:b/>
      <w:i/>
      <w:lang w:val="cs-CZ" w:eastAsia="cs-CZ"/>
    </w:rPr>
  </w:style>
  <w:style w:type="paragraph" w:styleId="TOC">
    <w:name w:val="TOC Heading"/>
    <w:basedOn w:val="1"/>
    <w:next w:val="a1"/>
    <w:uiPriority w:val="39"/>
    <w:qFormat/>
    <w:rsid w:val="00431E1B"/>
    <w:pPr>
      <w:keepLines/>
      <w:widowControl/>
      <w:numPr>
        <w:numId w:val="0"/>
      </w:numPr>
      <w:spacing w:before="480" w:after="0" w:line="276" w:lineRule="auto"/>
      <w:ind w:rightChars="0" w:right="0"/>
      <w:jc w:val="left"/>
      <w:outlineLvl w:val="9"/>
    </w:pPr>
    <w:rPr>
      <w:rFonts w:ascii="Cambria" w:hAnsi="Cambria"/>
      <w:color w:val="365F91"/>
      <w:kern w:val="0"/>
      <w:sz w:val="28"/>
      <w:szCs w:val="28"/>
      <w:lang w:val="cs-CZ" w:eastAsia="en-US"/>
    </w:rPr>
  </w:style>
  <w:style w:type="paragraph" w:customStyle="1" w:styleId="CharCharChar">
    <w:name w:val="Char Char Char"/>
    <w:basedOn w:val="a1"/>
    <w:autoRedefine/>
    <w:rsid w:val="00431E1B"/>
    <w:rPr>
      <w:rFonts w:ascii="仿宋_GB2312" w:eastAsia="仿宋_GB2312"/>
      <w:b/>
      <w:sz w:val="32"/>
      <w:szCs w:val="32"/>
    </w:rPr>
  </w:style>
  <w:style w:type="paragraph" w:customStyle="1" w:styleId="TableText">
    <w:name w:val="TableText"/>
    <w:basedOn w:val="a1"/>
    <w:rsid w:val="00431E1B"/>
    <w:pPr>
      <w:keepLines/>
      <w:widowControl/>
      <w:suppressAutoHyphens/>
      <w:spacing w:before="40" w:after="40"/>
      <w:jc w:val="left"/>
    </w:pPr>
    <w:rPr>
      <w:rFonts w:ascii="Tahoma" w:hAnsi="Tahoma"/>
      <w:kern w:val="0"/>
      <w:sz w:val="16"/>
      <w:szCs w:val="16"/>
      <w:lang w:eastAsia="cs-CZ"/>
    </w:rPr>
  </w:style>
  <w:style w:type="character" w:customStyle="1" w:styleId="Char14">
    <w:name w:val="文档结构图 Char1"/>
    <w:link w:val="af1"/>
    <w:rsid w:val="00431E1B"/>
    <w:rPr>
      <w:kern w:val="2"/>
      <w:sz w:val="21"/>
      <w:szCs w:val="24"/>
      <w:shd w:val="clear" w:color="auto" w:fill="000080"/>
    </w:rPr>
  </w:style>
  <w:style w:type="paragraph" w:customStyle="1" w:styleId="Appendix">
    <w:name w:val="Appendix"/>
    <w:basedOn w:val="1"/>
    <w:next w:val="a1"/>
    <w:rsid w:val="00431E1B"/>
    <w:pPr>
      <w:widowControl/>
      <w:numPr>
        <w:numId w:val="46"/>
      </w:numPr>
      <w:tabs>
        <w:tab w:val="clear" w:pos="567"/>
        <w:tab w:val="num" w:pos="360"/>
        <w:tab w:val="left" w:pos="550"/>
      </w:tabs>
      <w:overflowPunct w:val="0"/>
      <w:autoSpaceDE w:val="0"/>
      <w:autoSpaceDN w:val="0"/>
      <w:adjustRightInd w:val="0"/>
      <w:spacing w:before="480" w:after="120"/>
      <w:ind w:left="432" w:rightChars="0" w:right="0" w:hanging="432"/>
      <w:jc w:val="left"/>
      <w:textAlignment w:val="baseline"/>
    </w:pPr>
    <w:rPr>
      <w:bCs w:val="0"/>
      <w:kern w:val="28"/>
      <w:sz w:val="32"/>
      <w:szCs w:val="20"/>
      <w:lang w:eastAsia="cs-CZ"/>
    </w:rPr>
  </w:style>
  <w:style w:type="character" w:customStyle="1" w:styleId="Char7">
    <w:name w:val="列出段落 Char"/>
    <w:link w:val="aff4"/>
    <w:uiPriority w:val="99"/>
    <w:rsid w:val="00431E1B"/>
    <w:rPr>
      <w:kern w:val="2"/>
      <w:sz w:val="21"/>
      <w:szCs w:val="24"/>
    </w:rPr>
  </w:style>
  <w:style w:type="table" w:customStyle="1" w:styleId="MjStaltabulky">
    <w:name w:val="Můj Stal tabulky"/>
    <w:basedOn w:val="Svtlseznam3"/>
    <w:uiPriority w:val="61"/>
    <w:rsid w:val="00431E1B"/>
    <w:rPr>
      <w:rFonts w:ascii="Arial" w:hAnsi="Arial"/>
    </w:rPr>
    <w:tblPr>
      <w:tblStyleRowBandSize w:val="1"/>
      <w:tblStyleColBandSize w:val="1"/>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tcPr>
      <w:shd w:val="clear" w:color="auto" w:fill="auto"/>
      <w:tcMar>
        <w:left w:w="85" w:type="dxa"/>
        <w:right w:w="85" w:type="dxa"/>
      </w:tcMar>
    </w:tc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paragraph" w:customStyle="1" w:styleId="odstavec">
    <w:name w:val="odstavec"/>
    <w:rsid w:val="00431E1B"/>
    <w:pPr>
      <w:spacing w:before="120" w:line="360" w:lineRule="auto"/>
      <w:ind w:left="720" w:firstLine="720"/>
      <w:jc w:val="both"/>
    </w:pPr>
    <w:rPr>
      <w:rFonts w:ascii="Arial" w:hAnsi="Arial"/>
      <w:b/>
      <w:color w:val="000000"/>
      <w:sz w:val="24"/>
      <w:lang w:val="cs-CZ" w:eastAsia="en-US"/>
    </w:rPr>
  </w:style>
  <w:style w:type="character" w:customStyle="1" w:styleId="apple-converted-space">
    <w:name w:val="apple-converted-space"/>
    <w:rsid w:val="00431E1B"/>
  </w:style>
  <w:style w:type="table" w:styleId="-2">
    <w:name w:val="Light List Accent 2"/>
    <w:basedOn w:val="a3"/>
    <w:uiPriority w:val="61"/>
    <w:rsid w:val="00431E1B"/>
    <w:rPr>
      <w:lang w:val="cs-CZ" w:eastAsia="cs-CZ"/>
    </w:rPr>
    <w:tblPr>
      <w:tblStyleRowBandSize w:val="1"/>
      <w:tblStyleColBandSize w:val="1"/>
      <w:tblInd w:w="0" w:type="dxa"/>
      <w:tblBorders>
        <w:top w:val="single" w:sz="8" w:space="0" w:color="C0504D"/>
        <w:left w:val="single" w:sz="8" w:space="0" w:color="C0504D"/>
        <w:bottom w:val="single" w:sz="8" w:space="0" w:color="C0504D"/>
        <w:right w:val="single" w:sz="8" w:space="0" w:color="C0504D"/>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C0504D"/>
      </w:tcPr>
    </w:tblStylePr>
    <w:tblStylePr w:type="lastRow">
      <w:pPr>
        <w:spacing w:before="0" w:after="0" w:line="240" w:lineRule="auto"/>
      </w:pPr>
      <w:rPr>
        <w:b/>
        <w:bCs/>
      </w:rPr>
      <w:tblPr/>
      <w:tcPr>
        <w:tcBorders>
          <w:top w:val="double" w:sz="6" w:space="0" w:color="C0504D"/>
          <w:left w:val="single" w:sz="8" w:space="0" w:color="C0504D"/>
          <w:bottom w:val="single" w:sz="8" w:space="0" w:color="C0504D"/>
          <w:right w:val="single" w:sz="8" w:space="0" w:color="C0504D"/>
        </w:tcBorders>
      </w:tcPr>
    </w:tblStylePr>
    <w:tblStylePr w:type="firstCol">
      <w:rPr>
        <w:b/>
        <w:bCs/>
      </w:rPr>
    </w:tblStylePr>
    <w:tblStylePr w:type="lastCol">
      <w:rPr>
        <w:b/>
        <w:bCs/>
      </w:rPr>
    </w:tblStylePr>
    <w:tblStylePr w:type="band1Vert">
      <w:tblPr/>
      <w:tcPr>
        <w:tcBorders>
          <w:top w:val="single" w:sz="8" w:space="0" w:color="C0504D"/>
          <w:left w:val="single" w:sz="8" w:space="0" w:color="C0504D"/>
          <w:bottom w:val="single" w:sz="8" w:space="0" w:color="C0504D"/>
          <w:right w:val="single" w:sz="8" w:space="0" w:color="C0504D"/>
        </w:tcBorders>
      </w:tcPr>
    </w:tblStylePr>
    <w:tblStylePr w:type="band1Horz">
      <w:tblPr/>
      <w:tcPr>
        <w:tcBorders>
          <w:top w:val="single" w:sz="8" w:space="0" w:color="C0504D"/>
          <w:left w:val="single" w:sz="8" w:space="0" w:color="C0504D"/>
          <w:bottom w:val="single" w:sz="8" w:space="0" w:color="C0504D"/>
          <w:right w:val="single" w:sz="8" w:space="0" w:color="C0504D"/>
        </w:tcBorders>
      </w:tcPr>
    </w:tblStylePr>
  </w:style>
  <w:style w:type="paragraph" w:customStyle="1" w:styleId="StylNzev">
    <w:name w:val="Styl Název"/>
    <w:basedOn w:val="a7"/>
    <w:link w:val="StylNzevChar"/>
    <w:qFormat/>
    <w:rsid w:val="00431E1B"/>
    <w:pPr>
      <w:widowControl/>
      <w:overflowPunct w:val="0"/>
      <w:autoSpaceDE w:val="0"/>
      <w:autoSpaceDN w:val="0"/>
      <w:adjustRightInd w:val="0"/>
      <w:ind w:leftChars="0" w:left="0" w:rightChars="0" w:right="0"/>
      <w:jc w:val="left"/>
      <w:textAlignment w:val="baseline"/>
      <w:outlineLvl w:val="8"/>
    </w:pPr>
    <w:rPr>
      <w:smallCaps/>
      <w:kern w:val="28"/>
      <w:sz w:val="32"/>
      <w:szCs w:val="32"/>
      <w:u w:val="single"/>
      <w:lang w:eastAsia="cs-CZ"/>
    </w:rPr>
  </w:style>
  <w:style w:type="character" w:customStyle="1" w:styleId="StylNzevChar">
    <w:name w:val="Styl Název Char"/>
    <w:link w:val="StylNzev"/>
    <w:rsid w:val="00431E1B"/>
    <w:rPr>
      <w:rFonts w:ascii="Arial" w:hAnsi="Arial" w:cs="Arial"/>
      <w:b/>
      <w:bCs/>
      <w:smallCaps/>
      <w:kern w:val="28"/>
      <w:sz w:val="32"/>
      <w:szCs w:val="32"/>
      <w:u w:val="single"/>
      <w:lang w:eastAsia="cs-CZ"/>
    </w:rPr>
  </w:style>
  <w:style w:type="paragraph" w:customStyle="1" w:styleId="NzevAppendix">
    <w:name w:val="Název Appendix"/>
    <w:basedOn w:val="a7"/>
    <w:link w:val="NzevAppendixChar"/>
    <w:qFormat/>
    <w:rsid w:val="00431E1B"/>
    <w:pPr>
      <w:widowControl/>
      <w:overflowPunct w:val="0"/>
      <w:autoSpaceDE w:val="0"/>
      <w:autoSpaceDN w:val="0"/>
      <w:adjustRightInd w:val="0"/>
      <w:ind w:leftChars="0" w:left="0" w:rightChars="0" w:right="0"/>
      <w:jc w:val="left"/>
      <w:textAlignment w:val="baseline"/>
      <w:outlineLvl w:val="0"/>
    </w:pPr>
    <w:rPr>
      <w:smallCaps/>
      <w:kern w:val="28"/>
      <w:szCs w:val="32"/>
      <w:lang w:eastAsia="cs-CZ"/>
    </w:rPr>
  </w:style>
  <w:style w:type="character" w:customStyle="1" w:styleId="NzevAppendixChar">
    <w:name w:val="Název Appendix Char"/>
    <w:link w:val="NzevAppendix"/>
    <w:rsid w:val="00431E1B"/>
    <w:rPr>
      <w:rFonts w:ascii="Arial" w:hAnsi="Arial" w:cs="Arial"/>
      <w:b/>
      <w:bCs/>
      <w:smallCaps/>
      <w:kern w:val="28"/>
      <w:sz w:val="28"/>
      <w:szCs w:val="32"/>
      <w:lang w:eastAsia="cs-CZ"/>
    </w:rPr>
  </w:style>
  <w:style w:type="paragraph" w:styleId="afffb">
    <w:name w:val="Revision"/>
    <w:hidden/>
    <w:uiPriority w:val="99"/>
    <w:semiHidden/>
    <w:rsid w:val="00431E1B"/>
    <w:rPr>
      <w:rFonts w:ascii="Arial" w:hAnsi="Arial"/>
      <w:lang w:val="cs-CZ" w:eastAsia="cs-CZ"/>
    </w:rPr>
  </w:style>
  <w:style w:type="table" w:customStyle="1" w:styleId="Svtlseznam1">
    <w:name w:val="Světlý seznam1"/>
    <w:basedOn w:val="a3"/>
    <w:uiPriority w:val="61"/>
    <w:rsid w:val="00431E1B"/>
    <w:rPr>
      <w:lang w:val="cs-CZ" w:eastAsia="cs-CZ"/>
    </w:rPr>
    <w:tblPr>
      <w:tblStyleRowBandSize w:val="1"/>
      <w:tblStyleColBandSize w:val="1"/>
      <w:tblInd w:w="0" w:type="dxa"/>
      <w:tblBorders>
        <w:top w:val="single" w:sz="8" w:space="0" w:color="000000"/>
        <w:left w:val="single" w:sz="8" w:space="0" w:color="000000"/>
        <w:bottom w:val="single" w:sz="8" w:space="0" w:color="000000"/>
        <w:right w:val="single" w:sz="8" w:space="0" w:color="000000"/>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table" w:customStyle="1" w:styleId="Mjstyltabulka-ernzhlav">
    <w:name w:val="Můj styl tabulka - černé záhlaví"/>
    <w:basedOn w:val="Svtlseznam1"/>
    <w:uiPriority w:val="99"/>
    <w:qFormat/>
    <w:rsid w:val="00431E1B"/>
    <w:tblPr>
      <w:tblStyleRowBandSize w:val="1"/>
      <w:tblStyleColBandSize w:val="1"/>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table" w:customStyle="1" w:styleId="Svtlseznamzvraznn11">
    <w:name w:val="Světlý seznam – zvýraznění 11"/>
    <w:basedOn w:val="a3"/>
    <w:uiPriority w:val="61"/>
    <w:rsid w:val="00431E1B"/>
    <w:rPr>
      <w:lang w:val="cs-CZ" w:eastAsia="cs-CZ"/>
    </w:rPr>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customStyle="1" w:styleId="Svtlseznamzvraznn12">
    <w:name w:val="Světlý seznam – zvýraznění 12"/>
    <w:basedOn w:val="a3"/>
    <w:uiPriority w:val="61"/>
    <w:rsid w:val="00431E1B"/>
    <w:rPr>
      <w:lang w:val="cs-CZ" w:eastAsia="cs-CZ"/>
    </w:rPr>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customStyle="1" w:styleId="Svtlseznam3">
    <w:name w:val="Světlý seznam3"/>
    <w:basedOn w:val="a3"/>
    <w:uiPriority w:val="61"/>
    <w:rsid w:val="00431E1B"/>
    <w:rPr>
      <w:lang w:val="cs-CZ" w:eastAsia="cs-CZ"/>
    </w:rPr>
    <w:tblPr>
      <w:tblStyleRowBandSize w:val="1"/>
      <w:tblStyleColBandSize w:val="1"/>
      <w:tblInd w:w="0" w:type="dxa"/>
      <w:tblBorders>
        <w:top w:val="single" w:sz="8" w:space="0" w:color="000000"/>
        <w:left w:val="single" w:sz="8" w:space="0" w:color="000000"/>
        <w:bottom w:val="single" w:sz="8" w:space="0" w:color="000000"/>
        <w:right w:val="single" w:sz="8" w:space="0" w:color="000000"/>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character" w:customStyle="1" w:styleId="TEXTEChar">
    <w:name w:val="TEXTE Char"/>
    <w:link w:val="TEXTE"/>
    <w:rsid w:val="00E771D2"/>
    <w:rPr>
      <w:rFonts w:ascii="Arial" w:hAnsi="Arial"/>
      <w:sz w:val="24"/>
      <w:lang w:val="fr-FR"/>
    </w:rPr>
  </w:style>
  <w:style w:type="paragraph" w:customStyle="1" w:styleId="TEXTE">
    <w:name w:val="TEXTE"/>
    <w:basedOn w:val="a1"/>
    <w:link w:val="TEXTEChar"/>
    <w:rsid w:val="00E771D2"/>
    <w:pPr>
      <w:jc w:val="left"/>
    </w:pPr>
    <w:rPr>
      <w:rFonts w:ascii="Arial" w:hAnsi="Arial"/>
      <w:kern w:val="0"/>
      <w:sz w:val="24"/>
      <w:szCs w:val="20"/>
      <w:lang w:val="fr-FR"/>
    </w:rPr>
  </w:style>
  <w:style w:type="numbering" w:customStyle="1" w:styleId="22">
    <w:name w:val="样式2"/>
    <w:uiPriority w:val="99"/>
    <w:rsid w:val="00100E8A"/>
    <w:pPr>
      <w:numPr>
        <w:numId w:val="53"/>
      </w:numPr>
    </w:pPr>
  </w:style>
  <w:style w:type="numbering" w:customStyle="1" w:styleId="33">
    <w:name w:val="样式3"/>
    <w:uiPriority w:val="99"/>
    <w:rsid w:val="00100E8A"/>
    <w:pPr>
      <w:numPr>
        <w:numId w:val="54"/>
      </w:numPr>
    </w:pPr>
  </w:style>
  <w:style w:type="numbering" w:customStyle="1" w:styleId="42">
    <w:name w:val="样式4"/>
    <w:uiPriority w:val="99"/>
    <w:rsid w:val="001A012F"/>
    <w:pPr>
      <w:numPr>
        <w:numId w:val="56"/>
      </w:numPr>
    </w:pPr>
  </w:style>
  <w:style w:type="numbering" w:customStyle="1" w:styleId="52">
    <w:name w:val="样式5"/>
    <w:uiPriority w:val="99"/>
    <w:rsid w:val="001A012F"/>
    <w:pPr>
      <w:numPr>
        <w:numId w:val="57"/>
      </w:numPr>
    </w:pPr>
  </w:style>
  <w:style w:type="numbering" w:customStyle="1" w:styleId="6">
    <w:name w:val="样式6"/>
    <w:uiPriority w:val="99"/>
    <w:rsid w:val="001A012F"/>
    <w:pPr>
      <w:numPr>
        <w:numId w:val="58"/>
      </w:numPr>
    </w:pPr>
  </w:style>
  <w:style w:type="numbering" w:customStyle="1" w:styleId="7">
    <w:name w:val="样式7"/>
    <w:uiPriority w:val="99"/>
    <w:rsid w:val="001A012F"/>
    <w:pPr>
      <w:numPr>
        <w:numId w:val="59"/>
      </w:numPr>
    </w:pPr>
  </w:style>
  <w:style w:type="numbering" w:customStyle="1" w:styleId="8">
    <w:name w:val="样式8"/>
    <w:uiPriority w:val="99"/>
    <w:rsid w:val="002E1097"/>
    <w:pPr>
      <w:numPr>
        <w:numId w:val="61"/>
      </w:numPr>
    </w:pPr>
  </w:style>
  <w:style w:type="numbering" w:customStyle="1" w:styleId="9">
    <w:name w:val="样式9"/>
    <w:uiPriority w:val="99"/>
    <w:rsid w:val="00C91763"/>
    <w:pPr>
      <w:numPr>
        <w:numId w:val="62"/>
      </w:numPr>
    </w:pPr>
  </w:style>
  <w:style w:type="character" w:customStyle="1" w:styleId="Charf">
    <w:name w:val="正文文本 Char"/>
    <w:aliases w:val=" Char1 Char"/>
    <w:uiPriority w:val="99"/>
    <w:rsid w:val="00EA3F71"/>
    <w:rPr>
      <w:rFonts w:ascii="Arial" w:eastAsia="宋体" w:hAnsi="Arial"/>
      <w:lang w:val="de-DE" w:eastAsia="de-DE" w:bidi="ar-SA"/>
    </w:rPr>
  </w:style>
  <w:style w:type="paragraph" w:customStyle="1" w:styleId="CharCharCharCharCharCharCharCharCharCharCharChar1Char">
    <w:name w:val="Char Char Char Char Char Char Char Char Char Char Char Char1 Char"/>
    <w:basedOn w:val="1"/>
    <w:autoRedefine/>
    <w:rsid w:val="00EA3F71"/>
    <w:pPr>
      <w:keepLines/>
      <w:numPr>
        <w:numId w:val="0"/>
      </w:numPr>
      <w:tabs>
        <w:tab w:val="num" w:pos="432"/>
      </w:tabs>
      <w:adjustRightInd w:val="0"/>
      <w:spacing w:before="0" w:after="0" w:line="480" w:lineRule="auto"/>
      <w:ind w:rightChars="0" w:right="0"/>
      <w:textAlignment w:val="baseline"/>
    </w:pPr>
    <w:rPr>
      <w:rFonts w:ascii="黑体" w:eastAsia="黑体" w:hAnsi="宋体"/>
      <w:bCs w:val="0"/>
      <w:kern w:val="44"/>
      <w:sz w:val="32"/>
      <w:szCs w:val="32"/>
      <w:lang w:val="x-none"/>
    </w:rPr>
  </w:style>
  <w:style w:type="character" w:customStyle="1" w:styleId="1Char">
    <w:name w:val="标题 1 Char"/>
    <w:aliases w:val=" Char Char,标题 1 1 Char,Title 1 Char,1 ghost Char,g Char,head:1# Char,Head 1 Char,标题 1 Char1"/>
    <w:uiPriority w:val="99"/>
    <w:rsid w:val="00EA3F71"/>
    <w:rPr>
      <w:rFonts w:ascii="Arial" w:hAnsi="Arial"/>
      <w:b/>
      <w:kern w:val="16"/>
      <w:sz w:val="28"/>
      <w:lang w:val="x-none" w:eastAsia="de-DE"/>
    </w:rPr>
  </w:style>
  <w:style w:type="character" w:customStyle="1" w:styleId="2Char0">
    <w:name w:val="标题 2 Char"/>
    <w:aliases w:val="2nd level Char,h2 Char,2 Char,Titre2 Char,l2 Char,H2 Char,H3 Char,标题 1.1 Char,head:2# Char,2 headline Char,h Char,headline Char,S&amp;R2 Char,ERMH2 Char,Head 2 Char,Title 2 Char,Title 2 ... Char,2nd level Char1,h2 Char1,2 Char1,Titre2 Char1"/>
    <w:uiPriority w:val="9"/>
    <w:rsid w:val="00EA3F71"/>
    <w:rPr>
      <w:rFonts w:ascii="Arial" w:hAnsi="Arial"/>
      <w:b/>
      <w:sz w:val="24"/>
      <w:lang w:val="x-none" w:eastAsia="de-DE"/>
    </w:rPr>
  </w:style>
  <w:style w:type="paragraph" w:customStyle="1" w:styleId="klein">
    <w:name w:val="klein"/>
    <w:basedOn w:val="ab"/>
    <w:rsid w:val="00EA3F71"/>
    <w:pPr>
      <w:widowControl/>
      <w:tabs>
        <w:tab w:val="clear" w:pos="3255"/>
        <w:tab w:val="clear" w:pos="10920"/>
      </w:tabs>
      <w:spacing w:line="240" w:lineRule="auto"/>
    </w:pPr>
    <w:rPr>
      <w:vanish/>
      <w:kern w:val="0"/>
      <w:sz w:val="2"/>
      <w:szCs w:val="20"/>
      <w:lang w:val="de-DE" w:eastAsia="de-DE"/>
    </w:rPr>
  </w:style>
  <w:style w:type="paragraph" w:customStyle="1" w:styleId="Copyright2">
    <w:name w:val="Copyright 2"/>
    <w:basedOn w:val="Copyright"/>
    <w:rsid w:val="00EA3F71"/>
    <w:pPr>
      <w:spacing w:before="120"/>
    </w:pPr>
    <w:rPr>
      <w:smallCaps/>
      <w:sz w:val="22"/>
    </w:rPr>
  </w:style>
  <w:style w:type="paragraph" w:customStyle="1" w:styleId="Copyright">
    <w:name w:val="Copyright"/>
    <w:basedOn w:val="ab"/>
    <w:rsid w:val="00EA3F71"/>
    <w:pPr>
      <w:widowControl/>
      <w:tabs>
        <w:tab w:val="clear" w:pos="3255"/>
        <w:tab w:val="clear" w:pos="10920"/>
      </w:tabs>
      <w:spacing w:before="60" w:after="60" w:line="240" w:lineRule="auto"/>
      <w:jc w:val="both"/>
    </w:pPr>
    <w:rPr>
      <w:noProof/>
      <w:kern w:val="0"/>
      <w:sz w:val="20"/>
      <w:szCs w:val="20"/>
      <w:lang w:val="de-DE" w:eastAsia="de-DE"/>
    </w:rPr>
  </w:style>
  <w:style w:type="paragraph" w:customStyle="1" w:styleId="Titelblattrechts">
    <w:name w:val="Titelblatt rechts"/>
    <w:basedOn w:val="a1"/>
    <w:rsid w:val="00EA3F71"/>
    <w:pPr>
      <w:widowControl/>
      <w:spacing w:before="60" w:after="60"/>
      <w:jc w:val="right"/>
    </w:pPr>
    <w:rPr>
      <w:rFonts w:ascii="Arial" w:hAnsi="Arial"/>
      <w:b/>
      <w:kern w:val="0"/>
      <w:sz w:val="48"/>
      <w:szCs w:val="20"/>
      <w:lang w:eastAsia="de-DE"/>
    </w:rPr>
  </w:style>
  <w:style w:type="paragraph" w:customStyle="1" w:styleId="TitelblattTI">
    <w:name w:val="Titelblatt TI"/>
    <w:basedOn w:val="a1"/>
    <w:rsid w:val="00EA3F71"/>
    <w:pPr>
      <w:widowControl/>
      <w:spacing w:before="60" w:after="60"/>
    </w:pPr>
    <w:rPr>
      <w:rFonts w:ascii="Arial" w:hAnsi="Arial"/>
      <w:b/>
      <w:kern w:val="0"/>
      <w:sz w:val="48"/>
      <w:szCs w:val="20"/>
      <w:lang w:eastAsia="de-DE"/>
    </w:rPr>
  </w:style>
  <w:style w:type="paragraph" w:customStyle="1" w:styleId="TitelblattAnlage">
    <w:name w:val="Titelblatt Anlage"/>
    <w:basedOn w:val="a1"/>
    <w:rsid w:val="00EA3F71"/>
    <w:pPr>
      <w:widowControl/>
      <w:spacing w:before="60" w:after="60"/>
    </w:pPr>
    <w:rPr>
      <w:rFonts w:ascii="Arial" w:hAnsi="Arial"/>
      <w:b/>
      <w:kern w:val="0"/>
      <w:sz w:val="48"/>
      <w:szCs w:val="20"/>
      <w:lang w:eastAsia="de-DE"/>
    </w:rPr>
  </w:style>
  <w:style w:type="paragraph" w:customStyle="1" w:styleId="TitelblattOrt">
    <w:name w:val="Titelblatt Ort"/>
    <w:basedOn w:val="a1"/>
    <w:rsid w:val="00EA3F71"/>
    <w:pPr>
      <w:widowControl/>
      <w:spacing w:before="60" w:after="60"/>
    </w:pPr>
    <w:rPr>
      <w:rFonts w:ascii="Arial" w:hAnsi="Arial"/>
      <w:b/>
      <w:kern w:val="0"/>
      <w:sz w:val="48"/>
      <w:szCs w:val="20"/>
      <w:lang w:eastAsia="de-DE"/>
    </w:rPr>
  </w:style>
  <w:style w:type="paragraph" w:customStyle="1" w:styleId="AutorAbt">
    <w:name w:val="AutorAbt"/>
    <w:basedOn w:val="a1"/>
    <w:rsid w:val="00EA3F71"/>
    <w:pPr>
      <w:widowControl/>
      <w:spacing w:before="40" w:after="40"/>
      <w:jc w:val="right"/>
    </w:pPr>
    <w:rPr>
      <w:rFonts w:ascii="Arial" w:hAnsi="Arial"/>
      <w:bCs/>
      <w:kern w:val="0"/>
      <w:sz w:val="24"/>
      <w:szCs w:val="20"/>
      <w:lang w:val="en-GB" w:eastAsia="de-DE"/>
    </w:rPr>
  </w:style>
  <w:style w:type="paragraph" w:customStyle="1" w:styleId="Ausgabe">
    <w:name w:val="Ausgabe"/>
    <w:basedOn w:val="a1"/>
    <w:rsid w:val="00EA3F71"/>
    <w:pPr>
      <w:widowControl/>
      <w:spacing w:before="40" w:after="40"/>
      <w:jc w:val="left"/>
    </w:pPr>
    <w:rPr>
      <w:rFonts w:ascii="Arial" w:hAnsi="Arial"/>
      <w:bCs/>
      <w:kern w:val="0"/>
      <w:sz w:val="24"/>
      <w:szCs w:val="20"/>
      <w:lang w:eastAsia="de-DE"/>
    </w:rPr>
  </w:style>
  <w:style w:type="paragraph" w:customStyle="1" w:styleId="KopfAdresse">
    <w:name w:val="Kopf Adresse"/>
    <w:basedOn w:val="a1"/>
    <w:rsid w:val="00EA3F71"/>
    <w:pPr>
      <w:widowControl/>
      <w:spacing w:before="20" w:after="20"/>
      <w:jc w:val="left"/>
    </w:pPr>
    <w:rPr>
      <w:rFonts w:ascii="Arial" w:hAnsi="Arial"/>
      <w:i/>
      <w:noProof/>
      <w:color w:val="0000FF"/>
      <w:kern w:val="0"/>
      <w:sz w:val="14"/>
      <w:szCs w:val="20"/>
      <w:lang w:eastAsia="de-DE"/>
    </w:rPr>
  </w:style>
  <w:style w:type="paragraph" w:customStyle="1" w:styleId="nderungsstand">
    <w:name w:val="Änderungsstand"/>
    <w:basedOn w:val="Ausgabe"/>
    <w:rsid w:val="00EA3F71"/>
  </w:style>
  <w:style w:type="paragraph" w:customStyle="1" w:styleId="nderungsstandNr">
    <w:name w:val="ÄnderungsstandNr"/>
    <w:basedOn w:val="nderungsstand"/>
    <w:rsid w:val="00EA3F71"/>
    <w:pPr>
      <w:jc w:val="right"/>
    </w:pPr>
  </w:style>
  <w:style w:type="paragraph" w:customStyle="1" w:styleId="AusgabeDatum">
    <w:name w:val="AusgabeDatum"/>
    <w:basedOn w:val="Ausgabe"/>
    <w:rsid w:val="00EA3F71"/>
    <w:pPr>
      <w:jc w:val="right"/>
    </w:pPr>
    <w:rPr>
      <w:noProof/>
    </w:rPr>
  </w:style>
  <w:style w:type="paragraph" w:customStyle="1" w:styleId="AutorName">
    <w:name w:val="AutorName"/>
    <w:basedOn w:val="a1"/>
    <w:rsid w:val="00EA3F71"/>
    <w:pPr>
      <w:widowControl/>
      <w:spacing w:before="40" w:after="40"/>
      <w:jc w:val="left"/>
    </w:pPr>
    <w:rPr>
      <w:rFonts w:ascii="Arial" w:hAnsi="Arial"/>
      <w:bCs/>
      <w:kern w:val="0"/>
      <w:sz w:val="24"/>
      <w:szCs w:val="20"/>
      <w:lang w:eastAsia="de-DE"/>
    </w:rPr>
  </w:style>
  <w:style w:type="paragraph" w:customStyle="1" w:styleId="Danger">
    <w:name w:val="Danger"/>
    <w:basedOn w:val="a1"/>
    <w:rsid w:val="00EA3F71"/>
    <w:pPr>
      <w:keepNext/>
      <w:widowControl/>
      <w:spacing w:before="180" w:after="60"/>
      <w:jc w:val="left"/>
    </w:pPr>
    <w:rPr>
      <w:rFonts w:ascii="Arial" w:hAnsi="Arial"/>
      <w:b/>
      <w:kern w:val="0"/>
      <w:sz w:val="22"/>
      <w:szCs w:val="20"/>
      <w:lang w:val="en-GB"/>
    </w:rPr>
  </w:style>
  <w:style w:type="character" w:customStyle="1" w:styleId="CharChar">
    <w:name w:val="Char Char"/>
    <w:locked/>
    <w:rsid w:val="00EA3F71"/>
    <w:rPr>
      <w:rFonts w:ascii="Arial" w:eastAsia="宋体" w:hAnsi="Arial"/>
      <w:lang w:val="de-DE" w:eastAsia="de-DE" w:bidi="ar-SA"/>
    </w:rPr>
  </w:style>
  <w:style w:type="paragraph" w:customStyle="1" w:styleId="2f5">
    <w:name w:val="样式 标题 2"/>
    <w:basedOn w:val="21"/>
    <w:link w:val="2Char2"/>
    <w:rsid w:val="00EA3F71"/>
    <w:pPr>
      <w:keepNext w:val="0"/>
      <w:keepLines/>
      <w:widowControl/>
      <w:numPr>
        <w:ilvl w:val="0"/>
        <w:numId w:val="0"/>
      </w:numPr>
      <w:tabs>
        <w:tab w:val="num" w:pos="420"/>
      </w:tabs>
      <w:spacing w:before="200" w:after="160" w:line="240" w:lineRule="atLeast"/>
      <w:ind w:left="420" w:right="-867" w:hanging="420"/>
    </w:pPr>
    <w:rPr>
      <w:rFonts w:eastAsia="Arial" w:cs="Arial"/>
      <w:bCs/>
      <w:color w:val="000000"/>
      <w:kern w:val="24"/>
      <w:sz w:val="24"/>
      <w:szCs w:val="18"/>
    </w:rPr>
  </w:style>
  <w:style w:type="character" w:customStyle="1" w:styleId="2Char2">
    <w:name w:val="样式 标题 2 Char"/>
    <w:link w:val="2f5"/>
    <w:rsid w:val="00EA3F71"/>
    <w:rPr>
      <w:rFonts w:ascii="Arial" w:eastAsia="Arial" w:hAnsi="Arial" w:cs="Arial"/>
      <w:b/>
      <w:bCs/>
      <w:color w:val="000000"/>
      <w:kern w:val="24"/>
      <w:sz w:val="24"/>
      <w:szCs w:val="18"/>
    </w:rPr>
  </w:style>
  <w:style w:type="character" w:styleId="afffc">
    <w:name w:val="FollowedHyperlink"/>
    <w:rsid w:val="00EA3F71"/>
    <w:rPr>
      <w:color w:val="800080"/>
      <w:u w:val="single"/>
    </w:rPr>
  </w:style>
  <w:style w:type="paragraph" w:customStyle="1" w:styleId="CM119">
    <w:name w:val="CM119"/>
    <w:basedOn w:val="a1"/>
    <w:next w:val="a1"/>
    <w:rsid w:val="00EA3F71"/>
    <w:pPr>
      <w:autoSpaceDE w:val="0"/>
      <w:autoSpaceDN w:val="0"/>
      <w:adjustRightInd w:val="0"/>
      <w:spacing w:after="103"/>
      <w:jc w:val="left"/>
    </w:pPr>
    <w:rPr>
      <w:rFonts w:ascii="Arial" w:hAnsi="Arial" w:cs="Arial"/>
      <w:kern w:val="0"/>
      <w:sz w:val="24"/>
    </w:rPr>
  </w:style>
  <w:style w:type="paragraph" w:customStyle="1" w:styleId="215">
    <w:name w:val="样式 标题 2 + 行距: 1.5 倍行距"/>
    <w:basedOn w:val="21"/>
    <w:rsid w:val="00EA3F71"/>
    <w:pPr>
      <w:keepNext w:val="0"/>
      <w:widowControl/>
      <w:tabs>
        <w:tab w:val="clear" w:pos="840"/>
        <w:tab w:val="num" w:pos="576"/>
        <w:tab w:val="left" w:pos="993"/>
      </w:tabs>
      <w:spacing w:before="120" w:after="120" w:line="360" w:lineRule="auto"/>
      <w:ind w:left="576" w:hanging="576"/>
    </w:pPr>
    <w:rPr>
      <w:rFonts w:cs="宋体"/>
      <w:bCs/>
      <w:kern w:val="0"/>
      <w:sz w:val="24"/>
      <w:szCs w:val="20"/>
      <w:lang w:val="x-none" w:eastAsia="de-DE"/>
    </w:rPr>
  </w:style>
  <w:style w:type="paragraph" w:customStyle="1" w:styleId="2151">
    <w:name w:val="样式 标题 2 + 行距: 1.5 倍行距1"/>
    <w:basedOn w:val="21"/>
    <w:rsid w:val="00EA3F71"/>
    <w:pPr>
      <w:keepNext w:val="0"/>
      <w:widowControl/>
      <w:tabs>
        <w:tab w:val="clear" w:pos="840"/>
        <w:tab w:val="num" w:pos="576"/>
      </w:tabs>
      <w:spacing w:before="120" w:after="120" w:line="360" w:lineRule="auto"/>
      <w:ind w:left="576" w:hanging="576"/>
    </w:pPr>
    <w:rPr>
      <w:rFonts w:cs="宋体"/>
      <w:bCs/>
      <w:kern w:val="0"/>
      <w:sz w:val="24"/>
      <w:szCs w:val="20"/>
      <w:lang w:val="x-none" w:eastAsia="de-DE"/>
    </w:rPr>
  </w:style>
  <w:style w:type="character" w:customStyle="1" w:styleId="Char1CharChar1">
    <w:name w:val="Char1 Char Char1"/>
    <w:rsid w:val="00EA3F71"/>
    <w:rPr>
      <w:rFonts w:ascii="Arial" w:eastAsia="宋体" w:hAnsi="Arial"/>
      <w:lang w:val="de-DE" w:eastAsia="de-DE" w:bidi="ar-SA"/>
    </w:rPr>
  </w:style>
  <w:style w:type="character" w:customStyle="1" w:styleId="CharCharChar1">
    <w:name w:val="Char Char Char1"/>
    <w:basedOn w:val="1Char"/>
    <w:rsid w:val="00EA3F71"/>
    <w:rPr>
      <w:rFonts w:ascii="Arial" w:hAnsi="Arial"/>
      <w:b/>
      <w:kern w:val="16"/>
      <w:sz w:val="28"/>
      <w:lang w:val="x-none" w:eastAsia="de-DE"/>
    </w:rPr>
  </w:style>
  <w:style w:type="paragraph" w:customStyle="1" w:styleId="612552205">
    <w:name w:val="正文 宋体 小四 段前: 6 磅 行距: 多倍行距 1.25 字行 + 左侧:  5.22 字符 段前: 0.5 行"/>
    <w:basedOn w:val="a1"/>
    <w:rsid w:val="00EA3F71"/>
    <w:pPr>
      <w:spacing w:beforeLines="50" w:before="120" w:line="300" w:lineRule="auto"/>
      <w:ind w:leftChars="522" w:left="1096"/>
    </w:pPr>
    <w:rPr>
      <w:rFonts w:ascii="宋体" w:hAnsi="宋体" w:cs="宋体"/>
      <w:sz w:val="24"/>
    </w:rPr>
  </w:style>
  <w:style w:type="paragraph" w:customStyle="1" w:styleId="afffd">
    <w:name w:val="表格名称"/>
    <w:basedOn w:val="ab"/>
    <w:rsid w:val="00EA3F71"/>
    <w:pPr>
      <w:tabs>
        <w:tab w:val="clear" w:pos="3255"/>
        <w:tab w:val="clear" w:pos="10920"/>
      </w:tabs>
      <w:spacing w:beforeLines="50" w:before="50" w:line="360" w:lineRule="auto"/>
      <w:ind w:firstLineChars="200" w:firstLine="200"/>
      <w:jc w:val="center"/>
    </w:pPr>
    <w:rPr>
      <w:rFonts w:ascii="Times New Roman" w:eastAsia="黑体" w:hAnsi="Times New Roman"/>
      <w:sz w:val="24"/>
      <w:szCs w:val="21"/>
      <w:lang w:val="de-DE"/>
    </w:rPr>
  </w:style>
  <w:style w:type="paragraph" w:customStyle="1" w:styleId="StandardOhneEinzug">
    <w:name w:val="StandardOhneEinzug"/>
    <w:basedOn w:val="a1"/>
    <w:rsid w:val="00EA3F71"/>
    <w:pPr>
      <w:keepLines/>
      <w:widowControl/>
      <w:suppressAutoHyphens/>
      <w:spacing w:after="240" w:line="280" w:lineRule="exact"/>
    </w:pPr>
    <w:rPr>
      <w:rFonts w:ascii="Arial" w:hAnsi="Arial" w:cs="Arial"/>
      <w:kern w:val="1"/>
      <w:sz w:val="24"/>
      <w:szCs w:val="20"/>
    </w:rPr>
  </w:style>
  <w:style w:type="character" w:customStyle="1" w:styleId="2Char3">
    <w:name w:val="正文文本缩进 2 Char"/>
    <w:uiPriority w:val="99"/>
    <w:rsid w:val="00EA3F71"/>
    <w:rPr>
      <w:rFonts w:ascii="Arial" w:hAnsi="Arial"/>
      <w:lang w:eastAsia="de-DE"/>
    </w:rPr>
  </w:style>
  <w:style w:type="paragraph" w:customStyle="1" w:styleId="1f">
    <w:name w:val="样式 标题 1"/>
    <w:basedOn w:val="1"/>
    <w:rsid w:val="00EA3F71"/>
    <w:pPr>
      <w:keepNext w:val="0"/>
      <w:widowControl/>
      <w:numPr>
        <w:numId w:val="0"/>
      </w:numPr>
      <w:tabs>
        <w:tab w:val="num" w:pos="284"/>
      </w:tabs>
      <w:spacing w:before="0" w:after="360" w:line="240" w:lineRule="atLeast"/>
      <w:ind w:left="284" w:rightChars="0" w:right="-868" w:hanging="284"/>
    </w:pPr>
    <w:rPr>
      <w:rFonts w:eastAsia="Arial" w:cs="Arial"/>
      <w:bCs w:val="0"/>
      <w:color w:val="000000"/>
      <w:kern w:val="24"/>
      <w:sz w:val="28"/>
      <w:szCs w:val="18"/>
    </w:rPr>
  </w:style>
  <w:style w:type="character" w:customStyle="1" w:styleId="Char1b">
    <w:name w:val="正文文本 Char1"/>
    <w:aliases w:val=" Char1 Char1,正文文字 Char1,Char Char1"/>
    <w:rsid w:val="00EA3F71"/>
    <w:rPr>
      <w:rFonts w:ascii="Arial" w:eastAsia="宋体" w:hAnsi="Arial"/>
      <w:lang w:val="de-DE" w:eastAsia="de-DE" w:bidi="ar-SA"/>
    </w:rPr>
  </w:style>
  <w:style w:type="paragraph" w:customStyle="1" w:styleId="afffe">
    <w:name w:val="科泰正文样式"/>
    <w:basedOn w:val="ab"/>
    <w:rsid w:val="00EA3F71"/>
    <w:pPr>
      <w:widowControl/>
      <w:tabs>
        <w:tab w:val="clear" w:pos="3255"/>
        <w:tab w:val="clear" w:pos="10920"/>
      </w:tabs>
      <w:spacing w:after="120" w:line="240" w:lineRule="auto"/>
      <w:ind w:firstLineChars="200" w:firstLine="480"/>
    </w:pPr>
    <w:rPr>
      <w:rFonts w:cs="宋体"/>
      <w:kern w:val="0"/>
      <w:sz w:val="24"/>
      <w:szCs w:val="20"/>
      <w:lang w:val="de-DE" w:eastAsia="de-DE"/>
    </w:rPr>
  </w:style>
  <w:style w:type="paragraph" w:customStyle="1" w:styleId="affff">
    <w:name w:val="科泰表格"/>
    <w:basedOn w:val="a1"/>
    <w:rsid w:val="00EA3F71"/>
    <w:pPr>
      <w:widowControl/>
      <w:spacing w:before="140" w:line="312" w:lineRule="auto"/>
      <w:jc w:val="left"/>
    </w:pPr>
    <w:rPr>
      <w:rFonts w:ascii="Arial" w:hAnsi="Arial" w:cs="宋体"/>
      <w:kern w:val="0"/>
      <w:sz w:val="18"/>
      <w:szCs w:val="20"/>
      <w:shd w:val="clear" w:color="auto" w:fill="FFFFFF"/>
      <w:lang w:eastAsia="de-DE"/>
    </w:rPr>
  </w:style>
  <w:style w:type="paragraph" w:customStyle="1" w:styleId="CharCharCharChar">
    <w:name w:val="Char Char Char Char"/>
    <w:basedOn w:val="a1"/>
    <w:rsid w:val="00EA3F71"/>
    <w:rPr>
      <w:szCs w:val="20"/>
    </w:rPr>
  </w:style>
  <w:style w:type="paragraph" w:customStyle="1" w:styleId="affff0">
    <w:name w:val="三极"/>
    <w:rsid w:val="00EA3F71"/>
    <w:pPr>
      <w:widowControl w:val="0"/>
      <w:spacing w:line="400" w:lineRule="exact"/>
      <w:jc w:val="both"/>
    </w:pPr>
    <w:rPr>
      <w:rFonts w:ascii="宋体" w:hAnsi="宋体" w:cs="Arial"/>
      <w:color w:val="000000"/>
      <w:sz w:val="24"/>
      <w:szCs w:val="24"/>
    </w:rPr>
  </w:style>
  <w:style w:type="paragraph" w:customStyle="1" w:styleId="1f0">
    <w:name w:val="列出段落1"/>
    <w:basedOn w:val="a1"/>
    <w:uiPriority w:val="99"/>
    <w:qFormat/>
    <w:rsid w:val="00EA3F71"/>
    <w:pPr>
      <w:ind w:firstLineChars="200" w:firstLine="420"/>
    </w:pPr>
    <w:rPr>
      <w:rFonts w:ascii="微软雅黑" w:eastAsia="微软雅黑" w:hAnsi="Calibri" w:cs="微软雅黑"/>
      <w:szCs w:val="21"/>
    </w:rPr>
  </w:style>
  <w:style w:type="character" w:customStyle="1" w:styleId="Char4">
    <w:name w:val="图形 Char"/>
    <w:link w:val="afe"/>
    <w:rsid w:val="00EA3F71"/>
    <w:rPr>
      <w:rFonts w:ascii="宋体" w:hAnsi="宋体"/>
      <w:bCs/>
      <w:kern w:val="2"/>
      <w:sz w:val="24"/>
      <w:szCs w:val="24"/>
      <w:lang w:val="en-GB"/>
    </w:rPr>
  </w:style>
  <w:style w:type="paragraph" w:customStyle="1" w:styleId="CharCharCharCharCharCharCharCharCharCharCharChar1Char0">
    <w:name w:val="Char Char Char Char Char Char Char Char Char Char Char Char1 Char"/>
    <w:basedOn w:val="1"/>
    <w:autoRedefine/>
    <w:rsid w:val="00D35478"/>
    <w:pPr>
      <w:keepLines/>
      <w:numPr>
        <w:numId w:val="0"/>
      </w:numPr>
      <w:tabs>
        <w:tab w:val="num" w:pos="432"/>
      </w:tabs>
      <w:adjustRightInd w:val="0"/>
      <w:spacing w:before="0" w:after="0" w:line="480" w:lineRule="auto"/>
      <w:ind w:rightChars="0" w:right="0"/>
      <w:textAlignment w:val="baseline"/>
    </w:pPr>
    <w:rPr>
      <w:rFonts w:ascii="黑体" w:eastAsia="黑体" w:hAnsi="宋体"/>
      <w:bCs w:val="0"/>
      <w:kern w:val="44"/>
      <w:sz w:val="32"/>
      <w:szCs w:val="32"/>
      <w:lang w:val="x-none"/>
    </w:rPr>
  </w:style>
  <w:style w:type="character" w:customStyle="1" w:styleId="Char1CharChar10">
    <w:name w:val="Char1 Char Char1"/>
    <w:rsid w:val="00735FF2"/>
    <w:rPr>
      <w:rFonts w:ascii="Arial" w:eastAsia="宋体" w:hAnsi="Arial"/>
      <w:lang w:val="de-DE" w:eastAsia="de-DE" w:bidi="ar-SA"/>
    </w:rPr>
  </w:style>
  <w:style w:type="character" w:customStyle="1" w:styleId="CharCharChar10">
    <w:name w:val="Char Char Char1"/>
    <w:basedOn w:val="1Char"/>
    <w:rsid w:val="00735FF2"/>
    <w:rPr>
      <w:rFonts w:ascii="Arial" w:hAnsi="Arial"/>
      <w:b/>
      <w:kern w:val="16"/>
      <w:sz w:val="28"/>
      <w:lang w:val="x-none" w:eastAsia="de-DE"/>
    </w:rPr>
  </w:style>
  <w:style w:type="character" w:customStyle="1" w:styleId="Charf0">
    <w:name w:val="副标题 Char"/>
    <w:uiPriority w:val="11"/>
    <w:rsid w:val="00735FF2"/>
    <w:rPr>
      <w:rFonts w:ascii="Cambria" w:hAnsi="Cambria" w:cs="Times New Roman"/>
      <w:b/>
      <w:bCs/>
      <w:kern w:val="28"/>
      <w:sz w:val="32"/>
      <w:szCs w:val="32"/>
      <w:lang w:eastAsia="de-DE"/>
    </w:rPr>
  </w:style>
  <w:style w:type="character" w:styleId="affff1">
    <w:name w:val="Book Title"/>
    <w:uiPriority w:val="33"/>
    <w:qFormat/>
    <w:rsid w:val="00735FF2"/>
    <w:rPr>
      <w:b/>
      <w:bCs/>
      <w:smallCaps/>
      <w:spacing w:val="5"/>
    </w:rPr>
  </w:style>
  <w:style w:type="character" w:customStyle="1" w:styleId="Charf1">
    <w:name w:val="标题 Char"/>
    <w:uiPriority w:val="10"/>
    <w:rsid w:val="00735FF2"/>
    <w:rPr>
      <w:rFonts w:ascii="Cambria" w:hAnsi="Cambria" w:cs="Times New Roman"/>
      <w:b/>
      <w:bCs/>
      <w:sz w:val="32"/>
      <w:szCs w:val="32"/>
      <w:lang w:eastAsia="de-DE"/>
    </w:rPr>
  </w:style>
  <w:style w:type="paragraph" w:customStyle="1" w:styleId="TableParagraph">
    <w:name w:val="Table Paragraph"/>
    <w:basedOn w:val="a1"/>
    <w:uiPriority w:val="1"/>
    <w:qFormat/>
    <w:rsid w:val="00735FF2"/>
    <w:pPr>
      <w:jc w:val="left"/>
    </w:pPr>
    <w:rPr>
      <w:rFonts w:ascii="Calibri" w:hAnsi="Calibri"/>
      <w:kern w:val="0"/>
      <w:sz w:val="22"/>
      <w:szCs w:val="22"/>
      <w:lang w:eastAsia="en-US"/>
    </w:rPr>
  </w:style>
  <w:style w:type="character" w:customStyle="1" w:styleId="Charf2">
    <w:name w:val="纯文本 Char"/>
    <w:uiPriority w:val="99"/>
    <w:rsid w:val="00735FF2"/>
    <w:rPr>
      <w:rFonts w:ascii="宋体" w:hAnsi="Courier New"/>
      <w:kern w:val="2"/>
      <w:sz w:val="21"/>
    </w:rPr>
  </w:style>
  <w:style w:type="character" w:customStyle="1" w:styleId="HTMLChar0">
    <w:name w:val="HTML 预设格式 Char"/>
    <w:uiPriority w:val="99"/>
    <w:rsid w:val="00735FF2"/>
    <w:rPr>
      <w:rFonts w:ascii="宋体" w:hAnsi="宋体" w:cs="宋体"/>
      <w:sz w:val="24"/>
      <w:szCs w:val="24"/>
    </w:rPr>
  </w:style>
  <w:style w:type="character" w:customStyle="1" w:styleId="UnresolvedMention">
    <w:name w:val="Unresolved Mention"/>
    <w:basedOn w:val="a2"/>
    <w:uiPriority w:val="99"/>
    <w:semiHidden/>
    <w:unhideWhenUsed/>
    <w:rsid w:val="00A04DEC"/>
    <w:rPr>
      <w:color w:val="808080"/>
      <w:shd w:val="clear" w:color="auto" w:fill="E6E6E6"/>
    </w:rPr>
  </w:style>
  <w:style w:type="paragraph" w:styleId="affff2">
    <w:name w:val="No Spacing"/>
    <w:uiPriority w:val="1"/>
    <w:qFormat/>
    <w:rsid w:val="00B3156E"/>
    <w:pPr>
      <w:widowControl w:val="0"/>
      <w:jc w:val="both"/>
    </w:pPr>
    <w:rPr>
      <w:rFonts w:ascii="Calibri" w:hAnsi="Calibri"/>
      <w:kern w:val="2"/>
      <w:sz w:val="24"/>
      <w:szCs w:val="22"/>
    </w:rPr>
  </w:style>
  <w:style w:type="paragraph" w:customStyle="1" w:styleId="CharCharCharCharCharCharCharCharCharCharCharChar1Char1">
    <w:name w:val="Char Char Char Char Char Char Char Char Char Char Char Char1 Char"/>
    <w:basedOn w:val="1"/>
    <w:autoRedefine/>
    <w:rsid w:val="00791C16"/>
    <w:pPr>
      <w:keepLines/>
      <w:pageBreakBefore/>
      <w:numPr>
        <w:numId w:val="0"/>
      </w:numPr>
      <w:tabs>
        <w:tab w:val="num" w:pos="432"/>
      </w:tabs>
      <w:adjustRightInd w:val="0"/>
      <w:spacing w:before="0" w:after="0" w:line="480" w:lineRule="auto"/>
      <w:ind w:rightChars="0" w:right="0"/>
      <w:textAlignment w:val="baseline"/>
    </w:pPr>
    <w:rPr>
      <w:rFonts w:ascii="黑体" w:eastAsia="黑体" w:hAnsi="宋体"/>
      <w:bCs w:val="0"/>
      <w:kern w:val="44"/>
      <w:sz w:val="32"/>
      <w:szCs w:val="32"/>
      <w:lang w:val="x-none"/>
    </w:rPr>
  </w:style>
  <w:style w:type="character" w:customStyle="1" w:styleId="Char1CharChar11">
    <w:name w:val="Char1 Char Char1"/>
    <w:rsid w:val="00791C16"/>
    <w:rPr>
      <w:rFonts w:ascii="Arial" w:eastAsia="宋体" w:hAnsi="Arial"/>
      <w:lang w:val="de-DE" w:eastAsia="de-DE" w:bidi="ar-SA"/>
    </w:rPr>
  </w:style>
  <w:style w:type="character" w:customStyle="1" w:styleId="CharCharChar11">
    <w:name w:val="Char Char Char1"/>
    <w:basedOn w:val="a2"/>
    <w:rsid w:val="00791C16"/>
    <w:rPr>
      <w:rFonts w:ascii="Arial" w:hAnsi="Arial"/>
      <w:b/>
      <w:kern w:val="16"/>
      <w:sz w:val="28"/>
      <w:lang w:val="x-none" w:eastAsia="de-DE"/>
    </w:rPr>
  </w:style>
  <w:style w:type="character" w:customStyle="1" w:styleId="2Char4">
    <w:name w:val="正文文本 2 Char"/>
    <w:uiPriority w:val="99"/>
    <w:rsid w:val="00791C16"/>
    <w:rPr>
      <w:rFonts w:ascii="Arial" w:hAnsi="Arial"/>
      <w:lang w:eastAsia="de-DE"/>
    </w:rPr>
  </w:style>
  <w:style w:type="character" w:customStyle="1" w:styleId="3Char0">
    <w:name w:val="标题 3 Char"/>
    <w:aliases w:val="Title 3 Char1,3 bullet Char1,b Char1,bullet Char1,h3 Char1,样式 标题 3 Char1,head:3# Char1,Head 3 Char1"/>
    <w:uiPriority w:val="9"/>
    <w:rsid w:val="00791C16"/>
    <w:rPr>
      <w:rFonts w:ascii="Arial" w:hAnsi="Arial"/>
      <w:b/>
      <w:sz w:val="24"/>
      <w:lang w:val="de-DE" w:eastAsia="de-DE"/>
    </w:rPr>
  </w:style>
  <w:style w:type="character" w:customStyle="1" w:styleId="4Char">
    <w:name w:val="标题 4 Char"/>
    <w:aliases w:val="Title 4 Char1,4 dash Char1,d Char1,Nadpis 4 Char Char Char,dash Char1,head:4# Char1,Head 4 Char1"/>
    <w:link w:val="43"/>
    <w:uiPriority w:val="9"/>
    <w:rsid w:val="00791C16"/>
    <w:rPr>
      <w:b/>
      <w:i/>
      <w:sz w:val="24"/>
      <w:lang w:val="en-GB"/>
    </w:rPr>
  </w:style>
  <w:style w:type="character" w:customStyle="1" w:styleId="5Char">
    <w:name w:val="标题 5 Char"/>
    <w:aliases w:val="head:5# Char1,Title 5 Char1,5 sub-bullet Char1,sb Char1,4 Char1"/>
    <w:uiPriority w:val="9"/>
    <w:rsid w:val="00791C16"/>
    <w:rPr>
      <w:rFonts w:ascii="Arial" w:hAnsi="Arial"/>
      <w:b/>
      <w:sz w:val="24"/>
      <w:lang w:val="de-DE" w:eastAsia="de-DE"/>
    </w:rPr>
  </w:style>
  <w:style w:type="character" w:customStyle="1" w:styleId="6Char">
    <w:name w:val="标题 6 Char"/>
    <w:aliases w:val="标题3 Char"/>
    <w:link w:val="60"/>
    <w:uiPriority w:val="9"/>
    <w:rsid w:val="00791C16"/>
    <w:rPr>
      <w:rFonts w:ascii="Arial" w:hAnsi="Arial"/>
      <w:i/>
      <w:sz w:val="22"/>
      <w:lang w:val="en-GB"/>
    </w:rPr>
  </w:style>
  <w:style w:type="character" w:customStyle="1" w:styleId="7Char">
    <w:name w:val="标题 7 Char"/>
    <w:link w:val="70"/>
    <w:uiPriority w:val="9"/>
    <w:rsid w:val="00791C16"/>
    <w:rPr>
      <w:rFonts w:ascii="Arial" w:hAnsi="Arial"/>
      <w:lang w:val="en-GB"/>
    </w:rPr>
  </w:style>
  <w:style w:type="character" w:customStyle="1" w:styleId="8Char">
    <w:name w:val="标题 8 Char"/>
    <w:link w:val="80"/>
    <w:uiPriority w:val="9"/>
    <w:rsid w:val="00791C16"/>
    <w:rPr>
      <w:rFonts w:ascii="Arial" w:hAnsi="Arial"/>
      <w:i/>
      <w:lang w:val="en-GB"/>
    </w:rPr>
  </w:style>
  <w:style w:type="character" w:customStyle="1" w:styleId="9Char">
    <w:name w:val="标题 9 Char"/>
    <w:link w:val="90"/>
    <w:uiPriority w:val="9"/>
    <w:rsid w:val="00791C16"/>
    <w:rPr>
      <w:rFonts w:ascii="Arial" w:hAnsi="Arial"/>
      <w:i/>
      <w:sz w:val="18"/>
      <w:lang w:val="en-GB"/>
    </w:rPr>
  </w:style>
  <w:style w:type="character" w:customStyle="1" w:styleId="3Char10">
    <w:name w:val="标题 3 Char1"/>
    <w:aliases w:val="Title 3 Char,3 bullet Char,b Char,bullet Char,h3 Char,样式 标题 3 Char,head:3# Char,Head 3 Char"/>
    <w:uiPriority w:val="9"/>
    <w:semiHidden/>
    <w:rsid w:val="00791C16"/>
    <w:rPr>
      <w:rFonts w:cs="Times New Roman"/>
      <w:b/>
      <w:bCs/>
      <w:kern w:val="2"/>
      <w:sz w:val="32"/>
      <w:szCs w:val="32"/>
    </w:rPr>
  </w:style>
  <w:style w:type="character" w:customStyle="1" w:styleId="4Char1">
    <w:name w:val="标题 4 Char1"/>
    <w:aliases w:val="Title 4 Char,4 dash Char,d Char,dash Char,head:4# Char,Head 4 Char"/>
    <w:uiPriority w:val="9"/>
    <w:semiHidden/>
    <w:rsid w:val="00791C16"/>
    <w:rPr>
      <w:rFonts w:ascii="Cambria" w:eastAsia="宋体" w:hAnsi="Cambria" w:cs="Times New Roman"/>
      <w:b/>
      <w:bCs/>
      <w:kern w:val="2"/>
      <w:sz w:val="28"/>
      <w:szCs w:val="28"/>
    </w:rPr>
  </w:style>
  <w:style w:type="character" w:customStyle="1" w:styleId="5Char1">
    <w:name w:val="标题 5 Char1"/>
    <w:aliases w:val="head:5# Char,Title 5 Char,5 sub-bullet Char,sb Char,4 Char"/>
    <w:uiPriority w:val="9"/>
    <w:semiHidden/>
    <w:rsid w:val="00791C16"/>
    <w:rPr>
      <w:rFonts w:cs="Times New Roman"/>
      <w:b/>
      <w:bCs/>
      <w:kern w:val="2"/>
      <w:sz w:val="28"/>
      <w:szCs w:val="28"/>
    </w:rPr>
  </w:style>
  <w:style w:type="character" w:customStyle="1" w:styleId="Charf3">
    <w:name w:val="页眉 Char"/>
    <w:uiPriority w:val="99"/>
    <w:rsid w:val="00791C16"/>
    <w:rPr>
      <w:rFonts w:ascii="Arial" w:hAnsi="Arial"/>
      <w:sz w:val="24"/>
      <w:lang w:eastAsia="de-DE"/>
    </w:rPr>
  </w:style>
  <w:style w:type="character" w:customStyle="1" w:styleId="Charf4">
    <w:name w:val="页脚 Char"/>
    <w:aliases w:val="BMCL Char1"/>
    <w:locked/>
    <w:rsid w:val="00791C16"/>
    <w:rPr>
      <w:rFonts w:ascii="Arial" w:hAnsi="Arial"/>
      <w:sz w:val="18"/>
      <w:szCs w:val="18"/>
      <w:lang w:eastAsia="de-DE"/>
    </w:rPr>
  </w:style>
  <w:style w:type="character" w:customStyle="1" w:styleId="Char1c">
    <w:name w:val="页脚 Char1"/>
    <w:aliases w:val="BMCL Char"/>
    <w:semiHidden/>
    <w:rsid w:val="00791C16"/>
    <w:rPr>
      <w:rFonts w:ascii="Calibri" w:hAnsi="Calibri"/>
      <w:kern w:val="2"/>
      <w:sz w:val="18"/>
      <w:szCs w:val="18"/>
    </w:rPr>
  </w:style>
  <w:style w:type="character" w:customStyle="1" w:styleId="Charf5">
    <w:name w:val="题注 Char"/>
    <w:uiPriority w:val="35"/>
    <w:semiHidden/>
    <w:locked/>
    <w:rsid w:val="00791C16"/>
    <w:rPr>
      <w:rFonts w:ascii="Cambria" w:eastAsia="黑体" w:hAnsi="Cambria"/>
      <w:kern w:val="2"/>
    </w:rPr>
  </w:style>
  <w:style w:type="character" w:customStyle="1" w:styleId="Charf6">
    <w:name w:val="正文文本缩进 Char"/>
    <w:uiPriority w:val="99"/>
    <w:rsid w:val="00791C16"/>
    <w:rPr>
      <w:rFonts w:ascii="长城宋体" w:hAnsi="Calibri"/>
      <w:kern w:val="2"/>
      <w:sz w:val="24"/>
      <w:szCs w:val="22"/>
    </w:rPr>
  </w:style>
  <w:style w:type="character" w:customStyle="1" w:styleId="Charf7">
    <w:name w:val="日期 Char"/>
    <w:uiPriority w:val="99"/>
    <w:rsid w:val="00791C16"/>
    <w:rPr>
      <w:rFonts w:ascii="宋体" w:hAnsi="Calibri"/>
      <w:sz w:val="21"/>
    </w:rPr>
  </w:style>
  <w:style w:type="character" w:customStyle="1" w:styleId="Charf8">
    <w:name w:val="注释标题 Char"/>
    <w:uiPriority w:val="99"/>
    <w:rsid w:val="00791C16"/>
    <w:rPr>
      <w:rFonts w:ascii="Calibri" w:hAnsi="Calibri"/>
      <w:kern w:val="2"/>
      <w:sz w:val="21"/>
      <w:szCs w:val="22"/>
    </w:rPr>
  </w:style>
  <w:style w:type="character" w:customStyle="1" w:styleId="3Char3">
    <w:name w:val="正文文本缩进 3 Char"/>
    <w:uiPriority w:val="99"/>
    <w:rsid w:val="00791C16"/>
    <w:rPr>
      <w:rFonts w:ascii="宋体" w:hAnsi="Calibri"/>
      <w:sz w:val="21"/>
    </w:rPr>
  </w:style>
  <w:style w:type="character" w:customStyle="1" w:styleId="Charf9">
    <w:name w:val="文档结构图 Char"/>
    <w:uiPriority w:val="99"/>
    <w:semiHidden/>
    <w:rsid w:val="00791C16"/>
    <w:rPr>
      <w:rFonts w:ascii="Arial" w:hAnsi="Arial"/>
      <w:shd w:val="clear" w:color="auto" w:fill="000080"/>
      <w:lang w:eastAsia="de-DE"/>
    </w:rPr>
  </w:style>
  <w:style w:type="character" w:customStyle="1" w:styleId="Charfa">
    <w:name w:val="批注框文本 Char"/>
    <w:uiPriority w:val="99"/>
    <w:semiHidden/>
    <w:rsid w:val="00791C16"/>
    <w:rPr>
      <w:rFonts w:ascii="Arial" w:hAnsi="Arial"/>
      <w:sz w:val="18"/>
      <w:szCs w:val="18"/>
      <w:lang w:eastAsia="de-DE"/>
    </w:rPr>
  </w:style>
  <w:style w:type="character" w:customStyle="1" w:styleId="Charfb">
    <w:name w:val="引用 Char"/>
    <w:uiPriority w:val="29"/>
    <w:rsid w:val="00791C16"/>
    <w:rPr>
      <w:rFonts w:ascii="Calibri" w:hAnsi="Calibri"/>
      <w:i/>
      <w:iCs/>
      <w:color w:val="000000"/>
      <w:kern w:val="2"/>
      <w:sz w:val="21"/>
      <w:szCs w:val="22"/>
    </w:rPr>
  </w:style>
  <w:style w:type="paragraph" w:styleId="affff3">
    <w:name w:val="Intense Quote"/>
    <w:basedOn w:val="a1"/>
    <w:next w:val="a1"/>
    <w:link w:val="Charfc"/>
    <w:uiPriority w:val="30"/>
    <w:qFormat/>
    <w:rsid w:val="00791C16"/>
    <w:pPr>
      <w:pBdr>
        <w:bottom w:val="single" w:sz="4" w:space="4" w:color="4F81BD"/>
      </w:pBdr>
      <w:spacing w:before="200" w:after="280" w:line="360" w:lineRule="auto"/>
      <w:ind w:left="936" w:right="936"/>
    </w:pPr>
    <w:rPr>
      <w:rFonts w:ascii="Calibri" w:hAnsi="Calibri"/>
      <w:b/>
      <w:bCs/>
      <w:i/>
      <w:iCs/>
      <w:color w:val="4F81BD"/>
      <w:szCs w:val="22"/>
    </w:rPr>
  </w:style>
  <w:style w:type="character" w:customStyle="1" w:styleId="affff4">
    <w:name w:val="明显引用 字符"/>
    <w:basedOn w:val="a2"/>
    <w:uiPriority w:val="30"/>
    <w:rsid w:val="00791C16"/>
    <w:rPr>
      <w:i/>
      <w:iCs/>
      <w:color w:val="4F81BD" w:themeColor="accent1"/>
      <w:kern w:val="2"/>
      <w:sz w:val="21"/>
      <w:szCs w:val="24"/>
    </w:rPr>
  </w:style>
  <w:style w:type="character" w:customStyle="1" w:styleId="Charfc">
    <w:name w:val="明显引用 Char"/>
    <w:link w:val="affff3"/>
    <w:uiPriority w:val="30"/>
    <w:rsid w:val="00791C16"/>
    <w:rPr>
      <w:rFonts w:ascii="Calibri" w:hAnsi="Calibri"/>
      <w:b/>
      <w:bCs/>
      <w:i/>
      <w:iCs/>
      <w:color w:val="4F81BD"/>
      <w:kern w:val="2"/>
      <w:sz w:val="21"/>
      <w:szCs w:val="22"/>
    </w:rPr>
  </w:style>
  <w:style w:type="character" w:styleId="affff5">
    <w:name w:val="Subtle Emphasis"/>
    <w:uiPriority w:val="19"/>
    <w:qFormat/>
    <w:rsid w:val="00791C16"/>
    <w:rPr>
      <w:i/>
      <w:iCs/>
      <w:color w:val="808080"/>
    </w:rPr>
  </w:style>
  <w:style w:type="character" w:styleId="affff6">
    <w:name w:val="Subtle Reference"/>
    <w:uiPriority w:val="31"/>
    <w:qFormat/>
    <w:rsid w:val="00791C16"/>
    <w:rPr>
      <w:smallCaps/>
      <w:color w:val="C0504D"/>
      <w:u w:val="single"/>
    </w:rPr>
  </w:style>
  <w:style w:type="character" w:styleId="affff7">
    <w:name w:val="Intense Reference"/>
    <w:uiPriority w:val="32"/>
    <w:qFormat/>
    <w:rsid w:val="00791C16"/>
    <w:rPr>
      <w:b/>
      <w:bCs/>
      <w:smallCaps/>
      <w:color w:val="C0504D"/>
      <w:spacing w:val="5"/>
      <w:u w:val="single"/>
    </w:rPr>
  </w:style>
  <w:style w:type="character" w:customStyle="1" w:styleId="2f6">
    <w:name w:val="访问过的超链接2"/>
    <w:rsid w:val="00791C16"/>
    <w:rPr>
      <w:color w:val="800080"/>
      <w:u w:val="single"/>
    </w:rPr>
  </w:style>
  <w:style w:type="character" w:customStyle="1" w:styleId="2f7">
    <w:name w:val="超链接2"/>
    <w:rsid w:val="00791C16"/>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498259">
      <w:bodyDiv w:val="1"/>
      <w:marLeft w:val="0"/>
      <w:marRight w:val="0"/>
      <w:marTop w:val="0"/>
      <w:marBottom w:val="0"/>
      <w:divBdr>
        <w:top w:val="none" w:sz="0" w:space="0" w:color="auto"/>
        <w:left w:val="none" w:sz="0" w:space="0" w:color="auto"/>
        <w:bottom w:val="none" w:sz="0" w:space="0" w:color="auto"/>
        <w:right w:val="none" w:sz="0" w:space="0" w:color="auto"/>
      </w:divBdr>
    </w:div>
    <w:div w:id="18553387">
      <w:bodyDiv w:val="1"/>
      <w:marLeft w:val="0"/>
      <w:marRight w:val="0"/>
      <w:marTop w:val="0"/>
      <w:marBottom w:val="0"/>
      <w:divBdr>
        <w:top w:val="none" w:sz="0" w:space="0" w:color="auto"/>
        <w:left w:val="none" w:sz="0" w:space="0" w:color="auto"/>
        <w:bottom w:val="none" w:sz="0" w:space="0" w:color="auto"/>
        <w:right w:val="none" w:sz="0" w:space="0" w:color="auto"/>
      </w:divBdr>
    </w:div>
    <w:div w:id="79176768">
      <w:bodyDiv w:val="1"/>
      <w:marLeft w:val="0"/>
      <w:marRight w:val="0"/>
      <w:marTop w:val="0"/>
      <w:marBottom w:val="0"/>
      <w:divBdr>
        <w:top w:val="none" w:sz="0" w:space="0" w:color="auto"/>
        <w:left w:val="none" w:sz="0" w:space="0" w:color="auto"/>
        <w:bottom w:val="none" w:sz="0" w:space="0" w:color="auto"/>
        <w:right w:val="none" w:sz="0" w:space="0" w:color="auto"/>
      </w:divBdr>
    </w:div>
    <w:div w:id="84570954">
      <w:bodyDiv w:val="1"/>
      <w:marLeft w:val="0"/>
      <w:marRight w:val="0"/>
      <w:marTop w:val="0"/>
      <w:marBottom w:val="0"/>
      <w:divBdr>
        <w:top w:val="none" w:sz="0" w:space="0" w:color="auto"/>
        <w:left w:val="none" w:sz="0" w:space="0" w:color="auto"/>
        <w:bottom w:val="none" w:sz="0" w:space="0" w:color="auto"/>
        <w:right w:val="none" w:sz="0" w:space="0" w:color="auto"/>
      </w:divBdr>
    </w:div>
    <w:div w:id="117653458">
      <w:bodyDiv w:val="1"/>
      <w:marLeft w:val="0"/>
      <w:marRight w:val="0"/>
      <w:marTop w:val="0"/>
      <w:marBottom w:val="0"/>
      <w:divBdr>
        <w:top w:val="none" w:sz="0" w:space="0" w:color="auto"/>
        <w:left w:val="none" w:sz="0" w:space="0" w:color="auto"/>
        <w:bottom w:val="none" w:sz="0" w:space="0" w:color="auto"/>
        <w:right w:val="none" w:sz="0" w:space="0" w:color="auto"/>
      </w:divBdr>
    </w:div>
    <w:div w:id="118843901">
      <w:bodyDiv w:val="1"/>
      <w:marLeft w:val="0"/>
      <w:marRight w:val="0"/>
      <w:marTop w:val="0"/>
      <w:marBottom w:val="0"/>
      <w:divBdr>
        <w:top w:val="none" w:sz="0" w:space="0" w:color="auto"/>
        <w:left w:val="none" w:sz="0" w:space="0" w:color="auto"/>
        <w:bottom w:val="none" w:sz="0" w:space="0" w:color="auto"/>
        <w:right w:val="none" w:sz="0" w:space="0" w:color="auto"/>
      </w:divBdr>
    </w:div>
    <w:div w:id="162286348">
      <w:bodyDiv w:val="1"/>
      <w:marLeft w:val="0"/>
      <w:marRight w:val="0"/>
      <w:marTop w:val="0"/>
      <w:marBottom w:val="0"/>
      <w:divBdr>
        <w:top w:val="none" w:sz="0" w:space="0" w:color="auto"/>
        <w:left w:val="none" w:sz="0" w:space="0" w:color="auto"/>
        <w:bottom w:val="none" w:sz="0" w:space="0" w:color="auto"/>
        <w:right w:val="none" w:sz="0" w:space="0" w:color="auto"/>
      </w:divBdr>
    </w:div>
    <w:div w:id="195775059">
      <w:bodyDiv w:val="1"/>
      <w:marLeft w:val="0"/>
      <w:marRight w:val="0"/>
      <w:marTop w:val="0"/>
      <w:marBottom w:val="0"/>
      <w:divBdr>
        <w:top w:val="none" w:sz="0" w:space="0" w:color="auto"/>
        <w:left w:val="none" w:sz="0" w:space="0" w:color="auto"/>
        <w:bottom w:val="none" w:sz="0" w:space="0" w:color="auto"/>
        <w:right w:val="none" w:sz="0" w:space="0" w:color="auto"/>
      </w:divBdr>
    </w:div>
    <w:div w:id="214393802">
      <w:bodyDiv w:val="1"/>
      <w:marLeft w:val="0"/>
      <w:marRight w:val="0"/>
      <w:marTop w:val="0"/>
      <w:marBottom w:val="0"/>
      <w:divBdr>
        <w:top w:val="none" w:sz="0" w:space="0" w:color="auto"/>
        <w:left w:val="none" w:sz="0" w:space="0" w:color="auto"/>
        <w:bottom w:val="none" w:sz="0" w:space="0" w:color="auto"/>
        <w:right w:val="none" w:sz="0" w:space="0" w:color="auto"/>
      </w:divBdr>
    </w:div>
    <w:div w:id="275252756">
      <w:bodyDiv w:val="1"/>
      <w:marLeft w:val="0"/>
      <w:marRight w:val="0"/>
      <w:marTop w:val="0"/>
      <w:marBottom w:val="0"/>
      <w:divBdr>
        <w:top w:val="none" w:sz="0" w:space="0" w:color="auto"/>
        <w:left w:val="none" w:sz="0" w:space="0" w:color="auto"/>
        <w:bottom w:val="none" w:sz="0" w:space="0" w:color="auto"/>
        <w:right w:val="none" w:sz="0" w:space="0" w:color="auto"/>
      </w:divBdr>
    </w:div>
    <w:div w:id="279924045">
      <w:bodyDiv w:val="1"/>
      <w:marLeft w:val="0"/>
      <w:marRight w:val="0"/>
      <w:marTop w:val="0"/>
      <w:marBottom w:val="0"/>
      <w:divBdr>
        <w:top w:val="none" w:sz="0" w:space="0" w:color="auto"/>
        <w:left w:val="none" w:sz="0" w:space="0" w:color="auto"/>
        <w:bottom w:val="none" w:sz="0" w:space="0" w:color="auto"/>
        <w:right w:val="none" w:sz="0" w:space="0" w:color="auto"/>
      </w:divBdr>
    </w:div>
    <w:div w:id="323240934">
      <w:bodyDiv w:val="1"/>
      <w:marLeft w:val="0"/>
      <w:marRight w:val="0"/>
      <w:marTop w:val="0"/>
      <w:marBottom w:val="0"/>
      <w:divBdr>
        <w:top w:val="none" w:sz="0" w:space="0" w:color="auto"/>
        <w:left w:val="none" w:sz="0" w:space="0" w:color="auto"/>
        <w:bottom w:val="none" w:sz="0" w:space="0" w:color="auto"/>
        <w:right w:val="none" w:sz="0" w:space="0" w:color="auto"/>
      </w:divBdr>
    </w:div>
    <w:div w:id="410080239">
      <w:bodyDiv w:val="1"/>
      <w:marLeft w:val="0"/>
      <w:marRight w:val="0"/>
      <w:marTop w:val="0"/>
      <w:marBottom w:val="0"/>
      <w:divBdr>
        <w:top w:val="none" w:sz="0" w:space="0" w:color="auto"/>
        <w:left w:val="none" w:sz="0" w:space="0" w:color="auto"/>
        <w:bottom w:val="none" w:sz="0" w:space="0" w:color="auto"/>
        <w:right w:val="none" w:sz="0" w:space="0" w:color="auto"/>
      </w:divBdr>
    </w:div>
    <w:div w:id="423690707">
      <w:bodyDiv w:val="1"/>
      <w:marLeft w:val="0"/>
      <w:marRight w:val="0"/>
      <w:marTop w:val="0"/>
      <w:marBottom w:val="0"/>
      <w:divBdr>
        <w:top w:val="none" w:sz="0" w:space="0" w:color="auto"/>
        <w:left w:val="none" w:sz="0" w:space="0" w:color="auto"/>
        <w:bottom w:val="none" w:sz="0" w:space="0" w:color="auto"/>
        <w:right w:val="none" w:sz="0" w:space="0" w:color="auto"/>
      </w:divBdr>
    </w:div>
    <w:div w:id="558440911">
      <w:bodyDiv w:val="1"/>
      <w:marLeft w:val="0"/>
      <w:marRight w:val="0"/>
      <w:marTop w:val="0"/>
      <w:marBottom w:val="0"/>
      <w:divBdr>
        <w:top w:val="none" w:sz="0" w:space="0" w:color="auto"/>
        <w:left w:val="none" w:sz="0" w:space="0" w:color="auto"/>
        <w:bottom w:val="none" w:sz="0" w:space="0" w:color="auto"/>
        <w:right w:val="none" w:sz="0" w:space="0" w:color="auto"/>
      </w:divBdr>
    </w:div>
    <w:div w:id="614412219">
      <w:bodyDiv w:val="1"/>
      <w:marLeft w:val="0"/>
      <w:marRight w:val="0"/>
      <w:marTop w:val="0"/>
      <w:marBottom w:val="0"/>
      <w:divBdr>
        <w:top w:val="none" w:sz="0" w:space="0" w:color="auto"/>
        <w:left w:val="none" w:sz="0" w:space="0" w:color="auto"/>
        <w:bottom w:val="none" w:sz="0" w:space="0" w:color="auto"/>
        <w:right w:val="none" w:sz="0" w:space="0" w:color="auto"/>
      </w:divBdr>
    </w:div>
    <w:div w:id="706685276">
      <w:bodyDiv w:val="1"/>
      <w:marLeft w:val="0"/>
      <w:marRight w:val="0"/>
      <w:marTop w:val="0"/>
      <w:marBottom w:val="0"/>
      <w:divBdr>
        <w:top w:val="none" w:sz="0" w:space="0" w:color="auto"/>
        <w:left w:val="none" w:sz="0" w:space="0" w:color="auto"/>
        <w:bottom w:val="none" w:sz="0" w:space="0" w:color="auto"/>
        <w:right w:val="none" w:sz="0" w:space="0" w:color="auto"/>
      </w:divBdr>
    </w:div>
    <w:div w:id="749036835">
      <w:bodyDiv w:val="1"/>
      <w:marLeft w:val="0"/>
      <w:marRight w:val="0"/>
      <w:marTop w:val="0"/>
      <w:marBottom w:val="0"/>
      <w:divBdr>
        <w:top w:val="none" w:sz="0" w:space="0" w:color="auto"/>
        <w:left w:val="none" w:sz="0" w:space="0" w:color="auto"/>
        <w:bottom w:val="none" w:sz="0" w:space="0" w:color="auto"/>
        <w:right w:val="none" w:sz="0" w:space="0" w:color="auto"/>
      </w:divBdr>
    </w:div>
    <w:div w:id="811992059">
      <w:bodyDiv w:val="1"/>
      <w:marLeft w:val="0"/>
      <w:marRight w:val="0"/>
      <w:marTop w:val="0"/>
      <w:marBottom w:val="0"/>
      <w:divBdr>
        <w:top w:val="none" w:sz="0" w:space="0" w:color="auto"/>
        <w:left w:val="none" w:sz="0" w:space="0" w:color="auto"/>
        <w:bottom w:val="none" w:sz="0" w:space="0" w:color="auto"/>
        <w:right w:val="none" w:sz="0" w:space="0" w:color="auto"/>
      </w:divBdr>
    </w:div>
    <w:div w:id="902302397">
      <w:bodyDiv w:val="1"/>
      <w:marLeft w:val="0"/>
      <w:marRight w:val="0"/>
      <w:marTop w:val="0"/>
      <w:marBottom w:val="0"/>
      <w:divBdr>
        <w:top w:val="none" w:sz="0" w:space="0" w:color="auto"/>
        <w:left w:val="none" w:sz="0" w:space="0" w:color="auto"/>
        <w:bottom w:val="none" w:sz="0" w:space="0" w:color="auto"/>
        <w:right w:val="none" w:sz="0" w:space="0" w:color="auto"/>
      </w:divBdr>
    </w:div>
    <w:div w:id="907231365">
      <w:bodyDiv w:val="1"/>
      <w:marLeft w:val="0"/>
      <w:marRight w:val="0"/>
      <w:marTop w:val="0"/>
      <w:marBottom w:val="0"/>
      <w:divBdr>
        <w:top w:val="none" w:sz="0" w:space="0" w:color="auto"/>
        <w:left w:val="none" w:sz="0" w:space="0" w:color="auto"/>
        <w:bottom w:val="none" w:sz="0" w:space="0" w:color="auto"/>
        <w:right w:val="none" w:sz="0" w:space="0" w:color="auto"/>
      </w:divBdr>
    </w:div>
    <w:div w:id="919098821">
      <w:bodyDiv w:val="1"/>
      <w:marLeft w:val="0"/>
      <w:marRight w:val="0"/>
      <w:marTop w:val="0"/>
      <w:marBottom w:val="0"/>
      <w:divBdr>
        <w:top w:val="none" w:sz="0" w:space="0" w:color="auto"/>
        <w:left w:val="none" w:sz="0" w:space="0" w:color="auto"/>
        <w:bottom w:val="none" w:sz="0" w:space="0" w:color="auto"/>
        <w:right w:val="none" w:sz="0" w:space="0" w:color="auto"/>
      </w:divBdr>
    </w:div>
    <w:div w:id="1014501115">
      <w:bodyDiv w:val="1"/>
      <w:marLeft w:val="0"/>
      <w:marRight w:val="0"/>
      <w:marTop w:val="0"/>
      <w:marBottom w:val="0"/>
      <w:divBdr>
        <w:top w:val="none" w:sz="0" w:space="0" w:color="auto"/>
        <w:left w:val="none" w:sz="0" w:space="0" w:color="auto"/>
        <w:bottom w:val="none" w:sz="0" w:space="0" w:color="auto"/>
        <w:right w:val="none" w:sz="0" w:space="0" w:color="auto"/>
      </w:divBdr>
    </w:div>
    <w:div w:id="1020543207">
      <w:bodyDiv w:val="1"/>
      <w:marLeft w:val="0"/>
      <w:marRight w:val="0"/>
      <w:marTop w:val="0"/>
      <w:marBottom w:val="0"/>
      <w:divBdr>
        <w:top w:val="none" w:sz="0" w:space="0" w:color="auto"/>
        <w:left w:val="none" w:sz="0" w:space="0" w:color="auto"/>
        <w:bottom w:val="none" w:sz="0" w:space="0" w:color="auto"/>
        <w:right w:val="none" w:sz="0" w:space="0" w:color="auto"/>
      </w:divBdr>
    </w:div>
    <w:div w:id="1039281422">
      <w:bodyDiv w:val="1"/>
      <w:marLeft w:val="0"/>
      <w:marRight w:val="0"/>
      <w:marTop w:val="0"/>
      <w:marBottom w:val="0"/>
      <w:divBdr>
        <w:top w:val="none" w:sz="0" w:space="0" w:color="auto"/>
        <w:left w:val="none" w:sz="0" w:space="0" w:color="auto"/>
        <w:bottom w:val="none" w:sz="0" w:space="0" w:color="auto"/>
        <w:right w:val="none" w:sz="0" w:space="0" w:color="auto"/>
      </w:divBdr>
    </w:div>
    <w:div w:id="1064136278">
      <w:bodyDiv w:val="1"/>
      <w:marLeft w:val="0"/>
      <w:marRight w:val="0"/>
      <w:marTop w:val="0"/>
      <w:marBottom w:val="0"/>
      <w:divBdr>
        <w:top w:val="none" w:sz="0" w:space="0" w:color="auto"/>
        <w:left w:val="none" w:sz="0" w:space="0" w:color="auto"/>
        <w:bottom w:val="none" w:sz="0" w:space="0" w:color="auto"/>
        <w:right w:val="none" w:sz="0" w:space="0" w:color="auto"/>
      </w:divBdr>
    </w:div>
    <w:div w:id="1069229682">
      <w:bodyDiv w:val="1"/>
      <w:marLeft w:val="0"/>
      <w:marRight w:val="0"/>
      <w:marTop w:val="0"/>
      <w:marBottom w:val="0"/>
      <w:divBdr>
        <w:top w:val="none" w:sz="0" w:space="0" w:color="auto"/>
        <w:left w:val="none" w:sz="0" w:space="0" w:color="auto"/>
        <w:bottom w:val="none" w:sz="0" w:space="0" w:color="auto"/>
        <w:right w:val="none" w:sz="0" w:space="0" w:color="auto"/>
      </w:divBdr>
      <w:divsChild>
        <w:div w:id="985747650">
          <w:marLeft w:val="0"/>
          <w:marRight w:val="0"/>
          <w:marTop w:val="0"/>
          <w:marBottom w:val="0"/>
          <w:divBdr>
            <w:top w:val="none" w:sz="0" w:space="0" w:color="auto"/>
            <w:left w:val="none" w:sz="0" w:space="0" w:color="auto"/>
            <w:bottom w:val="none" w:sz="0" w:space="0" w:color="auto"/>
            <w:right w:val="none" w:sz="0" w:space="0" w:color="auto"/>
          </w:divBdr>
          <w:divsChild>
            <w:div w:id="377628016">
              <w:marLeft w:val="0"/>
              <w:marRight w:val="0"/>
              <w:marTop w:val="0"/>
              <w:marBottom w:val="0"/>
              <w:divBdr>
                <w:top w:val="none" w:sz="0" w:space="0" w:color="auto"/>
                <w:left w:val="none" w:sz="0" w:space="0" w:color="auto"/>
                <w:bottom w:val="none" w:sz="0" w:space="0" w:color="auto"/>
                <w:right w:val="none" w:sz="0" w:space="0" w:color="auto"/>
              </w:divBdr>
              <w:divsChild>
                <w:div w:id="199754349">
                  <w:marLeft w:val="0"/>
                  <w:marRight w:val="0"/>
                  <w:marTop w:val="0"/>
                  <w:marBottom w:val="0"/>
                  <w:divBdr>
                    <w:top w:val="none" w:sz="0" w:space="0" w:color="auto"/>
                    <w:left w:val="none" w:sz="0" w:space="0" w:color="auto"/>
                    <w:bottom w:val="none" w:sz="0" w:space="0" w:color="auto"/>
                    <w:right w:val="none" w:sz="0" w:space="0" w:color="auto"/>
                  </w:divBdr>
                  <w:divsChild>
                    <w:div w:id="1844199699">
                      <w:marLeft w:val="0"/>
                      <w:marRight w:val="0"/>
                      <w:marTop w:val="0"/>
                      <w:marBottom w:val="0"/>
                      <w:divBdr>
                        <w:top w:val="none" w:sz="0" w:space="0" w:color="auto"/>
                        <w:left w:val="none" w:sz="0" w:space="0" w:color="auto"/>
                        <w:bottom w:val="none" w:sz="0" w:space="0" w:color="auto"/>
                        <w:right w:val="none" w:sz="0" w:space="0" w:color="auto"/>
                      </w:divBdr>
                      <w:divsChild>
                        <w:div w:id="1689218052">
                          <w:marLeft w:val="0"/>
                          <w:marRight w:val="0"/>
                          <w:marTop w:val="0"/>
                          <w:marBottom w:val="0"/>
                          <w:divBdr>
                            <w:top w:val="none" w:sz="0" w:space="0" w:color="auto"/>
                            <w:left w:val="none" w:sz="0" w:space="0" w:color="auto"/>
                            <w:bottom w:val="none" w:sz="0" w:space="0" w:color="auto"/>
                            <w:right w:val="none" w:sz="0" w:space="0" w:color="auto"/>
                          </w:divBdr>
                          <w:divsChild>
                            <w:div w:id="624117250">
                              <w:marLeft w:val="0"/>
                              <w:marRight w:val="0"/>
                              <w:marTop w:val="0"/>
                              <w:marBottom w:val="0"/>
                              <w:divBdr>
                                <w:top w:val="none" w:sz="0" w:space="0" w:color="auto"/>
                                <w:left w:val="none" w:sz="0" w:space="0" w:color="auto"/>
                                <w:bottom w:val="none" w:sz="0" w:space="0" w:color="auto"/>
                                <w:right w:val="none" w:sz="0" w:space="0" w:color="auto"/>
                              </w:divBdr>
                              <w:divsChild>
                                <w:div w:id="191649996">
                                  <w:marLeft w:val="0"/>
                                  <w:marRight w:val="0"/>
                                  <w:marTop w:val="0"/>
                                  <w:marBottom w:val="0"/>
                                  <w:divBdr>
                                    <w:top w:val="single" w:sz="6" w:space="0" w:color="F5F5F5"/>
                                    <w:left w:val="single" w:sz="6" w:space="0" w:color="F5F5F5"/>
                                    <w:bottom w:val="single" w:sz="6" w:space="0" w:color="F5F5F5"/>
                                    <w:right w:val="single" w:sz="6" w:space="0" w:color="F5F5F5"/>
                                  </w:divBdr>
                                  <w:divsChild>
                                    <w:div w:id="1514220877">
                                      <w:marLeft w:val="0"/>
                                      <w:marRight w:val="0"/>
                                      <w:marTop w:val="0"/>
                                      <w:marBottom w:val="0"/>
                                      <w:divBdr>
                                        <w:top w:val="none" w:sz="0" w:space="0" w:color="auto"/>
                                        <w:left w:val="none" w:sz="0" w:space="0" w:color="auto"/>
                                        <w:bottom w:val="none" w:sz="0" w:space="0" w:color="auto"/>
                                        <w:right w:val="none" w:sz="0" w:space="0" w:color="auto"/>
                                      </w:divBdr>
                                      <w:divsChild>
                                        <w:div w:id="413204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76900682">
      <w:bodyDiv w:val="1"/>
      <w:marLeft w:val="0"/>
      <w:marRight w:val="0"/>
      <w:marTop w:val="0"/>
      <w:marBottom w:val="0"/>
      <w:divBdr>
        <w:top w:val="none" w:sz="0" w:space="0" w:color="auto"/>
        <w:left w:val="none" w:sz="0" w:space="0" w:color="auto"/>
        <w:bottom w:val="none" w:sz="0" w:space="0" w:color="auto"/>
        <w:right w:val="none" w:sz="0" w:space="0" w:color="auto"/>
      </w:divBdr>
    </w:div>
    <w:div w:id="1097287191">
      <w:bodyDiv w:val="1"/>
      <w:marLeft w:val="0"/>
      <w:marRight w:val="0"/>
      <w:marTop w:val="0"/>
      <w:marBottom w:val="0"/>
      <w:divBdr>
        <w:top w:val="none" w:sz="0" w:space="0" w:color="auto"/>
        <w:left w:val="none" w:sz="0" w:space="0" w:color="auto"/>
        <w:bottom w:val="none" w:sz="0" w:space="0" w:color="auto"/>
        <w:right w:val="none" w:sz="0" w:space="0" w:color="auto"/>
      </w:divBdr>
    </w:div>
    <w:div w:id="1123579957">
      <w:bodyDiv w:val="1"/>
      <w:marLeft w:val="0"/>
      <w:marRight w:val="0"/>
      <w:marTop w:val="0"/>
      <w:marBottom w:val="0"/>
      <w:divBdr>
        <w:top w:val="none" w:sz="0" w:space="0" w:color="auto"/>
        <w:left w:val="none" w:sz="0" w:space="0" w:color="auto"/>
        <w:bottom w:val="none" w:sz="0" w:space="0" w:color="auto"/>
        <w:right w:val="none" w:sz="0" w:space="0" w:color="auto"/>
      </w:divBdr>
    </w:div>
    <w:div w:id="1133862608">
      <w:bodyDiv w:val="1"/>
      <w:marLeft w:val="0"/>
      <w:marRight w:val="0"/>
      <w:marTop w:val="0"/>
      <w:marBottom w:val="0"/>
      <w:divBdr>
        <w:top w:val="none" w:sz="0" w:space="0" w:color="auto"/>
        <w:left w:val="none" w:sz="0" w:space="0" w:color="auto"/>
        <w:bottom w:val="none" w:sz="0" w:space="0" w:color="auto"/>
        <w:right w:val="none" w:sz="0" w:space="0" w:color="auto"/>
      </w:divBdr>
    </w:div>
    <w:div w:id="1181625808">
      <w:bodyDiv w:val="1"/>
      <w:marLeft w:val="0"/>
      <w:marRight w:val="0"/>
      <w:marTop w:val="0"/>
      <w:marBottom w:val="0"/>
      <w:divBdr>
        <w:top w:val="none" w:sz="0" w:space="0" w:color="auto"/>
        <w:left w:val="none" w:sz="0" w:space="0" w:color="auto"/>
        <w:bottom w:val="none" w:sz="0" w:space="0" w:color="auto"/>
        <w:right w:val="none" w:sz="0" w:space="0" w:color="auto"/>
      </w:divBdr>
    </w:div>
    <w:div w:id="1209412236">
      <w:bodyDiv w:val="1"/>
      <w:marLeft w:val="0"/>
      <w:marRight w:val="0"/>
      <w:marTop w:val="0"/>
      <w:marBottom w:val="0"/>
      <w:divBdr>
        <w:top w:val="none" w:sz="0" w:space="0" w:color="auto"/>
        <w:left w:val="none" w:sz="0" w:space="0" w:color="auto"/>
        <w:bottom w:val="none" w:sz="0" w:space="0" w:color="auto"/>
        <w:right w:val="none" w:sz="0" w:space="0" w:color="auto"/>
      </w:divBdr>
    </w:div>
    <w:div w:id="1329598160">
      <w:bodyDiv w:val="1"/>
      <w:marLeft w:val="0"/>
      <w:marRight w:val="0"/>
      <w:marTop w:val="0"/>
      <w:marBottom w:val="0"/>
      <w:divBdr>
        <w:top w:val="none" w:sz="0" w:space="0" w:color="auto"/>
        <w:left w:val="none" w:sz="0" w:space="0" w:color="auto"/>
        <w:bottom w:val="none" w:sz="0" w:space="0" w:color="auto"/>
        <w:right w:val="none" w:sz="0" w:space="0" w:color="auto"/>
      </w:divBdr>
    </w:div>
    <w:div w:id="1457212221">
      <w:bodyDiv w:val="1"/>
      <w:marLeft w:val="0"/>
      <w:marRight w:val="0"/>
      <w:marTop w:val="0"/>
      <w:marBottom w:val="0"/>
      <w:divBdr>
        <w:top w:val="none" w:sz="0" w:space="0" w:color="auto"/>
        <w:left w:val="none" w:sz="0" w:space="0" w:color="auto"/>
        <w:bottom w:val="none" w:sz="0" w:space="0" w:color="auto"/>
        <w:right w:val="none" w:sz="0" w:space="0" w:color="auto"/>
      </w:divBdr>
      <w:divsChild>
        <w:div w:id="2102946922">
          <w:marLeft w:val="0"/>
          <w:marRight w:val="0"/>
          <w:marTop w:val="0"/>
          <w:marBottom w:val="0"/>
          <w:divBdr>
            <w:top w:val="none" w:sz="0" w:space="0" w:color="auto"/>
            <w:left w:val="none" w:sz="0" w:space="0" w:color="auto"/>
            <w:bottom w:val="none" w:sz="0" w:space="0" w:color="auto"/>
            <w:right w:val="none" w:sz="0" w:space="0" w:color="auto"/>
          </w:divBdr>
          <w:divsChild>
            <w:div w:id="1945534453">
              <w:marLeft w:val="0"/>
              <w:marRight w:val="0"/>
              <w:marTop w:val="0"/>
              <w:marBottom w:val="0"/>
              <w:divBdr>
                <w:top w:val="none" w:sz="0" w:space="0" w:color="auto"/>
                <w:left w:val="none" w:sz="0" w:space="0" w:color="auto"/>
                <w:bottom w:val="none" w:sz="0" w:space="0" w:color="auto"/>
                <w:right w:val="none" w:sz="0" w:space="0" w:color="auto"/>
              </w:divBdr>
              <w:divsChild>
                <w:div w:id="1213811380">
                  <w:marLeft w:val="0"/>
                  <w:marRight w:val="0"/>
                  <w:marTop w:val="0"/>
                  <w:marBottom w:val="0"/>
                  <w:divBdr>
                    <w:top w:val="none" w:sz="0" w:space="0" w:color="auto"/>
                    <w:left w:val="none" w:sz="0" w:space="0" w:color="auto"/>
                    <w:bottom w:val="none" w:sz="0" w:space="0" w:color="auto"/>
                    <w:right w:val="none" w:sz="0" w:space="0" w:color="auto"/>
                  </w:divBdr>
                  <w:divsChild>
                    <w:div w:id="1884294467">
                      <w:marLeft w:val="0"/>
                      <w:marRight w:val="0"/>
                      <w:marTop w:val="0"/>
                      <w:marBottom w:val="0"/>
                      <w:divBdr>
                        <w:top w:val="none" w:sz="0" w:space="0" w:color="auto"/>
                        <w:left w:val="none" w:sz="0" w:space="0" w:color="auto"/>
                        <w:bottom w:val="none" w:sz="0" w:space="0" w:color="auto"/>
                        <w:right w:val="none" w:sz="0" w:space="0" w:color="auto"/>
                      </w:divBdr>
                      <w:divsChild>
                        <w:div w:id="1166557922">
                          <w:marLeft w:val="0"/>
                          <w:marRight w:val="0"/>
                          <w:marTop w:val="0"/>
                          <w:marBottom w:val="0"/>
                          <w:divBdr>
                            <w:top w:val="none" w:sz="0" w:space="0" w:color="auto"/>
                            <w:left w:val="none" w:sz="0" w:space="0" w:color="auto"/>
                            <w:bottom w:val="none" w:sz="0" w:space="0" w:color="auto"/>
                            <w:right w:val="none" w:sz="0" w:space="0" w:color="auto"/>
                          </w:divBdr>
                          <w:divsChild>
                            <w:div w:id="488058832">
                              <w:marLeft w:val="0"/>
                              <w:marRight w:val="0"/>
                              <w:marTop w:val="0"/>
                              <w:marBottom w:val="0"/>
                              <w:divBdr>
                                <w:top w:val="none" w:sz="0" w:space="0" w:color="auto"/>
                                <w:left w:val="none" w:sz="0" w:space="0" w:color="auto"/>
                                <w:bottom w:val="none" w:sz="0" w:space="0" w:color="auto"/>
                                <w:right w:val="none" w:sz="0" w:space="0" w:color="auto"/>
                              </w:divBdr>
                              <w:divsChild>
                                <w:div w:id="1009066627">
                                  <w:marLeft w:val="0"/>
                                  <w:marRight w:val="0"/>
                                  <w:marTop w:val="0"/>
                                  <w:marBottom w:val="0"/>
                                  <w:divBdr>
                                    <w:top w:val="single" w:sz="6" w:space="0" w:color="F5F5F5"/>
                                    <w:left w:val="single" w:sz="6" w:space="0" w:color="F5F5F5"/>
                                    <w:bottom w:val="single" w:sz="6" w:space="0" w:color="F5F5F5"/>
                                    <w:right w:val="single" w:sz="6" w:space="0" w:color="F5F5F5"/>
                                  </w:divBdr>
                                  <w:divsChild>
                                    <w:div w:id="1467699661">
                                      <w:marLeft w:val="0"/>
                                      <w:marRight w:val="0"/>
                                      <w:marTop w:val="0"/>
                                      <w:marBottom w:val="0"/>
                                      <w:divBdr>
                                        <w:top w:val="none" w:sz="0" w:space="0" w:color="auto"/>
                                        <w:left w:val="none" w:sz="0" w:space="0" w:color="auto"/>
                                        <w:bottom w:val="none" w:sz="0" w:space="0" w:color="auto"/>
                                        <w:right w:val="none" w:sz="0" w:space="0" w:color="auto"/>
                                      </w:divBdr>
                                      <w:divsChild>
                                        <w:div w:id="1766225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77721850">
      <w:bodyDiv w:val="1"/>
      <w:marLeft w:val="0"/>
      <w:marRight w:val="0"/>
      <w:marTop w:val="0"/>
      <w:marBottom w:val="0"/>
      <w:divBdr>
        <w:top w:val="none" w:sz="0" w:space="0" w:color="auto"/>
        <w:left w:val="none" w:sz="0" w:space="0" w:color="auto"/>
        <w:bottom w:val="none" w:sz="0" w:space="0" w:color="auto"/>
        <w:right w:val="none" w:sz="0" w:space="0" w:color="auto"/>
      </w:divBdr>
    </w:div>
    <w:div w:id="1557233266">
      <w:bodyDiv w:val="1"/>
      <w:marLeft w:val="0"/>
      <w:marRight w:val="0"/>
      <w:marTop w:val="0"/>
      <w:marBottom w:val="0"/>
      <w:divBdr>
        <w:top w:val="none" w:sz="0" w:space="0" w:color="auto"/>
        <w:left w:val="none" w:sz="0" w:space="0" w:color="auto"/>
        <w:bottom w:val="none" w:sz="0" w:space="0" w:color="auto"/>
        <w:right w:val="none" w:sz="0" w:space="0" w:color="auto"/>
      </w:divBdr>
    </w:div>
    <w:div w:id="1569535852">
      <w:bodyDiv w:val="1"/>
      <w:marLeft w:val="0"/>
      <w:marRight w:val="0"/>
      <w:marTop w:val="0"/>
      <w:marBottom w:val="0"/>
      <w:divBdr>
        <w:top w:val="none" w:sz="0" w:space="0" w:color="auto"/>
        <w:left w:val="none" w:sz="0" w:space="0" w:color="auto"/>
        <w:bottom w:val="none" w:sz="0" w:space="0" w:color="auto"/>
        <w:right w:val="none" w:sz="0" w:space="0" w:color="auto"/>
      </w:divBdr>
    </w:div>
    <w:div w:id="1604265575">
      <w:bodyDiv w:val="1"/>
      <w:marLeft w:val="0"/>
      <w:marRight w:val="0"/>
      <w:marTop w:val="0"/>
      <w:marBottom w:val="0"/>
      <w:divBdr>
        <w:top w:val="none" w:sz="0" w:space="0" w:color="auto"/>
        <w:left w:val="none" w:sz="0" w:space="0" w:color="auto"/>
        <w:bottom w:val="none" w:sz="0" w:space="0" w:color="auto"/>
        <w:right w:val="none" w:sz="0" w:space="0" w:color="auto"/>
      </w:divBdr>
    </w:div>
    <w:div w:id="1711420580">
      <w:bodyDiv w:val="1"/>
      <w:marLeft w:val="0"/>
      <w:marRight w:val="0"/>
      <w:marTop w:val="0"/>
      <w:marBottom w:val="0"/>
      <w:divBdr>
        <w:top w:val="none" w:sz="0" w:space="0" w:color="auto"/>
        <w:left w:val="none" w:sz="0" w:space="0" w:color="auto"/>
        <w:bottom w:val="none" w:sz="0" w:space="0" w:color="auto"/>
        <w:right w:val="none" w:sz="0" w:space="0" w:color="auto"/>
      </w:divBdr>
    </w:div>
    <w:div w:id="1714959670">
      <w:bodyDiv w:val="1"/>
      <w:marLeft w:val="0"/>
      <w:marRight w:val="0"/>
      <w:marTop w:val="0"/>
      <w:marBottom w:val="0"/>
      <w:divBdr>
        <w:top w:val="none" w:sz="0" w:space="0" w:color="auto"/>
        <w:left w:val="none" w:sz="0" w:space="0" w:color="auto"/>
        <w:bottom w:val="none" w:sz="0" w:space="0" w:color="auto"/>
        <w:right w:val="none" w:sz="0" w:space="0" w:color="auto"/>
      </w:divBdr>
    </w:div>
    <w:div w:id="1721590914">
      <w:bodyDiv w:val="1"/>
      <w:marLeft w:val="0"/>
      <w:marRight w:val="0"/>
      <w:marTop w:val="0"/>
      <w:marBottom w:val="0"/>
      <w:divBdr>
        <w:top w:val="none" w:sz="0" w:space="0" w:color="auto"/>
        <w:left w:val="none" w:sz="0" w:space="0" w:color="auto"/>
        <w:bottom w:val="none" w:sz="0" w:space="0" w:color="auto"/>
        <w:right w:val="none" w:sz="0" w:space="0" w:color="auto"/>
      </w:divBdr>
    </w:div>
    <w:div w:id="1740596944">
      <w:bodyDiv w:val="1"/>
      <w:marLeft w:val="0"/>
      <w:marRight w:val="0"/>
      <w:marTop w:val="0"/>
      <w:marBottom w:val="0"/>
      <w:divBdr>
        <w:top w:val="none" w:sz="0" w:space="0" w:color="auto"/>
        <w:left w:val="none" w:sz="0" w:space="0" w:color="auto"/>
        <w:bottom w:val="none" w:sz="0" w:space="0" w:color="auto"/>
        <w:right w:val="none" w:sz="0" w:space="0" w:color="auto"/>
      </w:divBdr>
    </w:div>
    <w:div w:id="1746801170">
      <w:bodyDiv w:val="1"/>
      <w:marLeft w:val="0"/>
      <w:marRight w:val="0"/>
      <w:marTop w:val="0"/>
      <w:marBottom w:val="0"/>
      <w:divBdr>
        <w:top w:val="none" w:sz="0" w:space="0" w:color="auto"/>
        <w:left w:val="none" w:sz="0" w:space="0" w:color="auto"/>
        <w:bottom w:val="none" w:sz="0" w:space="0" w:color="auto"/>
        <w:right w:val="none" w:sz="0" w:space="0" w:color="auto"/>
      </w:divBdr>
    </w:div>
    <w:div w:id="1747528545">
      <w:bodyDiv w:val="1"/>
      <w:marLeft w:val="0"/>
      <w:marRight w:val="0"/>
      <w:marTop w:val="0"/>
      <w:marBottom w:val="0"/>
      <w:divBdr>
        <w:top w:val="none" w:sz="0" w:space="0" w:color="auto"/>
        <w:left w:val="none" w:sz="0" w:space="0" w:color="auto"/>
        <w:bottom w:val="none" w:sz="0" w:space="0" w:color="auto"/>
        <w:right w:val="none" w:sz="0" w:space="0" w:color="auto"/>
      </w:divBdr>
    </w:div>
    <w:div w:id="1768962986">
      <w:bodyDiv w:val="1"/>
      <w:marLeft w:val="0"/>
      <w:marRight w:val="0"/>
      <w:marTop w:val="0"/>
      <w:marBottom w:val="0"/>
      <w:divBdr>
        <w:top w:val="none" w:sz="0" w:space="0" w:color="auto"/>
        <w:left w:val="none" w:sz="0" w:space="0" w:color="auto"/>
        <w:bottom w:val="none" w:sz="0" w:space="0" w:color="auto"/>
        <w:right w:val="none" w:sz="0" w:space="0" w:color="auto"/>
      </w:divBdr>
    </w:div>
    <w:div w:id="1774015997">
      <w:bodyDiv w:val="1"/>
      <w:marLeft w:val="0"/>
      <w:marRight w:val="0"/>
      <w:marTop w:val="0"/>
      <w:marBottom w:val="0"/>
      <w:divBdr>
        <w:top w:val="none" w:sz="0" w:space="0" w:color="auto"/>
        <w:left w:val="none" w:sz="0" w:space="0" w:color="auto"/>
        <w:bottom w:val="none" w:sz="0" w:space="0" w:color="auto"/>
        <w:right w:val="none" w:sz="0" w:space="0" w:color="auto"/>
      </w:divBdr>
    </w:div>
    <w:div w:id="1812746038">
      <w:bodyDiv w:val="1"/>
      <w:marLeft w:val="0"/>
      <w:marRight w:val="0"/>
      <w:marTop w:val="0"/>
      <w:marBottom w:val="0"/>
      <w:divBdr>
        <w:top w:val="none" w:sz="0" w:space="0" w:color="auto"/>
        <w:left w:val="none" w:sz="0" w:space="0" w:color="auto"/>
        <w:bottom w:val="none" w:sz="0" w:space="0" w:color="auto"/>
        <w:right w:val="none" w:sz="0" w:space="0" w:color="auto"/>
      </w:divBdr>
    </w:div>
    <w:div w:id="1900240376">
      <w:bodyDiv w:val="1"/>
      <w:marLeft w:val="0"/>
      <w:marRight w:val="0"/>
      <w:marTop w:val="0"/>
      <w:marBottom w:val="0"/>
      <w:divBdr>
        <w:top w:val="none" w:sz="0" w:space="0" w:color="auto"/>
        <w:left w:val="none" w:sz="0" w:space="0" w:color="auto"/>
        <w:bottom w:val="none" w:sz="0" w:space="0" w:color="auto"/>
        <w:right w:val="none" w:sz="0" w:space="0" w:color="auto"/>
      </w:divBdr>
    </w:div>
    <w:div w:id="1908343275">
      <w:bodyDiv w:val="1"/>
      <w:marLeft w:val="0"/>
      <w:marRight w:val="0"/>
      <w:marTop w:val="0"/>
      <w:marBottom w:val="0"/>
      <w:divBdr>
        <w:top w:val="none" w:sz="0" w:space="0" w:color="auto"/>
        <w:left w:val="none" w:sz="0" w:space="0" w:color="auto"/>
        <w:bottom w:val="none" w:sz="0" w:space="0" w:color="auto"/>
        <w:right w:val="none" w:sz="0" w:space="0" w:color="auto"/>
      </w:divBdr>
    </w:div>
    <w:div w:id="1938513344">
      <w:bodyDiv w:val="1"/>
      <w:marLeft w:val="0"/>
      <w:marRight w:val="0"/>
      <w:marTop w:val="0"/>
      <w:marBottom w:val="0"/>
      <w:divBdr>
        <w:top w:val="none" w:sz="0" w:space="0" w:color="auto"/>
        <w:left w:val="none" w:sz="0" w:space="0" w:color="auto"/>
        <w:bottom w:val="none" w:sz="0" w:space="0" w:color="auto"/>
        <w:right w:val="none" w:sz="0" w:space="0" w:color="auto"/>
      </w:divBdr>
    </w:div>
    <w:div w:id="1948350796">
      <w:bodyDiv w:val="1"/>
      <w:marLeft w:val="0"/>
      <w:marRight w:val="0"/>
      <w:marTop w:val="0"/>
      <w:marBottom w:val="0"/>
      <w:divBdr>
        <w:top w:val="none" w:sz="0" w:space="0" w:color="auto"/>
        <w:left w:val="none" w:sz="0" w:space="0" w:color="auto"/>
        <w:bottom w:val="none" w:sz="0" w:space="0" w:color="auto"/>
        <w:right w:val="none" w:sz="0" w:space="0" w:color="auto"/>
      </w:divBdr>
    </w:div>
    <w:div w:id="2021227405">
      <w:bodyDiv w:val="1"/>
      <w:marLeft w:val="0"/>
      <w:marRight w:val="0"/>
      <w:marTop w:val="0"/>
      <w:marBottom w:val="0"/>
      <w:divBdr>
        <w:top w:val="none" w:sz="0" w:space="0" w:color="auto"/>
        <w:left w:val="none" w:sz="0" w:space="0" w:color="auto"/>
        <w:bottom w:val="none" w:sz="0" w:space="0" w:color="auto"/>
        <w:right w:val="none" w:sz="0" w:space="0" w:color="auto"/>
      </w:divBdr>
    </w:div>
    <w:div w:id="20994067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2.jpeg"/><Relationship Id="rId21" Type="http://schemas.openxmlformats.org/officeDocument/2006/relationships/image" Target="media/image13.png"/><Relationship Id="rId42" Type="http://schemas.openxmlformats.org/officeDocument/2006/relationships/image" Target="media/image32.wmf"/><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jpeg"/><Relationship Id="rId84" Type="http://schemas.openxmlformats.org/officeDocument/2006/relationships/image" Target="media/image71.jpeg"/><Relationship Id="rId89" Type="http://schemas.openxmlformats.org/officeDocument/2006/relationships/image" Target="media/image75.jpeg"/><Relationship Id="rId112" Type="http://schemas.openxmlformats.org/officeDocument/2006/relationships/image" Target="media/image97.jpeg"/><Relationship Id="rId133" Type="http://schemas.openxmlformats.org/officeDocument/2006/relationships/image" Target="media/image118.jpeg"/><Relationship Id="rId138" Type="http://schemas.openxmlformats.org/officeDocument/2006/relationships/image" Target="media/image123.emf"/><Relationship Id="rId16" Type="http://schemas.openxmlformats.org/officeDocument/2006/relationships/image" Target="media/image8.png"/><Relationship Id="rId107" Type="http://schemas.openxmlformats.org/officeDocument/2006/relationships/image" Target="media/image92.jpe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1.jpeg"/><Relationship Id="rId58" Type="http://schemas.openxmlformats.org/officeDocument/2006/relationships/image" Target="media/image46.jpeg"/><Relationship Id="rId74" Type="http://schemas.openxmlformats.org/officeDocument/2006/relationships/image" Target="media/image62.jpeg"/><Relationship Id="rId79" Type="http://schemas.openxmlformats.org/officeDocument/2006/relationships/image" Target="media/image66.jpeg"/><Relationship Id="rId102" Type="http://schemas.openxmlformats.org/officeDocument/2006/relationships/image" Target="media/image87.jpeg"/><Relationship Id="rId123" Type="http://schemas.openxmlformats.org/officeDocument/2006/relationships/image" Target="media/image108.jpeg"/><Relationship Id="rId128" Type="http://schemas.openxmlformats.org/officeDocument/2006/relationships/image" Target="media/image113.jpeg"/><Relationship Id="rId144" Type="http://schemas.openxmlformats.org/officeDocument/2006/relationships/image" Target="media/image129.emf"/><Relationship Id="rId149"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76.png"/><Relationship Id="rId95" Type="http://schemas.openxmlformats.org/officeDocument/2006/relationships/image" Target="media/image81.png"/><Relationship Id="rId22" Type="http://schemas.openxmlformats.org/officeDocument/2006/relationships/image" Target="media/image14.png"/><Relationship Id="rId27" Type="http://schemas.openxmlformats.org/officeDocument/2006/relationships/image" Target="media/image19.jpeg"/><Relationship Id="rId43" Type="http://schemas.openxmlformats.org/officeDocument/2006/relationships/oleObject" Target="embeddings/oleObject3.bin"/><Relationship Id="rId48" Type="http://schemas.openxmlformats.org/officeDocument/2006/relationships/image" Target="media/image36.jpeg"/><Relationship Id="rId64" Type="http://schemas.openxmlformats.org/officeDocument/2006/relationships/image" Target="media/image52.png"/><Relationship Id="rId69" Type="http://schemas.openxmlformats.org/officeDocument/2006/relationships/image" Target="media/image57.jpeg"/><Relationship Id="rId113" Type="http://schemas.openxmlformats.org/officeDocument/2006/relationships/image" Target="media/image98.jpeg"/><Relationship Id="rId118" Type="http://schemas.openxmlformats.org/officeDocument/2006/relationships/image" Target="media/image103.png"/><Relationship Id="rId134" Type="http://schemas.openxmlformats.org/officeDocument/2006/relationships/image" Target="media/image119.emf"/><Relationship Id="rId139" Type="http://schemas.openxmlformats.org/officeDocument/2006/relationships/image" Target="media/image124.emf"/><Relationship Id="rId80" Type="http://schemas.openxmlformats.org/officeDocument/2006/relationships/image" Target="media/image67.jpeg"/><Relationship Id="rId85" Type="http://schemas.openxmlformats.org/officeDocument/2006/relationships/image" Target="media/image72.png"/><Relationship Id="rId15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image" Target="media/image25.png"/><Relationship Id="rId38" Type="http://schemas.openxmlformats.org/officeDocument/2006/relationships/image" Target="media/image30.wmf"/><Relationship Id="rId46" Type="http://schemas.openxmlformats.org/officeDocument/2006/relationships/image" Target="media/image34.png"/><Relationship Id="rId59" Type="http://schemas.openxmlformats.org/officeDocument/2006/relationships/image" Target="media/image47.jpeg"/><Relationship Id="rId67" Type="http://schemas.openxmlformats.org/officeDocument/2006/relationships/image" Target="media/image55.jpeg"/><Relationship Id="rId103" Type="http://schemas.openxmlformats.org/officeDocument/2006/relationships/image" Target="media/image88.jpeg"/><Relationship Id="rId108" Type="http://schemas.openxmlformats.org/officeDocument/2006/relationships/image" Target="media/image93.jpeg"/><Relationship Id="rId116" Type="http://schemas.openxmlformats.org/officeDocument/2006/relationships/image" Target="media/image101.png"/><Relationship Id="rId124" Type="http://schemas.openxmlformats.org/officeDocument/2006/relationships/image" Target="media/image109.png"/><Relationship Id="rId129" Type="http://schemas.openxmlformats.org/officeDocument/2006/relationships/image" Target="media/image114.jpeg"/><Relationship Id="rId137" Type="http://schemas.openxmlformats.org/officeDocument/2006/relationships/image" Target="media/image122.emf"/><Relationship Id="rId20" Type="http://schemas.openxmlformats.org/officeDocument/2006/relationships/image" Target="media/image12.jpeg"/><Relationship Id="rId41" Type="http://schemas.openxmlformats.org/officeDocument/2006/relationships/oleObject" Target="embeddings/oleObject2.bin"/><Relationship Id="rId54" Type="http://schemas.openxmlformats.org/officeDocument/2006/relationships/image" Target="media/image42.png"/><Relationship Id="rId62" Type="http://schemas.openxmlformats.org/officeDocument/2006/relationships/image" Target="media/image50.jpeg"/><Relationship Id="rId70" Type="http://schemas.openxmlformats.org/officeDocument/2006/relationships/image" Target="media/image58.jpeg"/><Relationship Id="rId75" Type="http://schemas.openxmlformats.org/officeDocument/2006/relationships/image" Target="media/image63.png"/><Relationship Id="rId83" Type="http://schemas.openxmlformats.org/officeDocument/2006/relationships/image" Target="media/image70.jpeg"/><Relationship Id="rId88" Type="http://schemas.openxmlformats.org/officeDocument/2006/relationships/image" Target="media/image74.png"/><Relationship Id="rId91" Type="http://schemas.openxmlformats.org/officeDocument/2006/relationships/image" Target="media/image77.png"/><Relationship Id="rId96" Type="http://schemas.openxmlformats.org/officeDocument/2006/relationships/image" Target="media/image82.png"/><Relationship Id="rId111" Type="http://schemas.openxmlformats.org/officeDocument/2006/relationships/image" Target="media/image96.jpeg"/><Relationship Id="rId132" Type="http://schemas.openxmlformats.org/officeDocument/2006/relationships/image" Target="media/image117.jpeg"/><Relationship Id="rId140" Type="http://schemas.openxmlformats.org/officeDocument/2006/relationships/image" Target="media/image125.jpeg"/><Relationship Id="rId145" Type="http://schemas.openxmlformats.org/officeDocument/2006/relationships/image" Target="media/image130.w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37.png"/><Relationship Id="rId57" Type="http://schemas.openxmlformats.org/officeDocument/2006/relationships/image" Target="media/image45.jpeg"/><Relationship Id="rId106" Type="http://schemas.openxmlformats.org/officeDocument/2006/relationships/image" Target="media/image91.jpeg"/><Relationship Id="rId114" Type="http://schemas.openxmlformats.org/officeDocument/2006/relationships/image" Target="media/image99.jpeg"/><Relationship Id="rId119" Type="http://schemas.openxmlformats.org/officeDocument/2006/relationships/image" Target="media/image104.png"/><Relationship Id="rId127" Type="http://schemas.openxmlformats.org/officeDocument/2006/relationships/image" Target="media/image112.jpeg"/><Relationship Id="rId10" Type="http://schemas.openxmlformats.org/officeDocument/2006/relationships/footer" Target="footer1.xml"/><Relationship Id="rId31" Type="http://schemas.openxmlformats.org/officeDocument/2006/relationships/image" Target="media/image23.png"/><Relationship Id="rId44" Type="http://schemas.openxmlformats.org/officeDocument/2006/relationships/image" Target="media/image33.wmf"/><Relationship Id="rId52" Type="http://schemas.openxmlformats.org/officeDocument/2006/relationships/image" Target="media/image40.png"/><Relationship Id="rId60" Type="http://schemas.openxmlformats.org/officeDocument/2006/relationships/image" Target="media/image48.jpeg"/><Relationship Id="rId65" Type="http://schemas.openxmlformats.org/officeDocument/2006/relationships/image" Target="media/image53.jpeg"/><Relationship Id="rId73" Type="http://schemas.openxmlformats.org/officeDocument/2006/relationships/image" Target="media/image61.png"/><Relationship Id="rId78" Type="http://schemas.openxmlformats.org/officeDocument/2006/relationships/image" Target="media/image65.jpeg"/><Relationship Id="rId81" Type="http://schemas.openxmlformats.org/officeDocument/2006/relationships/image" Target="media/image68.jpeg"/><Relationship Id="rId86" Type="http://schemas.openxmlformats.org/officeDocument/2006/relationships/image" Target="media/image73.jpeg"/><Relationship Id="rId94" Type="http://schemas.openxmlformats.org/officeDocument/2006/relationships/image" Target="media/image80.png"/><Relationship Id="rId99" Type="http://schemas.openxmlformats.org/officeDocument/2006/relationships/image" Target="media/image84.jpeg"/><Relationship Id="rId101" Type="http://schemas.openxmlformats.org/officeDocument/2006/relationships/image" Target="media/image86.jpeg"/><Relationship Id="rId122" Type="http://schemas.openxmlformats.org/officeDocument/2006/relationships/image" Target="media/image107.jpeg"/><Relationship Id="rId130" Type="http://schemas.openxmlformats.org/officeDocument/2006/relationships/image" Target="media/image115.jpeg"/><Relationship Id="rId135" Type="http://schemas.openxmlformats.org/officeDocument/2006/relationships/image" Target="media/image120.emf"/><Relationship Id="rId143" Type="http://schemas.openxmlformats.org/officeDocument/2006/relationships/image" Target="media/image128.emf"/><Relationship Id="rId148" Type="http://schemas.openxmlformats.org/officeDocument/2006/relationships/oleObject" Target="embeddings/oleObject8.bin"/><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oleObject" Target="embeddings/oleObject1.bin"/><Relationship Id="rId109" Type="http://schemas.openxmlformats.org/officeDocument/2006/relationships/image" Target="media/image94.jpeg"/><Relationship Id="rId34" Type="http://schemas.openxmlformats.org/officeDocument/2006/relationships/image" Target="media/image26.jpeg"/><Relationship Id="rId50" Type="http://schemas.openxmlformats.org/officeDocument/2006/relationships/image" Target="media/image38.png"/><Relationship Id="rId55" Type="http://schemas.openxmlformats.org/officeDocument/2006/relationships/image" Target="media/image43.jpeg"/><Relationship Id="rId76" Type="http://schemas.openxmlformats.org/officeDocument/2006/relationships/oleObject" Target="embeddings/oleObject5.bin"/><Relationship Id="rId97" Type="http://schemas.openxmlformats.org/officeDocument/2006/relationships/hyperlink" Target="ftp://147.10.3.6/" TargetMode="External"/><Relationship Id="rId104" Type="http://schemas.openxmlformats.org/officeDocument/2006/relationships/image" Target="media/image89.jpeg"/><Relationship Id="rId120" Type="http://schemas.openxmlformats.org/officeDocument/2006/relationships/image" Target="media/image105.jpeg"/><Relationship Id="rId125" Type="http://schemas.openxmlformats.org/officeDocument/2006/relationships/image" Target="media/image110.png"/><Relationship Id="rId141" Type="http://schemas.openxmlformats.org/officeDocument/2006/relationships/image" Target="media/image126.png"/><Relationship Id="rId146" Type="http://schemas.openxmlformats.org/officeDocument/2006/relationships/oleObject" Target="embeddings/oleObject6.bin"/><Relationship Id="rId7" Type="http://schemas.openxmlformats.org/officeDocument/2006/relationships/endnotes" Target="endnotes.xml"/><Relationship Id="rId71" Type="http://schemas.openxmlformats.org/officeDocument/2006/relationships/image" Target="media/image59.jpeg"/><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jpeg"/><Relationship Id="rId40" Type="http://schemas.openxmlformats.org/officeDocument/2006/relationships/image" Target="media/image31.wmf"/><Relationship Id="rId45" Type="http://schemas.openxmlformats.org/officeDocument/2006/relationships/oleObject" Target="embeddings/oleObject4.bin"/><Relationship Id="rId66" Type="http://schemas.openxmlformats.org/officeDocument/2006/relationships/image" Target="media/image54.png"/><Relationship Id="rId87" Type="http://schemas.openxmlformats.org/officeDocument/2006/relationships/hyperlink" Target="ftp://192.168.0.81/" TargetMode="External"/><Relationship Id="rId110" Type="http://schemas.openxmlformats.org/officeDocument/2006/relationships/image" Target="media/image95.jpeg"/><Relationship Id="rId115" Type="http://schemas.openxmlformats.org/officeDocument/2006/relationships/image" Target="media/image100.png"/><Relationship Id="rId131" Type="http://schemas.openxmlformats.org/officeDocument/2006/relationships/image" Target="media/image116.jpeg"/><Relationship Id="rId136" Type="http://schemas.openxmlformats.org/officeDocument/2006/relationships/image" Target="media/image121.emf"/><Relationship Id="rId61" Type="http://schemas.openxmlformats.org/officeDocument/2006/relationships/image" Target="media/image49.jpeg"/><Relationship Id="rId82" Type="http://schemas.openxmlformats.org/officeDocument/2006/relationships/image" Target="media/image69.jpe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4.jpeg"/><Relationship Id="rId77" Type="http://schemas.openxmlformats.org/officeDocument/2006/relationships/image" Target="media/image64.jpeg"/><Relationship Id="rId100" Type="http://schemas.openxmlformats.org/officeDocument/2006/relationships/image" Target="media/image85.jpeg"/><Relationship Id="rId105" Type="http://schemas.openxmlformats.org/officeDocument/2006/relationships/image" Target="media/image90.jpeg"/><Relationship Id="rId126" Type="http://schemas.openxmlformats.org/officeDocument/2006/relationships/image" Target="media/image111.jpeg"/><Relationship Id="rId147" Type="http://schemas.openxmlformats.org/officeDocument/2006/relationships/oleObject" Target="embeddings/oleObject7.bin"/><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60.jpeg"/><Relationship Id="rId93" Type="http://schemas.openxmlformats.org/officeDocument/2006/relationships/image" Target="media/image79.png"/><Relationship Id="rId98" Type="http://schemas.openxmlformats.org/officeDocument/2006/relationships/image" Target="media/image83.png"/><Relationship Id="rId121" Type="http://schemas.openxmlformats.org/officeDocument/2006/relationships/image" Target="media/image106.png"/><Relationship Id="rId142" Type="http://schemas.openxmlformats.org/officeDocument/2006/relationships/image" Target="media/image127.png"/></Relationships>
</file>

<file path=word/_rels/footer1.xml.rels><?xml version="1.0" encoding="UTF-8" standalone="yes"?>
<Relationships xmlns="http://schemas.openxmlformats.org/package/2006/relationships"><Relationship Id="rId1" Type="http://schemas.openxmlformats.org/officeDocument/2006/relationships/image" Target="media/image2.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D7F5439A-C10C-4B87-9D21-4C439C52F9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12270</TotalTime>
  <Pages>1</Pages>
  <Words>10494</Words>
  <Characters>59821</Characters>
  <Application>Microsoft Office Word</Application>
  <DocSecurity>0</DocSecurity>
  <Lines>498</Lines>
  <Paragraphs>140</Paragraphs>
  <ScaleCrop>false</ScaleCrop>
  <HeadingPairs>
    <vt:vector size="2" baseType="variant">
      <vt:variant>
        <vt:lpstr>Title</vt:lpstr>
      </vt:variant>
      <vt:variant>
        <vt:i4>1</vt:i4>
      </vt:variant>
    </vt:vector>
  </HeadingPairs>
  <TitlesOfParts>
    <vt:vector size="1" baseType="lpstr">
      <vt:lpstr>Test and Inspection Plan</vt:lpstr>
    </vt:vector>
  </TitlesOfParts>
  <Company/>
  <LinksUpToDate>false</LinksUpToDate>
  <CharactersWithSpaces>70175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Test and Inspection Plan</dc:title>
  <dc:creator>lidemao</dc:creator>
  <cp:lastModifiedBy>User</cp:lastModifiedBy>
  <cp:revision>863</cp:revision>
  <cp:lastPrinted>2016-06-02T07:55:00Z</cp:lastPrinted>
  <dcterms:created xsi:type="dcterms:W3CDTF">2016-06-02T07:56:00Z</dcterms:created>
  <dcterms:modified xsi:type="dcterms:W3CDTF">2018-06-25T21:45:00Z</dcterms:modified>
</cp:coreProperties>
</file>